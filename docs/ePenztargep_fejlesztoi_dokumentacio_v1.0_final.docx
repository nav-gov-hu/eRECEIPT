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059AB41" w14:textId="59D3F4F0" w:rsidR="001F6CFB" w:rsidRPr="001F6CFB" w:rsidRDefault="001F6CFB" w:rsidP="001F6CFB">
      <w:pPr>
        <w:spacing w:after="2400"/>
        <w:jc w:val="both"/>
        <w:rPr>
          <w:lang w:val="hu-HU"/>
        </w:rPr>
      </w:pPr>
    </w:p>
    <w:p w14:paraId="2F9B0AE3" w14:textId="1CDE69B1" w:rsidR="00294A57" w:rsidRDefault="00294A57" w:rsidP="00DA3390">
      <w:pPr>
        <w:spacing w:after="2400"/>
        <w:jc w:val="both"/>
      </w:pPr>
    </w:p>
    <w:p w14:paraId="502DBF6F" w14:textId="3FE71FFD" w:rsidR="0086696F" w:rsidRDefault="0086696F" w:rsidP="00DA3390">
      <w:pPr>
        <w:spacing w:after="2400"/>
        <w:jc w:val="both"/>
        <w:rPr>
          <w:rFonts w:eastAsia="Calibri"/>
          <w:b/>
          <w:color w:val="000000"/>
          <w:sz w:val="64"/>
        </w:rPr>
      </w:pPr>
      <w:r>
        <w:tab/>
      </w:r>
    </w:p>
    <w:p w14:paraId="32762F59" w14:textId="09EBE57F" w:rsidR="002200C3" w:rsidRPr="00010356" w:rsidRDefault="002200C3" w:rsidP="00DA3390">
      <w:pPr>
        <w:spacing w:after="2400"/>
        <w:jc w:val="both"/>
        <w:rPr>
          <w:b/>
          <w:color w:val="000000"/>
          <w:sz w:val="64"/>
          <w:lang w:val="pt-BR"/>
        </w:rPr>
      </w:pPr>
      <w:r w:rsidRPr="00010356">
        <w:rPr>
          <w:rFonts w:eastAsia="Calibri"/>
          <w:b/>
          <w:color w:val="000000"/>
          <w:sz w:val="64"/>
          <w:lang w:val="pt-BR"/>
        </w:rPr>
        <w:t xml:space="preserve">NAV </w:t>
      </w:r>
      <w:r w:rsidR="00011BB1" w:rsidRPr="00010356">
        <w:rPr>
          <w:rFonts w:eastAsia="Calibri"/>
          <w:b/>
          <w:color w:val="000000"/>
          <w:sz w:val="64"/>
          <w:lang w:val="pt-BR"/>
        </w:rPr>
        <w:t xml:space="preserve">e-Pénztárgép </w:t>
      </w:r>
      <w:r w:rsidRPr="00010356">
        <w:rPr>
          <w:b/>
          <w:color w:val="000000"/>
          <w:sz w:val="64"/>
          <w:lang w:val="pt-BR"/>
        </w:rPr>
        <w:t>rendszer</w:t>
      </w:r>
    </w:p>
    <w:p w14:paraId="7B032A67" w14:textId="7FAB5C4C" w:rsidR="002200C3" w:rsidRPr="00010356" w:rsidRDefault="00A53F6A" w:rsidP="00DA3390">
      <w:pPr>
        <w:ind w:left="414"/>
        <w:jc w:val="both"/>
        <w:rPr>
          <w:b/>
          <w:color w:val="000000"/>
          <w:sz w:val="48"/>
          <w:lang w:val="pt-BR"/>
        </w:rPr>
      </w:pPr>
      <w:r w:rsidRPr="00010356">
        <w:rPr>
          <w:b/>
          <w:color w:val="000000"/>
          <w:sz w:val="48"/>
          <w:lang w:val="pt-BR"/>
        </w:rPr>
        <w:t>e</w:t>
      </w:r>
      <w:r w:rsidR="00011BB1" w:rsidRPr="00010356">
        <w:rPr>
          <w:b/>
          <w:color w:val="000000"/>
          <w:sz w:val="48"/>
          <w:lang w:val="pt-BR"/>
        </w:rPr>
        <w:t>-Pénztárgép</w:t>
      </w:r>
    </w:p>
    <w:p w14:paraId="437EBB66" w14:textId="3C6A9A16" w:rsidR="002200C3" w:rsidRPr="005977A9" w:rsidRDefault="001D7D4C" w:rsidP="00DA3390">
      <w:pPr>
        <w:ind w:left="414"/>
        <w:jc w:val="both"/>
        <w:rPr>
          <w:rFonts w:asciiTheme="minorHAnsi" w:eastAsiaTheme="minorHAnsi" w:hAnsiTheme="minorHAnsi" w:cstheme="minorHAnsi"/>
          <w:szCs w:val="22"/>
          <w:lang w:eastAsia="en-US"/>
        </w:rPr>
      </w:pPr>
      <w:r w:rsidRPr="005977A9">
        <w:rPr>
          <w:rFonts w:eastAsia="Calibri"/>
          <w:b/>
          <w:color w:val="000000"/>
          <w:sz w:val="48"/>
        </w:rPr>
        <w:t>fejlesztői dokumentáció</w:t>
      </w:r>
    </w:p>
    <w:p w14:paraId="6FE81197" w14:textId="77777777" w:rsidR="002200C3" w:rsidRPr="005977A9" w:rsidRDefault="002200C3" w:rsidP="00DA3390">
      <w:pPr>
        <w:jc w:val="both"/>
        <w:rPr>
          <w:b/>
          <w:color w:val="000000"/>
          <w:sz w:val="64"/>
        </w:rPr>
      </w:pPr>
      <w:r w:rsidRPr="005977A9">
        <w:rPr>
          <w:b/>
          <w:color w:val="000000"/>
          <w:sz w:val="64"/>
        </w:rPr>
        <w:br w:type="page"/>
      </w:r>
    </w:p>
    <w:bookmarkStart w:id="0" w:name="_Toc25262169"/>
    <w:p w14:paraId="6CD1F7F6" w14:textId="155BCF79" w:rsidR="00CB5A9A" w:rsidRDefault="7F4F8B12">
      <w:pPr>
        <w:pStyle w:val="TJ1"/>
        <w:rPr>
          <w:rFonts w:asciiTheme="minorHAnsi" w:eastAsiaTheme="minorEastAsia" w:hAnsiTheme="minorHAnsi" w:cstheme="minorBidi"/>
          <w:b w:val="0"/>
          <w:caps w:val="0"/>
          <w:kern w:val="2"/>
          <w:sz w:val="24"/>
          <w:szCs w:val="24"/>
          <w14:ligatures w14:val="standardContextual"/>
        </w:rPr>
      </w:pPr>
      <w:r w:rsidRPr="005977A9">
        <w:lastRenderedPageBreak/>
        <w:fldChar w:fldCharType="begin"/>
      </w:r>
      <w:r w:rsidR="00F245D5" w:rsidRPr="005977A9">
        <w:instrText>TOC \o "1-3" \z \u \h</w:instrText>
      </w:r>
      <w:r w:rsidRPr="005977A9">
        <w:fldChar w:fldCharType="separate"/>
      </w:r>
      <w:hyperlink w:anchor="_Toc195566977" w:history="1">
        <w:r w:rsidR="00CB5A9A" w:rsidRPr="00741657">
          <w:rPr>
            <w:rStyle w:val="Hiperhivatkozs"/>
            <w:noProof/>
          </w:rPr>
          <w:t>1</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Kifejezések, rövidítések</w:t>
        </w:r>
        <w:r w:rsidR="00CB5A9A">
          <w:rPr>
            <w:noProof/>
            <w:webHidden/>
          </w:rPr>
          <w:tab/>
        </w:r>
        <w:r w:rsidR="00CB5A9A">
          <w:rPr>
            <w:noProof/>
            <w:webHidden/>
          </w:rPr>
          <w:fldChar w:fldCharType="begin"/>
        </w:r>
        <w:r w:rsidR="00CB5A9A">
          <w:rPr>
            <w:noProof/>
            <w:webHidden/>
          </w:rPr>
          <w:instrText xml:space="preserve"> PAGEREF _Toc195566977 \h </w:instrText>
        </w:r>
        <w:r w:rsidR="00CB5A9A">
          <w:rPr>
            <w:noProof/>
            <w:webHidden/>
          </w:rPr>
        </w:r>
        <w:r w:rsidR="00CB5A9A">
          <w:rPr>
            <w:noProof/>
            <w:webHidden/>
          </w:rPr>
          <w:fldChar w:fldCharType="separate"/>
        </w:r>
        <w:r w:rsidR="007E41D0">
          <w:rPr>
            <w:noProof/>
            <w:webHidden/>
          </w:rPr>
          <w:t>7</w:t>
        </w:r>
        <w:r w:rsidR="00CB5A9A">
          <w:rPr>
            <w:noProof/>
            <w:webHidden/>
          </w:rPr>
          <w:fldChar w:fldCharType="end"/>
        </w:r>
      </w:hyperlink>
    </w:p>
    <w:p w14:paraId="4E2281CA" w14:textId="3E0F8907"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6978" w:history="1">
        <w:r w:rsidR="00CB5A9A" w:rsidRPr="00741657">
          <w:rPr>
            <w:rStyle w:val="Hiperhivatkozs"/>
            <w:noProof/>
          </w:rPr>
          <w:t>2</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Dokumentumtörténet</w:t>
        </w:r>
        <w:r w:rsidR="00CB5A9A">
          <w:rPr>
            <w:noProof/>
            <w:webHidden/>
          </w:rPr>
          <w:tab/>
        </w:r>
        <w:r w:rsidR="00CB5A9A">
          <w:rPr>
            <w:noProof/>
            <w:webHidden/>
          </w:rPr>
          <w:fldChar w:fldCharType="begin"/>
        </w:r>
        <w:r w:rsidR="00CB5A9A">
          <w:rPr>
            <w:noProof/>
            <w:webHidden/>
          </w:rPr>
          <w:instrText xml:space="preserve"> PAGEREF _Toc195566978 \h </w:instrText>
        </w:r>
        <w:r w:rsidR="00CB5A9A">
          <w:rPr>
            <w:noProof/>
            <w:webHidden/>
          </w:rPr>
        </w:r>
        <w:r w:rsidR="00CB5A9A">
          <w:rPr>
            <w:noProof/>
            <w:webHidden/>
          </w:rPr>
          <w:fldChar w:fldCharType="separate"/>
        </w:r>
        <w:r>
          <w:rPr>
            <w:noProof/>
            <w:webHidden/>
          </w:rPr>
          <w:t>8</w:t>
        </w:r>
        <w:r w:rsidR="00CB5A9A">
          <w:rPr>
            <w:noProof/>
            <w:webHidden/>
          </w:rPr>
          <w:fldChar w:fldCharType="end"/>
        </w:r>
      </w:hyperlink>
    </w:p>
    <w:p w14:paraId="1CDA121A" w14:textId="6AC007F5"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6979" w:history="1">
        <w:r w:rsidR="00CB5A9A" w:rsidRPr="00741657">
          <w:rPr>
            <w:rStyle w:val="Hiperhivatkozs"/>
            <w:noProof/>
          </w:rPr>
          <w:t>3</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Bevezetés</w:t>
        </w:r>
        <w:r w:rsidR="00CB5A9A">
          <w:rPr>
            <w:noProof/>
            <w:webHidden/>
          </w:rPr>
          <w:tab/>
        </w:r>
        <w:r w:rsidR="00CB5A9A">
          <w:rPr>
            <w:noProof/>
            <w:webHidden/>
          </w:rPr>
          <w:fldChar w:fldCharType="begin"/>
        </w:r>
        <w:r w:rsidR="00CB5A9A">
          <w:rPr>
            <w:noProof/>
            <w:webHidden/>
          </w:rPr>
          <w:instrText xml:space="preserve"> PAGEREF _Toc195566979 \h </w:instrText>
        </w:r>
        <w:r w:rsidR="00CB5A9A">
          <w:rPr>
            <w:noProof/>
            <w:webHidden/>
          </w:rPr>
        </w:r>
        <w:r w:rsidR="00CB5A9A">
          <w:rPr>
            <w:noProof/>
            <w:webHidden/>
          </w:rPr>
          <w:fldChar w:fldCharType="separate"/>
        </w:r>
        <w:r>
          <w:rPr>
            <w:noProof/>
            <w:webHidden/>
          </w:rPr>
          <w:t>9</w:t>
        </w:r>
        <w:r w:rsidR="00CB5A9A">
          <w:rPr>
            <w:noProof/>
            <w:webHidden/>
          </w:rPr>
          <w:fldChar w:fldCharType="end"/>
        </w:r>
      </w:hyperlink>
    </w:p>
    <w:p w14:paraId="74F5429D" w14:textId="2B13CA6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80" w:history="1">
        <w:r w:rsidR="00CB5A9A" w:rsidRPr="00741657">
          <w:rPr>
            <w:rStyle w:val="Hiperhivatkozs"/>
            <w:noProof/>
          </w:rPr>
          <w:t>3.1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Cél</w:t>
        </w:r>
        <w:r w:rsidR="00CB5A9A">
          <w:rPr>
            <w:noProof/>
            <w:webHidden/>
          </w:rPr>
          <w:tab/>
        </w:r>
        <w:r w:rsidR="00CB5A9A">
          <w:rPr>
            <w:noProof/>
            <w:webHidden/>
          </w:rPr>
          <w:fldChar w:fldCharType="begin"/>
        </w:r>
        <w:r w:rsidR="00CB5A9A">
          <w:rPr>
            <w:noProof/>
            <w:webHidden/>
          </w:rPr>
          <w:instrText xml:space="preserve"> PAGEREF _Toc195566980 \h </w:instrText>
        </w:r>
        <w:r w:rsidR="00CB5A9A">
          <w:rPr>
            <w:noProof/>
            <w:webHidden/>
          </w:rPr>
        </w:r>
        <w:r w:rsidR="00CB5A9A">
          <w:rPr>
            <w:noProof/>
            <w:webHidden/>
          </w:rPr>
          <w:fldChar w:fldCharType="separate"/>
        </w:r>
        <w:r>
          <w:rPr>
            <w:noProof/>
            <w:webHidden/>
          </w:rPr>
          <w:t>9</w:t>
        </w:r>
        <w:r w:rsidR="00CB5A9A">
          <w:rPr>
            <w:noProof/>
            <w:webHidden/>
          </w:rPr>
          <w:fldChar w:fldCharType="end"/>
        </w:r>
      </w:hyperlink>
    </w:p>
    <w:p w14:paraId="000972B5" w14:textId="248C598D"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81" w:history="1">
        <w:r w:rsidR="00CB5A9A" w:rsidRPr="00741657">
          <w:rPr>
            <w:rStyle w:val="Hiperhivatkozs"/>
            <w:noProof/>
          </w:rPr>
          <w:t>3.2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Az egyes végtermékekhez tartozó fejlesztési utak</w:t>
        </w:r>
        <w:r w:rsidR="00CB5A9A">
          <w:rPr>
            <w:noProof/>
            <w:webHidden/>
          </w:rPr>
          <w:tab/>
        </w:r>
        <w:r w:rsidR="00CB5A9A">
          <w:rPr>
            <w:noProof/>
            <w:webHidden/>
          </w:rPr>
          <w:fldChar w:fldCharType="begin"/>
        </w:r>
        <w:r w:rsidR="00CB5A9A">
          <w:rPr>
            <w:noProof/>
            <w:webHidden/>
          </w:rPr>
          <w:instrText xml:space="preserve"> PAGEREF _Toc195566981 \h </w:instrText>
        </w:r>
        <w:r w:rsidR="00CB5A9A">
          <w:rPr>
            <w:noProof/>
            <w:webHidden/>
          </w:rPr>
        </w:r>
        <w:r w:rsidR="00CB5A9A">
          <w:rPr>
            <w:noProof/>
            <w:webHidden/>
          </w:rPr>
          <w:fldChar w:fldCharType="separate"/>
        </w:r>
        <w:r>
          <w:rPr>
            <w:noProof/>
            <w:webHidden/>
          </w:rPr>
          <w:t>10</w:t>
        </w:r>
        <w:r w:rsidR="00CB5A9A">
          <w:rPr>
            <w:noProof/>
            <w:webHidden/>
          </w:rPr>
          <w:fldChar w:fldCharType="end"/>
        </w:r>
      </w:hyperlink>
    </w:p>
    <w:p w14:paraId="05822C00" w14:textId="33D8FDCD"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6982" w:history="1">
        <w:r w:rsidR="00CB5A9A" w:rsidRPr="00741657">
          <w:rPr>
            <w:rStyle w:val="Hiperhivatkozs"/>
            <w:noProof/>
          </w:rPr>
          <w:t>3.2.1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Hardveralapú e-pénztárgép</w:t>
        </w:r>
        <w:r w:rsidR="00CB5A9A">
          <w:rPr>
            <w:noProof/>
            <w:webHidden/>
          </w:rPr>
          <w:tab/>
        </w:r>
        <w:r w:rsidR="00CB5A9A">
          <w:rPr>
            <w:noProof/>
            <w:webHidden/>
          </w:rPr>
          <w:fldChar w:fldCharType="begin"/>
        </w:r>
        <w:r w:rsidR="00CB5A9A">
          <w:rPr>
            <w:noProof/>
            <w:webHidden/>
          </w:rPr>
          <w:instrText xml:space="preserve"> PAGEREF _Toc195566982 \h </w:instrText>
        </w:r>
        <w:r w:rsidR="00CB5A9A">
          <w:rPr>
            <w:noProof/>
            <w:webHidden/>
          </w:rPr>
        </w:r>
        <w:r w:rsidR="00CB5A9A">
          <w:rPr>
            <w:noProof/>
            <w:webHidden/>
          </w:rPr>
          <w:fldChar w:fldCharType="separate"/>
        </w:r>
        <w:r>
          <w:rPr>
            <w:noProof/>
            <w:webHidden/>
          </w:rPr>
          <w:t>10</w:t>
        </w:r>
        <w:r w:rsidR="00CB5A9A">
          <w:rPr>
            <w:noProof/>
            <w:webHidden/>
          </w:rPr>
          <w:fldChar w:fldCharType="end"/>
        </w:r>
      </w:hyperlink>
    </w:p>
    <w:p w14:paraId="6DDEAFD9" w14:textId="1D5BB6C1"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6983" w:history="1">
        <w:r w:rsidR="00CB5A9A" w:rsidRPr="00741657">
          <w:rPr>
            <w:rStyle w:val="Hiperhivatkozs"/>
            <w:noProof/>
          </w:rPr>
          <w:t>3.2.2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Felhőalapú e-pénztárgép alkalmazás</w:t>
        </w:r>
        <w:r w:rsidR="00CB5A9A">
          <w:rPr>
            <w:noProof/>
            <w:webHidden/>
          </w:rPr>
          <w:tab/>
        </w:r>
        <w:r w:rsidR="00CB5A9A">
          <w:rPr>
            <w:noProof/>
            <w:webHidden/>
          </w:rPr>
          <w:fldChar w:fldCharType="begin"/>
        </w:r>
        <w:r w:rsidR="00CB5A9A">
          <w:rPr>
            <w:noProof/>
            <w:webHidden/>
          </w:rPr>
          <w:instrText xml:space="preserve"> PAGEREF _Toc195566983 \h </w:instrText>
        </w:r>
        <w:r w:rsidR="00CB5A9A">
          <w:rPr>
            <w:noProof/>
            <w:webHidden/>
          </w:rPr>
        </w:r>
        <w:r w:rsidR="00CB5A9A">
          <w:rPr>
            <w:noProof/>
            <w:webHidden/>
          </w:rPr>
          <w:fldChar w:fldCharType="separate"/>
        </w:r>
        <w:r>
          <w:rPr>
            <w:noProof/>
            <w:webHidden/>
          </w:rPr>
          <w:t>10</w:t>
        </w:r>
        <w:r w:rsidR="00CB5A9A">
          <w:rPr>
            <w:noProof/>
            <w:webHidden/>
          </w:rPr>
          <w:fldChar w:fldCharType="end"/>
        </w:r>
      </w:hyperlink>
    </w:p>
    <w:p w14:paraId="130D1A01" w14:textId="34500F1D"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6984" w:history="1">
        <w:r w:rsidR="00CB5A9A" w:rsidRPr="00741657">
          <w:rPr>
            <w:rStyle w:val="Hiperhivatkozs"/>
            <w:noProof/>
          </w:rPr>
          <w:t>3.2.3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Vevői alkalmazás</w:t>
        </w:r>
        <w:r w:rsidR="00CB5A9A">
          <w:rPr>
            <w:noProof/>
            <w:webHidden/>
          </w:rPr>
          <w:tab/>
        </w:r>
        <w:r w:rsidR="00CB5A9A">
          <w:rPr>
            <w:noProof/>
            <w:webHidden/>
          </w:rPr>
          <w:fldChar w:fldCharType="begin"/>
        </w:r>
        <w:r w:rsidR="00CB5A9A">
          <w:rPr>
            <w:noProof/>
            <w:webHidden/>
          </w:rPr>
          <w:instrText xml:space="preserve"> PAGEREF _Toc195566984 \h </w:instrText>
        </w:r>
        <w:r w:rsidR="00CB5A9A">
          <w:rPr>
            <w:noProof/>
            <w:webHidden/>
          </w:rPr>
        </w:r>
        <w:r w:rsidR="00CB5A9A">
          <w:rPr>
            <w:noProof/>
            <w:webHidden/>
          </w:rPr>
          <w:fldChar w:fldCharType="separate"/>
        </w:r>
        <w:r>
          <w:rPr>
            <w:noProof/>
            <w:webHidden/>
          </w:rPr>
          <w:t>10</w:t>
        </w:r>
        <w:r w:rsidR="00CB5A9A">
          <w:rPr>
            <w:noProof/>
            <w:webHidden/>
          </w:rPr>
          <w:fldChar w:fldCharType="end"/>
        </w:r>
      </w:hyperlink>
    </w:p>
    <w:p w14:paraId="78AB5786" w14:textId="5AD7FB03"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85" w:history="1">
        <w:r w:rsidR="00CB5A9A" w:rsidRPr="00741657">
          <w:rPr>
            <w:rStyle w:val="Hiperhivatkozs"/>
            <w:noProof/>
          </w:rPr>
          <w:t>3.3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Csatlakozási kérelem benyújtása</w:t>
        </w:r>
        <w:r w:rsidR="00CB5A9A">
          <w:rPr>
            <w:noProof/>
            <w:webHidden/>
          </w:rPr>
          <w:tab/>
        </w:r>
        <w:r w:rsidR="00CB5A9A">
          <w:rPr>
            <w:noProof/>
            <w:webHidden/>
          </w:rPr>
          <w:fldChar w:fldCharType="begin"/>
        </w:r>
        <w:r w:rsidR="00CB5A9A">
          <w:rPr>
            <w:noProof/>
            <w:webHidden/>
          </w:rPr>
          <w:instrText xml:space="preserve"> PAGEREF _Toc195566985 \h </w:instrText>
        </w:r>
        <w:r w:rsidR="00CB5A9A">
          <w:rPr>
            <w:noProof/>
            <w:webHidden/>
          </w:rPr>
        </w:r>
        <w:r w:rsidR="00CB5A9A">
          <w:rPr>
            <w:noProof/>
            <w:webHidden/>
          </w:rPr>
          <w:fldChar w:fldCharType="separate"/>
        </w:r>
        <w:r>
          <w:rPr>
            <w:noProof/>
            <w:webHidden/>
          </w:rPr>
          <w:t>11</w:t>
        </w:r>
        <w:r w:rsidR="00CB5A9A">
          <w:rPr>
            <w:noProof/>
            <w:webHidden/>
          </w:rPr>
          <w:fldChar w:fldCharType="end"/>
        </w:r>
      </w:hyperlink>
    </w:p>
    <w:p w14:paraId="6049B49A" w14:textId="79E774D0"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86" w:history="1">
        <w:r w:rsidR="00CB5A9A" w:rsidRPr="00741657">
          <w:rPr>
            <w:rStyle w:val="Hiperhivatkozs"/>
            <w:noProof/>
          </w:rPr>
          <w:t>3.4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Adózókra vonatkozó használati követelmények</w:t>
        </w:r>
        <w:r w:rsidR="00CB5A9A">
          <w:rPr>
            <w:noProof/>
            <w:webHidden/>
          </w:rPr>
          <w:tab/>
        </w:r>
        <w:r w:rsidR="00CB5A9A">
          <w:rPr>
            <w:noProof/>
            <w:webHidden/>
          </w:rPr>
          <w:fldChar w:fldCharType="begin"/>
        </w:r>
        <w:r w:rsidR="00CB5A9A">
          <w:rPr>
            <w:noProof/>
            <w:webHidden/>
          </w:rPr>
          <w:instrText xml:space="preserve"> PAGEREF _Toc195566986 \h </w:instrText>
        </w:r>
        <w:r w:rsidR="00CB5A9A">
          <w:rPr>
            <w:noProof/>
            <w:webHidden/>
          </w:rPr>
        </w:r>
        <w:r w:rsidR="00CB5A9A">
          <w:rPr>
            <w:noProof/>
            <w:webHidden/>
          </w:rPr>
          <w:fldChar w:fldCharType="separate"/>
        </w:r>
        <w:r>
          <w:rPr>
            <w:noProof/>
            <w:webHidden/>
          </w:rPr>
          <w:t>12</w:t>
        </w:r>
        <w:r w:rsidR="00CB5A9A">
          <w:rPr>
            <w:noProof/>
            <w:webHidden/>
          </w:rPr>
          <w:fldChar w:fldCharType="end"/>
        </w:r>
      </w:hyperlink>
    </w:p>
    <w:p w14:paraId="06A25AA1" w14:textId="2B382C7D"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87" w:history="1">
        <w:r w:rsidR="00CB5A9A" w:rsidRPr="00741657">
          <w:rPr>
            <w:rStyle w:val="Hiperhivatkozs"/>
            <w:noProof/>
          </w:rPr>
          <w:t>3.5</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 kapcsolódáshoz implementálandó technológiák</w:t>
        </w:r>
        <w:r w:rsidR="00CB5A9A">
          <w:rPr>
            <w:noProof/>
            <w:webHidden/>
          </w:rPr>
          <w:tab/>
        </w:r>
        <w:r w:rsidR="00CB5A9A">
          <w:rPr>
            <w:noProof/>
            <w:webHidden/>
          </w:rPr>
          <w:fldChar w:fldCharType="begin"/>
        </w:r>
        <w:r w:rsidR="00CB5A9A">
          <w:rPr>
            <w:noProof/>
            <w:webHidden/>
          </w:rPr>
          <w:instrText xml:space="preserve"> PAGEREF _Toc195566987 \h </w:instrText>
        </w:r>
        <w:r w:rsidR="00CB5A9A">
          <w:rPr>
            <w:noProof/>
            <w:webHidden/>
          </w:rPr>
        </w:r>
        <w:r w:rsidR="00CB5A9A">
          <w:rPr>
            <w:noProof/>
            <w:webHidden/>
          </w:rPr>
          <w:fldChar w:fldCharType="separate"/>
        </w:r>
        <w:r>
          <w:rPr>
            <w:noProof/>
            <w:webHidden/>
          </w:rPr>
          <w:t>12</w:t>
        </w:r>
        <w:r w:rsidR="00CB5A9A">
          <w:rPr>
            <w:noProof/>
            <w:webHidden/>
          </w:rPr>
          <w:fldChar w:fldCharType="end"/>
        </w:r>
      </w:hyperlink>
    </w:p>
    <w:p w14:paraId="1D7B8E6F" w14:textId="5D02A6EF"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88" w:history="1">
        <w:r w:rsidR="00CB5A9A" w:rsidRPr="00741657">
          <w:rPr>
            <w:rStyle w:val="Hiperhivatkozs"/>
            <w:noProof/>
          </w:rPr>
          <w:t>3.6</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Az e-pénztárgép szoftverre vonatkozó technikai követelmények</w:t>
        </w:r>
        <w:r w:rsidR="00CB5A9A">
          <w:rPr>
            <w:noProof/>
            <w:webHidden/>
          </w:rPr>
          <w:tab/>
        </w:r>
        <w:r w:rsidR="00CB5A9A">
          <w:rPr>
            <w:noProof/>
            <w:webHidden/>
          </w:rPr>
          <w:fldChar w:fldCharType="begin"/>
        </w:r>
        <w:r w:rsidR="00CB5A9A">
          <w:rPr>
            <w:noProof/>
            <w:webHidden/>
          </w:rPr>
          <w:instrText xml:space="preserve"> PAGEREF _Toc195566988 \h </w:instrText>
        </w:r>
        <w:r w:rsidR="00CB5A9A">
          <w:rPr>
            <w:noProof/>
            <w:webHidden/>
          </w:rPr>
        </w:r>
        <w:r w:rsidR="00CB5A9A">
          <w:rPr>
            <w:noProof/>
            <w:webHidden/>
          </w:rPr>
          <w:fldChar w:fldCharType="separate"/>
        </w:r>
        <w:r>
          <w:rPr>
            <w:noProof/>
            <w:webHidden/>
          </w:rPr>
          <w:t>12</w:t>
        </w:r>
        <w:r w:rsidR="00CB5A9A">
          <w:rPr>
            <w:noProof/>
            <w:webHidden/>
          </w:rPr>
          <w:fldChar w:fldCharType="end"/>
        </w:r>
      </w:hyperlink>
    </w:p>
    <w:p w14:paraId="2813F7CA" w14:textId="0EBA550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89" w:history="1">
        <w:r w:rsidR="00CB5A9A" w:rsidRPr="00741657">
          <w:rPr>
            <w:rStyle w:val="Hiperhivatkozs"/>
            <w:noProof/>
          </w:rPr>
          <w:t>3.7</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 vevői alkalmazásra vonatkozó technikai követelmények</w:t>
        </w:r>
        <w:r w:rsidR="00CB5A9A">
          <w:rPr>
            <w:noProof/>
            <w:webHidden/>
          </w:rPr>
          <w:tab/>
        </w:r>
        <w:r w:rsidR="00CB5A9A">
          <w:rPr>
            <w:noProof/>
            <w:webHidden/>
          </w:rPr>
          <w:fldChar w:fldCharType="begin"/>
        </w:r>
        <w:r w:rsidR="00CB5A9A">
          <w:rPr>
            <w:noProof/>
            <w:webHidden/>
          </w:rPr>
          <w:instrText xml:space="preserve"> PAGEREF _Toc195566989 \h </w:instrText>
        </w:r>
        <w:r w:rsidR="00CB5A9A">
          <w:rPr>
            <w:noProof/>
            <w:webHidden/>
          </w:rPr>
        </w:r>
        <w:r w:rsidR="00CB5A9A">
          <w:rPr>
            <w:noProof/>
            <w:webHidden/>
          </w:rPr>
          <w:fldChar w:fldCharType="separate"/>
        </w:r>
        <w:r>
          <w:rPr>
            <w:noProof/>
            <w:webHidden/>
          </w:rPr>
          <w:t>13</w:t>
        </w:r>
        <w:r w:rsidR="00CB5A9A">
          <w:rPr>
            <w:noProof/>
            <w:webHidden/>
          </w:rPr>
          <w:fldChar w:fldCharType="end"/>
        </w:r>
      </w:hyperlink>
    </w:p>
    <w:p w14:paraId="2115D474" w14:textId="658B5FB6"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6990" w:history="1">
        <w:r w:rsidR="00CB5A9A" w:rsidRPr="00741657">
          <w:rPr>
            <w:rStyle w:val="Hiperhivatkozs"/>
            <w:noProof/>
            <w:lang w:val="pt-BR"/>
          </w:rPr>
          <w:t>4</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lang w:val="pt-BR"/>
          </w:rPr>
          <w:t>Az eReceipt gépi interfész általános ismertetése</w:t>
        </w:r>
        <w:r w:rsidR="00CB5A9A">
          <w:rPr>
            <w:noProof/>
            <w:webHidden/>
          </w:rPr>
          <w:tab/>
        </w:r>
        <w:r w:rsidR="00CB5A9A">
          <w:rPr>
            <w:noProof/>
            <w:webHidden/>
          </w:rPr>
          <w:fldChar w:fldCharType="begin"/>
        </w:r>
        <w:r w:rsidR="00CB5A9A">
          <w:rPr>
            <w:noProof/>
            <w:webHidden/>
          </w:rPr>
          <w:instrText xml:space="preserve"> PAGEREF _Toc195566990 \h </w:instrText>
        </w:r>
        <w:r w:rsidR="00CB5A9A">
          <w:rPr>
            <w:noProof/>
            <w:webHidden/>
          </w:rPr>
        </w:r>
        <w:r w:rsidR="00CB5A9A">
          <w:rPr>
            <w:noProof/>
            <w:webHidden/>
          </w:rPr>
          <w:fldChar w:fldCharType="separate"/>
        </w:r>
        <w:r>
          <w:rPr>
            <w:noProof/>
            <w:webHidden/>
          </w:rPr>
          <w:t>14</w:t>
        </w:r>
        <w:r w:rsidR="00CB5A9A">
          <w:rPr>
            <w:noProof/>
            <w:webHidden/>
          </w:rPr>
          <w:fldChar w:fldCharType="end"/>
        </w:r>
      </w:hyperlink>
    </w:p>
    <w:p w14:paraId="5D843856" w14:textId="71D4D5CC"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91" w:history="1">
        <w:r w:rsidR="00CB5A9A" w:rsidRPr="00741657">
          <w:rPr>
            <w:rStyle w:val="Hiperhivatkozs"/>
            <w:noProof/>
          </w:rPr>
          <w:t>4.1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Az eReceipt adatszolgáltatás folyamata</w:t>
        </w:r>
        <w:r w:rsidR="00CB5A9A">
          <w:rPr>
            <w:noProof/>
            <w:webHidden/>
          </w:rPr>
          <w:tab/>
        </w:r>
        <w:r w:rsidR="00CB5A9A">
          <w:rPr>
            <w:noProof/>
            <w:webHidden/>
          </w:rPr>
          <w:fldChar w:fldCharType="begin"/>
        </w:r>
        <w:r w:rsidR="00CB5A9A">
          <w:rPr>
            <w:noProof/>
            <w:webHidden/>
          </w:rPr>
          <w:instrText xml:space="preserve"> PAGEREF _Toc195566991 \h </w:instrText>
        </w:r>
        <w:r w:rsidR="00CB5A9A">
          <w:rPr>
            <w:noProof/>
            <w:webHidden/>
          </w:rPr>
        </w:r>
        <w:r w:rsidR="00CB5A9A">
          <w:rPr>
            <w:noProof/>
            <w:webHidden/>
          </w:rPr>
          <w:fldChar w:fldCharType="separate"/>
        </w:r>
        <w:r>
          <w:rPr>
            <w:noProof/>
            <w:webHidden/>
          </w:rPr>
          <w:t>14</w:t>
        </w:r>
        <w:r w:rsidR="00CB5A9A">
          <w:rPr>
            <w:noProof/>
            <w:webHidden/>
          </w:rPr>
          <w:fldChar w:fldCharType="end"/>
        </w:r>
      </w:hyperlink>
    </w:p>
    <w:p w14:paraId="34721F0C" w14:textId="5C4E88BE"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92" w:history="1">
        <w:r w:rsidR="00CB5A9A" w:rsidRPr="00741657">
          <w:rPr>
            <w:rStyle w:val="Hiperhivatkozs"/>
            <w:noProof/>
          </w:rPr>
          <w:t>4.2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Aláírás képzése</w:t>
        </w:r>
        <w:r w:rsidR="00CB5A9A">
          <w:rPr>
            <w:noProof/>
            <w:webHidden/>
          </w:rPr>
          <w:tab/>
        </w:r>
        <w:r w:rsidR="00CB5A9A">
          <w:rPr>
            <w:noProof/>
            <w:webHidden/>
          </w:rPr>
          <w:fldChar w:fldCharType="begin"/>
        </w:r>
        <w:r w:rsidR="00CB5A9A">
          <w:rPr>
            <w:noProof/>
            <w:webHidden/>
          </w:rPr>
          <w:instrText xml:space="preserve"> PAGEREF _Toc195566992 \h </w:instrText>
        </w:r>
        <w:r w:rsidR="00CB5A9A">
          <w:rPr>
            <w:noProof/>
            <w:webHidden/>
          </w:rPr>
        </w:r>
        <w:r w:rsidR="00CB5A9A">
          <w:rPr>
            <w:noProof/>
            <w:webHidden/>
          </w:rPr>
          <w:fldChar w:fldCharType="separate"/>
        </w:r>
        <w:r>
          <w:rPr>
            <w:noProof/>
            <w:webHidden/>
          </w:rPr>
          <w:t>14</w:t>
        </w:r>
        <w:r w:rsidR="00CB5A9A">
          <w:rPr>
            <w:noProof/>
            <w:webHidden/>
          </w:rPr>
          <w:fldChar w:fldCharType="end"/>
        </w:r>
      </w:hyperlink>
    </w:p>
    <w:p w14:paraId="191DE71A" w14:textId="0BE86E5C"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93" w:history="1">
        <w:r w:rsidR="00CB5A9A" w:rsidRPr="00741657">
          <w:rPr>
            <w:rStyle w:val="Hiperhivatkozs"/>
            <w:noProof/>
          </w:rPr>
          <w:t>4.3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Authentikáció</w:t>
        </w:r>
        <w:r w:rsidR="00CB5A9A">
          <w:rPr>
            <w:noProof/>
            <w:webHidden/>
          </w:rPr>
          <w:tab/>
        </w:r>
        <w:r w:rsidR="00CB5A9A">
          <w:rPr>
            <w:noProof/>
            <w:webHidden/>
          </w:rPr>
          <w:fldChar w:fldCharType="begin"/>
        </w:r>
        <w:r w:rsidR="00CB5A9A">
          <w:rPr>
            <w:noProof/>
            <w:webHidden/>
          </w:rPr>
          <w:instrText xml:space="preserve"> PAGEREF _Toc195566993 \h </w:instrText>
        </w:r>
        <w:r w:rsidR="00CB5A9A">
          <w:rPr>
            <w:noProof/>
            <w:webHidden/>
          </w:rPr>
        </w:r>
        <w:r w:rsidR="00CB5A9A">
          <w:rPr>
            <w:noProof/>
            <w:webHidden/>
          </w:rPr>
          <w:fldChar w:fldCharType="separate"/>
        </w:r>
        <w:r>
          <w:rPr>
            <w:noProof/>
            <w:webHidden/>
          </w:rPr>
          <w:t>15</w:t>
        </w:r>
        <w:r w:rsidR="00CB5A9A">
          <w:rPr>
            <w:noProof/>
            <w:webHidden/>
          </w:rPr>
          <w:fldChar w:fldCharType="end"/>
        </w:r>
      </w:hyperlink>
    </w:p>
    <w:p w14:paraId="2B379ED2" w14:textId="67A58AD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94" w:history="1">
        <w:r w:rsidR="00CB5A9A" w:rsidRPr="00741657">
          <w:rPr>
            <w:rStyle w:val="Hiperhivatkozs"/>
            <w:noProof/>
          </w:rPr>
          <w:t>4.4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Tömörítés</w:t>
        </w:r>
        <w:r w:rsidR="00CB5A9A">
          <w:rPr>
            <w:noProof/>
            <w:webHidden/>
          </w:rPr>
          <w:tab/>
        </w:r>
        <w:r w:rsidR="00CB5A9A">
          <w:rPr>
            <w:noProof/>
            <w:webHidden/>
          </w:rPr>
          <w:fldChar w:fldCharType="begin"/>
        </w:r>
        <w:r w:rsidR="00CB5A9A">
          <w:rPr>
            <w:noProof/>
            <w:webHidden/>
          </w:rPr>
          <w:instrText xml:space="preserve"> PAGEREF _Toc195566994 \h </w:instrText>
        </w:r>
        <w:r w:rsidR="00CB5A9A">
          <w:rPr>
            <w:noProof/>
            <w:webHidden/>
          </w:rPr>
        </w:r>
        <w:r w:rsidR="00CB5A9A">
          <w:rPr>
            <w:noProof/>
            <w:webHidden/>
          </w:rPr>
          <w:fldChar w:fldCharType="separate"/>
        </w:r>
        <w:r>
          <w:rPr>
            <w:noProof/>
            <w:webHidden/>
          </w:rPr>
          <w:t>16</w:t>
        </w:r>
        <w:r w:rsidR="00CB5A9A">
          <w:rPr>
            <w:noProof/>
            <w:webHidden/>
          </w:rPr>
          <w:fldChar w:fldCharType="end"/>
        </w:r>
      </w:hyperlink>
    </w:p>
    <w:p w14:paraId="0FD4B7FB" w14:textId="1C3E6725"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95" w:history="1">
        <w:r w:rsidR="00CB5A9A" w:rsidRPr="00741657">
          <w:rPr>
            <w:rStyle w:val="Hiperhivatkozs"/>
            <w:noProof/>
          </w:rPr>
          <w:t>4.5</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Titkosítás</w:t>
        </w:r>
        <w:r w:rsidR="00CB5A9A">
          <w:rPr>
            <w:noProof/>
            <w:webHidden/>
          </w:rPr>
          <w:tab/>
        </w:r>
        <w:r w:rsidR="00CB5A9A">
          <w:rPr>
            <w:noProof/>
            <w:webHidden/>
          </w:rPr>
          <w:fldChar w:fldCharType="begin"/>
        </w:r>
        <w:r w:rsidR="00CB5A9A">
          <w:rPr>
            <w:noProof/>
            <w:webHidden/>
          </w:rPr>
          <w:instrText xml:space="preserve"> PAGEREF _Toc195566995 \h </w:instrText>
        </w:r>
        <w:r w:rsidR="00CB5A9A">
          <w:rPr>
            <w:noProof/>
            <w:webHidden/>
          </w:rPr>
        </w:r>
        <w:r w:rsidR="00CB5A9A">
          <w:rPr>
            <w:noProof/>
            <w:webHidden/>
          </w:rPr>
          <w:fldChar w:fldCharType="separate"/>
        </w:r>
        <w:r>
          <w:rPr>
            <w:noProof/>
            <w:webHidden/>
          </w:rPr>
          <w:t>17</w:t>
        </w:r>
        <w:r w:rsidR="00CB5A9A">
          <w:rPr>
            <w:noProof/>
            <w:webHidden/>
          </w:rPr>
          <w:fldChar w:fldCharType="end"/>
        </w:r>
      </w:hyperlink>
    </w:p>
    <w:p w14:paraId="6EA2DBEB" w14:textId="4144890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6996" w:history="1">
        <w:r w:rsidR="00CB5A9A" w:rsidRPr="00741657">
          <w:rPr>
            <w:rStyle w:val="Hiperhivatkozs"/>
            <w:noProof/>
          </w:rPr>
          <w:t>4.5.1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e-pénztárgép titkosító kulcspár generálása</w:t>
        </w:r>
        <w:r w:rsidR="00CB5A9A">
          <w:rPr>
            <w:noProof/>
            <w:webHidden/>
          </w:rPr>
          <w:tab/>
        </w:r>
        <w:r w:rsidR="00CB5A9A">
          <w:rPr>
            <w:noProof/>
            <w:webHidden/>
          </w:rPr>
          <w:fldChar w:fldCharType="begin"/>
        </w:r>
        <w:r w:rsidR="00CB5A9A">
          <w:rPr>
            <w:noProof/>
            <w:webHidden/>
          </w:rPr>
          <w:instrText xml:space="preserve"> PAGEREF _Toc195566996 \h </w:instrText>
        </w:r>
        <w:r w:rsidR="00CB5A9A">
          <w:rPr>
            <w:noProof/>
            <w:webHidden/>
          </w:rPr>
        </w:r>
        <w:r w:rsidR="00CB5A9A">
          <w:rPr>
            <w:noProof/>
            <w:webHidden/>
          </w:rPr>
          <w:fldChar w:fldCharType="separate"/>
        </w:r>
        <w:r>
          <w:rPr>
            <w:noProof/>
            <w:webHidden/>
          </w:rPr>
          <w:t>17</w:t>
        </w:r>
        <w:r w:rsidR="00CB5A9A">
          <w:rPr>
            <w:noProof/>
            <w:webHidden/>
          </w:rPr>
          <w:fldChar w:fldCharType="end"/>
        </w:r>
      </w:hyperlink>
    </w:p>
    <w:p w14:paraId="78DBA800" w14:textId="3805BF2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6997" w:history="1">
        <w:r w:rsidR="00CB5A9A" w:rsidRPr="00741657">
          <w:rPr>
            <w:rStyle w:val="Hiperhivatkozs"/>
            <w:noProof/>
          </w:rPr>
          <w:t>4.5.2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Adatok titkosítása</w:t>
        </w:r>
        <w:r w:rsidR="00CB5A9A">
          <w:rPr>
            <w:noProof/>
            <w:webHidden/>
          </w:rPr>
          <w:tab/>
        </w:r>
        <w:r w:rsidR="00CB5A9A">
          <w:rPr>
            <w:noProof/>
            <w:webHidden/>
          </w:rPr>
          <w:fldChar w:fldCharType="begin"/>
        </w:r>
        <w:r w:rsidR="00CB5A9A">
          <w:rPr>
            <w:noProof/>
            <w:webHidden/>
          </w:rPr>
          <w:instrText xml:space="preserve"> PAGEREF _Toc195566997 \h </w:instrText>
        </w:r>
        <w:r w:rsidR="00CB5A9A">
          <w:rPr>
            <w:noProof/>
            <w:webHidden/>
          </w:rPr>
        </w:r>
        <w:r w:rsidR="00CB5A9A">
          <w:rPr>
            <w:noProof/>
            <w:webHidden/>
          </w:rPr>
          <w:fldChar w:fldCharType="separate"/>
        </w:r>
        <w:r>
          <w:rPr>
            <w:noProof/>
            <w:webHidden/>
          </w:rPr>
          <w:t>17</w:t>
        </w:r>
        <w:r w:rsidR="00CB5A9A">
          <w:rPr>
            <w:noProof/>
            <w:webHidden/>
          </w:rPr>
          <w:fldChar w:fldCharType="end"/>
        </w:r>
      </w:hyperlink>
    </w:p>
    <w:p w14:paraId="1DC8FBEB" w14:textId="1D3B568D"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6998" w:history="1">
        <w:r w:rsidR="00CB5A9A" w:rsidRPr="00741657">
          <w:rPr>
            <w:rStyle w:val="Hiperhivatkozs"/>
            <w:noProof/>
          </w:rPr>
          <w:t>4.6</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Az e-pénztárgép QR-kódok és NDEF (NFC) adatcsomagok képzése</w:t>
        </w:r>
        <w:r w:rsidR="00CB5A9A">
          <w:rPr>
            <w:noProof/>
            <w:webHidden/>
          </w:rPr>
          <w:tab/>
        </w:r>
        <w:r w:rsidR="00CB5A9A">
          <w:rPr>
            <w:noProof/>
            <w:webHidden/>
          </w:rPr>
          <w:fldChar w:fldCharType="begin"/>
        </w:r>
        <w:r w:rsidR="00CB5A9A">
          <w:rPr>
            <w:noProof/>
            <w:webHidden/>
          </w:rPr>
          <w:instrText xml:space="preserve"> PAGEREF _Toc195566998 \h </w:instrText>
        </w:r>
        <w:r w:rsidR="00CB5A9A">
          <w:rPr>
            <w:noProof/>
            <w:webHidden/>
          </w:rPr>
        </w:r>
        <w:r w:rsidR="00CB5A9A">
          <w:rPr>
            <w:noProof/>
            <w:webHidden/>
          </w:rPr>
          <w:fldChar w:fldCharType="separate"/>
        </w:r>
        <w:r>
          <w:rPr>
            <w:noProof/>
            <w:webHidden/>
          </w:rPr>
          <w:t>19</w:t>
        </w:r>
        <w:r w:rsidR="00CB5A9A">
          <w:rPr>
            <w:noProof/>
            <w:webHidden/>
          </w:rPr>
          <w:fldChar w:fldCharType="end"/>
        </w:r>
      </w:hyperlink>
    </w:p>
    <w:p w14:paraId="427519D9" w14:textId="679C731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6999" w:history="1">
        <w:r w:rsidR="00CB5A9A" w:rsidRPr="00741657">
          <w:rPr>
            <w:rStyle w:val="Hiperhivatkozs"/>
            <w:noProof/>
            <w:lang w:val="pt-BR"/>
          </w:rPr>
          <w:t>4.6.1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lang w:val="pt-BR"/>
          </w:rPr>
          <w:t>Az e-pénztárgép bemeneti QR-kód képzése</w:t>
        </w:r>
        <w:r w:rsidR="00CB5A9A">
          <w:rPr>
            <w:noProof/>
            <w:webHidden/>
          </w:rPr>
          <w:tab/>
        </w:r>
        <w:r w:rsidR="00CB5A9A">
          <w:rPr>
            <w:noProof/>
            <w:webHidden/>
          </w:rPr>
          <w:fldChar w:fldCharType="begin"/>
        </w:r>
        <w:r w:rsidR="00CB5A9A">
          <w:rPr>
            <w:noProof/>
            <w:webHidden/>
          </w:rPr>
          <w:instrText xml:space="preserve"> PAGEREF _Toc195566999 \h </w:instrText>
        </w:r>
        <w:r w:rsidR="00CB5A9A">
          <w:rPr>
            <w:noProof/>
            <w:webHidden/>
          </w:rPr>
        </w:r>
        <w:r w:rsidR="00CB5A9A">
          <w:rPr>
            <w:noProof/>
            <w:webHidden/>
          </w:rPr>
          <w:fldChar w:fldCharType="separate"/>
        </w:r>
        <w:r>
          <w:rPr>
            <w:noProof/>
            <w:webHidden/>
          </w:rPr>
          <w:t>19</w:t>
        </w:r>
        <w:r w:rsidR="00CB5A9A">
          <w:rPr>
            <w:noProof/>
            <w:webHidden/>
          </w:rPr>
          <w:fldChar w:fldCharType="end"/>
        </w:r>
      </w:hyperlink>
    </w:p>
    <w:p w14:paraId="216D6B82" w14:textId="0C73CA35"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00" w:history="1">
        <w:r w:rsidR="00CB5A9A" w:rsidRPr="00741657">
          <w:rPr>
            <w:rStyle w:val="Hiperhivatkozs"/>
            <w:noProof/>
          </w:rPr>
          <w:t>4.6.2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Az e-pénztárgép kimeneti QR-kód képzése</w:t>
        </w:r>
        <w:r w:rsidR="00CB5A9A">
          <w:rPr>
            <w:noProof/>
            <w:webHidden/>
          </w:rPr>
          <w:tab/>
        </w:r>
        <w:r w:rsidR="00CB5A9A">
          <w:rPr>
            <w:noProof/>
            <w:webHidden/>
          </w:rPr>
          <w:fldChar w:fldCharType="begin"/>
        </w:r>
        <w:r w:rsidR="00CB5A9A">
          <w:rPr>
            <w:noProof/>
            <w:webHidden/>
          </w:rPr>
          <w:instrText xml:space="preserve"> PAGEREF _Toc195567000 \h </w:instrText>
        </w:r>
        <w:r w:rsidR="00CB5A9A">
          <w:rPr>
            <w:noProof/>
            <w:webHidden/>
          </w:rPr>
        </w:r>
        <w:r w:rsidR="00CB5A9A">
          <w:rPr>
            <w:noProof/>
            <w:webHidden/>
          </w:rPr>
          <w:fldChar w:fldCharType="separate"/>
        </w:r>
        <w:r>
          <w:rPr>
            <w:noProof/>
            <w:webHidden/>
          </w:rPr>
          <w:t>26</w:t>
        </w:r>
        <w:r w:rsidR="00CB5A9A">
          <w:rPr>
            <w:noProof/>
            <w:webHidden/>
          </w:rPr>
          <w:fldChar w:fldCharType="end"/>
        </w:r>
      </w:hyperlink>
    </w:p>
    <w:p w14:paraId="7DC20D40" w14:textId="79A795A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01" w:history="1">
        <w:r w:rsidR="00CB5A9A" w:rsidRPr="00741657">
          <w:rPr>
            <w:rStyle w:val="Hiperhivatkozs"/>
            <w:noProof/>
          </w:rPr>
          <w:t>4.6.3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Az e-pénztárgép aláírás-ellenőrző QR-kód képzése</w:t>
        </w:r>
        <w:r w:rsidR="00CB5A9A">
          <w:rPr>
            <w:noProof/>
            <w:webHidden/>
          </w:rPr>
          <w:tab/>
        </w:r>
        <w:r w:rsidR="00CB5A9A">
          <w:rPr>
            <w:noProof/>
            <w:webHidden/>
          </w:rPr>
          <w:fldChar w:fldCharType="begin"/>
        </w:r>
        <w:r w:rsidR="00CB5A9A">
          <w:rPr>
            <w:noProof/>
            <w:webHidden/>
          </w:rPr>
          <w:instrText xml:space="preserve"> PAGEREF _Toc195567001 \h </w:instrText>
        </w:r>
        <w:r w:rsidR="00CB5A9A">
          <w:rPr>
            <w:noProof/>
            <w:webHidden/>
          </w:rPr>
        </w:r>
        <w:r w:rsidR="00CB5A9A">
          <w:rPr>
            <w:noProof/>
            <w:webHidden/>
          </w:rPr>
          <w:fldChar w:fldCharType="separate"/>
        </w:r>
        <w:r>
          <w:rPr>
            <w:noProof/>
            <w:webHidden/>
          </w:rPr>
          <w:t>30</w:t>
        </w:r>
        <w:r w:rsidR="00CB5A9A">
          <w:rPr>
            <w:noProof/>
            <w:webHidden/>
          </w:rPr>
          <w:fldChar w:fldCharType="end"/>
        </w:r>
      </w:hyperlink>
    </w:p>
    <w:p w14:paraId="188344D7" w14:textId="703E9C2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02" w:history="1">
        <w:r w:rsidR="00CB5A9A" w:rsidRPr="00741657">
          <w:rPr>
            <w:rStyle w:val="Hiperhivatkozs"/>
            <w:noProof/>
          </w:rPr>
          <w:t>4.6.4</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Felhőalapú e-pénztárgép aktivációs QR-kód értelmezése</w:t>
        </w:r>
        <w:r w:rsidR="00CB5A9A">
          <w:rPr>
            <w:noProof/>
            <w:webHidden/>
          </w:rPr>
          <w:tab/>
        </w:r>
        <w:r w:rsidR="00CB5A9A">
          <w:rPr>
            <w:noProof/>
            <w:webHidden/>
          </w:rPr>
          <w:fldChar w:fldCharType="begin"/>
        </w:r>
        <w:r w:rsidR="00CB5A9A">
          <w:rPr>
            <w:noProof/>
            <w:webHidden/>
          </w:rPr>
          <w:instrText xml:space="preserve"> PAGEREF _Toc195567002 \h </w:instrText>
        </w:r>
        <w:r w:rsidR="00CB5A9A">
          <w:rPr>
            <w:noProof/>
            <w:webHidden/>
          </w:rPr>
        </w:r>
        <w:r w:rsidR="00CB5A9A">
          <w:rPr>
            <w:noProof/>
            <w:webHidden/>
          </w:rPr>
          <w:fldChar w:fldCharType="separate"/>
        </w:r>
        <w:r>
          <w:rPr>
            <w:noProof/>
            <w:webHidden/>
          </w:rPr>
          <w:t>33</w:t>
        </w:r>
        <w:r w:rsidR="00CB5A9A">
          <w:rPr>
            <w:noProof/>
            <w:webHidden/>
          </w:rPr>
          <w:fldChar w:fldCharType="end"/>
        </w:r>
      </w:hyperlink>
    </w:p>
    <w:p w14:paraId="7EF4B7DB" w14:textId="24B8859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03" w:history="1">
        <w:r w:rsidR="00CB5A9A" w:rsidRPr="00741657">
          <w:rPr>
            <w:rStyle w:val="Hiperhivatkozs"/>
            <w:noProof/>
          </w:rPr>
          <w:t>4.6.5</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Bemeneti kódot visszaigazoló NDEF rekord képzése</w:t>
        </w:r>
        <w:r w:rsidR="00CB5A9A">
          <w:rPr>
            <w:noProof/>
            <w:webHidden/>
          </w:rPr>
          <w:tab/>
        </w:r>
        <w:r w:rsidR="00CB5A9A">
          <w:rPr>
            <w:noProof/>
            <w:webHidden/>
          </w:rPr>
          <w:fldChar w:fldCharType="begin"/>
        </w:r>
        <w:r w:rsidR="00CB5A9A">
          <w:rPr>
            <w:noProof/>
            <w:webHidden/>
          </w:rPr>
          <w:instrText xml:space="preserve"> PAGEREF _Toc195567003 \h </w:instrText>
        </w:r>
        <w:r w:rsidR="00CB5A9A">
          <w:rPr>
            <w:noProof/>
            <w:webHidden/>
          </w:rPr>
        </w:r>
        <w:r w:rsidR="00CB5A9A">
          <w:rPr>
            <w:noProof/>
            <w:webHidden/>
          </w:rPr>
          <w:fldChar w:fldCharType="separate"/>
        </w:r>
        <w:r>
          <w:rPr>
            <w:noProof/>
            <w:webHidden/>
          </w:rPr>
          <w:t>34</w:t>
        </w:r>
        <w:r w:rsidR="00CB5A9A">
          <w:rPr>
            <w:noProof/>
            <w:webHidden/>
          </w:rPr>
          <w:fldChar w:fldCharType="end"/>
        </w:r>
      </w:hyperlink>
    </w:p>
    <w:p w14:paraId="0D3E3EE7" w14:textId="2E4284A7"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04" w:history="1">
        <w:r w:rsidR="00CB5A9A" w:rsidRPr="00741657">
          <w:rPr>
            <w:rStyle w:val="Hiperhivatkozs"/>
            <w:noProof/>
          </w:rPr>
          <w:t>4.6.6</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Bizonylatborítékot kérő NDEF rekord képzése</w:t>
        </w:r>
        <w:r w:rsidR="00CB5A9A">
          <w:rPr>
            <w:noProof/>
            <w:webHidden/>
          </w:rPr>
          <w:tab/>
        </w:r>
        <w:r w:rsidR="00CB5A9A">
          <w:rPr>
            <w:noProof/>
            <w:webHidden/>
          </w:rPr>
          <w:fldChar w:fldCharType="begin"/>
        </w:r>
        <w:r w:rsidR="00CB5A9A">
          <w:rPr>
            <w:noProof/>
            <w:webHidden/>
          </w:rPr>
          <w:instrText xml:space="preserve"> PAGEREF _Toc195567004 \h </w:instrText>
        </w:r>
        <w:r w:rsidR="00CB5A9A">
          <w:rPr>
            <w:noProof/>
            <w:webHidden/>
          </w:rPr>
        </w:r>
        <w:r w:rsidR="00CB5A9A">
          <w:rPr>
            <w:noProof/>
            <w:webHidden/>
          </w:rPr>
          <w:fldChar w:fldCharType="separate"/>
        </w:r>
        <w:r>
          <w:rPr>
            <w:noProof/>
            <w:webHidden/>
          </w:rPr>
          <w:t>36</w:t>
        </w:r>
        <w:r w:rsidR="00CB5A9A">
          <w:rPr>
            <w:noProof/>
            <w:webHidden/>
          </w:rPr>
          <w:fldChar w:fldCharType="end"/>
        </w:r>
      </w:hyperlink>
    </w:p>
    <w:p w14:paraId="27FFDE70" w14:textId="7D245B2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05" w:history="1">
        <w:r w:rsidR="00CB5A9A" w:rsidRPr="00741657">
          <w:rPr>
            <w:rStyle w:val="Hiperhivatkozs"/>
            <w:noProof/>
          </w:rPr>
          <w:t>4.6.7</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Bizonylatboríték NDEF rekord képzése</w:t>
        </w:r>
        <w:r w:rsidR="00CB5A9A">
          <w:rPr>
            <w:noProof/>
            <w:webHidden/>
          </w:rPr>
          <w:tab/>
        </w:r>
        <w:r w:rsidR="00CB5A9A">
          <w:rPr>
            <w:noProof/>
            <w:webHidden/>
          </w:rPr>
          <w:fldChar w:fldCharType="begin"/>
        </w:r>
        <w:r w:rsidR="00CB5A9A">
          <w:rPr>
            <w:noProof/>
            <w:webHidden/>
          </w:rPr>
          <w:instrText xml:space="preserve"> PAGEREF _Toc195567005 \h </w:instrText>
        </w:r>
        <w:r w:rsidR="00CB5A9A">
          <w:rPr>
            <w:noProof/>
            <w:webHidden/>
          </w:rPr>
        </w:r>
        <w:r w:rsidR="00CB5A9A">
          <w:rPr>
            <w:noProof/>
            <w:webHidden/>
          </w:rPr>
          <w:fldChar w:fldCharType="separate"/>
        </w:r>
        <w:r>
          <w:rPr>
            <w:noProof/>
            <w:webHidden/>
          </w:rPr>
          <w:t>36</w:t>
        </w:r>
        <w:r w:rsidR="00CB5A9A">
          <w:rPr>
            <w:noProof/>
            <w:webHidden/>
          </w:rPr>
          <w:fldChar w:fldCharType="end"/>
        </w:r>
      </w:hyperlink>
    </w:p>
    <w:p w14:paraId="1E054336" w14:textId="69657FFB"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06" w:history="1">
        <w:r w:rsidR="00CB5A9A" w:rsidRPr="00741657">
          <w:rPr>
            <w:rStyle w:val="Hiperhivatkozs"/>
            <w:noProof/>
          </w:rPr>
          <w:t>4.7</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NAV ellenőrző kód képzése</w:t>
        </w:r>
        <w:r w:rsidR="00CB5A9A">
          <w:rPr>
            <w:noProof/>
            <w:webHidden/>
          </w:rPr>
          <w:tab/>
        </w:r>
        <w:r w:rsidR="00CB5A9A">
          <w:rPr>
            <w:noProof/>
            <w:webHidden/>
          </w:rPr>
          <w:fldChar w:fldCharType="begin"/>
        </w:r>
        <w:r w:rsidR="00CB5A9A">
          <w:rPr>
            <w:noProof/>
            <w:webHidden/>
          </w:rPr>
          <w:instrText xml:space="preserve"> PAGEREF _Toc195567006 \h </w:instrText>
        </w:r>
        <w:r w:rsidR="00CB5A9A">
          <w:rPr>
            <w:noProof/>
            <w:webHidden/>
          </w:rPr>
        </w:r>
        <w:r w:rsidR="00CB5A9A">
          <w:rPr>
            <w:noProof/>
            <w:webHidden/>
          </w:rPr>
          <w:fldChar w:fldCharType="separate"/>
        </w:r>
        <w:r>
          <w:rPr>
            <w:noProof/>
            <w:webHidden/>
          </w:rPr>
          <w:t>38</w:t>
        </w:r>
        <w:r w:rsidR="00CB5A9A">
          <w:rPr>
            <w:noProof/>
            <w:webHidden/>
          </w:rPr>
          <w:fldChar w:fldCharType="end"/>
        </w:r>
      </w:hyperlink>
    </w:p>
    <w:p w14:paraId="4AF01DE6" w14:textId="70576699"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07" w:history="1">
        <w:r w:rsidR="00CB5A9A" w:rsidRPr="00741657">
          <w:rPr>
            <w:rStyle w:val="Hiperhivatkozs"/>
            <w:noProof/>
            <w:lang w:val="pt-BR"/>
          </w:rPr>
          <w:t>4.7.1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lang w:val="pt-BR"/>
          </w:rPr>
          <w:t>Példa a NAV ellenőrző kód számítására</w:t>
        </w:r>
        <w:r w:rsidR="00CB5A9A">
          <w:rPr>
            <w:noProof/>
            <w:webHidden/>
          </w:rPr>
          <w:tab/>
        </w:r>
        <w:r w:rsidR="00CB5A9A">
          <w:rPr>
            <w:noProof/>
            <w:webHidden/>
          </w:rPr>
          <w:fldChar w:fldCharType="begin"/>
        </w:r>
        <w:r w:rsidR="00CB5A9A">
          <w:rPr>
            <w:noProof/>
            <w:webHidden/>
          </w:rPr>
          <w:instrText xml:space="preserve"> PAGEREF _Toc195567007 \h </w:instrText>
        </w:r>
        <w:r w:rsidR="00CB5A9A">
          <w:rPr>
            <w:noProof/>
            <w:webHidden/>
          </w:rPr>
        </w:r>
        <w:r w:rsidR="00CB5A9A">
          <w:rPr>
            <w:noProof/>
            <w:webHidden/>
          </w:rPr>
          <w:fldChar w:fldCharType="separate"/>
        </w:r>
        <w:r>
          <w:rPr>
            <w:noProof/>
            <w:webHidden/>
          </w:rPr>
          <w:t>39</w:t>
        </w:r>
        <w:r w:rsidR="00CB5A9A">
          <w:rPr>
            <w:noProof/>
            <w:webHidden/>
          </w:rPr>
          <w:fldChar w:fldCharType="end"/>
        </w:r>
      </w:hyperlink>
    </w:p>
    <w:p w14:paraId="78B7CBA1" w14:textId="221696F9"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08" w:history="1">
        <w:r w:rsidR="00CB5A9A" w:rsidRPr="00741657">
          <w:rPr>
            <w:rStyle w:val="Hiperhivatkozs"/>
            <w:noProof/>
          </w:rPr>
          <w:t>4.8</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 szolgáltatások technikai leírása</w:t>
        </w:r>
        <w:r w:rsidR="00CB5A9A">
          <w:rPr>
            <w:noProof/>
            <w:webHidden/>
          </w:rPr>
          <w:tab/>
        </w:r>
        <w:r w:rsidR="00CB5A9A">
          <w:rPr>
            <w:noProof/>
            <w:webHidden/>
          </w:rPr>
          <w:fldChar w:fldCharType="begin"/>
        </w:r>
        <w:r w:rsidR="00CB5A9A">
          <w:rPr>
            <w:noProof/>
            <w:webHidden/>
          </w:rPr>
          <w:instrText xml:space="preserve"> PAGEREF _Toc195567008 \h </w:instrText>
        </w:r>
        <w:r w:rsidR="00CB5A9A">
          <w:rPr>
            <w:noProof/>
            <w:webHidden/>
          </w:rPr>
        </w:r>
        <w:r w:rsidR="00CB5A9A">
          <w:rPr>
            <w:noProof/>
            <w:webHidden/>
          </w:rPr>
          <w:fldChar w:fldCharType="separate"/>
        </w:r>
        <w:r>
          <w:rPr>
            <w:noProof/>
            <w:webHidden/>
          </w:rPr>
          <w:t>40</w:t>
        </w:r>
        <w:r w:rsidR="00CB5A9A">
          <w:rPr>
            <w:noProof/>
            <w:webHidden/>
          </w:rPr>
          <w:fldChar w:fldCharType="end"/>
        </w:r>
      </w:hyperlink>
    </w:p>
    <w:p w14:paraId="3E0BDFD7" w14:textId="4840E634"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09" w:history="1">
        <w:r w:rsidR="00CB5A9A" w:rsidRPr="00741657">
          <w:rPr>
            <w:rStyle w:val="Hiperhivatkozs"/>
            <w:noProof/>
          </w:rPr>
          <w:t>4.8.1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Általános technikai adatok</w:t>
        </w:r>
        <w:r w:rsidR="00CB5A9A">
          <w:rPr>
            <w:noProof/>
            <w:webHidden/>
          </w:rPr>
          <w:tab/>
        </w:r>
        <w:r w:rsidR="00CB5A9A">
          <w:rPr>
            <w:noProof/>
            <w:webHidden/>
          </w:rPr>
          <w:fldChar w:fldCharType="begin"/>
        </w:r>
        <w:r w:rsidR="00CB5A9A">
          <w:rPr>
            <w:noProof/>
            <w:webHidden/>
          </w:rPr>
          <w:instrText xml:space="preserve"> PAGEREF _Toc195567009 \h </w:instrText>
        </w:r>
        <w:r w:rsidR="00CB5A9A">
          <w:rPr>
            <w:noProof/>
            <w:webHidden/>
          </w:rPr>
        </w:r>
        <w:r w:rsidR="00CB5A9A">
          <w:rPr>
            <w:noProof/>
            <w:webHidden/>
          </w:rPr>
          <w:fldChar w:fldCharType="separate"/>
        </w:r>
        <w:r>
          <w:rPr>
            <w:noProof/>
            <w:webHidden/>
          </w:rPr>
          <w:t>40</w:t>
        </w:r>
        <w:r w:rsidR="00CB5A9A">
          <w:rPr>
            <w:noProof/>
            <w:webHidden/>
          </w:rPr>
          <w:fldChar w:fldCharType="end"/>
        </w:r>
      </w:hyperlink>
    </w:p>
    <w:p w14:paraId="68971AC9" w14:textId="4310471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10" w:history="1">
        <w:r w:rsidR="00CB5A9A" w:rsidRPr="00741657">
          <w:rPr>
            <w:rStyle w:val="Hiperhivatkozs"/>
            <w:noProof/>
          </w:rPr>
          <w:t>4.8.2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HTTP fejlécek</w:t>
        </w:r>
        <w:r w:rsidR="00CB5A9A">
          <w:rPr>
            <w:noProof/>
            <w:webHidden/>
          </w:rPr>
          <w:tab/>
        </w:r>
        <w:r w:rsidR="00CB5A9A">
          <w:rPr>
            <w:noProof/>
            <w:webHidden/>
          </w:rPr>
          <w:fldChar w:fldCharType="begin"/>
        </w:r>
        <w:r w:rsidR="00CB5A9A">
          <w:rPr>
            <w:noProof/>
            <w:webHidden/>
          </w:rPr>
          <w:instrText xml:space="preserve"> PAGEREF _Toc195567010 \h </w:instrText>
        </w:r>
        <w:r w:rsidR="00CB5A9A">
          <w:rPr>
            <w:noProof/>
            <w:webHidden/>
          </w:rPr>
        </w:r>
        <w:r w:rsidR="00CB5A9A">
          <w:rPr>
            <w:noProof/>
            <w:webHidden/>
          </w:rPr>
          <w:fldChar w:fldCharType="separate"/>
        </w:r>
        <w:r>
          <w:rPr>
            <w:noProof/>
            <w:webHidden/>
          </w:rPr>
          <w:t>46</w:t>
        </w:r>
        <w:r w:rsidR="00CB5A9A">
          <w:rPr>
            <w:noProof/>
            <w:webHidden/>
          </w:rPr>
          <w:fldChar w:fldCharType="end"/>
        </w:r>
      </w:hyperlink>
    </w:p>
    <w:p w14:paraId="07EB8F81" w14:textId="060C6AB2"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11" w:history="1">
        <w:r w:rsidR="00CB5A9A" w:rsidRPr="00741657">
          <w:rPr>
            <w:rStyle w:val="Hiperhivatkozs"/>
            <w:noProof/>
          </w:rPr>
          <w:t>4.8.3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HTTP státuszkódok</w:t>
        </w:r>
        <w:r w:rsidR="00CB5A9A">
          <w:rPr>
            <w:noProof/>
            <w:webHidden/>
          </w:rPr>
          <w:tab/>
        </w:r>
        <w:r w:rsidR="00CB5A9A">
          <w:rPr>
            <w:noProof/>
            <w:webHidden/>
          </w:rPr>
          <w:fldChar w:fldCharType="begin"/>
        </w:r>
        <w:r w:rsidR="00CB5A9A">
          <w:rPr>
            <w:noProof/>
            <w:webHidden/>
          </w:rPr>
          <w:instrText xml:space="preserve"> PAGEREF _Toc195567011 \h </w:instrText>
        </w:r>
        <w:r w:rsidR="00CB5A9A">
          <w:rPr>
            <w:noProof/>
            <w:webHidden/>
          </w:rPr>
        </w:r>
        <w:r w:rsidR="00CB5A9A">
          <w:rPr>
            <w:noProof/>
            <w:webHidden/>
          </w:rPr>
          <w:fldChar w:fldCharType="separate"/>
        </w:r>
        <w:r>
          <w:rPr>
            <w:noProof/>
            <w:webHidden/>
          </w:rPr>
          <w:t>46</w:t>
        </w:r>
        <w:r w:rsidR="00CB5A9A">
          <w:rPr>
            <w:noProof/>
            <w:webHidden/>
          </w:rPr>
          <w:fldChar w:fldCharType="end"/>
        </w:r>
      </w:hyperlink>
    </w:p>
    <w:p w14:paraId="72ECEC5A" w14:textId="4EF22426"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12" w:history="1">
        <w:r w:rsidR="00CB5A9A" w:rsidRPr="00741657">
          <w:rPr>
            <w:rStyle w:val="Hiperhivatkozs"/>
            <w:noProof/>
          </w:rPr>
          <w:t>4.8.4</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Válaszidő, timeout</w:t>
        </w:r>
        <w:r w:rsidR="00CB5A9A">
          <w:rPr>
            <w:noProof/>
            <w:webHidden/>
          </w:rPr>
          <w:tab/>
        </w:r>
        <w:r w:rsidR="00CB5A9A">
          <w:rPr>
            <w:noProof/>
            <w:webHidden/>
          </w:rPr>
          <w:fldChar w:fldCharType="begin"/>
        </w:r>
        <w:r w:rsidR="00CB5A9A">
          <w:rPr>
            <w:noProof/>
            <w:webHidden/>
          </w:rPr>
          <w:instrText xml:space="preserve"> PAGEREF _Toc195567012 \h </w:instrText>
        </w:r>
        <w:r w:rsidR="00CB5A9A">
          <w:rPr>
            <w:noProof/>
            <w:webHidden/>
          </w:rPr>
        </w:r>
        <w:r w:rsidR="00CB5A9A">
          <w:rPr>
            <w:noProof/>
            <w:webHidden/>
          </w:rPr>
          <w:fldChar w:fldCharType="separate"/>
        </w:r>
        <w:r>
          <w:rPr>
            <w:noProof/>
            <w:webHidden/>
          </w:rPr>
          <w:t>46</w:t>
        </w:r>
        <w:r w:rsidR="00CB5A9A">
          <w:rPr>
            <w:noProof/>
            <w:webHidden/>
          </w:rPr>
          <w:fldChar w:fldCharType="end"/>
        </w:r>
      </w:hyperlink>
    </w:p>
    <w:p w14:paraId="06342425" w14:textId="4ECBC7E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13" w:history="1">
        <w:r w:rsidR="00CB5A9A" w:rsidRPr="00741657">
          <w:rPr>
            <w:rStyle w:val="Hiperhivatkozs"/>
            <w:noProof/>
          </w:rPr>
          <w:t>4.8.5</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Helyi idő konvertálása UTC időre</w:t>
        </w:r>
        <w:r w:rsidR="00CB5A9A">
          <w:rPr>
            <w:noProof/>
            <w:webHidden/>
          </w:rPr>
          <w:tab/>
        </w:r>
        <w:r w:rsidR="00CB5A9A">
          <w:rPr>
            <w:noProof/>
            <w:webHidden/>
          </w:rPr>
          <w:fldChar w:fldCharType="begin"/>
        </w:r>
        <w:r w:rsidR="00CB5A9A">
          <w:rPr>
            <w:noProof/>
            <w:webHidden/>
          </w:rPr>
          <w:instrText xml:space="preserve"> PAGEREF _Toc195567013 \h </w:instrText>
        </w:r>
        <w:r w:rsidR="00CB5A9A">
          <w:rPr>
            <w:noProof/>
            <w:webHidden/>
          </w:rPr>
        </w:r>
        <w:r w:rsidR="00CB5A9A">
          <w:rPr>
            <w:noProof/>
            <w:webHidden/>
          </w:rPr>
          <w:fldChar w:fldCharType="separate"/>
        </w:r>
        <w:r>
          <w:rPr>
            <w:noProof/>
            <w:webHidden/>
          </w:rPr>
          <w:t>46</w:t>
        </w:r>
        <w:r w:rsidR="00CB5A9A">
          <w:rPr>
            <w:noProof/>
            <w:webHidden/>
          </w:rPr>
          <w:fldChar w:fldCharType="end"/>
        </w:r>
      </w:hyperlink>
    </w:p>
    <w:p w14:paraId="195B650D" w14:textId="3B4D8C5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14" w:history="1">
        <w:r w:rsidR="00CB5A9A" w:rsidRPr="00741657">
          <w:rPr>
            <w:rStyle w:val="Hiperhivatkozs"/>
            <w:noProof/>
          </w:rPr>
          <w:t>4.8.6</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Rádiusz szerver</w:t>
        </w:r>
        <w:r w:rsidR="00CB5A9A">
          <w:rPr>
            <w:noProof/>
            <w:webHidden/>
          </w:rPr>
          <w:tab/>
        </w:r>
        <w:r w:rsidR="00CB5A9A">
          <w:rPr>
            <w:noProof/>
            <w:webHidden/>
          </w:rPr>
          <w:fldChar w:fldCharType="begin"/>
        </w:r>
        <w:r w:rsidR="00CB5A9A">
          <w:rPr>
            <w:noProof/>
            <w:webHidden/>
          </w:rPr>
          <w:instrText xml:space="preserve"> PAGEREF _Toc195567014 \h </w:instrText>
        </w:r>
        <w:r w:rsidR="00CB5A9A">
          <w:rPr>
            <w:noProof/>
            <w:webHidden/>
          </w:rPr>
        </w:r>
        <w:r w:rsidR="00CB5A9A">
          <w:rPr>
            <w:noProof/>
            <w:webHidden/>
          </w:rPr>
          <w:fldChar w:fldCharType="separate"/>
        </w:r>
        <w:r>
          <w:rPr>
            <w:noProof/>
            <w:webHidden/>
          </w:rPr>
          <w:t>47</w:t>
        </w:r>
        <w:r w:rsidR="00CB5A9A">
          <w:rPr>
            <w:noProof/>
            <w:webHidden/>
          </w:rPr>
          <w:fldChar w:fldCharType="end"/>
        </w:r>
      </w:hyperlink>
    </w:p>
    <w:p w14:paraId="624073BF" w14:textId="36E583E5"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15" w:history="1">
        <w:r w:rsidR="00CB5A9A" w:rsidRPr="00741657">
          <w:rPr>
            <w:rStyle w:val="Hiperhivatkozs"/>
            <w:noProof/>
          </w:rPr>
          <w:t>4.9</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 bizonylat kiállítás, beküldés, lekérdezés technológiai folyamata</w:t>
        </w:r>
        <w:r w:rsidR="00CB5A9A">
          <w:rPr>
            <w:noProof/>
            <w:webHidden/>
          </w:rPr>
          <w:tab/>
        </w:r>
        <w:r w:rsidR="00CB5A9A">
          <w:rPr>
            <w:noProof/>
            <w:webHidden/>
          </w:rPr>
          <w:fldChar w:fldCharType="begin"/>
        </w:r>
        <w:r w:rsidR="00CB5A9A">
          <w:rPr>
            <w:noProof/>
            <w:webHidden/>
          </w:rPr>
          <w:instrText xml:space="preserve"> PAGEREF _Toc195567015 \h </w:instrText>
        </w:r>
        <w:r w:rsidR="00CB5A9A">
          <w:rPr>
            <w:noProof/>
            <w:webHidden/>
          </w:rPr>
        </w:r>
        <w:r w:rsidR="00CB5A9A">
          <w:rPr>
            <w:noProof/>
            <w:webHidden/>
          </w:rPr>
          <w:fldChar w:fldCharType="separate"/>
        </w:r>
        <w:r>
          <w:rPr>
            <w:noProof/>
            <w:webHidden/>
          </w:rPr>
          <w:t>47</w:t>
        </w:r>
        <w:r w:rsidR="00CB5A9A">
          <w:rPr>
            <w:noProof/>
            <w:webHidden/>
          </w:rPr>
          <w:fldChar w:fldCharType="end"/>
        </w:r>
      </w:hyperlink>
    </w:p>
    <w:p w14:paraId="5DA53FED" w14:textId="42E550F1"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16" w:history="1">
        <w:r w:rsidR="00CB5A9A" w:rsidRPr="00741657">
          <w:rPr>
            <w:rStyle w:val="Hiperhivatkozs"/>
            <w:noProof/>
          </w:rPr>
          <w:t>4.9.1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Vevői alkalmazás használata esetén</w:t>
        </w:r>
        <w:r w:rsidR="00CB5A9A">
          <w:rPr>
            <w:noProof/>
            <w:webHidden/>
          </w:rPr>
          <w:tab/>
        </w:r>
        <w:r w:rsidR="00CB5A9A">
          <w:rPr>
            <w:noProof/>
            <w:webHidden/>
          </w:rPr>
          <w:fldChar w:fldCharType="begin"/>
        </w:r>
        <w:r w:rsidR="00CB5A9A">
          <w:rPr>
            <w:noProof/>
            <w:webHidden/>
          </w:rPr>
          <w:instrText xml:space="preserve"> PAGEREF _Toc195567016 \h </w:instrText>
        </w:r>
        <w:r w:rsidR="00CB5A9A">
          <w:rPr>
            <w:noProof/>
            <w:webHidden/>
          </w:rPr>
        </w:r>
        <w:r w:rsidR="00CB5A9A">
          <w:rPr>
            <w:noProof/>
            <w:webHidden/>
          </w:rPr>
          <w:fldChar w:fldCharType="separate"/>
        </w:r>
        <w:r>
          <w:rPr>
            <w:noProof/>
            <w:webHidden/>
          </w:rPr>
          <w:t>47</w:t>
        </w:r>
        <w:r w:rsidR="00CB5A9A">
          <w:rPr>
            <w:noProof/>
            <w:webHidden/>
          </w:rPr>
          <w:fldChar w:fldCharType="end"/>
        </w:r>
      </w:hyperlink>
    </w:p>
    <w:p w14:paraId="27924343" w14:textId="440FC8F7"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17" w:history="1">
        <w:r w:rsidR="00CB5A9A" w:rsidRPr="00741657">
          <w:rPr>
            <w:rStyle w:val="Hiperhivatkozs"/>
            <w:noProof/>
          </w:rPr>
          <w:t>4.9.2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Vevői alkalmazás nélkül</w:t>
        </w:r>
        <w:r w:rsidR="00CB5A9A">
          <w:rPr>
            <w:noProof/>
            <w:webHidden/>
          </w:rPr>
          <w:tab/>
        </w:r>
        <w:r w:rsidR="00CB5A9A">
          <w:rPr>
            <w:noProof/>
            <w:webHidden/>
          </w:rPr>
          <w:fldChar w:fldCharType="begin"/>
        </w:r>
        <w:r w:rsidR="00CB5A9A">
          <w:rPr>
            <w:noProof/>
            <w:webHidden/>
          </w:rPr>
          <w:instrText xml:space="preserve"> PAGEREF _Toc195567017 \h </w:instrText>
        </w:r>
        <w:r w:rsidR="00CB5A9A">
          <w:rPr>
            <w:noProof/>
            <w:webHidden/>
          </w:rPr>
        </w:r>
        <w:r w:rsidR="00CB5A9A">
          <w:rPr>
            <w:noProof/>
            <w:webHidden/>
          </w:rPr>
          <w:fldChar w:fldCharType="separate"/>
        </w:r>
        <w:r>
          <w:rPr>
            <w:noProof/>
            <w:webHidden/>
          </w:rPr>
          <w:t>48</w:t>
        </w:r>
        <w:r w:rsidR="00CB5A9A">
          <w:rPr>
            <w:noProof/>
            <w:webHidden/>
          </w:rPr>
          <w:fldChar w:fldCharType="end"/>
        </w:r>
      </w:hyperlink>
    </w:p>
    <w:p w14:paraId="312B24DA" w14:textId="30371970"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18" w:history="1">
        <w:r w:rsidR="00CB5A9A" w:rsidRPr="00741657">
          <w:rPr>
            <w:rStyle w:val="Hiperhivatkozs"/>
            <w:noProof/>
          </w:rPr>
          <w:t>4.10</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Keresőkulcs</w:t>
        </w:r>
        <w:r w:rsidR="00CB5A9A">
          <w:rPr>
            <w:noProof/>
            <w:webHidden/>
          </w:rPr>
          <w:tab/>
        </w:r>
        <w:r w:rsidR="00CB5A9A">
          <w:rPr>
            <w:noProof/>
            <w:webHidden/>
          </w:rPr>
          <w:fldChar w:fldCharType="begin"/>
        </w:r>
        <w:r w:rsidR="00CB5A9A">
          <w:rPr>
            <w:noProof/>
            <w:webHidden/>
          </w:rPr>
          <w:instrText xml:space="preserve"> PAGEREF _Toc195567018 \h </w:instrText>
        </w:r>
        <w:r w:rsidR="00CB5A9A">
          <w:rPr>
            <w:noProof/>
            <w:webHidden/>
          </w:rPr>
        </w:r>
        <w:r w:rsidR="00CB5A9A">
          <w:rPr>
            <w:noProof/>
            <w:webHidden/>
          </w:rPr>
          <w:fldChar w:fldCharType="separate"/>
        </w:r>
        <w:r>
          <w:rPr>
            <w:noProof/>
            <w:webHidden/>
          </w:rPr>
          <w:t>49</w:t>
        </w:r>
        <w:r w:rsidR="00CB5A9A">
          <w:rPr>
            <w:noProof/>
            <w:webHidden/>
          </w:rPr>
          <w:fldChar w:fldCharType="end"/>
        </w:r>
      </w:hyperlink>
    </w:p>
    <w:p w14:paraId="5F318BEC" w14:textId="0ADC4564"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019" w:history="1">
        <w:r w:rsidR="00CB5A9A" w:rsidRPr="00741657">
          <w:rPr>
            <w:rStyle w:val="Hiperhivatkozs"/>
            <w:noProof/>
          </w:rPr>
          <w:t>5</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NAV által az e-pénztárgépeknek biztosított üzleti szolgáltatások</w:t>
        </w:r>
        <w:r w:rsidR="00CB5A9A">
          <w:rPr>
            <w:noProof/>
            <w:webHidden/>
          </w:rPr>
          <w:tab/>
        </w:r>
        <w:r w:rsidR="00CB5A9A">
          <w:rPr>
            <w:noProof/>
            <w:webHidden/>
          </w:rPr>
          <w:fldChar w:fldCharType="begin"/>
        </w:r>
        <w:r w:rsidR="00CB5A9A">
          <w:rPr>
            <w:noProof/>
            <w:webHidden/>
          </w:rPr>
          <w:instrText xml:space="preserve"> PAGEREF _Toc195567019 \h </w:instrText>
        </w:r>
        <w:r w:rsidR="00CB5A9A">
          <w:rPr>
            <w:noProof/>
            <w:webHidden/>
          </w:rPr>
        </w:r>
        <w:r w:rsidR="00CB5A9A">
          <w:rPr>
            <w:noProof/>
            <w:webHidden/>
          </w:rPr>
          <w:fldChar w:fldCharType="separate"/>
        </w:r>
        <w:r>
          <w:rPr>
            <w:noProof/>
            <w:webHidden/>
          </w:rPr>
          <w:t>49</w:t>
        </w:r>
        <w:r w:rsidR="00CB5A9A">
          <w:rPr>
            <w:noProof/>
            <w:webHidden/>
          </w:rPr>
          <w:fldChar w:fldCharType="end"/>
        </w:r>
      </w:hyperlink>
    </w:p>
    <w:p w14:paraId="0AD1B694" w14:textId="3167ECE3"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20" w:history="1">
        <w:r w:rsidR="00CB5A9A" w:rsidRPr="00741657">
          <w:rPr>
            <w:rStyle w:val="Hiperhivatkozs"/>
            <w:noProof/>
          </w:rPr>
          <w:t>5.1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Eszközregisztráció</w:t>
        </w:r>
        <w:r w:rsidR="00CB5A9A">
          <w:rPr>
            <w:noProof/>
            <w:webHidden/>
          </w:rPr>
          <w:tab/>
        </w:r>
        <w:r w:rsidR="00CB5A9A">
          <w:rPr>
            <w:noProof/>
            <w:webHidden/>
          </w:rPr>
          <w:fldChar w:fldCharType="begin"/>
        </w:r>
        <w:r w:rsidR="00CB5A9A">
          <w:rPr>
            <w:noProof/>
            <w:webHidden/>
          </w:rPr>
          <w:instrText xml:space="preserve"> PAGEREF _Toc195567020 \h </w:instrText>
        </w:r>
        <w:r w:rsidR="00CB5A9A">
          <w:rPr>
            <w:noProof/>
            <w:webHidden/>
          </w:rPr>
        </w:r>
        <w:r w:rsidR="00CB5A9A">
          <w:rPr>
            <w:noProof/>
            <w:webHidden/>
          </w:rPr>
          <w:fldChar w:fldCharType="separate"/>
        </w:r>
        <w:r>
          <w:rPr>
            <w:noProof/>
            <w:webHidden/>
          </w:rPr>
          <w:t>49</w:t>
        </w:r>
        <w:r w:rsidR="00CB5A9A">
          <w:rPr>
            <w:noProof/>
            <w:webHidden/>
          </w:rPr>
          <w:fldChar w:fldCharType="end"/>
        </w:r>
      </w:hyperlink>
    </w:p>
    <w:p w14:paraId="2A55F713" w14:textId="07CAB54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21" w:history="1">
        <w:r w:rsidR="00CB5A9A" w:rsidRPr="00741657">
          <w:rPr>
            <w:rStyle w:val="Hiperhivatkozs"/>
            <w:noProof/>
          </w:rPr>
          <w:t>5.1.1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_Toc195567021 \h </w:instrText>
        </w:r>
        <w:r w:rsidR="00CB5A9A">
          <w:rPr>
            <w:noProof/>
            <w:webHidden/>
          </w:rPr>
        </w:r>
        <w:r w:rsidR="00CB5A9A">
          <w:rPr>
            <w:noProof/>
            <w:webHidden/>
          </w:rPr>
          <w:fldChar w:fldCharType="separate"/>
        </w:r>
        <w:r>
          <w:rPr>
            <w:noProof/>
            <w:webHidden/>
          </w:rPr>
          <w:t>49</w:t>
        </w:r>
        <w:r w:rsidR="00CB5A9A">
          <w:rPr>
            <w:noProof/>
            <w:webHidden/>
          </w:rPr>
          <w:fldChar w:fldCharType="end"/>
        </w:r>
      </w:hyperlink>
    </w:p>
    <w:p w14:paraId="3EF46D4B" w14:textId="62DF0D1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22" w:history="1">
        <w:r w:rsidR="00CB5A9A" w:rsidRPr="00741657">
          <w:rPr>
            <w:rStyle w:val="Hiperhivatkozs"/>
            <w:noProof/>
          </w:rPr>
          <w:t>5.1.2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_Toc195567022 \h </w:instrText>
        </w:r>
        <w:r w:rsidR="00CB5A9A">
          <w:rPr>
            <w:noProof/>
            <w:webHidden/>
          </w:rPr>
        </w:r>
        <w:r w:rsidR="00CB5A9A">
          <w:rPr>
            <w:noProof/>
            <w:webHidden/>
          </w:rPr>
          <w:fldChar w:fldCharType="separate"/>
        </w:r>
        <w:r>
          <w:rPr>
            <w:noProof/>
            <w:webHidden/>
          </w:rPr>
          <w:t>50</w:t>
        </w:r>
        <w:r w:rsidR="00CB5A9A">
          <w:rPr>
            <w:noProof/>
            <w:webHidden/>
          </w:rPr>
          <w:fldChar w:fldCharType="end"/>
        </w:r>
      </w:hyperlink>
    </w:p>
    <w:p w14:paraId="4211A479" w14:textId="64EC7A26"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23" w:history="1">
        <w:r w:rsidR="00CB5A9A" w:rsidRPr="00741657">
          <w:rPr>
            <w:rStyle w:val="Hiperhivatkozs"/>
            <w:noProof/>
          </w:rPr>
          <w:t>5.2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Bizonylat fogadás</w:t>
        </w:r>
        <w:r w:rsidR="00CB5A9A">
          <w:rPr>
            <w:noProof/>
            <w:webHidden/>
          </w:rPr>
          <w:tab/>
        </w:r>
        <w:r w:rsidR="00CB5A9A">
          <w:rPr>
            <w:noProof/>
            <w:webHidden/>
          </w:rPr>
          <w:fldChar w:fldCharType="begin"/>
        </w:r>
        <w:r w:rsidR="00CB5A9A">
          <w:rPr>
            <w:noProof/>
            <w:webHidden/>
          </w:rPr>
          <w:instrText xml:space="preserve"> PAGEREF _Toc195567023 \h </w:instrText>
        </w:r>
        <w:r w:rsidR="00CB5A9A">
          <w:rPr>
            <w:noProof/>
            <w:webHidden/>
          </w:rPr>
        </w:r>
        <w:r w:rsidR="00CB5A9A">
          <w:rPr>
            <w:noProof/>
            <w:webHidden/>
          </w:rPr>
          <w:fldChar w:fldCharType="separate"/>
        </w:r>
        <w:r>
          <w:rPr>
            <w:noProof/>
            <w:webHidden/>
          </w:rPr>
          <w:t>52</w:t>
        </w:r>
        <w:r w:rsidR="00CB5A9A">
          <w:rPr>
            <w:noProof/>
            <w:webHidden/>
          </w:rPr>
          <w:fldChar w:fldCharType="end"/>
        </w:r>
      </w:hyperlink>
    </w:p>
    <w:p w14:paraId="39DF81B6" w14:textId="0F412694"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24" w:history="1">
        <w:r w:rsidR="00CB5A9A" w:rsidRPr="00741657">
          <w:rPr>
            <w:rStyle w:val="Hiperhivatkozs"/>
            <w:noProof/>
          </w:rPr>
          <w:t>5.2.1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_Toc195567024 \h </w:instrText>
        </w:r>
        <w:r w:rsidR="00CB5A9A">
          <w:rPr>
            <w:noProof/>
            <w:webHidden/>
          </w:rPr>
        </w:r>
        <w:r w:rsidR="00CB5A9A">
          <w:rPr>
            <w:noProof/>
            <w:webHidden/>
          </w:rPr>
          <w:fldChar w:fldCharType="separate"/>
        </w:r>
        <w:r>
          <w:rPr>
            <w:noProof/>
            <w:webHidden/>
          </w:rPr>
          <w:t>53</w:t>
        </w:r>
        <w:r w:rsidR="00CB5A9A">
          <w:rPr>
            <w:noProof/>
            <w:webHidden/>
          </w:rPr>
          <w:fldChar w:fldCharType="end"/>
        </w:r>
      </w:hyperlink>
    </w:p>
    <w:p w14:paraId="4E7FEF18" w14:textId="0FE7000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25" w:history="1">
        <w:r w:rsidR="00CB5A9A" w:rsidRPr="00741657">
          <w:rPr>
            <w:rStyle w:val="Hiperhivatkozs"/>
            <w:noProof/>
          </w:rPr>
          <w:t>5.2.2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Bizonylat boríték összeállítása</w:t>
        </w:r>
        <w:r w:rsidR="00CB5A9A">
          <w:rPr>
            <w:noProof/>
            <w:webHidden/>
          </w:rPr>
          <w:tab/>
        </w:r>
        <w:r w:rsidR="00CB5A9A">
          <w:rPr>
            <w:noProof/>
            <w:webHidden/>
          </w:rPr>
          <w:fldChar w:fldCharType="begin"/>
        </w:r>
        <w:r w:rsidR="00CB5A9A">
          <w:rPr>
            <w:noProof/>
            <w:webHidden/>
          </w:rPr>
          <w:instrText xml:space="preserve"> PAGEREF _Toc195567025 \h </w:instrText>
        </w:r>
        <w:r w:rsidR="00CB5A9A">
          <w:rPr>
            <w:noProof/>
            <w:webHidden/>
          </w:rPr>
        </w:r>
        <w:r w:rsidR="00CB5A9A">
          <w:rPr>
            <w:noProof/>
            <w:webHidden/>
          </w:rPr>
          <w:fldChar w:fldCharType="separate"/>
        </w:r>
        <w:r>
          <w:rPr>
            <w:noProof/>
            <w:webHidden/>
          </w:rPr>
          <w:t>54</w:t>
        </w:r>
        <w:r w:rsidR="00CB5A9A">
          <w:rPr>
            <w:noProof/>
            <w:webHidden/>
          </w:rPr>
          <w:fldChar w:fldCharType="end"/>
        </w:r>
      </w:hyperlink>
    </w:p>
    <w:p w14:paraId="1D044C9A" w14:textId="69A75D7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26" w:history="1">
        <w:r w:rsidR="00CB5A9A" w:rsidRPr="00741657">
          <w:rPr>
            <w:rStyle w:val="Hiperhivatkozs"/>
            <w:noProof/>
          </w:rPr>
          <w:t>5.2.3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_Toc195567026 \h </w:instrText>
        </w:r>
        <w:r w:rsidR="00CB5A9A">
          <w:rPr>
            <w:noProof/>
            <w:webHidden/>
          </w:rPr>
        </w:r>
        <w:r w:rsidR="00CB5A9A">
          <w:rPr>
            <w:noProof/>
            <w:webHidden/>
          </w:rPr>
          <w:fldChar w:fldCharType="separate"/>
        </w:r>
        <w:r>
          <w:rPr>
            <w:noProof/>
            <w:webHidden/>
          </w:rPr>
          <w:t>56</w:t>
        </w:r>
        <w:r w:rsidR="00CB5A9A">
          <w:rPr>
            <w:noProof/>
            <w:webHidden/>
          </w:rPr>
          <w:fldChar w:fldCharType="end"/>
        </w:r>
      </w:hyperlink>
    </w:p>
    <w:p w14:paraId="48FB8477" w14:textId="5682BF9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27" w:history="1">
        <w:r w:rsidR="00CB5A9A" w:rsidRPr="00741657">
          <w:rPr>
            <w:rStyle w:val="Hiperhivatkozs"/>
            <w:noProof/>
          </w:rPr>
          <w:t>5.3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Riport fogadás</w:t>
        </w:r>
        <w:r w:rsidR="00CB5A9A">
          <w:rPr>
            <w:noProof/>
            <w:webHidden/>
          </w:rPr>
          <w:tab/>
        </w:r>
        <w:r w:rsidR="00CB5A9A">
          <w:rPr>
            <w:noProof/>
            <w:webHidden/>
          </w:rPr>
          <w:fldChar w:fldCharType="begin"/>
        </w:r>
        <w:r w:rsidR="00CB5A9A">
          <w:rPr>
            <w:noProof/>
            <w:webHidden/>
          </w:rPr>
          <w:instrText xml:space="preserve"> PAGEREF _Toc195567027 \h </w:instrText>
        </w:r>
        <w:r w:rsidR="00CB5A9A">
          <w:rPr>
            <w:noProof/>
            <w:webHidden/>
          </w:rPr>
        </w:r>
        <w:r w:rsidR="00CB5A9A">
          <w:rPr>
            <w:noProof/>
            <w:webHidden/>
          </w:rPr>
          <w:fldChar w:fldCharType="separate"/>
        </w:r>
        <w:r>
          <w:rPr>
            <w:noProof/>
            <w:webHidden/>
          </w:rPr>
          <w:t>59</w:t>
        </w:r>
        <w:r w:rsidR="00CB5A9A">
          <w:rPr>
            <w:noProof/>
            <w:webHidden/>
          </w:rPr>
          <w:fldChar w:fldCharType="end"/>
        </w:r>
      </w:hyperlink>
    </w:p>
    <w:p w14:paraId="74159EDF" w14:textId="0C61DF7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28" w:history="1">
        <w:r w:rsidR="00CB5A9A" w:rsidRPr="00741657">
          <w:rPr>
            <w:rStyle w:val="Hiperhivatkozs"/>
            <w:noProof/>
          </w:rPr>
          <w:t>5.3.1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_Toc195567028 \h </w:instrText>
        </w:r>
        <w:r w:rsidR="00CB5A9A">
          <w:rPr>
            <w:noProof/>
            <w:webHidden/>
          </w:rPr>
        </w:r>
        <w:r w:rsidR="00CB5A9A">
          <w:rPr>
            <w:noProof/>
            <w:webHidden/>
          </w:rPr>
          <w:fldChar w:fldCharType="separate"/>
        </w:r>
        <w:r>
          <w:rPr>
            <w:noProof/>
            <w:webHidden/>
          </w:rPr>
          <w:t>59</w:t>
        </w:r>
        <w:r w:rsidR="00CB5A9A">
          <w:rPr>
            <w:noProof/>
            <w:webHidden/>
          </w:rPr>
          <w:fldChar w:fldCharType="end"/>
        </w:r>
      </w:hyperlink>
    </w:p>
    <w:p w14:paraId="7C7CC273" w14:textId="013F9FE4"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29" w:history="1">
        <w:r w:rsidR="00CB5A9A" w:rsidRPr="00741657">
          <w:rPr>
            <w:rStyle w:val="Hiperhivatkozs"/>
            <w:noProof/>
          </w:rPr>
          <w:t>5.3.2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riport bizonylat boríték összeállítása</w:t>
        </w:r>
        <w:r w:rsidR="00CB5A9A">
          <w:rPr>
            <w:noProof/>
            <w:webHidden/>
          </w:rPr>
          <w:tab/>
        </w:r>
        <w:r w:rsidR="00CB5A9A">
          <w:rPr>
            <w:noProof/>
            <w:webHidden/>
          </w:rPr>
          <w:fldChar w:fldCharType="begin"/>
        </w:r>
        <w:r w:rsidR="00CB5A9A">
          <w:rPr>
            <w:noProof/>
            <w:webHidden/>
          </w:rPr>
          <w:instrText xml:space="preserve"> PAGEREF _Toc195567029 \h </w:instrText>
        </w:r>
        <w:r w:rsidR="00CB5A9A">
          <w:rPr>
            <w:noProof/>
            <w:webHidden/>
          </w:rPr>
        </w:r>
        <w:r w:rsidR="00CB5A9A">
          <w:rPr>
            <w:noProof/>
            <w:webHidden/>
          </w:rPr>
          <w:fldChar w:fldCharType="separate"/>
        </w:r>
        <w:r>
          <w:rPr>
            <w:noProof/>
            <w:webHidden/>
          </w:rPr>
          <w:t>60</w:t>
        </w:r>
        <w:r w:rsidR="00CB5A9A">
          <w:rPr>
            <w:noProof/>
            <w:webHidden/>
          </w:rPr>
          <w:fldChar w:fldCharType="end"/>
        </w:r>
      </w:hyperlink>
    </w:p>
    <w:p w14:paraId="593CB621" w14:textId="0527B67A"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30" w:history="1">
        <w:r w:rsidR="00CB5A9A" w:rsidRPr="00741657">
          <w:rPr>
            <w:rStyle w:val="Hiperhivatkozs"/>
            <w:noProof/>
          </w:rPr>
          <w:t>5.3.3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_Toc195567030 \h </w:instrText>
        </w:r>
        <w:r w:rsidR="00CB5A9A">
          <w:rPr>
            <w:noProof/>
            <w:webHidden/>
          </w:rPr>
        </w:r>
        <w:r w:rsidR="00CB5A9A">
          <w:rPr>
            <w:noProof/>
            <w:webHidden/>
          </w:rPr>
          <w:fldChar w:fldCharType="separate"/>
        </w:r>
        <w:r>
          <w:rPr>
            <w:noProof/>
            <w:webHidden/>
          </w:rPr>
          <w:t>62</w:t>
        </w:r>
        <w:r w:rsidR="00CB5A9A">
          <w:rPr>
            <w:noProof/>
            <w:webHidden/>
          </w:rPr>
          <w:fldChar w:fldCharType="end"/>
        </w:r>
      </w:hyperlink>
    </w:p>
    <w:p w14:paraId="0923EFAD" w14:textId="375E24A9"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31" w:history="1">
        <w:r w:rsidR="00CB5A9A" w:rsidRPr="00741657">
          <w:rPr>
            <w:rStyle w:val="Hiperhivatkozs"/>
            <w:noProof/>
          </w:rPr>
          <w:t>5.4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E-pénztárgép állapotjelentés</w:t>
        </w:r>
        <w:r w:rsidR="00CB5A9A">
          <w:rPr>
            <w:noProof/>
            <w:webHidden/>
          </w:rPr>
          <w:tab/>
        </w:r>
        <w:r w:rsidR="00CB5A9A">
          <w:rPr>
            <w:noProof/>
            <w:webHidden/>
          </w:rPr>
          <w:fldChar w:fldCharType="begin"/>
        </w:r>
        <w:r w:rsidR="00CB5A9A">
          <w:rPr>
            <w:noProof/>
            <w:webHidden/>
          </w:rPr>
          <w:instrText xml:space="preserve"> PAGEREF _Toc195567031 \h </w:instrText>
        </w:r>
        <w:r w:rsidR="00CB5A9A">
          <w:rPr>
            <w:noProof/>
            <w:webHidden/>
          </w:rPr>
        </w:r>
        <w:r w:rsidR="00CB5A9A">
          <w:rPr>
            <w:noProof/>
            <w:webHidden/>
          </w:rPr>
          <w:fldChar w:fldCharType="separate"/>
        </w:r>
        <w:r>
          <w:rPr>
            <w:noProof/>
            <w:webHidden/>
          </w:rPr>
          <w:t>65</w:t>
        </w:r>
        <w:r w:rsidR="00CB5A9A">
          <w:rPr>
            <w:noProof/>
            <w:webHidden/>
          </w:rPr>
          <w:fldChar w:fldCharType="end"/>
        </w:r>
      </w:hyperlink>
    </w:p>
    <w:p w14:paraId="42AE719A" w14:textId="79625DFB"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32" w:history="1">
        <w:r w:rsidR="00CB5A9A" w:rsidRPr="00741657">
          <w:rPr>
            <w:rStyle w:val="Hiperhivatkozs"/>
            <w:noProof/>
          </w:rPr>
          <w:t>5.4.1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_Toc195567032 \h </w:instrText>
        </w:r>
        <w:r w:rsidR="00CB5A9A">
          <w:rPr>
            <w:noProof/>
            <w:webHidden/>
          </w:rPr>
        </w:r>
        <w:r w:rsidR="00CB5A9A">
          <w:rPr>
            <w:noProof/>
            <w:webHidden/>
          </w:rPr>
          <w:fldChar w:fldCharType="separate"/>
        </w:r>
        <w:r>
          <w:rPr>
            <w:noProof/>
            <w:webHidden/>
          </w:rPr>
          <w:t>65</w:t>
        </w:r>
        <w:r w:rsidR="00CB5A9A">
          <w:rPr>
            <w:noProof/>
            <w:webHidden/>
          </w:rPr>
          <w:fldChar w:fldCharType="end"/>
        </w:r>
      </w:hyperlink>
    </w:p>
    <w:p w14:paraId="3948EBCD" w14:textId="4F71788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33" w:history="1">
        <w:r w:rsidR="00CB5A9A" w:rsidRPr="00741657">
          <w:rPr>
            <w:rStyle w:val="Hiperhivatkozs"/>
            <w:noProof/>
          </w:rPr>
          <w:t>5.4.2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_Toc195567033 \h </w:instrText>
        </w:r>
        <w:r w:rsidR="00CB5A9A">
          <w:rPr>
            <w:noProof/>
            <w:webHidden/>
          </w:rPr>
        </w:r>
        <w:r w:rsidR="00CB5A9A">
          <w:rPr>
            <w:noProof/>
            <w:webHidden/>
          </w:rPr>
          <w:fldChar w:fldCharType="separate"/>
        </w:r>
        <w:r>
          <w:rPr>
            <w:noProof/>
            <w:webHidden/>
          </w:rPr>
          <w:t>66</w:t>
        </w:r>
        <w:r w:rsidR="00CB5A9A">
          <w:rPr>
            <w:noProof/>
            <w:webHidden/>
          </w:rPr>
          <w:fldChar w:fldCharType="end"/>
        </w:r>
      </w:hyperlink>
    </w:p>
    <w:p w14:paraId="3D8ADC8F" w14:textId="382918F7"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34" w:history="1">
        <w:r w:rsidR="00CB5A9A" w:rsidRPr="00741657">
          <w:rPr>
            <w:rStyle w:val="Hiperhivatkozs"/>
            <w:noProof/>
          </w:rPr>
          <w:t>5.5</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Kommunikációs Manager</w:t>
        </w:r>
        <w:r w:rsidR="00CB5A9A">
          <w:rPr>
            <w:noProof/>
            <w:webHidden/>
          </w:rPr>
          <w:tab/>
        </w:r>
        <w:r w:rsidR="00CB5A9A">
          <w:rPr>
            <w:noProof/>
            <w:webHidden/>
          </w:rPr>
          <w:fldChar w:fldCharType="begin"/>
        </w:r>
        <w:r w:rsidR="00CB5A9A">
          <w:rPr>
            <w:noProof/>
            <w:webHidden/>
          </w:rPr>
          <w:instrText xml:space="preserve"> PAGEREF _Toc195567034 \h </w:instrText>
        </w:r>
        <w:r w:rsidR="00CB5A9A">
          <w:rPr>
            <w:noProof/>
            <w:webHidden/>
          </w:rPr>
        </w:r>
        <w:r w:rsidR="00CB5A9A">
          <w:rPr>
            <w:noProof/>
            <w:webHidden/>
          </w:rPr>
          <w:fldChar w:fldCharType="separate"/>
        </w:r>
        <w:r>
          <w:rPr>
            <w:noProof/>
            <w:webHidden/>
          </w:rPr>
          <w:t>67</w:t>
        </w:r>
        <w:r w:rsidR="00CB5A9A">
          <w:rPr>
            <w:noProof/>
            <w:webHidden/>
          </w:rPr>
          <w:fldChar w:fldCharType="end"/>
        </w:r>
      </w:hyperlink>
    </w:p>
    <w:p w14:paraId="133C1F90" w14:textId="38188A16"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35" w:history="1">
        <w:r w:rsidR="00CB5A9A" w:rsidRPr="00741657">
          <w:rPr>
            <w:rStyle w:val="Hiperhivatkozs"/>
            <w:noProof/>
          </w:rPr>
          <w:t>5.5.1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_Toc195567035 \h </w:instrText>
        </w:r>
        <w:r w:rsidR="00CB5A9A">
          <w:rPr>
            <w:noProof/>
            <w:webHidden/>
          </w:rPr>
        </w:r>
        <w:r w:rsidR="00CB5A9A">
          <w:rPr>
            <w:noProof/>
            <w:webHidden/>
          </w:rPr>
          <w:fldChar w:fldCharType="separate"/>
        </w:r>
        <w:r>
          <w:rPr>
            <w:noProof/>
            <w:webHidden/>
          </w:rPr>
          <w:t>67</w:t>
        </w:r>
        <w:r w:rsidR="00CB5A9A">
          <w:rPr>
            <w:noProof/>
            <w:webHidden/>
          </w:rPr>
          <w:fldChar w:fldCharType="end"/>
        </w:r>
      </w:hyperlink>
    </w:p>
    <w:p w14:paraId="049380FA" w14:textId="7239045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36" w:history="1">
        <w:r w:rsidR="00CB5A9A" w:rsidRPr="00741657">
          <w:rPr>
            <w:rStyle w:val="Hiperhivatkozs"/>
            <w:noProof/>
          </w:rPr>
          <w:t>5.5.2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_Toc195567036 \h </w:instrText>
        </w:r>
        <w:r w:rsidR="00CB5A9A">
          <w:rPr>
            <w:noProof/>
            <w:webHidden/>
          </w:rPr>
        </w:r>
        <w:r w:rsidR="00CB5A9A">
          <w:rPr>
            <w:noProof/>
            <w:webHidden/>
          </w:rPr>
          <w:fldChar w:fldCharType="separate"/>
        </w:r>
        <w:r>
          <w:rPr>
            <w:noProof/>
            <w:webHidden/>
          </w:rPr>
          <w:t>68</w:t>
        </w:r>
        <w:r w:rsidR="00CB5A9A">
          <w:rPr>
            <w:noProof/>
            <w:webHidden/>
          </w:rPr>
          <w:fldChar w:fldCharType="end"/>
        </w:r>
      </w:hyperlink>
    </w:p>
    <w:p w14:paraId="29C7A9FF" w14:textId="3EE16E8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37" w:history="1">
        <w:r w:rsidR="00CB5A9A" w:rsidRPr="00741657">
          <w:rPr>
            <w:rStyle w:val="Hiperhivatkozs"/>
            <w:noProof/>
          </w:rPr>
          <w:t>5.6</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Adózói adat lekérdezés</w:t>
        </w:r>
        <w:r w:rsidR="00CB5A9A">
          <w:rPr>
            <w:noProof/>
            <w:webHidden/>
          </w:rPr>
          <w:tab/>
        </w:r>
        <w:r w:rsidR="00CB5A9A">
          <w:rPr>
            <w:noProof/>
            <w:webHidden/>
          </w:rPr>
          <w:fldChar w:fldCharType="begin"/>
        </w:r>
        <w:r w:rsidR="00CB5A9A">
          <w:rPr>
            <w:noProof/>
            <w:webHidden/>
          </w:rPr>
          <w:instrText xml:space="preserve"> PAGEREF _Toc195567037 \h </w:instrText>
        </w:r>
        <w:r w:rsidR="00CB5A9A">
          <w:rPr>
            <w:noProof/>
            <w:webHidden/>
          </w:rPr>
        </w:r>
        <w:r w:rsidR="00CB5A9A">
          <w:rPr>
            <w:noProof/>
            <w:webHidden/>
          </w:rPr>
          <w:fldChar w:fldCharType="separate"/>
        </w:r>
        <w:r>
          <w:rPr>
            <w:noProof/>
            <w:webHidden/>
          </w:rPr>
          <w:t>70</w:t>
        </w:r>
        <w:r w:rsidR="00CB5A9A">
          <w:rPr>
            <w:noProof/>
            <w:webHidden/>
          </w:rPr>
          <w:fldChar w:fldCharType="end"/>
        </w:r>
      </w:hyperlink>
    </w:p>
    <w:p w14:paraId="6BD177CC" w14:textId="1C74787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38" w:history="1">
        <w:r w:rsidR="00CB5A9A" w:rsidRPr="00741657">
          <w:rPr>
            <w:rStyle w:val="Hiperhivatkozs"/>
            <w:noProof/>
          </w:rPr>
          <w:t>5.6.1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_Toc195567038 \h </w:instrText>
        </w:r>
        <w:r w:rsidR="00CB5A9A">
          <w:rPr>
            <w:noProof/>
            <w:webHidden/>
          </w:rPr>
        </w:r>
        <w:r w:rsidR="00CB5A9A">
          <w:rPr>
            <w:noProof/>
            <w:webHidden/>
          </w:rPr>
          <w:fldChar w:fldCharType="separate"/>
        </w:r>
        <w:r>
          <w:rPr>
            <w:noProof/>
            <w:webHidden/>
          </w:rPr>
          <w:t>70</w:t>
        </w:r>
        <w:r w:rsidR="00CB5A9A">
          <w:rPr>
            <w:noProof/>
            <w:webHidden/>
          </w:rPr>
          <w:fldChar w:fldCharType="end"/>
        </w:r>
      </w:hyperlink>
    </w:p>
    <w:p w14:paraId="5DEDB6FB" w14:textId="62278D75"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39" w:history="1">
        <w:r w:rsidR="00CB5A9A" w:rsidRPr="00741657">
          <w:rPr>
            <w:rStyle w:val="Hiperhivatkozs"/>
            <w:noProof/>
          </w:rPr>
          <w:t>5.6.2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_Toc195567039 \h </w:instrText>
        </w:r>
        <w:r w:rsidR="00CB5A9A">
          <w:rPr>
            <w:noProof/>
            <w:webHidden/>
          </w:rPr>
        </w:r>
        <w:r w:rsidR="00CB5A9A">
          <w:rPr>
            <w:noProof/>
            <w:webHidden/>
          </w:rPr>
          <w:fldChar w:fldCharType="separate"/>
        </w:r>
        <w:r>
          <w:rPr>
            <w:noProof/>
            <w:webHidden/>
          </w:rPr>
          <w:t>71</w:t>
        </w:r>
        <w:r w:rsidR="00CB5A9A">
          <w:rPr>
            <w:noProof/>
            <w:webHidden/>
          </w:rPr>
          <w:fldChar w:fldCharType="end"/>
        </w:r>
      </w:hyperlink>
    </w:p>
    <w:p w14:paraId="0391AE5A" w14:textId="6E8E73DF"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40" w:history="1">
        <w:r w:rsidR="00CB5A9A" w:rsidRPr="00741657">
          <w:rPr>
            <w:rStyle w:val="Hiperhivatkozs"/>
            <w:noProof/>
          </w:rPr>
          <w:t>5.7</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ÁFA törzs lekérdezés</w:t>
        </w:r>
        <w:r w:rsidR="00CB5A9A">
          <w:rPr>
            <w:noProof/>
            <w:webHidden/>
          </w:rPr>
          <w:tab/>
        </w:r>
        <w:r w:rsidR="00CB5A9A">
          <w:rPr>
            <w:noProof/>
            <w:webHidden/>
          </w:rPr>
          <w:fldChar w:fldCharType="begin"/>
        </w:r>
        <w:r w:rsidR="00CB5A9A">
          <w:rPr>
            <w:noProof/>
            <w:webHidden/>
          </w:rPr>
          <w:instrText xml:space="preserve"> PAGEREF _Toc195567040 \h </w:instrText>
        </w:r>
        <w:r w:rsidR="00CB5A9A">
          <w:rPr>
            <w:noProof/>
            <w:webHidden/>
          </w:rPr>
        </w:r>
        <w:r w:rsidR="00CB5A9A">
          <w:rPr>
            <w:noProof/>
            <w:webHidden/>
          </w:rPr>
          <w:fldChar w:fldCharType="separate"/>
        </w:r>
        <w:r>
          <w:rPr>
            <w:noProof/>
            <w:webHidden/>
          </w:rPr>
          <w:t>72</w:t>
        </w:r>
        <w:r w:rsidR="00CB5A9A">
          <w:rPr>
            <w:noProof/>
            <w:webHidden/>
          </w:rPr>
          <w:fldChar w:fldCharType="end"/>
        </w:r>
      </w:hyperlink>
    </w:p>
    <w:p w14:paraId="06DA6D25" w14:textId="22B32F40"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41" w:history="1">
        <w:r w:rsidR="00CB5A9A" w:rsidRPr="00741657">
          <w:rPr>
            <w:rStyle w:val="Hiperhivatkozs"/>
            <w:noProof/>
          </w:rPr>
          <w:t>5.7.1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_Toc195567041 \h </w:instrText>
        </w:r>
        <w:r w:rsidR="00CB5A9A">
          <w:rPr>
            <w:noProof/>
            <w:webHidden/>
          </w:rPr>
        </w:r>
        <w:r w:rsidR="00CB5A9A">
          <w:rPr>
            <w:noProof/>
            <w:webHidden/>
          </w:rPr>
          <w:fldChar w:fldCharType="separate"/>
        </w:r>
        <w:r>
          <w:rPr>
            <w:noProof/>
            <w:webHidden/>
          </w:rPr>
          <w:t>72</w:t>
        </w:r>
        <w:r w:rsidR="00CB5A9A">
          <w:rPr>
            <w:noProof/>
            <w:webHidden/>
          </w:rPr>
          <w:fldChar w:fldCharType="end"/>
        </w:r>
      </w:hyperlink>
    </w:p>
    <w:p w14:paraId="0499CBA2" w14:textId="5FF5DCD0"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42" w:history="1">
        <w:r w:rsidR="00CB5A9A" w:rsidRPr="00741657">
          <w:rPr>
            <w:rStyle w:val="Hiperhivatkozs"/>
            <w:noProof/>
          </w:rPr>
          <w:t>5.7.2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_Toc195567042 \h </w:instrText>
        </w:r>
        <w:r w:rsidR="00CB5A9A">
          <w:rPr>
            <w:noProof/>
            <w:webHidden/>
          </w:rPr>
        </w:r>
        <w:r w:rsidR="00CB5A9A">
          <w:rPr>
            <w:noProof/>
            <w:webHidden/>
          </w:rPr>
          <w:fldChar w:fldCharType="separate"/>
        </w:r>
        <w:r>
          <w:rPr>
            <w:noProof/>
            <w:webHidden/>
          </w:rPr>
          <w:t>73</w:t>
        </w:r>
        <w:r w:rsidR="00CB5A9A">
          <w:rPr>
            <w:noProof/>
            <w:webHidden/>
          </w:rPr>
          <w:fldChar w:fldCharType="end"/>
        </w:r>
      </w:hyperlink>
    </w:p>
    <w:p w14:paraId="1B25B941" w14:textId="0217308D"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43" w:history="1">
        <w:r w:rsidR="00CB5A9A" w:rsidRPr="00741657">
          <w:rPr>
            <w:rStyle w:val="Hiperhivatkozs"/>
            <w:noProof/>
          </w:rPr>
          <w:t>5.8</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E-pénztárgép blokkolás/blokkolás feloldás</w:t>
        </w:r>
        <w:r w:rsidR="00CB5A9A">
          <w:rPr>
            <w:noProof/>
            <w:webHidden/>
          </w:rPr>
          <w:tab/>
        </w:r>
        <w:r w:rsidR="00CB5A9A">
          <w:rPr>
            <w:noProof/>
            <w:webHidden/>
          </w:rPr>
          <w:fldChar w:fldCharType="begin"/>
        </w:r>
        <w:r w:rsidR="00CB5A9A">
          <w:rPr>
            <w:noProof/>
            <w:webHidden/>
          </w:rPr>
          <w:instrText xml:space="preserve"> PAGEREF _Toc195567043 \h </w:instrText>
        </w:r>
        <w:r w:rsidR="00CB5A9A">
          <w:rPr>
            <w:noProof/>
            <w:webHidden/>
          </w:rPr>
        </w:r>
        <w:r w:rsidR="00CB5A9A">
          <w:rPr>
            <w:noProof/>
            <w:webHidden/>
          </w:rPr>
          <w:fldChar w:fldCharType="separate"/>
        </w:r>
        <w:r>
          <w:rPr>
            <w:noProof/>
            <w:webHidden/>
          </w:rPr>
          <w:t>75</w:t>
        </w:r>
        <w:r w:rsidR="00CB5A9A">
          <w:rPr>
            <w:noProof/>
            <w:webHidden/>
          </w:rPr>
          <w:fldChar w:fldCharType="end"/>
        </w:r>
      </w:hyperlink>
    </w:p>
    <w:p w14:paraId="1140BD52" w14:textId="0EBC56A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44" w:history="1">
        <w:r w:rsidR="00CB5A9A" w:rsidRPr="00741657">
          <w:rPr>
            <w:rStyle w:val="Hiperhivatkozs"/>
            <w:noProof/>
          </w:rPr>
          <w:t>5.8.1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_Toc195567044 \h </w:instrText>
        </w:r>
        <w:r w:rsidR="00CB5A9A">
          <w:rPr>
            <w:noProof/>
            <w:webHidden/>
          </w:rPr>
        </w:r>
        <w:r w:rsidR="00CB5A9A">
          <w:rPr>
            <w:noProof/>
            <w:webHidden/>
          </w:rPr>
          <w:fldChar w:fldCharType="separate"/>
        </w:r>
        <w:r>
          <w:rPr>
            <w:noProof/>
            <w:webHidden/>
          </w:rPr>
          <w:t>75</w:t>
        </w:r>
        <w:r w:rsidR="00CB5A9A">
          <w:rPr>
            <w:noProof/>
            <w:webHidden/>
          </w:rPr>
          <w:fldChar w:fldCharType="end"/>
        </w:r>
      </w:hyperlink>
    </w:p>
    <w:p w14:paraId="7BABA9EF" w14:textId="4100E6A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45" w:history="1">
        <w:r w:rsidR="00CB5A9A" w:rsidRPr="00741657">
          <w:rPr>
            <w:rStyle w:val="Hiperhivatkozs"/>
            <w:noProof/>
          </w:rPr>
          <w:t>5.8.2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_Toc195567045 \h </w:instrText>
        </w:r>
        <w:r w:rsidR="00CB5A9A">
          <w:rPr>
            <w:noProof/>
            <w:webHidden/>
          </w:rPr>
        </w:r>
        <w:r w:rsidR="00CB5A9A">
          <w:rPr>
            <w:noProof/>
            <w:webHidden/>
          </w:rPr>
          <w:fldChar w:fldCharType="separate"/>
        </w:r>
        <w:r>
          <w:rPr>
            <w:noProof/>
            <w:webHidden/>
          </w:rPr>
          <w:t>76</w:t>
        </w:r>
        <w:r w:rsidR="00CB5A9A">
          <w:rPr>
            <w:noProof/>
            <w:webHidden/>
          </w:rPr>
          <w:fldChar w:fldCharType="end"/>
        </w:r>
      </w:hyperlink>
    </w:p>
    <w:p w14:paraId="03A32A0B" w14:textId="4EB75F79"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46" w:history="1">
        <w:r w:rsidR="00CB5A9A" w:rsidRPr="00741657">
          <w:rPr>
            <w:rStyle w:val="Hiperhivatkozs"/>
            <w:noProof/>
          </w:rPr>
          <w:t>5.9</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Technikai tájékoztatás küldés</w:t>
        </w:r>
        <w:r w:rsidR="00CB5A9A">
          <w:rPr>
            <w:noProof/>
            <w:webHidden/>
          </w:rPr>
          <w:tab/>
        </w:r>
        <w:r w:rsidR="00CB5A9A">
          <w:rPr>
            <w:noProof/>
            <w:webHidden/>
          </w:rPr>
          <w:fldChar w:fldCharType="begin"/>
        </w:r>
        <w:r w:rsidR="00CB5A9A">
          <w:rPr>
            <w:noProof/>
            <w:webHidden/>
          </w:rPr>
          <w:instrText xml:space="preserve"> PAGEREF _Toc195567046 \h </w:instrText>
        </w:r>
        <w:r w:rsidR="00CB5A9A">
          <w:rPr>
            <w:noProof/>
            <w:webHidden/>
          </w:rPr>
        </w:r>
        <w:r w:rsidR="00CB5A9A">
          <w:rPr>
            <w:noProof/>
            <w:webHidden/>
          </w:rPr>
          <w:fldChar w:fldCharType="separate"/>
        </w:r>
        <w:r>
          <w:rPr>
            <w:noProof/>
            <w:webHidden/>
          </w:rPr>
          <w:t>77</w:t>
        </w:r>
        <w:r w:rsidR="00CB5A9A">
          <w:rPr>
            <w:noProof/>
            <w:webHidden/>
          </w:rPr>
          <w:fldChar w:fldCharType="end"/>
        </w:r>
      </w:hyperlink>
    </w:p>
    <w:p w14:paraId="259090FC" w14:textId="1D8C1824"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47" w:history="1">
        <w:r w:rsidR="00CB5A9A" w:rsidRPr="00741657">
          <w:rPr>
            <w:rStyle w:val="Hiperhivatkozs"/>
            <w:noProof/>
          </w:rPr>
          <w:t>5.9.1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_Toc195567047 \h </w:instrText>
        </w:r>
        <w:r w:rsidR="00CB5A9A">
          <w:rPr>
            <w:noProof/>
            <w:webHidden/>
          </w:rPr>
        </w:r>
        <w:r w:rsidR="00CB5A9A">
          <w:rPr>
            <w:noProof/>
            <w:webHidden/>
          </w:rPr>
          <w:fldChar w:fldCharType="separate"/>
        </w:r>
        <w:r>
          <w:rPr>
            <w:noProof/>
            <w:webHidden/>
          </w:rPr>
          <w:t>77</w:t>
        </w:r>
        <w:r w:rsidR="00CB5A9A">
          <w:rPr>
            <w:noProof/>
            <w:webHidden/>
          </w:rPr>
          <w:fldChar w:fldCharType="end"/>
        </w:r>
      </w:hyperlink>
    </w:p>
    <w:p w14:paraId="3616D4BC" w14:textId="287D2EF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48" w:history="1">
        <w:r w:rsidR="00CB5A9A" w:rsidRPr="00741657">
          <w:rPr>
            <w:rStyle w:val="Hiperhivatkozs"/>
            <w:noProof/>
          </w:rPr>
          <w:t>5.9.2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_Toc195567048 \h </w:instrText>
        </w:r>
        <w:r w:rsidR="00CB5A9A">
          <w:rPr>
            <w:noProof/>
            <w:webHidden/>
          </w:rPr>
        </w:r>
        <w:r w:rsidR="00CB5A9A">
          <w:rPr>
            <w:noProof/>
            <w:webHidden/>
          </w:rPr>
          <w:fldChar w:fldCharType="separate"/>
        </w:r>
        <w:r>
          <w:rPr>
            <w:noProof/>
            <w:webHidden/>
          </w:rPr>
          <w:t>77</w:t>
        </w:r>
        <w:r w:rsidR="00CB5A9A">
          <w:rPr>
            <w:noProof/>
            <w:webHidden/>
          </w:rPr>
          <w:fldChar w:fldCharType="end"/>
        </w:r>
      </w:hyperlink>
    </w:p>
    <w:p w14:paraId="24EC0B30" w14:textId="51AA7573"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49" w:history="1">
        <w:r w:rsidR="00CB5A9A" w:rsidRPr="00741657">
          <w:rPr>
            <w:rStyle w:val="Hiperhivatkozs"/>
            <w:noProof/>
          </w:rPr>
          <w:t>5.10</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Szoftverfrissítés</w:t>
        </w:r>
        <w:r w:rsidR="00CB5A9A">
          <w:rPr>
            <w:noProof/>
            <w:webHidden/>
          </w:rPr>
          <w:tab/>
        </w:r>
        <w:r w:rsidR="00CB5A9A">
          <w:rPr>
            <w:noProof/>
            <w:webHidden/>
          </w:rPr>
          <w:fldChar w:fldCharType="begin"/>
        </w:r>
        <w:r w:rsidR="00CB5A9A">
          <w:rPr>
            <w:noProof/>
            <w:webHidden/>
          </w:rPr>
          <w:instrText xml:space="preserve"> PAGEREF _Toc195567049 \h </w:instrText>
        </w:r>
        <w:r w:rsidR="00CB5A9A">
          <w:rPr>
            <w:noProof/>
            <w:webHidden/>
          </w:rPr>
        </w:r>
        <w:r w:rsidR="00CB5A9A">
          <w:rPr>
            <w:noProof/>
            <w:webHidden/>
          </w:rPr>
          <w:fldChar w:fldCharType="separate"/>
        </w:r>
        <w:r>
          <w:rPr>
            <w:noProof/>
            <w:webHidden/>
          </w:rPr>
          <w:t>78</w:t>
        </w:r>
        <w:r w:rsidR="00CB5A9A">
          <w:rPr>
            <w:noProof/>
            <w:webHidden/>
          </w:rPr>
          <w:fldChar w:fldCharType="end"/>
        </w:r>
      </w:hyperlink>
    </w:p>
    <w:p w14:paraId="0E75F094" w14:textId="3243D095"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50" w:history="1">
        <w:r w:rsidR="00CB5A9A" w:rsidRPr="00741657">
          <w:rPr>
            <w:rStyle w:val="Hiperhivatkozs"/>
            <w:noProof/>
          </w:rPr>
          <w:t>5.10.1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_Toc195567050 \h </w:instrText>
        </w:r>
        <w:r w:rsidR="00CB5A9A">
          <w:rPr>
            <w:noProof/>
            <w:webHidden/>
          </w:rPr>
        </w:r>
        <w:r w:rsidR="00CB5A9A">
          <w:rPr>
            <w:noProof/>
            <w:webHidden/>
          </w:rPr>
          <w:fldChar w:fldCharType="separate"/>
        </w:r>
        <w:r>
          <w:rPr>
            <w:noProof/>
            <w:webHidden/>
          </w:rPr>
          <w:t>79</w:t>
        </w:r>
        <w:r w:rsidR="00CB5A9A">
          <w:rPr>
            <w:noProof/>
            <w:webHidden/>
          </w:rPr>
          <w:fldChar w:fldCharType="end"/>
        </w:r>
      </w:hyperlink>
    </w:p>
    <w:p w14:paraId="5D9B23D2" w14:textId="67A96270"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51" w:history="1">
        <w:r w:rsidR="00CB5A9A" w:rsidRPr="00741657">
          <w:rPr>
            <w:rStyle w:val="Hiperhivatkozs"/>
            <w:noProof/>
          </w:rPr>
          <w:t>5.10.2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_Toc195567051 \h </w:instrText>
        </w:r>
        <w:r w:rsidR="00CB5A9A">
          <w:rPr>
            <w:noProof/>
            <w:webHidden/>
          </w:rPr>
        </w:r>
        <w:r w:rsidR="00CB5A9A">
          <w:rPr>
            <w:noProof/>
            <w:webHidden/>
          </w:rPr>
          <w:fldChar w:fldCharType="separate"/>
        </w:r>
        <w:r>
          <w:rPr>
            <w:noProof/>
            <w:webHidden/>
          </w:rPr>
          <w:t>79</w:t>
        </w:r>
        <w:r w:rsidR="00CB5A9A">
          <w:rPr>
            <w:noProof/>
            <w:webHidden/>
          </w:rPr>
          <w:fldChar w:fldCharType="end"/>
        </w:r>
      </w:hyperlink>
    </w:p>
    <w:p w14:paraId="23BA2920" w14:textId="6A995517"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52" w:history="1">
        <w:r w:rsidR="00CB5A9A" w:rsidRPr="00741657">
          <w:rPr>
            <w:rStyle w:val="Hiperhivatkozs"/>
            <w:noProof/>
          </w:rPr>
          <w:t>5.11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Belföldi adószám ellenőrzés</w:t>
        </w:r>
        <w:r w:rsidR="00CB5A9A">
          <w:rPr>
            <w:noProof/>
            <w:webHidden/>
          </w:rPr>
          <w:tab/>
        </w:r>
        <w:r w:rsidR="00CB5A9A">
          <w:rPr>
            <w:noProof/>
            <w:webHidden/>
          </w:rPr>
          <w:fldChar w:fldCharType="begin"/>
        </w:r>
        <w:r w:rsidR="00CB5A9A">
          <w:rPr>
            <w:noProof/>
            <w:webHidden/>
          </w:rPr>
          <w:instrText xml:space="preserve"> PAGEREF _Toc195567052 \h </w:instrText>
        </w:r>
        <w:r w:rsidR="00CB5A9A">
          <w:rPr>
            <w:noProof/>
            <w:webHidden/>
          </w:rPr>
        </w:r>
        <w:r w:rsidR="00CB5A9A">
          <w:rPr>
            <w:noProof/>
            <w:webHidden/>
          </w:rPr>
          <w:fldChar w:fldCharType="separate"/>
        </w:r>
        <w:r>
          <w:rPr>
            <w:noProof/>
            <w:webHidden/>
          </w:rPr>
          <w:t>80</w:t>
        </w:r>
        <w:r w:rsidR="00CB5A9A">
          <w:rPr>
            <w:noProof/>
            <w:webHidden/>
          </w:rPr>
          <w:fldChar w:fldCharType="end"/>
        </w:r>
      </w:hyperlink>
    </w:p>
    <w:p w14:paraId="37C87170" w14:textId="320FA7EA"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53" w:history="1">
        <w:r w:rsidR="00CB5A9A" w:rsidRPr="00741657">
          <w:rPr>
            <w:rStyle w:val="Hiperhivatkozs"/>
            <w:noProof/>
          </w:rPr>
          <w:t>5.11.1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_Toc195567053 \h </w:instrText>
        </w:r>
        <w:r w:rsidR="00CB5A9A">
          <w:rPr>
            <w:noProof/>
            <w:webHidden/>
          </w:rPr>
        </w:r>
        <w:r w:rsidR="00CB5A9A">
          <w:rPr>
            <w:noProof/>
            <w:webHidden/>
          </w:rPr>
          <w:fldChar w:fldCharType="separate"/>
        </w:r>
        <w:r>
          <w:rPr>
            <w:noProof/>
            <w:webHidden/>
          </w:rPr>
          <w:t>80</w:t>
        </w:r>
        <w:r w:rsidR="00CB5A9A">
          <w:rPr>
            <w:noProof/>
            <w:webHidden/>
          </w:rPr>
          <w:fldChar w:fldCharType="end"/>
        </w:r>
      </w:hyperlink>
    </w:p>
    <w:p w14:paraId="1FB4B419" w14:textId="0E42735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54" w:history="1">
        <w:r w:rsidR="00CB5A9A" w:rsidRPr="00741657">
          <w:rPr>
            <w:rStyle w:val="Hiperhivatkozs"/>
            <w:noProof/>
          </w:rPr>
          <w:t>5.11.2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_Toc195567054 \h </w:instrText>
        </w:r>
        <w:r w:rsidR="00CB5A9A">
          <w:rPr>
            <w:noProof/>
            <w:webHidden/>
          </w:rPr>
        </w:r>
        <w:r w:rsidR="00CB5A9A">
          <w:rPr>
            <w:noProof/>
            <w:webHidden/>
          </w:rPr>
          <w:fldChar w:fldCharType="separate"/>
        </w:r>
        <w:r>
          <w:rPr>
            <w:noProof/>
            <w:webHidden/>
          </w:rPr>
          <w:t>80</w:t>
        </w:r>
        <w:r w:rsidR="00CB5A9A">
          <w:rPr>
            <w:noProof/>
            <w:webHidden/>
          </w:rPr>
          <w:fldChar w:fldCharType="end"/>
        </w:r>
      </w:hyperlink>
    </w:p>
    <w:p w14:paraId="726DF7D3" w14:textId="7EF3B753"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55" w:history="1">
        <w:r w:rsidR="00CB5A9A" w:rsidRPr="00741657">
          <w:rPr>
            <w:rStyle w:val="Hiperhivatkozs"/>
            <w:noProof/>
          </w:rPr>
          <w:t>5.12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Üzemeltetés befejezés</w:t>
        </w:r>
        <w:r w:rsidR="00CB5A9A">
          <w:rPr>
            <w:noProof/>
            <w:webHidden/>
          </w:rPr>
          <w:tab/>
        </w:r>
        <w:r w:rsidR="00CB5A9A">
          <w:rPr>
            <w:noProof/>
            <w:webHidden/>
          </w:rPr>
          <w:fldChar w:fldCharType="begin"/>
        </w:r>
        <w:r w:rsidR="00CB5A9A">
          <w:rPr>
            <w:noProof/>
            <w:webHidden/>
          </w:rPr>
          <w:instrText xml:space="preserve"> PAGEREF _Toc195567055 \h </w:instrText>
        </w:r>
        <w:r w:rsidR="00CB5A9A">
          <w:rPr>
            <w:noProof/>
            <w:webHidden/>
          </w:rPr>
        </w:r>
        <w:r w:rsidR="00CB5A9A">
          <w:rPr>
            <w:noProof/>
            <w:webHidden/>
          </w:rPr>
          <w:fldChar w:fldCharType="separate"/>
        </w:r>
        <w:r>
          <w:rPr>
            <w:noProof/>
            <w:webHidden/>
          </w:rPr>
          <w:t>82</w:t>
        </w:r>
        <w:r w:rsidR="00CB5A9A">
          <w:rPr>
            <w:noProof/>
            <w:webHidden/>
          </w:rPr>
          <w:fldChar w:fldCharType="end"/>
        </w:r>
      </w:hyperlink>
    </w:p>
    <w:p w14:paraId="7FC94432" w14:textId="5CAD67FB"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56" w:history="1">
        <w:r w:rsidR="00CB5A9A" w:rsidRPr="00741657">
          <w:rPr>
            <w:rStyle w:val="Hiperhivatkozs"/>
            <w:noProof/>
          </w:rPr>
          <w:t>5.12.1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_Toc195567056 \h </w:instrText>
        </w:r>
        <w:r w:rsidR="00CB5A9A">
          <w:rPr>
            <w:noProof/>
            <w:webHidden/>
          </w:rPr>
        </w:r>
        <w:r w:rsidR="00CB5A9A">
          <w:rPr>
            <w:noProof/>
            <w:webHidden/>
          </w:rPr>
          <w:fldChar w:fldCharType="separate"/>
        </w:r>
        <w:r>
          <w:rPr>
            <w:noProof/>
            <w:webHidden/>
          </w:rPr>
          <w:t>82</w:t>
        </w:r>
        <w:r w:rsidR="00CB5A9A">
          <w:rPr>
            <w:noProof/>
            <w:webHidden/>
          </w:rPr>
          <w:fldChar w:fldCharType="end"/>
        </w:r>
      </w:hyperlink>
    </w:p>
    <w:p w14:paraId="674A3D9B" w14:textId="1BD376A4"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57" w:history="1">
        <w:r w:rsidR="00CB5A9A" w:rsidRPr="00741657">
          <w:rPr>
            <w:rStyle w:val="Hiperhivatkozs"/>
            <w:noProof/>
          </w:rPr>
          <w:t>5.12.2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_Toc195567057 \h </w:instrText>
        </w:r>
        <w:r w:rsidR="00CB5A9A">
          <w:rPr>
            <w:noProof/>
            <w:webHidden/>
          </w:rPr>
        </w:r>
        <w:r w:rsidR="00CB5A9A">
          <w:rPr>
            <w:noProof/>
            <w:webHidden/>
          </w:rPr>
          <w:fldChar w:fldCharType="separate"/>
        </w:r>
        <w:r>
          <w:rPr>
            <w:noProof/>
            <w:webHidden/>
          </w:rPr>
          <w:t>83</w:t>
        </w:r>
        <w:r w:rsidR="00CB5A9A">
          <w:rPr>
            <w:noProof/>
            <w:webHidden/>
          </w:rPr>
          <w:fldChar w:fldCharType="end"/>
        </w:r>
      </w:hyperlink>
    </w:p>
    <w:p w14:paraId="262A3E80" w14:textId="0112BE38"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58" w:history="1">
        <w:r w:rsidR="00CB5A9A" w:rsidRPr="00741657">
          <w:rPr>
            <w:rStyle w:val="Hiperhivatkozs"/>
            <w:noProof/>
          </w:rPr>
          <w:t>5.13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Üzemeltetés folytatás</w:t>
        </w:r>
        <w:r w:rsidR="00CB5A9A">
          <w:rPr>
            <w:noProof/>
            <w:webHidden/>
          </w:rPr>
          <w:tab/>
        </w:r>
        <w:r w:rsidR="00CB5A9A">
          <w:rPr>
            <w:noProof/>
            <w:webHidden/>
          </w:rPr>
          <w:fldChar w:fldCharType="begin"/>
        </w:r>
        <w:r w:rsidR="00CB5A9A">
          <w:rPr>
            <w:noProof/>
            <w:webHidden/>
          </w:rPr>
          <w:instrText xml:space="preserve"> PAGEREF _Toc195567058 \h </w:instrText>
        </w:r>
        <w:r w:rsidR="00CB5A9A">
          <w:rPr>
            <w:noProof/>
            <w:webHidden/>
          </w:rPr>
        </w:r>
        <w:r w:rsidR="00CB5A9A">
          <w:rPr>
            <w:noProof/>
            <w:webHidden/>
          </w:rPr>
          <w:fldChar w:fldCharType="separate"/>
        </w:r>
        <w:r>
          <w:rPr>
            <w:noProof/>
            <w:webHidden/>
          </w:rPr>
          <w:t>84</w:t>
        </w:r>
        <w:r w:rsidR="00CB5A9A">
          <w:rPr>
            <w:noProof/>
            <w:webHidden/>
          </w:rPr>
          <w:fldChar w:fldCharType="end"/>
        </w:r>
      </w:hyperlink>
    </w:p>
    <w:p w14:paraId="3DAC6A26" w14:textId="0367F107"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59" w:history="1">
        <w:r w:rsidR="00CB5A9A" w:rsidRPr="00741657">
          <w:rPr>
            <w:rStyle w:val="Hiperhivatkozs"/>
            <w:noProof/>
          </w:rPr>
          <w:t>5.13.1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_Toc195567059 \h </w:instrText>
        </w:r>
        <w:r w:rsidR="00CB5A9A">
          <w:rPr>
            <w:noProof/>
            <w:webHidden/>
          </w:rPr>
        </w:r>
        <w:r w:rsidR="00CB5A9A">
          <w:rPr>
            <w:noProof/>
            <w:webHidden/>
          </w:rPr>
          <w:fldChar w:fldCharType="separate"/>
        </w:r>
        <w:r>
          <w:rPr>
            <w:noProof/>
            <w:webHidden/>
          </w:rPr>
          <w:t>84</w:t>
        </w:r>
        <w:r w:rsidR="00CB5A9A">
          <w:rPr>
            <w:noProof/>
            <w:webHidden/>
          </w:rPr>
          <w:fldChar w:fldCharType="end"/>
        </w:r>
      </w:hyperlink>
    </w:p>
    <w:p w14:paraId="1A710FBF" w14:textId="30385FF5"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60" w:history="1">
        <w:r w:rsidR="00CB5A9A" w:rsidRPr="00741657">
          <w:rPr>
            <w:rStyle w:val="Hiperhivatkozs"/>
            <w:noProof/>
          </w:rPr>
          <w:t>5.13.2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_Toc195567060 \h </w:instrText>
        </w:r>
        <w:r w:rsidR="00CB5A9A">
          <w:rPr>
            <w:noProof/>
            <w:webHidden/>
          </w:rPr>
        </w:r>
        <w:r w:rsidR="00CB5A9A">
          <w:rPr>
            <w:noProof/>
            <w:webHidden/>
          </w:rPr>
          <w:fldChar w:fldCharType="separate"/>
        </w:r>
        <w:r>
          <w:rPr>
            <w:noProof/>
            <w:webHidden/>
          </w:rPr>
          <w:t>85</w:t>
        </w:r>
        <w:r w:rsidR="00CB5A9A">
          <w:rPr>
            <w:noProof/>
            <w:webHidden/>
          </w:rPr>
          <w:fldChar w:fldCharType="end"/>
        </w:r>
      </w:hyperlink>
    </w:p>
    <w:p w14:paraId="7E75C0FD" w14:textId="31EBA30A"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61" w:history="1">
        <w:r w:rsidR="00CB5A9A" w:rsidRPr="00741657">
          <w:rPr>
            <w:rStyle w:val="Hiperhivatkozs"/>
            <w:noProof/>
          </w:rPr>
          <w:t>5.14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Átszemélyesítés</w:t>
        </w:r>
        <w:r w:rsidR="00CB5A9A">
          <w:rPr>
            <w:noProof/>
            <w:webHidden/>
          </w:rPr>
          <w:tab/>
        </w:r>
        <w:r w:rsidR="00CB5A9A">
          <w:rPr>
            <w:noProof/>
            <w:webHidden/>
          </w:rPr>
          <w:fldChar w:fldCharType="begin"/>
        </w:r>
        <w:r w:rsidR="00CB5A9A">
          <w:rPr>
            <w:noProof/>
            <w:webHidden/>
          </w:rPr>
          <w:instrText xml:space="preserve"> PAGEREF _Toc195567061 \h </w:instrText>
        </w:r>
        <w:r w:rsidR="00CB5A9A">
          <w:rPr>
            <w:noProof/>
            <w:webHidden/>
          </w:rPr>
        </w:r>
        <w:r w:rsidR="00CB5A9A">
          <w:rPr>
            <w:noProof/>
            <w:webHidden/>
          </w:rPr>
          <w:fldChar w:fldCharType="separate"/>
        </w:r>
        <w:r>
          <w:rPr>
            <w:noProof/>
            <w:webHidden/>
          </w:rPr>
          <w:t>85</w:t>
        </w:r>
        <w:r w:rsidR="00CB5A9A">
          <w:rPr>
            <w:noProof/>
            <w:webHidden/>
          </w:rPr>
          <w:fldChar w:fldCharType="end"/>
        </w:r>
      </w:hyperlink>
    </w:p>
    <w:p w14:paraId="0679A95E" w14:textId="562D4BE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62" w:history="1">
        <w:r w:rsidR="00CB5A9A" w:rsidRPr="00741657">
          <w:rPr>
            <w:rStyle w:val="Hiperhivatkozs"/>
            <w:noProof/>
          </w:rPr>
          <w:t>5.14.1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_Toc195567062 \h </w:instrText>
        </w:r>
        <w:r w:rsidR="00CB5A9A">
          <w:rPr>
            <w:noProof/>
            <w:webHidden/>
          </w:rPr>
        </w:r>
        <w:r w:rsidR="00CB5A9A">
          <w:rPr>
            <w:noProof/>
            <w:webHidden/>
          </w:rPr>
          <w:fldChar w:fldCharType="separate"/>
        </w:r>
        <w:r>
          <w:rPr>
            <w:noProof/>
            <w:webHidden/>
          </w:rPr>
          <w:t>85</w:t>
        </w:r>
        <w:r w:rsidR="00CB5A9A">
          <w:rPr>
            <w:noProof/>
            <w:webHidden/>
          </w:rPr>
          <w:fldChar w:fldCharType="end"/>
        </w:r>
      </w:hyperlink>
    </w:p>
    <w:p w14:paraId="04632D94" w14:textId="1AF788FD"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63" w:history="1">
        <w:r w:rsidR="00CB5A9A" w:rsidRPr="00741657">
          <w:rPr>
            <w:rStyle w:val="Hiperhivatkozs"/>
            <w:noProof/>
          </w:rPr>
          <w:t>5.14.2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_Toc195567063 \h </w:instrText>
        </w:r>
        <w:r w:rsidR="00CB5A9A">
          <w:rPr>
            <w:noProof/>
            <w:webHidden/>
          </w:rPr>
        </w:r>
        <w:r w:rsidR="00CB5A9A">
          <w:rPr>
            <w:noProof/>
            <w:webHidden/>
          </w:rPr>
          <w:fldChar w:fldCharType="separate"/>
        </w:r>
        <w:r>
          <w:rPr>
            <w:noProof/>
            <w:webHidden/>
          </w:rPr>
          <w:t>86</w:t>
        </w:r>
        <w:r w:rsidR="00CB5A9A">
          <w:rPr>
            <w:noProof/>
            <w:webHidden/>
          </w:rPr>
          <w:fldChar w:fldCharType="end"/>
        </w:r>
      </w:hyperlink>
    </w:p>
    <w:p w14:paraId="6BD8439B" w14:textId="6679D703"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64" w:history="1">
        <w:r w:rsidR="00CB5A9A" w:rsidRPr="00741657">
          <w:rPr>
            <w:rStyle w:val="Hiperhivatkozs"/>
            <w:noProof/>
          </w:rPr>
          <w:t>5.15</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Hello</w:t>
        </w:r>
        <w:r w:rsidR="00CB5A9A">
          <w:rPr>
            <w:noProof/>
            <w:webHidden/>
          </w:rPr>
          <w:tab/>
        </w:r>
        <w:r w:rsidR="00CB5A9A">
          <w:rPr>
            <w:noProof/>
            <w:webHidden/>
          </w:rPr>
          <w:fldChar w:fldCharType="begin"/>
        </w:r>
        <w:r w:rsidR="00CB5A9A">
          <w:rPr>
            <w:noProof/>
            <w:webHidden/>
          </w:rPr>
          <w:instrText xml:space="preserve"> PAGEREF _Toc195567064 \h </w:instrText>
        </w:r>
        <w:r w:rsidR="00CB5A9A">
          <w:rPr>
            <w:noProof/>
            <w:webHidden/>
          </w:rPr>
        </w:r>
        <w:r w:rsidR="00CB5A9A">
          <w:rPr>
            <w:noProof/>
            <w:webHidden/>
          </w:rPr>
          <w:fldChar w:fldCharType="separate"/>
        </w:r>
        <w:r>
          <w:rPr>
            <w:noProof/>
            <w:webHidden/>
          </w:rPr>
          <w:t>89</w:t>
        </w:r>
        <w:r w:rsidR="00CB5A9A">
          <w:rPr>
            <w:noProof/>
            <w:webHidden/>
          </w:rPr>
          <w:fldChar w:fldCharType="end"/>
        </w:r>
      </w:hyperlink>
    </w:p>
    <w:p w14:paraId="62A67E07" w14:textId="3B082341"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65" w:history="1">
        <w:r w:rsidR="00CB5A9A" w:rsidRPr="00741657">
          <w:rPr>
            <w:rStyle w:val="Hiperhivatkozs"/>
            <w:noProof/>
          </w:rPr>
          <w:t>5.15.1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_Toc195567065 \h </w:instrText>
        </w:r>
        <w:r w:rsidR="00CB5A9A">
          <w:rPr>
            <w:noProof/>
            <w:webHidden/>
          </w:rPr>
        </w:r>
        <w:r w:rsidR="00CB5A9A">
          <w:rPr>
            <w:noProof/>
            <w:webHidden/>
          </w:rPr>
          <w:fldChar w:fldCharType="separate"/>
        </w:r>
        <w:r>
          <w:rPr>
            <w:noProof/>
            <w:webHidden/>
          </w:rPr>
          <w:t>89</w:t>
        </w:r>
        <w:r w:rsidR="00CB5A9A">
          <w:rPr>
            <w:noProof/>
            <w:webHidden/>
          </w:rPr>
          <w:fldChar w:fldCharType="end"/>
        </w:r>
      </w:hyperlink>
    </w:p>
    <w:p w14:paraId="283DC1F7" w14:textId="439E9955"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66" w:history="1">
        <w:r w:rsidR="00CB5A9A" w:rsidRPr="00741657">
          <w:rPr>
            <w:rStyle w:val="Hiperhivatkozs"/>
            <w:noProof/>
          </w:rPr>
          <w:t>5.15.2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_Toc195567066 \h </w:instrText>
        </w:r>
        <w:r w:rsidR="00CB5A9A">
          <w:rPr>
            <w:noProof/>
            <w:webHidden/>
          </w:rPr>
        </w:r>
        <w:r w:rsidR="00CB5A9A">
          <w:rPr>
            <w:noProof/>
            <w:webHidden/>
          </w:rPr>
          <w:fldChar w:fldCharType="separate"/>
        </w:r>
        <w:r>
          <w:rPr>
            <w:noProof/>
            <w:webHidden/>
          </w:rPr>
          <w:t>89</w:t>
        </w:r>
        <w:r w:rsidR="00CB5A9A">
          <w:rPr>
            <w:noProof/>
            <w:webHidden/>
          </w:rPr>
          <w:fldChar w:fldCharType="end"/>
        </w:r>
      </w:hyperlink>
    </w:p>
    <w:p w14:paraId="6446D807" w14:textId="1480CB89"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67" w:history="1">
        <w:r w:rsidR="00CB5A9A" w:rsidRPr="00741657">
          <w:rPr>
            <w:rStyle w:val="Hiperhivatkozs"/>
            <w:noProof/>
          </w:rPr>
          <w:t>5.16</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Tanúsítványok megújítása</w:t>
        </w:r>
        <w:r w:rsidR="00CB5A9A">
          <w:rPr>
            <w:noProof/>
            <w:webHidden/>
          </w:rPr>
          <w:tab/>
        </w:r>
        <w:r w:rsidR="00CB5A9A">
          <w:rPr>
            <w:noProof/>
            <w:webHidden/>
          </w:rPr>
          <w:fldChar w:fldCharType="begin"/>
        </w:r>
        <w:r w:rsidR="00CB5A9A">
          <w:rPr>
            <w:noProof/>
            <w:webHidden/>
          </w:rPr>
          <w:instrText xml:space="preserve"> PAGEREF _Toc195567067 \h </w:instrText>
        </w:r>
        <w:r w:rsidR="00CB5A9A">
          <w:rPr>
            <w:noProof/>
            <w:webHidden/>
          </w:rPr>
        </w:r>
        <w:r w:rsidR="00CB5A9A">
          <w:rPr>
            <w:noProof/>
            <w:webHidden/>
          </w:rPr>
          <w:fldChar w:fldCharType="separate"/>
        </w:r>
        <w:r>
          <w:rPr>
            <w:noProof/>
            <w:webHidden/>
          </w:rPr>
          <w:t>91</w:t>
        </w:r>
        <w:r w:rsidR="00CB5A9A">
          <w:rPr>
            <w:noProof/>
            <w:webHidden/>
          </w:rPr>
          <w:fldChar w:fldCharType="end"/>
        </w:r>
      </w:hyperlink>
    </w:p>
    <w:p w14:paraId="0CDA6055" w14:textId="0CA369A0"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68" w:history="1">
        <w:r w:rsidR="00CB5A9A" w:rsidRPr="00741657">
          <w:rPr>
            <w:rStyle w:val="Hiperhivatkozs"/>
            <w:noProof/>
          </w:rPr>
          <w:t>5.16.1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_Toc195567068 \h </w:instrText>
        </w:r>
        <w:r w:rsidR="00CB5A9A">
          <w:rPr>
            <w:noProof/>
            <w:webHidden/>
          </w:rPr>
        </w:r>
        <w:r w:rsidR="00CB5A9A">
          <w:rPr>
            <w:noProof/>
            <w:webHidden/>
          </w:rPr>
          <w:fldChar w:fldCharType="separate"/>
        </w:r>
        <w:r>
          <w:rPr>
            <w:noProof/>
            <w:webHidden/>
          </w:rPr>
          <w:t>91</w:t>
        </w:r>
        <w:r w:rsidR="00CB5A9A">
          <w:rPr>
            <w:noProof/>
            <w:webHidden/>
          </w:rPr>
          <w:fldChar w:fldCharType="end"/>
        </w:r>
      </w:hyperlink>
    </w:p>
    <w:p w14:paraId="30AE63EA" w14:textId="52D45A26"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69" w:history="1">
        <w:r w:rsidR="00CB5A9A" w:rsidRPr="00741657">
          <w:rPr>
            <w:rStyle w:val="Hiperhivatkozs"/>
            <w:noProof/>
          </w:rPr>
          <w:t>5.16.2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_Toc195567069 \h </w:instrText>
        </w:r>
        <w:r w:rsidR="00CB5A9A">
          <w:rPr>
            <w:noProof/>
            <w:webHidden/>
          </w:rPr>
        </w:r>
        <w:r w:rsidR="00CB5A9A">
          <w:rPr>
            <w:noProof/>
            <w:webHidden/>
          </w:rPr>
          <w:fldChar w:fldCharType="separate"/>
        </w:r>
        <w:r>
          <w:rPr>
            <w:noProof/>
            <w:webHidden/>
          </w:rPr>
          <w:t>91</w:t>
        </w:r>
        <w:r w:rsidR="00CB5A9A">
          <w:rPr>
            <w:noProof/>
            <w:webHidden/>
          </w:rPr>
          <w:fldChar w:fldCharType="end"/>
        </w:r>
      </w:hyperlink>
    </w:p>
    <w:p w14:paraId="2D3BC2FA" w14:textId="2796AA45"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70" w:history="1">
        <w:r w:rsidR="00CB5A9A" w:rsidRPr="00741657">
          <w:rPr>
            <w:rStyle w:val="Hiperhivatkozs"/>
            <w:noProof/>
          </w:rPr>
          <w:t>5.17</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Terméktörzs lekérdezés</w:t>
        </w:r>
        <w:r w:rsidR="00CB5A9A">
          <w:rPr>
            <w:noProof/>
            <w:webHidden/>
          </w:rPr>
          <w:tab/>
        </w:r>
        <w:r w:rsidR="00CB5A9A">
          <w:rPr>
            <w:noProof/>
            <w:webHidden/>
          </w:rPr>
          <w:fldChar w:fldCharType="begin"/>
        </w:r>
        <w:r w:rsidR="00CB5A9A">
          <w:rPr>
            <w:noProof/>
            <w:webHidden/>
          </w:rPr>
          <w:instrText xml:space="preserve"> PAGEREF _Toc195567070 \h </w:instrText>
        </w:r>
        <w:r w:rsidR="00CB5A9A">
          <w:rPr>
            <w:noProof/>
            <w:webHidden/>
          </w:rPr>
        </w:r>
        <w:r w:rsidR="00CB5A9A">
          <w:rPr>
            <w:noProof/>
            <w:webHidden/>
          </w:rPr>
          <w:fldChar w:fldCharType="separate"/>
        </w:r>
        <w:r>
          <w:rPr>
            <w:noProof/>
            <w:webHidden/>
          </w:rPr>
          <w:t>94</w:t>
        </w:r>
        <w:r w:rsidR="00CB5A9A">
          <w:rPr>
            <w:noProof/>
            <w:webHidden/>
          </w:rPr>
          <w:fldChar w:fldCharType="end"/>
        </w:r>
      </w:hyperlink>
    </w:p>
    <w:p w14:paraId="68B3C8C9" w14:textId="070E680C"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71" w:history="1">
        <w:r w:rsidR="00CB5A9A" w:rsidRPr="00741657">
          <w:rPr>
            <w:rStyle w:val="Hiperhivatkozs"/>
            <w:noProof/>
          </w:rPr>
          <w:t>5.17.1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_Toc195567071 \h </w:instrText>
        </w:r>
        <w:r w:rsidR="00CB5A9A">
          <w:rPr>
            <w:noProof/>
            <w:webHidden/>
          </w:rPr>
        </w:r>
        <w:r w:rsidR="00CB5A9A">
          <w:rPr>
            <w:noProof/>
            <w:webHidden/>
          </w:rPr>
          <w:fldChar w:fldCharType="separate"/>
        </w:r>
        <w:r>
          <w:rPr>
            <w:noProof/>
            <w:webHidden/>
          </w:rPr>
          <w:t>94</w:t>
        </w:r>
        <w:r w:rsidR="00CB5A9A">
          <w:rPr>
            <w:noProof/>
            <w:webHidden/>
          </w:rPr>
          <w:fldChar w:fldCharType="end"/>
        </w:r>
      </w:hyperlink>
    </w:p>
    <w:p w14:paraId="542AAA4C" w14:textId="5D0C1B46"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72" w:history="1">
        <w:r w:rsidR="00CB5A9A" w:rsidRPr="00741657">
          <w:rPr>
            <w:rStyle w:val="Hiperhivatkozs"/>
            <w:noProof/>
          </w:rPr>
          <w:t>5.17.2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_Toc195567072 \h </w:instrText>
        </w:r>
        <w:r w:rsidR="00CB5A9A">
          <w:rPr>
            <w:noProof/>
            <w:webHidden/>
          </w:rPr>
        </w:r>
        <w:r w:rsidR="00CB5A9A">
          <w:rPr>
            <w:noProof/>
            <w:webHidden/>
          </w:rPr>
          <w:fldChar w:fldCharType="separate"/>
        </w:r>
        <w:r>
          <w:rPr>
            <w:noProof/>
            <w:webHidden/>
          </w:rPr>
          <w:t>94</w:t>
        </w:r>
        <w:r w:rsidR="00CB5A9A">
          <w:rPr>
            <w:noProof/>
            <w:webHidden/>
          </w:rPr>
          <w:fldChar w:fldCharType="end"/>
        </w:r>
      </w:hyperlink>
    </w:p>
    <w:p w14:paraId="03D4194D" w14:textId="0D7030CB"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73" w:history="1">
        <w:r w:rsidR="00CB5A9A" w:rsidRPr="00741657">
          <w:rPr>
            <w:rStyle w:val="Hiperhivatkozs"/>
            <w:noProof/>
          </w:rPr>
          <w:t>5.18</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Felszólítás hiányzó bizonylat beküldésére</w:t>
        </w:r>
        <w:r w:rsidR="00CB5A9A">
          <w:rPr>
            <w:noProof/>
            <w:webHidden/>
          </w:rPr>
          <w:tab/>
        </w:r>
        <w:r w:rsidR="00CB5A9A">
          <w:rPr>
            <w:noProof/>
            <w:webHidden/>
          </w:rPr>
          <w:fldChar w:fldCharType="begin"/>
        </w:r>
        <w:r w:rsidR="00CB5A9A">
          <w:rPr>
            <w:noProof/>
            <w:webHidden/>
          </w:rPr>
          <w:instrText xml:space="preserve"> PAGEREF _Toc195567073 \h </w:instrText>
        </w:r>
        <w:r w:rsidR="00CB5A9A">
          <w:rPr>
            <w:noProof/>
            <w:webHidden/>
          </w:rPr>
        </w:r>
        <w:r w:rsidR="00CB5A9A">
          <w:rPr>
            <w:noProof/>
            <w:webHidden/>
          </w:rPr>
          <w:fldChar w:fldCharType="separate"/>
        </w:r>
        <w:r>
          <w:rPr>
            <w:noProof/>
            <w:webHidden/>
          </w:rPr>
          <w:t>98</w:t>
        </w:r>
        <w:r w:rsidR="00CB5A9A">
          <w:rPr>
            <w:noProof/>
            <w:webHidden/>
          </w:rPr>
          <w:fldChar w:fldCharType="end"/>
        </w:r>
      </w:hyperlink>
    </w:p>
    <w:p w14:paraId="7ADB63D4" w14:textId="11244C47"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74" w:history="1">
        <w:r w:rsidR="00CB5A9A" w:rsidRPr="00741657">
          <w:rPr>
            <w:rStyle w:val="Hiperhivatkozs"/>
            <w:noProof/>
          </w:rPr>
          <w:t>5.18.1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_Toc195567074 \h </w:instrText>
        </w:r>
        <w:r w:rsidR="00CB5A9A">
          <w:rPr>
            <w:noProof/>
            <w:webHidden/>
          </w:rPr>
        </w:r>
        <w:r w:rsidR="00CB5A9A">
          <w:rPr>
            <w:noProof/>
            <w:webHidden/>
          </w:rPr>
          <w:fldChar w:fldCharType="separate"/>
        </w:r>
        <w:r>
          <w:rPr>
            <w:noProof/>
            <w:webHidden/>
          </w:rPr>
          <w:t>98</w:t>
        </w:r>
        <w:r w:rsidR="00CB5A9A">
          <w:rPr>
            <w:noProof/>
            <w:webHidden/>
          </w:rPr>
          <w:fldChar w:fldCharType="end"/>
        </w:r>
      </w:hyperlink>
    </w:p>
    <w:p w14:paraId="4D91B972" w14:textId="61731494"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075" w:history="1">
        <w:r w:rsidR="00CB5A9A" w:rsidRPr="00741657">
          <w:rPr>
            <w:rStyle w:val="Hiperhivatkozs"/>
            <w:noProof/>
          </w:rPr>
          <w:t>5.18.2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_Toc195567075 \h </w:instrText>
        </w:r>
        <w:r w:rsidR="00CB5A9A">
          <w:rPr>
            <w:noProof/>
            <w:webHidden/>
          </w:rPr>
        </w:r>
        <w:r w:rsidR="00CB5A9A">
          <w:rPr>
            <w:noProof/>
            <w:webHidden/>
          </w:rPr>
          <w:fldChar w:fldCharType="separate"/>
        </w:r>
        <w:r>
          <w:rPr>
            <w:noProof/>
            <w:webHidden/>
          </w:rPr>
          <w:t>98</w:t>
        </w:r>
        <w:r w:rsidR="00CB5A9A">
          <w:rPr>
            <w:noProof/>
            <w:webHidden/>
          </w:rPr>
          <w:fldChar w:fldCharType="end"/>
        </w:r>
      </w:hyperlink>
    </w:p>
    <w:p w14:paraId="6A8426CC" w14:textId="117EAE88"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076" w:history="1">
        <w:r w:rsidR="00CB5A9A" w:rsidRPr="00741657">
          <w:rPr>
            <w:rStyle w:val="Hiperhivatkozs"/>
            <w:noProof/>
          </w:rPr>
          <w:t>6</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Mobilszolgáltató/felhőszolgáltató által biztosított üzleti szolgáltatások</w:t>
        </w:r>
        <w:r w:rsidR="00CB5A9A">
          <w:rPr>
            <w:noProof/>
            <w:webHidden/>
          </w:rPr>
          <w:tab/>
        </w:r>
        <w:r w:rsidR="00CB5A9A">
          <w:rPr>
            <w:noProof/>
            <w:webHidden/>
          </w:rPr>
          <w:fldChar w:fldCharType="begin"/>
        </w:r>
        <w:r w:rsidR="00CB5A9A">
          <w:rPr>
            <w:noProof/>
            <w:webHidden/>
          </w:rPr>
          <w:instrText xml:space="preserve"> PAGEREF _Toc195567076 \h </w:instrText>
        </w:r>
        <w:r w:rsidR="00CB5A9A">
          <w:rPr>
            <w:noProof/>
            <w:webHidden/>
          </w:rPr>
        </w:r>
        <w:r w:rsidR="00CB5A9A">
          <w:rPr>
            <w:noProof/>
            <w:webHidden/>
          </w:rPr>
          <w:fldChar w:fldCharType="separate"/>
        </w:r>
        <w:r>
          <w:rPr>
            <w:noProof/>
            <w:webHidden/>
          </w:rPr>
          <w:t>99</w:t>
        </w:r>
        <w:r w:rsidR="00CB5A9A">
          <w:rPr>
            <w:noProof/>
            <w:webHidden/>
          </w:rPr>
          <w:fldChar w:fldCharType="end"/>
        </w:r>
      </w:hyperlink>
    </w:p>
    <w:p w14:paraId="6AD15EE3" w14:textId="7622BA3C"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77" w:history="1">
        <w:r w:rsidR="00CB5A9A" w:rsidRPr="00741657">
          <w:rPr>
            <w:rStyle w:val="Hiperhivatkozs"/>
            <w:noProof/>
          </w:rPr>
          <w:t>6.1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Utasítás azonnali bejelentkezésre</w:t>
        </w:r>
        <w:r w:rsidR="00CB5A9A">
          <w:rPr>
            <w:noProof/>
            <w:webHidden/>
          </w:rPr>
          <w:tab/>
        </w:r>
        <w:r w:rsidR="00CB5A9A">
          <w:rPr>
            <w:noProof/>
            <w:webHidden/>
          </w:rPr>
          <w:fldChar w:fldCharType="begin"/>
        </w:r>
        <w:r w:rsidR="00CB5A9A">
          <w:rPr>
            <w:noProof/>
            <w:webHidden/>
          </w:rPr>
          <w:instrText xml:space="preserve"> PAGEREF _Toc195567077 \h </w:instrText>
        </w:r>
        <w:r w:rsidR="00CB5A9A">
          <w:rPr>
            <w:noProof/>
            <w:webHidden/>
          </w:rPr>
        </w:r>
        <w:r w:rsidR="00CB5A9A">
          <w:rPr>
            <w:noProof/>
            <w:webHidden/>
          </w:rPr>
          <w:fldChar w:fldCharType="separate"/>
        </w:r>
        <w:r>
          <w:rPr>
            <w:noProof/>
            <w:webHidden/>
          </w:rPr>
          <w:t>99</w:t>
        </w:r>
        <w:r w:rsidR="00CB5A9A">
          <w:rPr>
            <w:noProof/>
            <w:webHidden/>
          </w:rPr>
          <w:fldChar w:fldCharType="end"/>
        </w:r>
      </w:hyperlink>
    </w:p>
    <w:p w14:paraId="7D321130" w14:textId="5D1846FE"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078" w:history="1">
        <w:r w:rsidR="00CB5A9A" w:rsidRPr="00741657">
          <w:rPr>
            <w:rStyle w:val="Hiperhivatkozs"/>
            <w:noProof/>
          </w:rPr>
          <w:t>7</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Vevői alkalmazásra vonatkozó követelmények</w:t>
        </w:r>
        <w:r w:rsidR="00CB5A9A">
          <w:rPr>
            <w:noProof/>
            <w:webHidden/>
          </w:rPr>
          <w:tab/>
        </w:r>
        <w:r w:rsidR="00CB5A9A">
          <w:rPr>
            <w:noProof/>
            <w:webHidden/>
          </w:rPr>
          <w:fldChar w:fldCharType="begin"/>
        </w:r>
        <w:r w:rsidR="00CB5A9A">
          <w:rPr>
            <w:noProof/>
            <w:webHidden/>
          </w:rPr>
          <w:instrText xml:space="preserve"> PAGEREF _Toc195567078 \h </w:instrText>
        </w:r>
        <w:r w:rsidR="00CB5A9A">
          <w:rPr>
            <w:noProof/>
            <w:webHidden/>
          </w:rPr>
        </w:r>
        <w:r w:rsidR="00CB5A9A">
          <w:rPr>
            <w:noProof/>
            <w:webHidden/>
          </w:rPr>
          <w:fldChar w:fldCharType="separate"/>
        </w:r>
        <w:r>
          <w:rPr>
            <w:noProof/>
            <w:webHidden/>
          </w:rPr>
          <w:t>100</w:t>
        </w:r>
        <w:r w:rsidR="00CB5A9A">
          <w:rPr>
            <w:noProof/>
            <w:webHidden/>
          </w:rPr>
          <w:fldChar w:fldCharType="end"/>
        </w:r>
      </w:hyperlink>
    </w:p>
    <w:p w14:paraId="04CA5FD8" w14:textId="49A73B18"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79" w:history="1">
        <w:r w:rsidR="00CB5A9A" w:rsidRPr="00741657">
          <w:rPr>
            <w:rStyle w:val="Hiperhivatkozs"/>
            <w:noProof/>
          </w:rPr>
          <w:t>7.1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Regisztráció</w:t>
        </w:r>
        <w:r w:rsidR="00CB5A9A">
          <w:rPr>
            <w:noProof/>
            <w:webHidden/>
          </w:rPr>
          <w:tab/>
        </w:r>
        <w:r w:rsidR="00CB5A9A">
          <w:rPr>
            <w:noProof/>
            <w:webHidden/>
          </w:rPr>
          <w:fldChar w:fldCharType="begin"/>
        </w:r>
        <w:r w:rsidR="00CB5A9A">
          <w:rPr>
            <w:noProof/>
            <w:webHidden/>
          </w:rPr>
          <w:instrText xml:space="preserve"> PAGEREF _Toc195567079 \h </w:instrText>
        </w:r>
        <w:r w:rsidR="00CB5A9A">
          <w:rPr>
            <w:noProof/>
            <w:webHidden/>
          </w:rPr>
        </w:r>
        <w:r w:rsidR="00CB5A9A">
          <w:rPr>
            <w:noProof/>
            <w:webHidden/>
          </w:rPr>
          <w:fldChar w:fldCharType="separate"/>
        </w:r>
        <w:r>
          <w:rPr>
            <w:noProof/>
            <w:webHidden/>
          </w:rPr>
          <w:t>100</w:t>
        </w:r>
        <w:r w:rsidR="00CB5A9A">
          <w:rPr>
            <w:noProof/>
            <w:webHidden/>
          </w:rPr>
          <w:fldChar w:fldCharType="end"/>
        </w:r>
      </w:hyperlink>
    </w:p>
    <w:p w14:paraId="62CB8941" w14:textId="3159D752"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80" w:history="1">
        <w:r w:rsidR="00CB5A9A" w:rsidRPr="00741657">
          <w:rPr>
            <w:rStyle w:val="Hiperhivatkozs"/>
            <w:noProof/>
          </w:rPr>
          <w:t>7.2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Kulcsgenerálás</w:t>
        </w:r>
        <w:r w:rsidR="00CB5A9A">
          <w:rPr>
            <w:noProof/>
            <w:webHidden/>
          </w:rPr>
          <w:tab/>
        </w:r>
        <w:r w:rsidR="00CB5A9A">
          <w:rPr>
            <w:noProof/>
            <w:webHidden/>
          </w:rPr>
          <w:fldChar w:fldCharType="begin"/>
        </w:r>
        <w:r w:rsidR="00CB5A9A">
          <w:rPr>
            <w:noProof/>
            <w:webHidden/>
          </w:rPr>
          <w:instrText xml:space="preserve"> PAGEREF _Toc195567080 \h </w:instrText>
        </w:r>
        <w:r w:rsidR="00CB5A9A">
          <w:rPr>
            <w:noProof/>
            <w:webHidden/>
          </w:rPr>
        </w:r>
        <w:r w:rsidR="00CB5A9A">
          <w:rPr>
            <w:noProof/>
            <w:webHidden/>
          </w:rPr>
          <w:fldChar w:fldCharType="separate"/>
        </w:r>
        <w:r>
          <w:rPr>
            <w:noProof/>
            <w:webHidden/>
          </w:rPr>
          <w:t>101</w:t>
        </w:r>
        <w:r w:rsidR="00CB5A9A">
          <w:rPr>
            <w:noProof/>
            <w:webHidden/>
          </w:rPr>
          <w:fldChar w:fldCharType="end"/>
        </w:r>
      </w:hyperlink>
    </w:p>
    <w:p w14:paraId="355D6DC3" w14:textId="285933B5"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81" w:history="1">
        <w:r w:rsidR="00CB5A9A" w:rsidRPr="00741657">
          <w:rPr>
            <w:rStyle w:val="Hiperhivatkozs"/>
            <w:noProof/>
          </w:rPr>
          <w:t>7.3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Bizonylat letöltés</w:t>
        </w:r>
        <w:r w:rsidR="00CB5A9A">
          <w:rPr>
            <w:noProof/>
            <w:webHidden/>
          </w:rPr>
          <w:tab/>
        </w:r>
        <w:r w:rsidR="00CB5A9A">
          <w:rPr>
            <w:noProof/>
            <w:webHidden/>
          </w:rPr>
          <w:fldChar w:fldCharType="begin"/>
        </w:r>
        <w:r w:rsidR="00CB5A9A">
          <w:rPr>
            <w:noProof/>
            <w:webHidden/>
          </w:rPr>
          <w:instrText xml:space="preserve"> PAGEREF _Toc195567081 \h </w:instrText>
        </w:r>
        <w:r w:rsidR="00CB5A9A">
          <w:rPr>
            <w:noProof/>
            <w:webHidden/>
          </w:rPr>
        </w:r>
        <w:r w:rsidR="00CB5A9A">
          <w:rPr>
            <w:noProof/>
            <w:webHidden/>
          </w:rPr>
          <w:fldChar w:fldCharType="separate"/>
        </w:r>
        <w:r>
          <w:rPr>
            <w:noProof/>
            <w:webHidden/>
          </w:rPr>
          <w:t>101</w:t>
        </w:r>
        <w:r w:rsidR="00CB5A9A">
          <w:rPr>
            <w:noProof/>
            <w:webHidden/>
          </w:rPr>
          <w:fldChar w:fldCharType="end"/>
        </w:r>
      </w:hyperlink>
    </w:p>
    <w:p w14:paraId="5C48A1F0" w14:textId="7C8E818D"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82" w:history="1">
        <w:r w:rsidR="00CB5A9A" w:rsidRPr="00741657">
          <w:rPr>
            <w:rStyle w:val="Hiperhivatkozs"/>
            <w:noProof/>
          </w:rPr>
          <w:t>7.4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Bizonylat kititkosítása</w:t>
        </w:r>
        <w:r w:rsidR="00CB5A9A">
          <w:rPr>
            <w:noProof/>
            <w:webHidden/>
          </w:rPr>
          <w:tab/>
        </w:r>
        <w:r w:rsidR="00CB5A9A">
          <w:rPr>
            <w:noProof/>
            <w:webHidden/>
          </w:rPr>
          <w:fldChar w:fldCharType="begin"/>
        </w:r>
        <w:r w:rsidR="00CB5A9A">
          <w:rPr>
            <w:noProof/>
            <w:webHidden/>
          </w:rPr>
          <w:instrText xml:space="preserve"> PAGEREF _Toc195567082 \h </w:instrText>
        </w:r>
        <w:r w:rsidR="00CB5A9A">
          <w:rPr>
            <w:noProof/>
            <w:webHidden/>
          </w:rPr>
        </w:r>
        <w:r w:rsidR="00CB5A9A">
          <w:rPr>
            <w:noProof/>
            <w:webHidden/>
          </w:rPr>
          <w:fldChar w:fldCharType="separate"/>
        </w:r>
        <w:r>
          <w:rPr>
            <w:noProof/>
            <w:webHidden/>
          </w:rPr>
          <w:t>102</w:t>
        </w:r>
        <w:r w:rsidR="00CB5A9A">
          <w:rPr>
            <w:noProof/>
            <w:webHidden/>
          </w:rPr>
          <w:fldChar w:fldCharType="end"/>
        </w:r>
      </w:hyperlink>
    </w:p>
    <w:p w14:paraId="697954B1" w14:textId="489A8C86"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83" w:history="1">
        <w:r w:rsidR="00CB5A9A" w:rsidRPr="00741657">
          <w:rPr>
            <w:rStyle w:val="Hiperhivatkozs"/>
            <w:noProof/>
          </w:rPr>
          <w:t>7.5</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Export</w:t>
        </w:r>
        <w:r w:rsidR="00CB5A9A">
          <w:rPr>
            <w:noProof/>
            <w:webHidden/>
          </w:rPr>
          <w:tab/>
        </w:r>
        <w:r w:rsidR="00CB5A9A">
          <w:rPr>
            <w:noProof/>
            <w:webHidden/>
          </w:rPr>
          <w:fldChar w:fldCharType="begin"/>
        </w:r>
        <w:r w:rsidR="00CB5A9A">
          <w:rPr>
            <w:noProof/>
            <w:webHidden/>
          </w:rPr>
          <w:instrText xml:space="preserve"> PAGEREF _Toc195567083 \h </w:instrText>
        </w:r>
        <w:r w:rsidR="00CB5A9A">
          <w:rPr>
            <w:noProof/>
            <w:webHidden/>
          </w:rPr>
        </w:r>
        <w:r w:rsidR="00CB5A9A">
          <w:rPr>
            <w:noProof/>
            <w:webHidden/>
          </w:rPr>
          <w:fldChar w:fldCharType="separate"/>
        </w:r>
        <w:r>
          <w:rPr>
            <w:noProof/>
            <w:webHidden/>
          </w:rPr>
          <w:t>102</w:t>
        </w:r>
        <w:r w:rsidR="00CB5A9A">
          <w:rPr>
            <w:noProof/>
            <w:webHidden/>
          </w:rPr>
          <w:fldChar w:fldCharType="end"/>
        </w:r>
      </w:hyperlink>
    </w:p>
    <w:p w14:paraId="6EB308B4" w14:textId="66B7E928"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84" w:history="1">
        <w:r w:rsidR="00CB5A9A" w:rsidRPr="00741657">
          <w:rPr>
            <w:rStyle w:val="Hiperhivatkozs"/>
            <w:noProof/>
          </w:rPr>
          <w:t>7.6</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Bizonylat fej adatok mentése nyugtatárból történő helyreállításhoz</w:t>
        </w:r>
        <w:r w:rsidR="00CB5A9A">
          <w:rPr>
            <w:noProof/>
            <w:webHidden/>
          </w:rPr>
          <w:tab/>
        </w:r>
        <w:r w:rsidR="00CB5A9A">
          <w:rPr>
            <w:noProof/>
            <w:webHidden/>
          </w:rPr>
          <w:fldChar w:fldCharType="begin"/>
        </w:r>
        <w:r w:rsidR="00CB5A9A">
          <w:rPr>
            <w:noProof/>
            <w:webHidden/>
          </w:rPr>
          <w:instrText xml:space="preserve"> PAGEREF _Toc195567084 \h </w:instrText>
        </w:r>
        <w:r w:rsidR="00CB5A9A">
          <w:rPr>
            <w:noProof/>
            <w:webHidden/>
          </w:rPr>
        </w:r>
        <w:r w:rsidR="00CB5A9A">
          <w:rPr>
            <w:noProof/>
            <w:webHidden/>
          </w:rPr>
          <w:fldChar w:fldCharType="separate"/>
        </w:r>
        <w:r>
          <w:rPr>
            <w:noProof/>
            <w:webHidden/>
          </w:rPr>
          <w:t>102</w:t>
        </w:r>
        <w:r w:rsidR="00CB5A9A">
          <w:rPr>
            <w:noProof/>
            <w:webHidden/>
          </w:rPr>
          <w:fldChar w:fldCharType="end"/>
        </w:r>
      </w:hyperlink>
    </w:p>
    <w:p w14:paraId="6561CBA3" w14:textId="0276EB4A"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85" w:history="1">
        <w:r w:rsidR="00CB5A9A" w:rsidRPr="00741657">
          <w:rPr>
            <w:rStyle w:val="Hiperhivatkozs"/>
            <w:noProof/>
          </w:rPr>
          <w:t>7.7</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Import</w:t>
        </w:r>
        <w:r w:rsidR="00CB5A9A">
          <w:rPr>
            <w:noProof/>
            <w:webHidden/>
          </w:rPr>
          <w:tab/>
        </w:r>
        <w:r w:rsidR="00CB5A9A">
          <w:rPr>
            <w:noProof/>
            <w:webHidden/>
          </w:rPr>
          <w:fldChar w:fldCharType="begin"/>
        </w:r>
        <w:r w:rsidR="00CB5A9A">
          <w:rPr>
            <w:noProof/>
            <w:webHidden/>
          </w:rPr>
          <w:instrText xml:space="preserve"> PAGEREF _Toc195567085 \h </w:instrText>
        </w:r>
        <w:r w:rsidR="00CB5A9A">
          <w:rPr>
            <w:noProof/>
            <w:webHidden/>
          </w:rPr>
        </w:r>
        <w:r w:rsidR="00CB5A9A">
          <w:rPr>
            <w:noProof/>
            <w:webHidden/>
          </w:rPr>
          <w:fldChar w:fldCharType="separate"/>
        </w:r>
        <w:r>
          <w:rPr>
            <w:noProof/>
            <w:webHidden/>
          </w:rPr>
          <w:t>105</w:t>
        </w:r>
        <w:r w:rsidR="00CB5A9A">
          <w:rPr>
            <w:noProof/>
            <w:webHidden/>
          </w:rPr>
          <w:fldChar w:fldCharType="end"/>
        </w:r>
      </w:hyperlink>
    </w:p>
    <w:p w14:paraId="73CE1BC8" w14:textId="0B33B91E"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86" w:history="1">
        <w:r w:rsidR="00CB5A9A" w:rsidRPr="00741657">
          <w:rPr>
            <w:rStyle w:val="Hiperhivatkozs"/>
            <w:noProof/>
          </w:rPr>
          <w:t>7.8</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Helyreállítás</w:t>
        </w:r>
        <w:r w:rsidR="00CB5A9A">
          <w:rPr>
            <w:noProof/>
            <w:webHidden/>
          </w:rPr>
          <w:tab/>
        </w:r>
        <w:r w:rsidR="00CB5A9A">
          <w:rPr>
            <w:noProof/>
            <w:webHidden/>
          </w:rPr>
          <w:fldChar w:fldCharType="begin"/>
        </w:r>
        <w:r w:rsidR="00CB5A9A">
          <w:rPr>
            <w:noProof/>
            <w:webHidden/>
          </w:rPr>
          <w:instrText xml:space="preserve"> PAGEREF _Toc195567086 \h </w:instrText>
        </w:r>
        <w:r w:rsidR="00CB5A9A">
          <w:rPr>
            <w:noProof/>
            <w:webHidden/>
          </w:rPr>
        </w:r>
        <w:r w:rsidR="00CB5A9A">
          <w:rPr>
            <w:noProof/>
            <w:webHidden/>
          </w:rPr>
          <w:fldChar w:fldCharType="separate"/>
        </w:r>
        <w:r>
          <w:rPr>
            <w:noProof/>
            <w:webHidden/>
          </w:rPr>
          <w:t>105</w:t>
        </w:r>
        <w:r w:rsidR="00CB5A9A">
          <w:rPr>
            <w:noProof/>
            <w:webHidden/>
          </w:rPr>
          <w:fldChar w:fldCharType="end"/>
        </w:r>
      </w:hyperlink>
    </w:p>
    <w:p w14:paraId="450CB341" w14:textId="7EBE4DA4"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087" w:history="1">
        <w:r w:rsidR="00CB5A9A" w:rsidRPr="00741657">
          <w:rPr>
            <w:rStyle w:val="Hiperhivatkozs"/>
            <w:noProof/>
          </w:rPr>
          <w:t>7.9</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QR-kód generálás</w:t>
        </w:r>
        <w:r w:rsidR="00CB5A9A">
          <w:rPr>
            <w:noProof/>
            <w:webHidden/>
          </w:rPr>
          <w:tab/>
        </w:r>
        <w:r w:rsidR="00CB5A9A">
          <w:rPr>
            <w:noProof/>
            <w:webHidden/>
          </w:rPr>
          <w:fldChar w:fldCharType="begin"/>
        </w:r>
        <w:r w:rsidR="00CB5A9A">
          <w:rPr>
            <w:noProof/>
            <w:webHidden/>
          </w:rPr>
          <w:instrText xml:space="preserve"> PAGEREF _Toc195567087 \h </w:instrText>
        </w:r>
        <w:r w:rsidR="00CB5A9A">
          <w:rPr>
            <w:noProof/>
            <w:webHidden/>
          </w:rPr>
        </w:r>
        <w:r w:rsidR="00CB5A9A">
          <w:rPr>
            <w:noProof/>
            <w:webHidden/>
          </w:rPr>
          <w:fldChar w:fldCharType="separate"/>
        </w:r>
        <w:r>
          <w:rPr>
            <w:noProof/>
            <w:webHidden/>
          </w:rPr>
          <w:t>105</w:t>
        </w:r>
        <w:r w:rsidR="00CB5A9A">
          <w:rPr>
            <w:noProof/>
            <w:webHidden/>
          </w:rPr>
          <w:fldChar w:fldCharType="end"/>
        </w:r>
      </w:hyperlink>
    </w:p>
    <w:p w14:paraId="13459829" w14:textId="7F291A5F"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111" w:history="1">
        <w:r w:rsidR="00CB5A9A" w:rsidRPr="00741657">
          <w:rPr>
            <w:rStyle w:val="Hiperhivatkozs"/>
            <w:noProof/>
          </w:rPr>
          <w:t>8</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Nyugtatár által biztosított szolgáltatások</w:t>
        </w:r>
        <w:r w:rsidR="00CB5A9A">
          <w:rPr>
            <w:noProof/>
            <w:webHidden/>
          </w:rPr>
          <w:tab/>
        </w:r>
        <w:r w:rsidR="00CB5A9A">
          <w:rPr>
            <w:noProof/>
            <w:webHidden/>
          </w:rPr>
          <w:fldChar w:fldCharType="begin"/>
        </w:r>
        <w:r w:rsidR="00CB5A9A">
          <w:rPr>
            <w:noProof/>
            <w:webHidden/>
          </w:rPr>
          <w:instrText xml:space="preserve"> PAGEREF _Toc195567111 \h </w:instrText>
        </w:r>
        <w:r w:rsidR="00CB5A9A">
          <w:rPr>
            <w:noProof/>
            <w:webHidden/>
          </w:rPr>
        </w:r>
        <w:r w:rsidR="00CB5A9A">
          <w:rPr>
            <w:noProof/>
            <w:webHidden/>
          </w:rPr>
          <w:fldChar w:fldCharType="separate"/>
        </w:r>
        <w:r>
          <w:rPr>
            <w:noProof/>
            <w:webHidden/>
          </w:rPr>
          <w:t>105</w:t>
        </w:r>
        <w:r w:rsidR="00CB5A9A">
          <w:rPr>
            <w:noProof/>
            <w:webHidden/>
          </w:rPr>
          <w:fldChar w:fldCharType="end"/>
        </w:r>
      </w:hyperlink>
    </w:p>
    <w:p w14:paraId="6FEB24AC" w14:textId="1258AC3B"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12" w:history="1">
        <w:r w:rsidR="00CB5A9A" w:rsidRPr="00741657">
          <w:rPr>
            <w:rStyle w:val="Hiperhivatkozs"/>
            <w:noProof/>
          </w:rPr>
          <w:t>8.1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 szolgáltatások technikai leírása</w:t>
        </w:r>
        <w:r w:rsidR="00CB5A9A">
          <w:rPr>
            <w:noProof/>
            <w:webHidden/>
          </w:rPr>
          <w:tab/>
        </w:r>
        <w:r w:rsidR="00CB5A9A">
          <w:rPr>
            <w:noProof/>
            <w:webHidden/>
          </w:rPr>
          <w:fldChar w:fldCharType="begin"/>
        </w:r>
        <w:r w:rsidR="00CB5A9A">
          <w:rPr>
            <w:noProof/>
            <w:webHidden/>
          </w:rPr>
          <w:instrText xml:space="preserve"> PAGEREF _Toc195567112 \h </w:instrText>
        </w:r>
        <w:r w:rsidR="00CB5A9A">
          <w:rPr>
            <w:noProof/>
            <w:webHidden/>
          </w:rPr>
        </w:r>
        <w:r w:rsidR="00CB5A9A">
          <w:rPr>
            <w:noProof/>
            <w:webHidden/>
          </w:rPr>
          <w:fldChar w:fldCharType="separate"/>
        </w:r>
        <w:r>
          <w:rPr>
            <w:noProof/>
            <w:webHidden/>
          </w:rPr>
          <w:t>105</w:t>
        </w:r>
        <w:r w:rsidR="00CB5A9A">
          <w:rPr>
            <w:noProof/>
            <w:webHidden/>
          </w:rPr>
          <w:fldChar w:fldCharType="end"/>
        </w:r>
      </w:hyperlink>
    </w:p>
    <w:p w14:paraId="2AEADB23" w14:textId="58647B71"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13" w:history="1">
        <w:r w:rsidR="00CB5A9A" w:rsidRPr="00741657">
          <w:rPr>
            <w:rStyle w:val="Hiperhivatkozs"/>
            <w:noProof/>
          </w:rPr>
          <w:t>8.1.1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Általános technikai adatok</w:t>
        </w:r>
        <w:r w:rsidR="00CB5A9A">
          <w:rPr>
            <w:noProof/>
            <w:webHidden/>
          </w:rPr>
          <w:tab/>
        </w:r>
        <w:r w:rsidR="00CB5A9A">
          <w:rPr>
            <w:noProof/>
            <w:webHidden/>
          </w:rPr>
          <w:fldChar w:fldCharType="begin"/>
        </w:r>
        <w:r w:rsidR="00CB5A9A">
          <w:rPr>
            <w:noProof/>
            <w:webHidden/>
          </w:rPr>
          <w:instrText xml:space="preserve"> PAGEREF _Toc195567113 \h </w:instrText>
        </w:r>
        <w:r w:rsidR="00CB5A9A">
          <w:rPr>
            <w:noProof/>
            <w:webHidden/>
          </w:rPr>
        </w:r>
        <w:r w:rsidR="00CB5A9A">
          <w:rPr>
            <w:noProof/>
            <w:webHidden/>
          </w:rPr>
          <w:fldChar w:fldCharType="separate"/>
        </w:r>
        <w:r>
          <w:rPr>
            <w:noProof/>
            <w:webHidden/>
          </w:rPr>
          <w:t>105</w:t>
        </w:r>
        <w:r w:rsidR="00CB5A9A">
          <w:rPr>
            <w:noProof/>
            <w:webHidden/>
          </w:rPr>
          <w:fldChar w:fldCharType="end"/>
        </w:r>
      </w:hyperlink>
    </w:p>
    <w:p w14:paraId="0EE5A2E9" w14:textId="3F0D4D57"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14" w:history="1">
        <w:r w:rsidR="00CB5A9A" w:rsidRPr="00741657">
          <w:rPr>
            <w:rStyle w:val="Hiperhivatkozs"/>
            <w:noProof/>
          </w:rPr>
          <w:t>8.1.2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HTTP fejlécek</w:t>
        </w:r>
        <w:r w:rsidR="00CB5A9A">
          <w:rPr>
            <w:noProof/>
            <w:webHidden/>
          </w:rPr>
          <w:tab/>
        </w:r>
        <w:r w:rsidR="00CB5A9A">
          <w:rPr>
            <w:noProof/>
            <w:webHidden/>
          </w:rPr>
          <w:fldChar w:fldCharType="begin"/>
        </w:r>
        <w:r w:rsidR="00CB5A9A">
          <w:rPr>
            <w:noProof/>
            <w:webHidden/>
          </w:rPr>
          <w:instrText xml:space="preserve"> PAGEREF _Toc195567114 \h </w:instrText>
        </w:r>
        <w:r w:rsidR="00CB5A9A">
          <w:rPr>
            <w:noProof/>
            <w:webHidden/>
          </w:rPr>
        </w:r>
        <w:r w:rsidR="00CB5A9A">
          <w:rPr>
            <w:noProof/>
            <w:webHidden/>
          </w:rPr>
          <w:fldChar w:fldCharType="separate"/>
        </w:r>
        <w:r>
          <w:rPr>
            <w:noProof/>
            <w:webHidden/>
          </w:rPr>
          <w:t>106</w:t>
        </w:r>
        <w:r w:rsidR="00CB5A9A">
          <w:rPr>
            <w:noProof/>
            <w:webHidden/>
          </w:rPr>
          <w:fldChar w:fldCharType="end"/>
        </w:r>
      </w:hyperlink>
    </w:p>
    <w:p w14:paraId="1AA78C47" w14:textId="1153D529"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15" w:history="1">
        <w:r w:rsidR="00CB5A9A" w:rsidRPr="00741657">
          <w:rPr>
            <w:rStyle w:val="Hiperhivatkozs"/>
            <w:noProof/>
          </w:rPr>
          <w:t>8.1.3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HTTP státuszkódok</w:t>
        </w:r>
        <w:r w:rsidR="00CB5A9A">
          <w:rPr>
            <w:noProof/>
            <w:webHidden/>
          </w:rPr>
          <w:tab/>
        </w:r>
        <w:r w:rsidR="00CB5A9A">
          <w:rPr>
            <w:noProof/>
            <w:webHidden/>
          </w:rPr>
          <w:fldChar w:fldCharType="begin"/>
        </w:r>
        <w:r w:rsidR="00CB5A9A">
          <w:rPr>
            <w:noProof/>
            <w:webHidden/>
          </w:rPr>
          <w:instrText xml:space="preserve"> PAGEREF _Toc195567115 \h </w:instrText>
        </w:r>
        <w:r w:rsidR="00CB5A9A">
          <w:rPr>
            <w:noProof/>
            <w:webHidden/>
          </w:rPr>
        </w:r>
        <w:r w:rsidR="00CB5A9A">
          <w:rPr>
            <w:noProof/>
            <w:webHidden/>
          </w:rPr>
          <w:fldChar w:fldCharType="separate"/>
        </w:r>
        <w:r>
          <w:rPr>
            <w:noProof/>
            <w:webHidden/>
          </w:rPr>
          <w:t>107</w:t>
        </w:r>
        <w:r w:rsidR="00CB5A9A">
          <w:rPr>
            <w:noProof/>
            <w:webHidden/>
          </w:rPr>
          <w:fldChar w:fldCharType="end"/>
        </w:r>
      </w:hyperlink>
    </w:p>
    <w:p w14:paraId="28BD4C26" w14:textId="256D565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16" w:history="1">
        <w:r w:rsidR="00CB5A9A" w:rsidRPr="00741657">
          <w:rPr>
            <w:rStyle w:val="Hiperhivatkozs"/>
            <w:noProof/>
          </w:rPr>
          <w:t>8.1.4</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Válaszidő, timeout</w:t>
        </w:r>
        <w:r w:rsidR="00CB5A9A">
          <w:rPr>
            <w:noProof/>
            <w:webHidden/>
          </w:rPr>
          <w:tab/>
        </w:r>
        <w:r w:rsidR="00CB5A9A">
          <w:rPr>
            <w:noProof/>
            <w:webHidden/>
          </w:rPr>
          <w:fldChar w:fldCharType="begin"/>
        </w:r>
        <w:r w:rsidR="00CB5A9A">
          <w:rPr>
            <w:noProof/>
            <w:webHidden/>
          </w:rPr>
          <w:instrText xml:space="preserve"> PAGEREF _Toc195567116 \h </w:instrText>
        </w:r>
        <w:r w:rsidR="00CB5A9A">
          <w:rPr>
            <w:noProof/>
            <w:webHidden/>
          </w:rPr>
        </w:r>
        <w:r w:rsidR="00CB5A9A">
          <w:rPr>
            <w:noProof/>
            <w:webHidden/>
          </w:rPr>
          <w:fldChar w:fldCharType="separate"/>
        </w:r>
        <w:r>
          <w:rPr>
            <w:noProof/>
            <w:webHidden/>
          </w:rPr>
          <w:t>107</w:t>
        </w:r>
        <w:r w:rsidR="00CB5A9A">
          <w:rPr>
            <w:noProof/>
            <w:webHidden/>
          </w:rPr>
          <w:fldChar w:fldCharType="end"/>
        </w:r>
      </w:hyperlink>
    </w:p>
    <w:p w14:paraId="011F04CE" w14:textId="78E8347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17" w:history="1">
        <w:r w:rsidR="00CB5A9A" w:rsidRPr="00741657">
          <w:rPr>
            <w:rStyle w:val="Hiperhivatkozs"/>
            <w:noProof/>
          </w:rPr>
          <w:t>8.2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Vevői alkalmazás regisztrálása</w:t>
        </w:r>
        <w:r w:rsidR="00CB5A9A">
          <w:rPr>
            <w:noProof/>
            <w:webHidden/>
          </w:rPr>
          <w:tab/>
        </w:r>
        <w:r w:rsidR="00CB5A9A">
          <w:rPr>
            <w:noProof/>
            <w:webHidden/>
          </w:rPr>
          <w:fldChar w:fldCharType="begin"/>
        </w:r>
        <w:r w:rsidR="00CB5A9A">
          <w:rPr>
            <w:noProof/>
            <w:webHidden/>
          </w:rPr>
          <w:instrText xml:space="preserve"> PAGEREF _Toc195567117 \h </w:instrText>
        </w:r>
        <w:r w:rsidR="00CB5A9A">
          <w:rPr>
            <w:noProof/>
            <w:webHidden/>
          </w:rPr>
        </w:r>
        <w:r w:rsidR="00CB5A9A">
          <w:rPr>
            <w:noProof/>
            <w:webHidden/>
          </w:rPr>
          <w:fldChar w:fldCharType="separate"/>
        </w:r>
        <w:r>
          <w:rPr>
            <w:noProof/>
            <w:webHidden/>
          </w:rPr>
          <w:t>107</w:t>
        </w:r>
        <w:r w:rsidR="00CB5A9A">
          <w:rPr>
            <w:noProof/>
            <w:webHidden/>
          </w:rPr>
          <w:fldChar w:fldCharType="end"/>
        </w:r>
      </w:hyperlink>
    </w:p>
    <w:p w14:paraId="1E0812C1" w14:textId="106727E1"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18" w:history="1">
        <w:r w:rsidR="00CB5A9A" w:rsidRPr="00741657">
          <w:rPr>
            <w:rStyle w:val="Hiperhivatkozs"/>
            <w:noProof/>
          </w:rPr>
          <w:t>8.2.1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_Toc195567118 \h </w:instrText>
        </w:r>
        <w:r w:rsidR="00CB5A9A">
          <w:rPr>
            <w:noProof/>
            <w:webHidden/>
          </w:rPr>
        </w:r>
        <w:r w:rsidR="00CB5A9A">
          <w:rPr>
            <w:noProof/>
            <w:webHidden/>
          </w:rPr>
          <w:fldChar w:fldCharType="separate"/>
        </w:r>
        <w:r>
          <w:rPr>
            <w:noProof/>
            <w:webHidden/>
          </w:rPr>
          <w:t>107</w:t>
        </w:r>
        <w:r w:rsidR="00CB5A9A">
          <w:rPr>
            <w:noProof/>
            <w:webHidden/>
          </w:rPr>
          <w:fldChar w:fldCharType="end"/>
        </w:r>
      </w:hyperlink>
    </w:p>
    <w:p w14:paraId="36C42745" w14:textId="016B845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19" w:history="1">
        <w:r w:rsidR="00CB5A9A" w:rsidRPr="00741657">
          <w:rPr>
            <w:rStyle w:val="Hiperhivatkozs"/>
            <w:noProof/>
          </w:rPr>
          <w:t>8.2.2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_Toc195567119 \h </w:instrText>
        </w:r>
        <w:r w:rsidR="00CB5A9A">
          <w:rPr>
            <w:noProof/>
            <w:webHidden/>
          </w:rPr>
        </w:r>
        <w:r w:rsidR="00CB5A9A">
          <w:rPr>
            <w:noProof/>
            <w:webHidden/>
          </w:rPr>
          <w:fldChar w:fldCharType="separate"/>
        </w:r>
        <w:r>
          <w:rPr>
            <w:noProof/>
            <w:webHidden/>
          </w:rPr>
          <w:t>107</w:t>
        </w:r>
        <w:r w:rsidR="00CB5A9A">
          <w:rPr>
            <w:noProof/>
            <w:webHidden/>
          </w:rPr>
          <w:fldChar w:fldCharType="end"/>
        </w:r>
      </w:hyperlink>
    </w:p>
    <w:p w14:paraId="1E23470A" w14:textId="468BB146"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20" w:history="1">
        <w:r w:rsidR="00CB5A9A" w:rsidRPr="00741657">
          <w:rPr>
            <w:rStyle w:val="Hiperhivatkozs"/>
            <w:noProof/>
          </w:rPr>
          <w:t>8.3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Bizonylat lekérdezés</w:t>
        </w:r>
        <w:r w:rsidR="00CB5A9A">
          <w:rPr>
            <w:noProof/>
            <w:webHidden/>
          </w:rPr>
          <w:tab/>
        </w:r>
        <w:r w:rsidR="00CB5A9A">
          <w:rPr>
            <w:noProof/>
            <w:webHidden/>
          </w:rPr>
          <w:fldChar w:fldCharType="begin"/>
        </w:r>
        <w:r w:rsidR="00CB5A9A">
          <w:rPr>
            <w:noProof/>
            <w:webHidden/>
          </w:rPr>
          <w:instrText xml:space="preserve"> PAGEREF _Toc195567120 \h </w:instrText>
        </w:r>
        <w:r w:rsidR="00CB5A9A">
          <w:rPr>
            <w:noProof/>
            <w:webHidden/>
          </w:rPr>
        </w:r>
        <w:r w:rsidR="00CB5A9A">
          <w:rPr>
            <w:noProof/>
            <w:webHidden/>
          </w:rPr>
          <w:fldChar w:fldCharType="separate"/>
        </w:r>
        <w:r>
          <w:rPr>
            <w:noProof/>
            <w:webHidden/>
          </w:rPr>
          <w:t>110</w:t>
        </w:r>
        <w:r w:rsidR="00CB5A9A">
          <w:rPr>
            <w:noProof/>
            <w:webHidden/>
          </w:rPr>
          <w:fldChar w:fldCharType="end"/>
        </w:r>
      </w:hyperlink>
    </w:p>
    <w:p w14:paraId="4A691902" w14:textId="7FB2775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21" w:history="1">
        <w:r w:rsidR="00CB5A9A" w:rsidRPr="00741657">
          <w:rPr>
            <w:rStyle w:val="Hiperhivatkozs"/>
            <w:noProof/>
          </w:rPr>
          <w:t>8.3.1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_Toc195567121 \h </w:instrText>
        </w:r>
        <w:r w:rsidR="00CB5A9A">
          <w:rPr>
            <w:noProof/>
            <w:webHidden/>
          </w:rPr>
        </w:r>
        <w:r w:rsidR="00CB5A9A">
          <w:rPr>
            <w:noProof/>
            <w:webHidden/>
          </w:rPr>
          <w:fldChar w:fldCharType="separate"/>
        </w:r>
        <w:r>
          <w:rPr>
            <w:noProof/>
            <w:webHidden/>
          </w:rPr>
          <w:t>110</w:t>
        </w:r>
        <w:r w:rsidR="00CB5A9A">
          <w:rPr>
            <w:noProof/>
            <w:webHidden/>
          </w:rPr>
          <w:fldChar w:fldCharType="end"/>
        </w:r>
      </w:hyperlink>
    </w:p>
    <w:p w14:paraId="3CF13B6B" w14:textId="48F02744"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22" w:history="1">
        <w:r w:rsidR="00CB5A9A" w:rsidRPr="00741657">
          <w:rPr>
            <w:rStyle w:val="Hiperhivatkozs"/>
            <w:noProof/>
          </w:rPr>
          <w:t>8.3.2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_Toc195567122 \h </w:instrText>
        </w:r>
        <w:r w:rsidR="00CB5A9A">
          <w:rPr>
            <w:noProof/>
            <w:webHidden/>
          </w:rPr>
        </w:r>
        <w:r w:rsidR="00CB5A9A">
          <w:rPr>
            <w:noProof/>
            <w:webHidden/>
          </w:rPr>
          <w:fldChar w:fldCharType="separate"/>
        </w:r>
        <w:r>
          <w:rPr>
            <w:noProof/>
            <w:webHidden/>
          </w:rPr>
          <w:t>111</w:t>
        </w:r>
        <w:r w:rsidR="00CB5A9A">
          <w:rPr>
            <w:noProof/>
            <w:webHidden/>
          </w:rPr>
          <w:fldChar w:fldCharType="end"/>
        </w:r>
      </w:hyperlink>
    </w:p>
    <w:p w14:paraId="0D813B9C" w14:textId="0AB74BC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23" w:history="1">
        <w:r w:rsidR="00CB5A9A" w:rsidRPr="00741657">
          <w:rPr>
            <w:rStyle w:val="Hiperhivatkozs"/>
            <w:noProof/>
          </w:rPr>
          <w:t>8.4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Vevői alkalmazásban fellépő események beküldése</w:t>
        </w:r>
        <w:r w:rsidR="00CB5A9A">
          <w:rPr>
            <w:noProof/>
            <w:webHidden/>
          </w:rPr>
          <w:tab/>
        </w:r>
        <w:r w:rsidR="00CB5A9A">
          <w:rPr>
            <w:noProof/>
            <w:webHidden/>
          </w:rPr>
          <w:fldChar w:fldCharType="begin"/>
        </w:r>
        <w:r w:rsidR="00CB5A9A">
          <w:rPr>
            <w:noProof/>
            <w:webHidden/>
          </w:rPr>
          <w:instrText xml:space="preserve"> PAGEREF _Toc195567123 \h </w:instrText>
        </w:r>
        <w:r w:rsidR="00CB5A9A">
          <w:rPr>
            <w:noProof/>
            <w:webHidden/>
          </w:rPr>
        </w:r>
        <w:r w:rsidR="00CB5A9A">
          <w:rPr>
            <w:noProof/>
            <w:webHidden/>
          </w:rPr>
          <w:fldChar w:fldCharType="separate"/>
        </w:r>
        <w:r>
          <w:rPr>
            <w:noProof/>
            <w:webHidden/>
          </w:rPr>
          <w:t>115</w:t>
        </w:r>
        <w:r w:rsidR="00CB5A9A">
          <w:rPr>
            <w:noProof/>
            <w:webHidden/>
          </w:rPr>
          <w:fldChar w:fldCharType="end"/>
        </w:r>
      </w:hyperlink>
    </w:p>
    <w:p w14:paraId="31D88AF1" w14:textId="59614A4D"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24" w:history="1">
        <w:r w:rsidR="00CB5A9A" w:rsidRPr="00741657">
          <w:rPr>
            <w:rStyle w:val="Hiperhivatkozs"/>
            <w:noProof/>
          </w:rPr>
          <w:t>8.4.1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_Toc195567124 \h </w:instrText>
        </w:r>
        <w:r w:rsidR="00CB5A9A">
          <w:rPr>
            <w:noProof/>
            <w:webHidden/>
          </w:rPr>
        </w:r>
        <w:r w:rsidR="00CB5A9A">
          <w:rPr>
            <w:noProof/>
            <w:webHidden/>
          </w:rPr>
          <w:fldChar w:fldCharType="separate"/>
        </w:r>
        <w:r>
          <w:rPr>
            <w:noProof/>
            <w:webHidden/>
          </w:rPr>
          <w:t>115</w:t>
        </w:r>
        <w:r w:rsidR="00CB5A9A">
          <w:rPr>
            <w:noProof/>
            <w:webHidden/>
          </w:rPr>
          <w:fldChar w:fldCharType="end"/>
        </w:r>
      </w:hyperlink>
    </w:p>
    <w:p w14:paraId="5B570D06" w14:textId="49BC02DA"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25" w:history="1">
        <w:r w:rsidR="00CB5A9A" w:rsidRPr="00741657">
          <w:rPr>
            <w:rStyle w:val="Hiperhivatkozs"/>
            <w:noProof/>
          </w:rPr>
          <w:t>8.4.2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_Toc195567125 \h </w:instrText>
        </w:r>
        <w:r w:rsidR="00CB5A9A">
          <w:rPr>
            <w:noProof/>
            <w:webHidden/>
          </w:rPr>
        </w:r>
        <w:r w:rsidR="00CB5A9A">
          <w:rPr>
            <w:noProof/>
            <w:webHidden/>
          </w:rPr>
          <w:fldChar w:fldCharType="separate"/>
        </w:r>
        <w:r>
          <w:rPr>
            <w:noProof/>
            <w:webHidden/>
          </w:rPr>
          <w:t>116</w:t>
        </w:r>
        <w:r w:rsidR="00CB5A9A">
          <w:rPr>
            <w:noProof/>
            <w:webHidden/>
          </w:rPr>
          <w:fldChar w:fldCharType="end"/>
        </w:r>
      </w:hyperlink>
    </w:p>
    <w:p w14:paraId="359B9857" w14:textId="6F80AA8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26" w:history="1">
        <w:r w:rsidR="00CB5A9A" w:rsidRPr="00741657">
          <w:rPr>
            <w:rStyle w:val="Hiperhivatkozs"/>
            <w:noProof/>
          </w:rPr>
          <w:t>8.5</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Access token megújítása</w:t>
        </w:r>
        <w:r w:rsidR="00CB5A9A">
          <w:rPr>
            <w:noProof/>
            <w:webHidden/>
          </w:rPr>
          <w:tab/>
        </w:r>
        <w:r w:rsidR="00CB5A9A">
          <w:rPr>
            <w:noProof/>
            <w:webHidden/>
          </w:rPr>
          <w:fldChar w:fldCharType="begin"/>
        </w:r>
        <w:r w:rsidR="00CB5A9A">
          <w:rPr>
            <w:noProof/>
            <w:webHidden/>
          </w:rPr>
          <w:instrText xml:space="preserve"> PAGEREF _Toc195567126 \h </w:instrText>
        </w:r>
        <w:r w:rsidR="00CB5A9A">
          <w:rPr>
            <w:noProof/>
            <w:webHidden/>
          </w:rPr>
        </w:r>
        <w:r w:rsidR="00CB5A9A">
          <w:rPr>
            <w:noProof/>
            <w:webHidden/>
          </w:rPr>
          <w:fldChar w:fldCharType="separate"/>
        </w:r>
        <w:r>
          <w:rPr>
            <w:noProof/>
            <w:webHidden/>
          </w:rPr>
          <w:t>118</w:t>
        </w:r>
        <w:r w:rsidR="00CB5A9A">
          <w:rPr>
            <w:noProof/>
            <w:webHidden/>
          </w:rPr>
          <w:fldChar w:fldCharType="end"/>
        </w:r>
      </w:hyperlink>
    </w:p>
    <w:p w14:paraId="2D30106E" w14:textId="1F645669"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27" w:history="1">
        <w:r w:rsidR="00CB5A9A" w:rsidRPr="00741657">
          <w:rPr>
            <w:rStyle w:val="Hiperhivatkozs"/>
            <w:noProof/>
          </w:rPr>
          <w:t>8.5.1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üzleti leírása</w:t>
        </w:r>
        <w:r w:rsidR="00CB5A9A">
          <w:rPr>
            <w:noProof/>
            <w:webHidden/>
          </w:rPr>
          <w:tab/>
        </w:r>
        <w:r w:rsidR="00CB5A9A">
          <w:rPr>
            <w:noProof/>
            <w:webHidden/>
          </w:rPr>
          <w:fldChar w:fldCharType="begin"/>
        </w:r>
        <w:r w:rsidR="00CB5A9A">
          <w:rPr>
            <w:noProof/>
            <w:webHidden/>
          </w:rPr>
          <w:instrText xml:space="preserve"> PAGEREF _Toc195567127 \h </w:instrText>
        </w:r>
        <w:r w:rsidR="00CB5A9A">
          <w:rPr>
            <w:noProof/>
            <w:webHidden/>
          </w:rPr>
        </w:r>
        <w:r w:rsidR="00CB5A9A">
          <w:rPr>
            <w:noProof/>
            <w:webHidden/>
          </w:rPr>
          <w:fldChar w:fldCharType="separate"/>
        </w:r>
        <w:r>
          <w:rPr>
            <w:noProof/>
            <w:webHidden/>
          </w:rPr>
          <w:t>118</w:t>
        </w:r>
        <w:r w:rsidR="00CB5A9A">
          <w:rPr>
            <w:noProof/>
            <w:webHidden/>
          </w:rPr>
          <w:fldChar w:fldCharType="end"/>
        </w:r>
      </w:hyperlink>
    </w:p>
    <w:p w14:paraId="27F32919" w14:textId="1406F29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28" w:history="1">
        <w:r w:rsidR="00CB5A9A" w:rsidRPr="00741657">
          <w:rPr>
            <w:rStyle w:val="Hiperhivatkozs"/>
            <w:noProof/>
          </w:rPr>
          <w:t>8.5.2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szolgáltatás technikai leírása</w:t>
        </w:r>
        <w:r w:rsidR="00CB5A9A">
          <w:rPr>
            <w:noProof/>
            <w:webHidden/>
          </w:rPr>
          <w:tab/>
        </w:r>
        <w:r w:rsidR="00CB5A9A">
          <w:rPr>
            <w:noProof/>
            <w:webHidden/>
          </w:rPr>
          <w:fldChar w:fldCharType="begin"/>
        </w:r>
        <w:r w:rsidR="00CB5A9A">
          <w:rPr>
            <w:noProof/>
            <w:webHidden/>
          </w:rPr>
          <w:instrText xml:space="preserve"> PAGEREF _Toc195567128 \h </w:instrText>
        </w:r>
        <w:r w:rsidR="00CB5A9A">
          <w:rPr>
            <w:noProof/>
            <w:webHidden/>
          </w:rPr>
        </w:r>
        <w:r w:rsidR="00CB5A9A">
          <w:rPr>
            <w:noProof/>
            <w:webHidden/>
          </w:rPr>
          <w:fldChar w:fldCharType="separate"/>
        </w:r>
        <w:r>
          <w:rPr>
            <w:noProof/>
            <w:webHidden/>
          </w:rPr>
          <w:t>118</w:t>
        </w:r>
        <w:r w:rsidR="00CB5A9A">
          <w:rPr>
            <w:noProof/>
            <w:webHidden/>
          </w:rPr>
          <w:fldChar w:fldCharType="end"/>
        </w:r>
      </w:hyperlink>
    </w:p>
    <w:p w14:paraId="367C7574" w14:textId="268F0C72"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129" w:history="1">
        <w:r w:rsidR="00CB5A9A" w:rsidRPr="00741657">
          <w:rPr>
            <w:rStyle w:val="Hiperhivatkozs"/>
            <w:noProof/>
            <w:lang w:val="pt-BR"/>
          </w:rPr>
          <w:t>9</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lang w:val="pt-BR"/>
          </w:rPr>
          <w:t>Bizonylatok tárolása a hardveralapú e-pénztárgépen</w:t>
        </w:r>
        <w:r w:rsidR="00CB5A9A">
          <w:rPr>
            <w:noProof/>
            <w:webHidden/>
          </w:rPr>
          <w:tab/>
        </w:r>
        <w:r w:rsidR="00CB5A9A">
          <w:rPr>
            <w:noProof/>
            <w:webHidden/>
          </w:rPr>
          <w:fldChar w:fldCharType="begin"/>
        </w:r>
        <w:r w:rsidR="00CB5A9A">
          <w:rPr>
            <w:noProof/>
            <w:webHidden/>
          </w:rPr>
          <w:instrText xml:space="preserve"> PAGEREF _Toc195567129 \h </w:instrText>
        </w:r>
        <w:r w:rsidR="00CB5A9A">
          <w:rPr>
            <w:noProof/>
            <w:webHidden/>
          </w:rPr>
        </w:r>
        <w:r w:rsidR="00CB5A9A">
          <w:rPr>
            <w:noProof/>
            <w:webHidden/>
          </w:rPr>
          <w:fldChar w:fldCharType="separate"/>
        </w:r>
        <w:r>
          <w:rPr>
            <w:noProof/>
            <w:webHidden/>
          </w:rPr>
          <w:t>120</w:t>
        </w:r>
        <w:r w:rsidR="00CB5A9A">
          <w:rPr>
            <w:noProof/>
            <w:webHidden/>
          </w:rPr>
          <w:fldChar w:fldCharType="end"/>
        </w:r>
      </w:hyperlink>
    </w:p>
    <w:p w14:paraId="5FB2C705" w14:textId="39D10E7D"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130" w:history="1">
        <w:r w:rsidR="00CB5A9A" w:rsidRPr="00741657">
          <w:rPr>
            <w:rStyle w:val="Hiperhivatkozs"/>
            <w:noProof/>
          </w:rPr>
          <w:t>10</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lang w:val="pt-BR"/>
          </w:rPr>
          <w:t>Üzleti adattartalom leírása (XSD Modell típusai és elemei)</w:t>
        </w:r>
        <w:r w:rsidR="00CB5A9A">
          <w:rPr>
            <w:noProof/>
            <w:webHidden/>
          </w:rPr>
          <w:tab/>
        </w:r>
        <w:r w:rsidR="00CB5A9A">
          <w:rPr>
            <w:noProof/>
            <w:webHidden/>
          </w:rPr>
          <w:fldChar w:fldCharType="begin"/>
        </w:r>
        <w:r w:rsidR="00CB5A9A">
          <w:rPr>
            <w:noProof/>
            <w:webHidden/>
          </w:rPr>
          <w:instrText xml:space="preserve"> PAGEREF _Toc195567130 \h </w:instrText>
        </w:r>
        <w:r w:rsidR="00CB5A9A">
          <w:rPr>
            <w:noProof/>
            <w:webHidden/>
          </w:rPr>
        </w:r>
        <w:r w:rsidR="00CB5A9A">
          <w:rPr>
            <w:noProof/>
            <w:webHidden/>
          </w:rPr>
          <w:fldChar w:fldCharType="separate"/>
        </w:r>
        <w:r>
          <w:rPr>
            <w:noProof/>
            <w:webHidden/>
          </w:rPr>
          <w:t>121</w:t>
        </w:r>
        <w:r w:rsidR="00CB5A9A">
          <w:rPr>
            <w:noProof/>
            <w:webHidden/>
          </w:rPr>
          <w:fldChar w:fldCharType="end"/>
        </w:r>
      </w:hyperlink>
    </w:p>
    <w:p w14:paraId="6889E986" w14:textId="52A3796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31" w:history="1">
        <w:r w:rsidR="00CB5A9A" w:rsidRPr="00741657">
          <w:rPr>
            <w:rStyle w:val="Hiperhivatkozs"/>
            <w:noProof/>
          </w:rPr>
          <w:t>10.1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eReceiptApi.xsd</w:t>
        </w:r>
        <w:r w:rsidR="00CB5A9A">
          <w:rPr>
            <w:noProof/>
            <w:webHidden/>
          </w:rPr>
          <w:tab/>
        </w:r>
        <w:r w:rsidR="00CB5A9A">
          <w:rPr>
            <w:noProof/>
            <w:webHidden/>
          </w:rPr>
          <w:fldChar w:fldCharType="begin"/>
        </w:r>
        <w:r w:rsidR="00CB5A9A">
          <w:rPr>
            <w:noProof/>
            <w:webHidden/>
          </w:rPr>
          <w:instrText xml:space="preserve"> PAGEREF _Toc195567131 \h </w:instrText>
        </w:r>
        <w:r w:rsidR="00CB5A9A">
          <w:rPr>
            <w:noProof/>
            <w:webHidden/>
          </w:rPr>
        </w:r>
        <w:r w:rsidR="00CB5A9A">
          <w:rPr>
            <w:noProof/>
            <w:webHidden/>
          </w:rPr>
          <w:fldChar w:fldCharType="separate"/>
        </w:r>
        <w:r>
          <w:rPr>
            <w:noProof/>
            <w:webHidden/>
          </w:rPr>
          <w:t>121</w:t>
        </w:r>
        <w:r w:rsidR="00CB5A9A">
          <w:rPr>
            <w:noProof/>
            <w:webHidden/>
          </w:rPr>
          <w:fldChar w:fldCharType="end"/>
        </w:r>
      </w:hyperlink>
    </w:p>
    <w:p w14:paraId="0DD0AA4D" w14:textId="6135487A"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32" w:history="1">
        <w:r w:rsidR="00CB5A9A" w:rsidRPr="00741657">
          <w:rPr>
            <w:rStyle w:val="Hiperhivatkozs"/>
            <w:noProof/>
          </w:rPr>
          <w:t>10.1.1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XSD Element lista</w:t>
        </w:r>
        <w:r w:rsidR="00CB5A9A">
          <w:rPr>
            <w:noProof/>
            <w:webHidden/>
          </w:rPr>
          <w:tab/>
        </w:r>
        <w:r w:rsidR="00CB5A9A">
          <w:rPr>
            <w:noProof/>
            <w:webHidden/>
          </w:rPr>
          <w:fldChar w:fldCharType="begin"/>
        </w:r>
        <w:r w:rsidR="00CB5A9A">
          <w:rPr>
            <w:noProof/>
            <w:webHidden/>
          </w:rPr>
          <w:instrText xml:space="preserve"> PAGEREF _Toc195567132 \h </w:instrText>
        </w:r>
        <w:r w:rsidR="00CB5A9A">
          <w:rPr>
            <w:noProof/>
            <w:webHidden/>
          </w:rPr>
        </w:r>
        <w:r w:rsidR="00CB5A9A">
          <w:rPr>
            <w:noProof/>
            <w:webHidden/>
          </w:rPr>
          <w:fldChar w:fldCharType="separate"/>
        </w:r>
        <w:r>
          <w:rPr>
            <w:noProof/>
            <w:webHidden/>
          </w:rPr>
          <w:t>121</w:t>
        </w:r>
        <w:r w:rsidR="00CB5A9A">
          <w:rPr>
            <w:noProof/>
            <w:webHidden/>
          </w:rPr>
          <w:fldChar w:fldCharType="end"/>
        </w:r>
      </w:hyperlink>
    </w:p>
    <w:p w14:paraId="1921FFAD" w14:textId="759136E2"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33" w:history="1">
        <w:r w:rsidR="00CB5A9A" w:rsidRPr="00741657">
          <w:rPr>
            <w:rStyle w:val="Hiperhivatkozs"/>
            <w:noProof/>
          </w:rPr>
          <w:t>10.2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documentMessage.xsd</w:t>
        </w:r>
        <w:r w:rsidR="00CB5A9A">
          <w:rPr>
            <w:noProof/>
            <w:webHidden/>
          </w:rPr>
          <w:tab/>
        </w:r>
        <w:r w:rsidR="00CB5A9A">
          <w:rPr>
            <w:noProof/>
            <w:webHidden/>
          </w:rPr>
          <w:fldChar w:fldCharType="begin"/>
        </w:r>
        <w:r w:rsidR="00CB5A9A">
          <w:rPr>
            <w:noProof/>
            <w:webHidden/>
          </w:rPr>
          <w:instrText xml:space="preserve"> PAGEREF _Toc195567133 \h </w:instrText>
        </w:r>
        <w:r w:rsidR="00CB5A9A">
          <w:rPr>
            <w:noProof/>
            <w:webHidden/>
          </w:rPr>
        </w:r>
        <w:r w:rsidR="00CB5A9A">
          <w:rPr>
            <w:noProof/>
            <w:webHidden/>
          </w:rPr>
          <w:fldChar w:fldCharType="separate"/>
        </w:r>
        <w:r>
          <w:rPr>
            <w:noProof/>
            <w:webHidden/>
          </w:rPr>
          <w:t>122</w:t>
        </w:r>
        <w:r w:rsidR="00CB5A9A">
          <w:rPr>
            <w:noProof/>
            <w:webHidden/>
          </w:rPr>
          <w:fldChar w:fldCharType="end"/>
        </w:r>
      </w:hyperlink>
    </w:p>
    <w:p w14:paraId="485A5010" w14:textId="3B9BC930"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34" w:history="1">
        <w:r w:rsidR="00CB5A9A" w:rsidRPr="00741657">
          <w:rPr>
            <w:rStyle w:val="Hiperhivatkozs"/>
            <w:noProof/>
          </w:rPr>
          <w:t>10.2.1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XSD Element lista</w:t>
        </w:r>
        <w:r w:rsidR="00CB5A9A">
          <w:rPr>
            <w:noProof/>
            <w:webHidden/>
          </w:rPr>
          <w:tab/>
        </w:r>
        <w:r w:rsidR="00CB5A9A">
          <w:rPr>
            <w:noProof/>
            <w:webHidden/>
          </w:rPr>
          <w:fldChar w:fldCharType="begin"/>
        </w:r>
        <w:r w:rsidR="00CB5A9A">
          <w:rPr>
            <w:noProof/>
            <w:webHidden/>
          </w:rPr>
          <w:instrText xml:space="preserve"> PAGEREF _Toc195567134 \h </w:instrText>
        </w:r>
        <w:r w:rsidR="00CB5A9A">
          <w:rPr>
            <w:noProof/>
            <w:webHidden/>
          </w:rPr>
        </w:r>
        <w:r w:rsidR="00CB5A9A">
          <w:rPr>
            <w:noProof/>
            <w:webHidden/>
          </w:rPr>
          <w:fldChar w:fldCharType="separate"/>
        </w:r>
        <w:r>
          <w:rPr>
            <w:noProof/>
            <w:webHidden/>
          </w:rPr>
          <w:t>122</w:t>
        </w:r>
        <w:r w:rsidR="00CB5A9A">
          <w:rPr>
            <w:noProof/>
            <w:webHidden/>
          </w:rPr>
          <w:fldChar w:fldCharType="end"/>
        </w:r>
      </w:hyperlink>
    </w:p>
    <w:p w14:paraId="4BBE42D7" w14:textId="3194F287"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35" w:history="1">
        <w:r w:rsidR="00CB5A9A" w:rsidRPr="00741657">
          <w:rPr>
            <w:rStyle w:val="Hiperhivatkozs"/>
            <w:noProof/>
          </w:rPr>
          <w:t>10.3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reportMessage.xsd</w:t>
        </w:r>
        <w:r w:rsidR="00CB5A9A">
          <w:rPr>
            <w:noProof/>
            <w:webHidden/>
          </w:rPr>
          <w:tab/>
        </w:r>
        <w:r w:rsidR="00CB5A9A">
          <w:rPr>
            <w:noProof/>
            <w:webHidden/>
          </w:rPr>
          <w:fldChar w:fldCharType="begin"/>
        </w:r>
        <w:r w:rsidR="00CB5A9A">
          <w:rPr>
            <w:noProof/>
            <w:webHidden/>
          </w:rPr>
          <w:instrText xml:space="preserve"> PAGEREF _Toc195567135 \h </w:instrText>
        </w:r>
        <w:r w:rsidR="00CB5A9A">
          <w:rPr>
            <w:noProof/>
            <w:webHidden/>
          </w:rPr>
        </w:r>
        <w:r w:rsidR="00CB5A9A">
          <w:rPr>
            <w:noProof/>
            <w:webHidden/>
          </w:rPr>
          <w:fldChar w:fldCharType="separate"/>
        </w:r>
        <w:r>
          <w:rPr>
            <w:noProof/>
            <w:webHidden/>
          </w:rPr>
          <w:t>123</w:t>
        </w:r>
        <w:r w:rsidR="00CB5A9A">
          <w:rPr>
            <w:noProof/>
            <w:webHidden/>
          </w:rPr>
          <w:fldChar w:fldCharType="end"/>
        </w:r>
      </w:hyperlink>
    </w:p>
    <w:p w14:paraId="5D170174" w14:textId="50D86082"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36" w:history="1">
        <w:r w:rsidR="00CB5A9A" w:rsidRPr="00741657">
          <w:rPr>
            <w:rStyle w:val="Hiperhivatkozs"/>
            <w:noProof/>
          </w:rPr>
          <w:t>10.3.1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XSD Element lista</w:t>
        </w:r>
        <w:r w:rsidR="00CB5A9A">
          <w:rPr>
            <w:noProof/>
            <w:webHidden/>
          </w:rPr>
          <w:tab/>
        </w:r>
        <w:r w:rsidR="00CB5A9A">
          <w:rPr>
            <w:noProof/>
            <w:webHidden/>
          </w:rPr>
          <w:fldChar w:fldCharType="begin"/>
        </w:r>
        <w:r w:rsidR="00CB5A9A">
          <w:rPr>
            <w:noProof/>
            <w:webHidden/>
          </w:rPr>
          <w:instrText xml:space="preserve"> PAGEREF _Toc195567136 \h </w:instrText>
        </w:r>
        <w:r w:rsidR="00CB5A9A">
          <w:rPr>
            <w:noProof/>
            <w:webHidden/>
          </w:rPr>
        </w:r>
        <w:r w:rsidR="00CB5A9A">
          <w:rPr>
            <w:noProof/>
            <w:webHidden/>
          </w:rPr>
          <w:fldChar w:fldCharType="separate"/>
        </w:r>
        <w:r>
          <w:rPr>
            <w:noProof/>
            <w:webHidden/>
          </w:rPr>
          <w:t>123</w:t>
        </w:r>
        <w:r w:rsidR="00CB5A9A">
          <w:rPr>
            <w:noProof/>
            <w:webHidden/>
          </w:rPr>
          <w:fldChar w:fldCharType="end"/>
        </w:r>
      </w:hyperlink>
    </w:p>
    <w:p w14:paraId="569FA6B1" w14:textId="1AA2C530"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37" w:history="1">
        <w:r w:rsidR="00CB5A9A" w:rsidRPr="00741657">
          <w:rPr>
            <w:rStyle w:val="Hiperhivatkozs"/>
            <w:noProof/>
          </w:rPr>
          <w:t>10.4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documentData.xsd</w:t>
        </w:r>
        <w:r w:rsidR="00CB5A9A">
          <w:rPr>
            <w:noProof/>
            <w:webHidden/>
          </w:rPr>
          <w:tab/>
        </w:r>
        <w:r w:rsidR="00CB5A9A">
          <w:rPr>
            <w:noProof/>
            <w:webHidden/>
          </w:rPr>
          <w:fldChar w:fldCharType="begin"/>
        </w:r>
        <w:r w:rsidR="00CB5A9A">
          <w:rPr>
            <w:noProof/>
            <w:webHidden/>
          </w:rPr>
          <w:instrText xml:space="preserve"> PAGEREF _Toc195567137 \h </w:instrText>
        </w:r>
        <w:r w:rsidR="00CB5A9A">
          <w:rPr>
            <w:noProof/>
            <w:webHidden/>
          </w:rPr>
        </w:r>
        <w:r w:rsidR="00CB5A9A">
          <w:rPr>
            <w:noProof/>
            <w:webHidden/>
          </w:rPr>
          <w:fldChar w:fldCharType="separate"/>
        </w:r>
        <w:r>
          <w:rPr>
            <w:noProof/>
            <w:webHidden/>
          </w:rPr>
          <w:t>123</w:t>
        </w:r>
        <w:r w:rsidR="00CB5A9A">
          <w:rPr>
            <w:noProof/>
            <w:webHidden/>
          </w:rPr>
          <w:fldChar w:fldCharType="end"/>
        </w:r>
      </w:hyperlink>
    </w:p>
    <w:p w14:paraId="45CAAF30" w14:textId="76F232F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38" w:history="1">
        <w:r w:rsidR="00CB5A9A" w:rsidRPr="00741657">
          <w:rPr>
            <w:rStyle w:val="Hiperhivatkozs"/>
            <w:noProof/>
          </w:rPr>
          <w:t>10.4.1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XSD Simple type lista</w:t>
        </w:r>
        <w:r w:rsidR="00CB5A9A">
          <w:rPr>
            <w:noProof/>
            <w:webHidden/>
          </w:rPr>
          <w:tab/>
        </w:r>
        <w:r w:rsidR="00CB5A9A">
          <w:rPr>
            <w:noProof/>
            <w:webHidden/>
          </w:rPr>
          <w:fldChar w:fldCharType="begin"/>
        </w:r>
        <w:r w:rsidR="00CB5A9A">
          <w:rPr>
            <w:noProof/>
            <w:webHidden/>
          </w:rPr>
          <w:instrText xml:space="preserve"> PAGEREF _Toc195567138 \h </w:instrText>
        </w:r>
        <w:r w:rsidR="00CB5A9A">
          <w:rPr>
            <w:noProof/>
            <w:webHidden/>
          </w:rPr>
        </w:r>
        <w:r w:rsidR="00CB5A9A">
          <w:rPr>
            <w:noProof/>
            <w:webHidden/>
          </w:rPr>
          <w:fldChar w:fldCharType="separate"/>
        </w:r>
        <w:r>
          <w:rPr>
            <w:noProof/>
            <w:webHidden/>
          </w:rPr>
          <w:t>123</w:t>
        </w:r>
        <w:r w:rsidR="00CB5A9A">
          <w:rPr>
            <w:noProof/>
            <w:webHidden/>
          </w:rPr>
          <w:fldChar w:fldCharType="end"/>
        </w:r>
      </w:hyperlink>
    </w:p>
    <w:p w14:paraId="0BAFAAF1" w14:textId="12E2A347"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39" w:history="1">
        <w:r w:rsidR="00CB5A9A" w:rsidRPr="00741657">
          <w:rPr>
            <w:rStyle w:val="Hiperhivatkozs"/>
            <w:noProof/>
          </w:rPr>
          <w:t>10.5</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communicationData.xsd</w:t>
        </w:r>
        <w:r w:rsidR="00CB5A9A">
          <w:rPr>
            <w:noProof/>
            <w:webHidden/>
          </w:rPr>
          <w:tab/>
        </w:r>
        <w:r w:rsidR="00CB5A9A">
          <w:rPr>
            <w:noProof/>
            <w:webHidden/>
          </w:rPr>
          <w:fldChar w:fldCharType="begin"/>
        </w:r>
        <w:r w:rsidR="00CB5A9A">
          <w:rPr>
            <w:noProof/>
            <w:webHidden/>
          </w:rPr>
          <w:instrText xml:space="preserve"> PAGEREF _Toc195567139 \h </w:instrText>
        </w:r>
        <w:r w:rsidR="00CB5A9A">
          <w:rPr>
            <w:noProof/>
            <w:webHidden/>
          </w:rPr>
        </w:r>
        <w:r w:rsidR="00CB5A9A">
          <w:rPr>
            <w:noProof/>
            <w:webHidden/>
          </w:rPr>
          <w:fldChar w:fldCharType="separate"/>
        </w:r>
        <w:r>
          <w:rPr>
            <w:noProof/>
            <w:webHidden/>
          </w:rPr>
          <w:t>125</w:t>
        </w:r>
        <w:r w:rsidR="00CB5A9A">
          <w:rPr>
            <w:noProof/>
            <w:webHidden/>
          </w:rPr>
          <w:fldChar w:fldCharType="end"/>
        </w:r>
      </w:hyperlink>
    </w:p>
    <w:p w14:paraId="6D3DA59B" w14:textId="2BFE67AA"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40" w:history="1">
        <w:r w:rsidR="00CB5A9A" w:rsidRPr="00741657">
          <w:rPr>
            <w:rStyle w:val="Hiperhivatkozs"/>
            <w:noProof/>
          </w:rPr>
          <w:t>10.5.1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XSD Simple type lista</w:t>
        </w:r>
        <w:r w:rsidR="00CB5A9A">
          <w:rPr>
            <w:noProof/>
            <w:webHidden/>
          </w:rPr>
          <w:tab/>
        </w:r>
        <w:r w:rsidR="00CB5A9A">
          <w:rPr>
            <w:noProof/>
            <w:webHidden/>
          </w:rPr>
          <w:fldChar w:fldCharType="begin"/>
        </w:r>
        <w:r w:rsidR="00CB5A9A">
          <w:rPr>
            <w:noProof/>
            <w:webHidden/>
          </w:rPr>
          <w:instrText xml:space="preserve"> PAGEREF _Toc195567140 \h </w:instrText>
        </w:r>
        <w:r w:rsidR="00CB5A9A">
          <w:rPr>
            <w:noProof/>
            <w:webHidden/>
          </w:rPr>
        </w:r>
        <w:r w:rsidR="00CB5A9A">
          <w:rPr>
            <w:noProof/>
            <w:webHidden/>
          </w:rPr>
          <w:fldChar w:fldCharType="separate"/>
        </w:r>
        <w:r>
          <w:rPr>
            <w:noProof/>
            <w:webHidden/>
          </w:rPr>
          <w:t>125</w:t>
        </w:r>
        <w:r w:rsidR="00CB5A9A">
          <w:rPr>
            <w:noProof/>
            <w:webHidden/>
          </w:rPr>
          <w:fldChar w:fldCharType="end"/>
        </w:r>
      </w:hyperlink>
    </w:p>
    <w:p w14:paraId="71072524" w14:textId="5AB94CF5"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41" w:history="1">
        <w:r w:rsidR="00CB5A9A" w:rsidRPr="00741657">
          <w:rPr>
            <w:rStyle w:val="Hiperhivatkozs"/>
            <w:noProof/>
          </w:rPr>
          <w:t>10.6</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eReceiptBase.xsd</w:t>
        </w:r>
        <w:r w:rsidR="00CB5A9A">
          <w:rPr>
            <w:noProof/>
            <w:webHidden/>
          </w:rPr>
          <w:tab/>
        </w:r>
        <w:r w:rsidR="00CB5A9A">
          <w:rPr>
            <w:noProof/>
            <w:webHidden/>
          </w:rPr>
          <w:fldChar w:fldCharType="begin"/>
        </w:r>
        <w:r w:rsidR="00CB5A9A">
          <w:rPr>
            <w:noProof/>
            <w:webHidden/>
          </w:rPr>
          <w:instrText xml:space="preserve"> PAGEREF _Toc195567141 \h </w:instrText>
        </w:r>
        <w:r w:rsidR="00CB5A9A">
          <w:rPr>
            <w:noProof/>
            <w:webHidden/>
          </w:rPr>
        </w:r>
        <w:r w:rsidR="00CB5A9A">
          <w:rPr>
            <w:noProof/>
            <w:webHidden/>
          </w:rPr>
          <w:fldChar w:fldCharType="separate"/>
        </w:r>
        <w:r>
          <w:rPr>
            <w:noProof/>
            <w:webHidden/>
          </w:rPr>
          <w:t>130</w:t>
        </w:r>
        <w:r w:rsidR="00CB5A9A">
          <w:rPr>
            <w:noProof/>
            <w:webHidden/>
          </w:rPr>
          <w:fldChar w:fldCharType="end"/>
        </w:r>
      </w:hyperlink>
    </w:p>
    <w:p w14:paraId="3A28BD41" w14:textId="13F64E5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42" w:history="1">
        <w:r w:rsidR="00CB5A9A" w:rsidRPr="00741657">
          <w:rPr>
            <w:rStyle w:val="Hiperhivatkozs"/>
            <w:noProof/>
          </w:rPr>
          <w:t>10.6.1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XSD Simple type lista</w:t>
        </w:r>
        <w:r w:rsidR="00CB5A9A">
          <w:rPr>
            <w:noProof/>
            <w:webHidden/>
          </w:rPr>
          <w:tab/>
        </w:r>
        <w:r w:rsidR="00CB5A9A">
          <w:rPr>
            <w:noProof/>
            <w:webHidden/>
          </w:rPr>
          <w:fldChar w:fldCharType="begin"/>
        </w:r>
        <w:r w:rsidR="00CB5A9A">
          <w:rPr>
            <w:noProof/>
            <w:webHidden/>
          </w:rPr>
          <w:instrText xml:space="preserve"> PAGEREF _Toc195567142 \h </w:instrText>
        </w:r>
        <w:r w:rsidR="00CB5A9A">
          <w:rPr>
            <w:noProof/>
            <w:webHidden/>
          </w:rPr>
        </w:r>
        <w:r w:rsidR="00CB5A9A">
          <w:rPr>
            <w:noProof/>
            <w:webHidden/>
          </w:rPr>
          <w:fldChar w:fldCharType="separate"/>
        </w:r>
        <w:r>
          <w:rPr>
            <w:noProof/>
            <w:webHidden/>
          </w:rPr>
          <w:t>130</w:t>
        </w:r>
        <w:r w:rsidR="00CB5A9A">
          <w:rPr>
            <w:noProof/>
            <w:webHidden/>
          </w:rPr>
          <w:fldChar w:fldCharType="end"/>
        </w:r>
      </w:hyperlink>
    </w:p>
    <w:p w14:paraId="47F14519" w14:textId="001F8860"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43" w:history="1">
        <w:r w:rsidR="00CB5A9A" w:rsidRPr="00741657">
          <w:rPr>
            <w:rStyle w:val="Hiperhivatkozs"/>
            <w:noProof/>
          </w:rPr>
          <w:t>10.7</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eDocumentStoreApi.xsd</w:t>
        </w:r>
        <w:r w:rsidR="00CB5A9A">
          <w:rPr>
            <w:noProof/>
            <w:webHidden/>
          </w:rPr>
          <w:tab/>
        </w:r>
        <w:r w:rsidR="00CB5A9A">
          <w:rPr>
            <w:noProof/>
            <w:webHidden/>
          </w:rPr>
          <w:fldChar w:fldCharType="begin"/>
        </w:r>
        <w:r w:rsidR="00CB5A9A">
          <w:rPr>
            <w:noProof/>
            <w:webHidden/>
          </w:rPr>
          <w:instrText xml:space="preserve"> PAGEREF _Toc195567143 \h </w:instrText>
        </w:r>
        <w:r w:rsidR="00CB5A9A">
          <w:rPr>
            <w:noProof/>
            <w:webHidden/>
          </w:rPr>
        </w:r>
        <w:r w:rsidR="00CB5A9A">
          <w:rPr>
            <w:noProof/>
            <w:webHidden/>
          </w:rPr>
          <w:fldChar w:fldCharType="separate"/>
        </w:r>
        <w:r>
          <w:rPr>
            <w:noProof/>
            <w:webHidden/>
          </w:rPr>
          <w:t>136</w:t>
        </w:r>
        <w:r w:rsidR="00CB5A9A">
          <w:rPr>
            <w:noProof/>
            <w:webHidden/>
          </w:rPr>
          <w:fldChar w:fldCharType="end"/>
        </w:r>
      </w:hyperlink>
    </w:p>
    <w:p w14:paraId="0DF4ABCC" w14:textId="527E876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44" w:history="1">
        <w:r w:rsidR="00CB5A9A" w:rsidRPr="00741657">
          <w:rPr>
            <w:rStyle w:val="Hiperhivatkozs"/>
            <w:noProof/>
          </w:rPr>
          <w:t>10.7.1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XSD Element lista</w:t>
        </w:r>
        <w:r w:rsidR="00CB5A9A">
          <w:rPr>
            <w:noProof/>
            <w:webHidden/>
          </w:rPr>
          <w:tab/>
        </w:r>
        <w:r w:rsidR="00CB5A9A">
          <w:rPr>
            <w:noProof/>
            <w:webHidden/>
          </w:rPr>
          <w:fldChar w:fldCharType="begin"/>
        </w:r>
        <w:r w:rsidR="00CB5A9A">
          <w:rPr>
            <w:noProof/>
            <w:webHidden/>
          </w:rPr>
          <w:instrText xml:space="preserve"> PAGEREF _Toc195567144 \h </w:instrText>
        </w:r>
        <w:r w:rsidR="00CB5A9A">
          <w:rPr>
            <w:noProof/>
            <w:webHidden/>
          </w:rPr>
        </w:r>
        <w:r w:rsidR="00CB5A9A">
          <w:rPr>
            <w:noProof/>
            <w:webHidden/>
          </w:rPr>
          <w:fldChar w:fldCharType="separate"/>
        </w:r>
        <w:r>
          <w:rPr>
            <w:noProof/>
            <w:webHidden/>
          </w:rPr>
          <w:t>136</w:t>
        </w:r>
        <w:r w:rsidR="00CB5A9A">
          <w:rPr>
            <w:noProof/>
            <w:webHidden/>
          </w:rPr>
          <w:fldChar w:fldCharType="end"/>
        </w:r>
      </w:hyperlink>
    </w:p>
    <w:p w14:paraId="7E6F712B" w14:textId="40C63ECE"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45" w:history="1">
        <w:r w:rsidR="00CB5A9A" w:rsidRPr="00741657">
          <w:rPr>
            <w:rStyle w:val="Hiperhivatkozs"/>
            <w:noProof/>
          </w:rPr>
          <w:t>10.8</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eDocumentStoreMessage.xsd</w:t>
        </w:r>
        <w:r w:rsidR="00CB5A9A">
          <w:rPr>
            <w:noProof/>
            <w:webHidden/>
          </w:rPr>
          <w:tab/>
        </w:r>
        <w:r w:rsidR="00CB5A9A">
          <w:rPr>
            <w:noProof/>
            <w:webHidden/>
          </w:rPr>
          <w:fldChar w:fldCharType="begin"/>
        </w:r>
        <w:r w:rsidR="00CB5A9A">
          <w:rPr>
            <w:noProof/>
            <w:webHidden/>
          </w:rPr>
          <w:instrText xml:space="preserve"> PAGEREF _Toc195567145 \h </w:instrText>
        </w:r>
        <w:r w:rsidR="00CB5A9A">
          <w:rPr>
            <w:noProof/>
            <w:webHidden/>
          </w:rPr>
        </w:r>
        <w:r w:rsidR="00CB5A9A">
          <w:rPr>
            <w:noProof/>
            <w:webHidden/>
          </w:rPr>
          <w:fldChar w:fldCharType="separate"/>
        </w:r>
        <w:r>
          <w:rPr>
            <w:noProof/>
            <w:webHidden/>
          </w:rPr>
          <w:t>137</w:t>
        </w:r>
        <w:r w:rsidR="00CB5A9A">
          <w:rPr>
            <w:noProof/>
            <w:webHidden/>
          </w:rPr>
          <w:fldChar w:fldCharType="end"/>
        </w:r>
      </w:hyperlink>
    </w:p>
    <w:p w14:paraId="14558A71" w14:textId="6FC84FE6"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46" w:history="1">
        <w:r w:rsidR="00CB5A9A" w:rsidRPr="00741657">
          <w:rPr>
            <w:rStyle w:val="Hiperhivatkozs"/>
            <w:noProof/>
          </w:rPr>
          <w:t>10.9</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eReceiptExport.xsd</w:t>
        </w:r>
        <w:r w:rsidR="00CB5A9A">
          <w:rPr>
            <w:noProof/>
            <w:webHidden/>
          </w:rPr>
          <w:tab/>
        </w:r>
        <w:r w:rsidR="00CB5A9A">
          <w:rPr>
            <w:noProof/>
            <w:webHidden/>
          </w:rPr>
          <w:fldChar w:fldCharType="begin"/>
        </w:r>
        <w:r w:rsidR="00CB5A9A">
          <w:rPr>
            <w:noProof/>
            <w:webHidden/>
          </w:rPr>
          <w:instrText xml:space="preserve"> PAGEREF _Toc195567146 \h </w:instrText>
        </w:r>
        <w:r w:rsidR="00CB5A9A">
          <w:rPr>
            <w:noProof/>
            <w:webHidden/>
          </w:rPr>
        </w:r>
        <w:r w:rsidR="00CB5A9A">
          <w:rPr>
            <w:noProof/>
            <w:webHidden/>
          </w:rPr>
          <w:fldChar w:fldCharType="separate"/>
        </w:r>
        <w:r>
          <w:rPr>
            <w:noProof/>
            <w:webHidden/>
          </w:rPr>
          <w:t>137</w:t>
        </w:r>
        <w:r w:rsidR="00CB5A9A">
          <w:rPr>
            <w:noProof/>
            <w:webHidden/>
          </w:rPr>
          <w:fldChar w:fldCharType="end"/>
        </w:r>
      </w:hyperlink>
    </w:p>
    <w:p w14:paraId="30ACC248" w14:textId="1B750B37"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47" w:history="1">
        <w:r w:rsidR="00CB5A9A" w:rsidRPr="00741657">
          <w:rPr>
            <w:rStyle w:val="Hiperhivatkozs"/>
            <w:noProof/>
          </w:rPr>
          <w:t>10.9.1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XSD Element lista</w:t>
        </w:r>
        <w:r w:rsidR="00CB5A9A">
          <w:rPr>
            <w:noProof/>
            <w:webHidden/>
          </w:rPr>
          <w:tab/>
        </w:r>
        <w:r w:rsidR="00CB5A9A">
          <w:rPr>
            <w:noProof/>
            <w:webHidden/>
          </w:rPr>
          <w:fldChar w:fldCharType="begin"/>
        </w:r>
        <w:r w:rsidR="00CB5A9A">
          <w:rPr>
            <w:noProof/>
            <w:webHidden/>
          </w:rPr>
          <w:instrText xml:space="preserve"> PAGEREF _Toc195567147 \h </w:instrText>
        </w:r>
        <w:r w:rsidR="00CB5A9A">
          <w:rPr>
            <w:noProof/>
            <w:webHidden/>
          </w:rPr>
        </w:r>
        <w:r w:rsidR="00CB5A9A">
          <w:rPr>
            <w:noProof/>
            <w:webHidden/>
          </w:rPr>
          <w:fldChar w:fldCharType="separate"/>
        </w:r>
        <w:r>
          <w:rPr>
            <w:noProof/>
            <w:webHidden/>
          </w:rPr>
          <w:t>137</w:t>
        </w:r>
        <w:r w:rsidR="00CB5A9A">
          <w:rPr>
            <w:noProof/>
            <w:webHidden/>
          </w:rPr>
          <w:fldChar w:fldCharType="end"/>
        </w:r>
      </w:hyperlink>
    </w:p>
    <w:p w14:paraId="6EA60498" w14:textId="39E95129"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148" w:history="1">
        <w:r w:rsidR="00CB5A9A" w:rsidRPr="00741657">
          <w:rPr>
            <w:rStyle w:val="Hiperhivatkozs"/>
            <w:noProof/>
          </w:rPr>
          <w:t>Hibakezelés</w:t>
        </w:r>
        <w:r w:rsidR="00CB5A9A">
          <w:rPr>
            <w:noProof/>
            <w:webHidden/>
          </w:rPr>
          <w:tab/>
        </w:r>
        <w:r w:rsidR="00CB5A9A">
          <w:rPr>
            <w:noProof/>
            <w:webHidden/>
          </w:rPr>
          <w:fldChar w:fldCharType="begin"/>
        </w:r>
        <w:r w:rsidR="00CB5A9A">
          <w:rPr>
            <w:noProof/>
            <w:webHidden/>
          </w:rPr>
          <w:instrText xml:space="preserve"> PAGEREF _Toc195567148 \h </w:instrText>
        </w:r>
        <w:r w:rsidR="00CB5A9A">
          <w:rPr>
            <w:noProof/>
            <w:webHidden/>
          </w:rPr>
        </w:r>
        <w:r w:rsidR="00CB5A9A">
          <w:rPr>
            <w:noProof/>
            <w:webHidden/>
          </w:rPr>
          <w:fldChar w:fldCharType="separate"/>
        </w:r>
        <w:r>
          <w:rPr>
            <w:noProof/>
            <w:webHidden/>
          </w:rPr>
          <w:t>138</w:t>
        </w:r>
        <w:r w:rsidR="00CB5A9A">
          <w:rPr>
            <w:noProof/>
            <w:webHidden/>
          </w:rPr>
          <w:fldChar w:fldCharType="end"/>
        </w:r>
      </w:hyperlink>
    </w:p>
    <w:p w14:paraId="720B1D26" w14:textId="698A6AEF"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49" w:history="1">
        <w:r w:rsidR="00CB5A9A" w:rsidRPr="00741657">
          <w:rPr>
            <w:rStyle w:val="Hiperhivatkozs"/>
            <w:noProof/>
          </w:rPr>
          <w:t>10.10</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Hibaválasz</w:t>
        </w:r>
        <w:r w:rsidR="00CB5A9A">
          <w:rPr>
            <w:noProof/>
            <w:webHidden/>
          </w:rPr>
          <w:tab/>
        </w:r>
        <w:r w:rsidR="00CB5A9A">
          <w:rPr>
            <w:noProof/>
            <w:webHidden/>
          </w:rPr>
          <w:fldChar w:fldCharType="begin"/>
        </w:r>
        <w:r w:rsidR="00CB5A9A">
          <w:rPr>
            <w:noProof/>
            <w:webHidden/>
          </w:rPr>
          <w:instrText xml:space="preserve"> PAGEREF _Toc195567149 \h </w:instrText>
        </w:r>
        <w:r w:rsidR="00CB5A9A">
          <w:rPr>
            <w:noProof/>
            <w:webHidden/>
          </w:rPr>
        </w:r>
        <w:r w:rsidR="00CB5A9A">
          <w:rPr>
            <w:noProof/>
            <w:webHidden/>
          </w:rPr>
          <w:fldChar w:fldCharType="separate"/>
        </w:r>
        <w:r>
          <w:rPr>
            <w:noProof/>
            <w:webHidden/>
          </w:rPr>
          <w:t>138</w:t>
        </w:r>
        <w:r w:rsidR="00CB5A9A">
          <w:rPr>
            <w:noProof/>
            <w:webHidden/>
          </w:rPr>
          <w:fldChar w:fldCharType="end"/>
        </w:r>
      </w:hyperlink>
    </w:p>
    <w:p w14:paraId="2F6A243B" w14:textId="5C63605F"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50" w:history="1">
        <w:r w:rsidR="00CB5A9A" w:rsidRPr="00741657">
          <w:rPr>
            <w:rStyle w:val="Hiperhivatkozs"/>
            <w:noProof/>
          </w:rPr>
          <w:t>10.11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Technikai hibakódok</w:t>
        </w:r>
        <w:r w:rsidR="00CB5A9A">
          <w:rPr>
            <w:noProof/>
            <w:webHidden/>
          </w:rPr>
          <w:tab/>
        </w:r>
        <w:r w:rsidR="00CB5A9A">
          <w:rPr>
            <w:noProof/>
            <w:webHidden/>
          </w:rPr>
          <w:fldChar w:fldCharType="begin"/>
        </w:r>
        <w:r w:rsidR="00CB5A9A">
          <w:rPr>
            <w:noProof/>
            <w:webHidden/>
          </w:rPr>
          <w:instrText xml:space="preserve"> PAGEREF _Toc195567150 \h </w:instrText>
        </w:r>
        <w:r w:rsidR="00CB5A9A">
          <w:rPr>
            <w:noProof/>
            <w:webHidden/>
          </w:rPr>
        </w:r>
        <w:r w:rsidR="00CB5A9A">
          <w:rPr>
            <w:noProof/>
            <w:webHidden/>
          </w:rPr>
          <w:fldChar w:fldCharType="separate"/>
        </w:r>
        <w:r>
          <w:rPr>
            <w:noProof/>
            <w:webHidden/>
          </w:rPr>
          <w:t>138</w:t>
        </w:r>
        <w:r w:rsidR="00CB5A9A">
          <w:rPr>
            <w:noProof/>
            <w:webHidden/>
          </w:rPr>
          <w:fldChar w:fldCharType="end"/>
        </w:r>
      </w:hyperlink>
    </w:p>
    <w:p w14:paraId="15FCB4CB" w14:textId="04408829"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51" w:history="1">
        <w:r w:rsidR="00CB5A9A" w:rsidRPr="00741657">
          <w:rPr>
            <w:rStyle w:val="Hiperhivatkozs"/>
            <w:noProof/>
          </w:rPr>
          <w:t>10.11.1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Közös hibakódok</w:t>
        </w:r>
        <w:r w:rsidR="00CB5A9A">
          <w:rPr>
            <w:noProof/>
            <w:webHidden/>
          </w:rPr>
          <w:tab/>
        </w:r>
        <w:r w:rsidR="00CB5A9A">
          <w:rPr>
            <w:noProof/>
            <w:webHidden/>
          </w:rPr>
          <w:fldChar w:fldCharType="begin"/>
        </w:r>
        <w:r w:rsidR="00CB5A9A">
          <w:rPr>
            <w:noProof/>
            <w:webHidden/>
          </w:rPr>
          <w:instrText xml:space="preserve"> PAGEREF _Toc195567151 \h </w:instrText>
        </w:r>
        <w:r w:rsidR="00CB5A9A">
          <w:rPr>
            <w:noProof/>
            <w:webHidden/>
          </w:rPr>
        </w:r>
        <w:r w:rsidR="00CB5A9A">
          <w:rPr>
            <w:noProof/>
            <w:webHidden/>
          </w:rPr>
          <w:fldChar w:fldCharType="separate"/>
        </w:r>
        <w:r>
          <w:rPr>
            <w:noProof/>
            <w:webHidden/>
          </w:rPr>
          <w:t>138</w:t>
        </w:r>
        <w:r w:rsidR="00CB5A9A">
          <w:rPr>
            <w:noProof/>
            <w:webHidden/>
          </w:rPr>
          <w:fldChar w:fldCharType="end"/>
        </w:r>
      </w:hyperlink>
    </w:p>
    <w:p w14:paraId="1AB07C8E" w14:textId="2F97D3E0"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52" w:history="1">
        <w:r w:rsidR="00CB5A9A" w:rsidRPr="00741657">
          <w:rPr>
            <w:rStyle w:val="Hiperhivatkozs"/>
            <w:noProof/>
          </w:rPr>
          <w:t>10.11.2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E-pénztárgép interfész hibakódok</w:t>
        </w:r>
        <w:r w:rsidR="00CB5A9A">
          <w:rPr>
            <w:noProof/>
            <w:webHidden/>
          </w:rPr>
          <w:tab/>
        </w:r>
        <w:r w:rsidR="00CB5A9A">
          <w:rPr>
            <w:noProof/>
            <w:webHidden/>
          </w:rPr>
          <w:fldChar w:fldCharType="begin"/>
        </w:r>
        <w:r w:rsidR="00CB5A9A">
          <w:rPr>
            <w:noProof/>
            <w:webHidden/>
          </w:rPr>
          <w:instrText xml:space="preserve"> PAGEREF _Toc195567152 \h </w:instrText>
        </w:r>
        <w:r w:rsidR="00CB5A9A">
          <w:rPr>
            <w:noProof/>
            <w:webHidden/>
          </w:rPr>
        </w:r>
        <w:r w:rsidR="00CB5A9A">
          <w:rPr>
            <w:noProof/>
            <w:webHidden/>
          </w:rPr>
          <w:fldChar w:fldCharType="separate"/>
        </w:r>
        <w:r>
          <w:rPr>
            <w:noProof/>
            <w:webHidden/>
          </w:rPr>
          <w:t>140</w:t>
        </w:r>
        <w:r w:rsidR="00CB5A9A">
          <w:rPr>
            <w:noProof/>
            <w:webHidden/>
          </w:rPr>
          <w:fldChar w:fldCharType="end"/>
        </w:r>
      </w:hyperlink>
    </w:p>
    <w:p w14:paraId="7FA71EE3" w14:textId="3F2BEC89"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53" w:history="1">
        <w:r w:rsidR="00CB5A9A" w:rsidRPr="00741657">
          <w:rPr>
            <w:rStyle w:val="Hiperhivatkozs"/>
            <w:noProof/>
          </w:rPr>
          <w:t>10.11.3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Nyugtatár válaszkódok</w:t>
        </w:r>
        <w:r w:rsidR="00CB5A9A">
          <w:rPr>
            <w:noProof/>
            <w:webHidden/>
          </w:rPr>
          <w:tab/>
        </w:r>
        <w:r w:rsidR="00CB5A9A">
          <w:rPr>
            <w:noProof/>
            <w:webHidden/>
          </w:rPr>
          <w:fldChar w:fldCharType="begin"/>
        </w:r>
        <w:r w:rsidR="00CB5A9A">
          <w:rPr>
            <w:noProof/>
            <w:webHidden/>
          </w:rPr>
          <w:instrText xml:space="preserve"> PAGEREF _Toc195567153 \h </w:instrText>
        </w:r>
        <w:r w:rsidR="00CB5A9A">
          <w:rPr>
            <w:noProof/>
            <w:webHidden/>
          </w:rPr>
        </w:r>
        <w:r w:rsidR="00CB5A9A">
          <w:rPr>
            <w:noProof/>
            <w:webHidden/>
          </w:rPr>
          <w:fldChar w:fldCharType="separate"/>
        </w:r>
        <w:r>
          <w:rPr>
            <w:noProof/>
            <w:webHidden/>
          </w:rPr>
          <w:t>146</w:t>
        </w:r>
        <w:r w:rsidR="00CB5A9A">
          <w:rPr>
            <w:noProof/>
            <w:webHidden/>
          </w:rPr>
          <w:fldChar w:fldCharType="end"/>
        </w:r>
      </w:hyperlink>
    </w:p>
    <w:p w14:paraId="4958D95C" w14:textId="037FD113"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54" w:history="1">
        <w:r w:rsidR="00CB5A9A" w:rsidRPr="00741657">
          <w:rPr>
            <w:rStyle w:val="Hiperhivatkozs"/>
            <w:noProof/>
          </w:rPr>
          <w:t>10.12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Validációs hibák és hibakódok</w:t>
        </w:r>
        <w:r w:rsidR="00CB5A9A">
          <w:rPr>
            <w:noProof/>
            <w:webHidden/>
          </w:rPr>
          <w:tab/>
        </w:r>
        <w:r w:rsidR="00CB5A9A">
          <w:rPr>
            <w:noProof/>
            <w:webHidden/>
          </w:rPr>
          <w:fldChar w:fldCharType="begin"/>
        </w:r>
        <w:r w:rsidR="00CB5A9A">
          <w:rPr>
            <w:noProof/>
            <w:webHidden/>
          </w:rPr>
          <w:instrText xml:space="preserve"> PAGEREF _Toc195567154 \h </w:instrText>
        </w:r>
        <w:r w:rsidR="00CB5A9A">
          <w:rPr>
            <w:noProof/>
            <w:webHidden/>
          </w:rPr>
        </w:r>
        <w:r w:rsidR="00CB5A9A">
          <w:rPr>
            <w:noProof/>
            <w:webHidden/>
          </w:rPr>
          <w:fldChar w:fldCharType="separate"/>
        </w:r>
        <w:r>
          <w:rPr>
            <w:noProof/>
            <w:webHidden/>
          </w:rPr>
          <w:t>147</w:t>
        </w:r>
        <w:r w:rsidR="00CB5A9A">
          <w:rPr>
            <w:noProof/>
            <w:webHidden/>
          </w:rPr>
          <w:fldChar w:fldCharType="end"/>
        </w:r>
      </w:hyperlink>
    </w:p>
    <w:p w14:paraId="709771AA" w14:textId="4A650D95"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155" w:history="1">
        <w:r w:rsidR="00CB5A9A" w:rsidRPr="00741657">
          <w:rPr>
            <w:rStyle w:val="Hiperhivatkozs"/>
            <w:noProof/>
          </w:rPr>
          <w:t>11</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Felhőalapú adóügyi modul (FAM)</w:t>
        </w:r>
        <w:r w:rsidR="00CB5A9A">
          <w:rPr>
            <w:noProof/>
            <w:webHidden/>
          </w:rPr>
          <w:tab/>
        </w:r>
        <w:r w:rsidR="00CB5A9A">
          <w:rPr>
            <w:noProof/>
            <w:webHidden/>
          </w:rPr>
          <w:fldChar w:fldCharType="begin"/>
        </w:r>
        <w:r w:rsidR="00CB5A9A">
          <w:rPr>
            <w:noProof/>
            <w:webHidden/>
          </w:rPr>
          <w:instrText xml:space="preserve"> PAGEREF _Toc195567155 \h </w:instrText>
        </w:r>
        <w:r w:rsidR="00CB5A9A">
          <w:rPr>
            <w:noProof/>
            <w:webHidden/>
          </w:rPr>
        </w:r>
        <w:r w:rsidR="00CB5A9A">
          <w:rPr>
            <w:noProof/>
            <w:webHidden/>
          </w:rPr>
          <w:fldChar w:fldCharType="separate"/>
        </w:r>
        <w:r>
          <w:rPr>
            <w:noProof/>
            <w:webHidden/>
          </w:rPr>
          <w:t>147</w:t>
        </w:r>
        <w:r w:rsidR="00CB5A9A">
          <w:rPr>
            <w:noProof/>
            <w:webHidden/>
          </w:rPr>
          <w:fldChar w:fldCharType="end"/>
        </w:r>
      </w:hyperlink>
    </w:p>
    <w:p w14:paraId="7CF07F64" w14:textId="66E80624"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56" w:history="1">
        <w:r w:rsidR="00CB5A9A" w:rsidRPr="00741657">
          <w:rPr>
            <w:rStyle w:val="Hiperhivatkozs"/>
            <w:noProof/>
          </w:rPr>
          <w:t>11.1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Regisztrációs szolgáltatás</w:t>
        </w:r>
        <w:r w:rsidR="00CB5A9A">
          <w:rPr>
            <w:noProof/>
            <w:webHidden/>
          </w:rPr>
          <w:tab/>
        </w:r>
        <w:r w:rsidR="00CB5A9A">
          <w:rPr>
            <w:noProof/>
            <w:webHidden/>
          </w:rPr>
          <w:fldChar w:fldCharType="begin"/>
        </w:r>
        <w:r w:rsidR="00CB5A9A">
          <w:rPr>
            <w:noProof/>
            <w:webHidden/>
          </w:rPr>
          <w:instrText xml:space="preserve"> PAGEREF _Toc195567156 \h </w:instrText>
        </w:r>
        <w:r w:rsidR="00CB5A9A">
          <w:rPr>
            <w:noProof/>
            <w:webHidden/>
          </w:rPr>
        </w:r>
        <w:r w:rsidR="00CB5A9A">
          <w:rPr>
            <w:noProof/>
            <w:webHidden/>
          </w:rPr>
          <w:fldChar w:fldCharType="separate"/>
        </w:r>
        <w:r>
          <w:rPr>
            <w:noProof/>
            <w:webHidden/>
          </w:rPr>
          <w:t>149</w:t>
        </w:r>
        <w:r w:rsidR="00CB5A9A">
          <w:rPr>
            <w:noProof/>
            <w:webHidden/>
          </w:rPr>
          <w:fldChar w:fldCharType="end"/>
        </w:r>
      </w:hyperlink>
    </w:p>
    <w:p w14:paraId="31540A1A" w14:textId="3E42441F"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57" w:history="1">
        <w:r w:rsidR="00CB5A9A" w:rsidRPr="00741657">
          <w:rPr>
            <w:rStyle w:val="Hiperhivatkozs"/>
            <w:noProof/>
            <w:lang w:val="pt-BR"/>
          </w:rPr>
          <w:t>11.2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lang w:val="pt-BR"/>
          </w:rPr>
          <w:t>E-pénztárgép REST interfész – Általános információk</w:t>
        </w:r>
        <w:r w:rsidR="00CB5A9A">
          <w:rPr>
            <w:noProof/>
            <w:webHidden/>
          </w:rPr>
          <w:tab/>
        </w:r>
        <w:r w:rsidR="00CB5A9A">
          <w:rPr>
            <w:noProof/>
            <w:webHidden/>
          </w:rPr>
          <w:fldChar w:fldCharType="begin"/>
        </w:r>
        <w:r w:rsidR="00CB5A9A">
          <w:rPr>
            <w:noProof/>
            <w:webHidden/>
          </w:rPr>
          <w:instrText xml:space="preserve"> PAGEREF _Toc195567157 \h </w:instrText>
        </w:r>
        <w:r w:rsidR="00CB5A9A">
          <w:rPr>
            <w:noProof/>
            <w:webHidden/>
          </w:rPr>
        </w:r>
        <w:r w:rsidR="00CB5A9A">
          <w:rPr>
            <w:noProof/>
            <w:webHidden/>
          </w:rPr>
          <w:fldChar w:fldCharType="separate"/>
        </w:r>
        <w:r>
          <w:rPr>
            <w:noProof/>
            <w:webHidden/>
          </w:rPr>
          <w:t>150</w:t>
        </w:r>
        <w:r w:rsidR="00CB5A9A">
          <w:rPr>
            <w:noProof/>
            <w:webHidden/>
          </w:rPr>
          <w:fldChar w:fldCharType="end"/>
        </w:r>
      </w:hyperlink>
    </w:p>
    <w:p w14:paraId="00145B25" w14:textId="13DD39FB"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58" w:history="1">
        <w:r w:rsidR="00CB5A9A" w:rsidRPr="00741657">
          <w:rPr>
            <w:rStyle w:val="Hiperhivatkozs"/>
            <w:noProof/>
          </w:rPr>
          <w:t>11.2.1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Általános request validációk és válaszüzenetek</w:t>
        </w:r>
        <w:r w:rsidR="00CB5A9A">
          <w:rPr>
            <w:noProof/>
            <w:webHidden/>
          </w:rPr>
          <w:tab/>
        </w:r>
        <w:r w:rsidR="00CB5A9A">
          <w:rPr>
            <w:noProof/>
            <w:webHidden/>
          </w:rPr>
          <w:fldChar w:fldCharType="begin"/>
        </w:r>
        <w:r w:rsidR="00CB5A9A">
          <w:rPr>
            <w:noProof/>
            <w:webHidden/>
          </w:rPr>
          <w:instrText xml:space="preserve"> PAGEREF _Toc195567158 \h </w:instrText>
        </w:r>
        <w:r w:rsidR="00CB5A9A">
          <w:rPr>
            <w:noProof/>
            <w:webHidden/>
          </w:rPr>
        </w:r>
        <w:r w:rsidR="00CB5A9A">
          <w:rPr>
            <w:noProof/>
            <w:webHidden/>
          </w:rPr>
          <w:fldChar w:fldCharType="separate"/>
        </w:r>
        <w:r>
          <w:rPr>
            <w:noProof/>
            <w:webHidden/>
          </w:rPr>
          <w:t>152</w:t>
        </w:r>
        <w:r w:rsidR="00CB5A9A">
          <w:rPr>
            <w:noProof/>
            <w:webHidden/>
          </w:rPr>
          <w:fldChar w:fldCharType="end"/>
        </w:r>
      </w:hyperlink>
    </w:p>
    <w:p w14:paraId="27F949CC" w14:textId="6A3E919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59" w:history="1">
        <w:r w:rsidR="00CB5A9A" w:rsidRPr="00741657">
          <w:rPr>
            <w:rStyle w:val="Hiperhivatkozs"/>
            <w:noProof/>
          </w:rPr>
          <w:t>11.2.2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Kiemelt adatmezők (és értékkészletük)</w:t>
        </w:r>
        <w:r w:rsidR="00CB5A9A">
          <w:rPr>
            <w:noProof/>
            <w:webHidden/>
          </w:rPr>
          <w:tab/>
        </w:r>
        <w:r w:rsidR="00CB5A9A">
          <w:rPr>
            <w:noProof/>
            <w:webHidden/>
          </w:rPr>
          <w:fldChar w:fldCharType="begin"/>
        </w:r>
        <w:r w:rsidR="00CB5A9A">
          <w:rPr>
            <w:noProof/>
            <w:webHidden/>
          </w:rPr>
          <w:instrText xml:space="preserve"> PAGEREF _Toc195567159 \h </w:instrText>
        </w:r>
        <w:r w:rsidR="00CB5A9A">
          <w:rPr>
            <w:noProof/>
            <w:webHidden/>
          </w:rPr>
        </w:r>
        <w:r w:rsidR="00CB5A9A">
          <w:rPr>
            <w:noProof/>
            <w:webHidden/>
          </w:rPr>
          <w:fldChar w:fldCharType="separate"/>
        </w:r>
        <w:r>
          <w:rPr>
            <w:noProof/>
            <w:webHidden/>
          </w:rPr>
          <w:t>153</w:t>
        </w:r>
        <w:r w:rsidR="00CB5A9A">
          <w:rPr>
            <w:noProof/>
            <w:webHidden/>
          </w:rPr>
          <w:fldChar w:fldCharType="end"/>
        </w:r>
      </w:hyperlink>
    </w:p>
    <w:p w14:paraId="2190E929" w14:textId="1012B916"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60" w:history="1">
        <w:r w:rsidR="00CB5A9A" w:rsidRPr="00741657">
          <w:rPr>
            <w:rStyle w:val="Hiperhivatkozs"/>
            <w:noProof/>
          </w:rPr>
          <w:t>11.2.3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Kiemelt objektum leírók</w:t>
        </w:r>
        <w:r w:rsidR="00CB5A9A">
          <w:rPr>
            <w:noProof/>
            <w:webHidden/>
          </w:rPr>
          <w:tab/>
        </w:r>
        <w:r w:rsidR="00CB5A9A">
          <w:rPr>
            <w:noProof/>
            <w:webHidden/>
          </w:rPr>
          <w:fldChar w:fldCharType="begin"/>
        </w:r>
        <w:r w:rsidR="00CB5A9A">
          <w:rPr>
            <w:noProof/>
            <w:webHidden/>
          </w:rPr>
          <w:instrText xml:space="preserve"> PAGEREF _Toc195567160 \h </w:instrText>
        </w:r>
        <w:r w:rsidR="00CB5A9A">
          <w:rPr>
            <w:noProof/>
            <w:webHidden/>
          </w:rPr>
        </w:r>
        <w:r w:rsidR="00CB5A9A">
          <w:rPr>
            <w:noProof/>
            <w:webHidden/>
          </w:rPr>
          <w:fldChar w:fldCharType="separate"/>
        </w:r>
        <w:r>
          <w:rPr>
            <w:noProof/>
            <w:webHidden/>
          </w:rPr>
          <w:t>156</w:t>
        </w:r>
        <w:r w:rsidR="00CB5A9A">
          <w:rPr>
            <w:noProof/>
            <w:webHidden/>
          </w:rPr>
          <w:fldChar w:fldCharType="end"/>
        </w:r>
      </w:hyperlink>
    </w:p>
    <w:p w14:paraId="4F4D8709" w14:textId="46A0C1D2"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61" w:history="1">
        <w:r w:rsidR="00CB5A9A" w:rsidRPr="00741657">
          <w:rPr>
            <w:rStyle w:val="Hiperhivatkozs"/>
            <w:noProof/>
          </w:rPr>
          <w:t>11.3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Felhasználó-azonosítás</w:t>
        </w:r>
        <w:r w:rsidR="00CB5A9A">
          <w:rPr>
            <w:noProof/>
            <w:webHidden/>
          </w:rPr>
          <w:tab/>
        </w:r>
        <w:r w:rsidR="00CB5A9A">
          <w:rPr>
            <w:noProof/>
            <w:webHidden/>
          </w:rPr>
          <w:fldChar w:fldCharType="begin"/>
        </w:r>
        <w:r w:rsidR="00CB5A9A">
          <w:rPr>
            <w:noProof/>
            <w:webHidden/>
          </w:rPr>
          <w:instrText xml:space="preserve"> PAGEREF _Toc195567161 \h </w:instrText>
        </w:r>
        <w:r w:rsidR="00CB5A9A">
          <w:rPr>
            <w:noProof/>
            <w:webHidden/>
          </w:rPr>
        </w:r>
        <w:r w:rsidR="00CB5A9A">
          <w:rPr>
            <w:noProof/>
            <w:webHidden/>
          </w:rPr>
          <w:fldChar w:fldCharType="separate"/>
        </w:r>
        <w:r>
          <w:rPr>
            <w:noProof/>
            <w:webHidden/>
          </w:rPr>
          <w:t>158</w:t>
        </w:r>
        <w:r w:rsidR="00CB5A9A">
          <w:rPr>
            <w:noProof/>
            <w:webHidden/>
          </w:rPr>
          <w:fldChar w:fldCharType="end"/>
        </w:r>
      </w:hyperlink>
    </w:p>
    <w:p w14:paraId="6C424680" w14:textId="2E8AE7F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62" w:history="1">
        <w:r w:rsidR="00CB5A9A" w:rsidRPr="00741657">
          <w:rPr>
            <w:rStyle w:val="Hiperhivatkozs"/>
            <w:noProof/>
          </w:rPr>
          <w:t>11.3.1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Kliens authentikációs tanúsítvány igénylése</w:t>
        </w:r>
        <w:r w:rsidR="00CB5A9A">
          <w:rPr>
            <w:noProof/>
            <w:webHidden/>
          </w:rPr>
          <w:tab/>
        </w:r>
        <w:r w:rsidR="00CB5A9A">
          <w:rPr>
            <w:noProof/>
            <w:webHidden/>
          </w:rPr>
          <w:fldChar w:fldCharType="begin"/>
        </w:r>
        <w:r w:rsidR="00CB5A9A">
          <w:rPr>
            <w:noProof/>
            <w:webHidden/>
          </w:rPr>
          <w:instrText xml:space="preserve"> PAGEREF _Toc195567162 \h </w:instrText>
        </w:r>
        <w:r w:rsidR="00CB5A9A">
          <w:rPr>
            <w:noProof/>
            <w:webHidden/>
          </w:rPr>
        </w:r>
        <w:r w:rsidR="00CB5A9A">
          <w:rPr>
            <w:noProof/>
            <w:webHidden/>
          </w:rPr>
          <w:fldChar w:fldCharType="separate"/>
        </w:r>
        <w:r>
          <w:rPr>
            <w:noProof/>
            <w:webHidden/>
          </w:rPr>
          <w:t>158</w:t>
        </w:r>
        <w:r w:rsidR="00CB5A9A">
          <w:rPr>
            <w:noProof/>
            <w:webHidden/>
          </w:rPr>
          <w:fldChar w:fldCharType="end"/>
        </w:r>
      </w:hyperlink>
    </w:p>
    <w:p w14:paraId="45977B5C" w14:textId="785A3412"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63" w:history="1">
        <w:r w:rsidR="00CB5A9A" w:rsidRPr="00741657">
          <w:rPr>
            <w:rStyle w:val="Hiperhivatkozs"/>
            <w:noProof/>
          </w:rPr>
          <w:t>11.3.2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Kliens authentikációs tanúsítvány megújítása</w:t>
        </w:r>
        <w:r w:rsidR="00CB5A9A">
          <w:rPr>
            <w:noProof/>
            <w:webHidden/>
          </w:rPr>
          <w:tab/>
        </w:r>
        <w:r w:rsidR="00CB5A9A">
          <w:rPr>
            <w:noProof/>
            <w:webHidden/>
          </w:rPr>
          <w:fldChar w:fldCharType="begin"/>
        </w:r>
        <w:r w:rsidR="00CB5A9A">
          <w:rPr>
            <w:noProof/>
            <w:webHidden/>
          </w:rPr>
          <w:instrText xml:space="preserve"> PAGEREF _Toc195567163 \h </w:instrText>
        </w:r>
        <w:r w:rsidR="00CB5A9A">
          <w:rPr>
            <w:noProof/>
            <w:webHidden/>
          </w:rPr>
        </w:r>
        <w:r w:rsidR="00CB5A9A">
          <w:rPr>
            <w:noProof/>
            <w:webHidden/>
          </w:rPr>
          <w:fldChar w:fldCharType="separate"/>
        </w:r>
        <w:r>
          <w:rPr>
            <w:noProof/>
            <w:webHidden/>
          </w:rPr>
          <w:t>159</w:t>
        </w:r>
        <w:r w:rsidR="00CB5A9A">
          <w:rPr>
            <w:noProof/>
            <w:webHidden/>
          </w:rPr>
          <w:fldChar w:fldCharType="end"/>
        </w:r>
      </w:hyperlink>
    </w:p>
    <w:p w14:paraId="5F64509C" w14:textId="271E0D2B"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64" w:history="1">
        <w:r w:rsidR="00CB5A9A" w:rsidRPr="00741657">
          <w:rPr>
            <w:rStyle w:val="Hiperhivatkozs"/>
            <w:noProof/>
          </w:rPr>
          <w:t>11.3.3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Kliens autentikációs tanúsítvány letöltése</w:t>
        </w:r>
        <w:r w:rsidR="00CB5A9A">
          <w:rPr>
            <w:noProof/>
            <w:webHidden/>
          </w:rPr>
          <w:tab/>
        </w:r>
        <w:r w:rsidR="00CB5A9A">
          <w:rPr>
            <w:noProof/>
            <w:webHidden/>
          </w:rPr>
          <w:fldChar w:fldCharType="begin"/>
        </w:r>
        <w:r w:rsidR="00CB5A9A">
          <w:rPr>
            <w:noProof/>
            <w:webHidden/>
          </w:rPr>
          <w:instrText xml:space="preserve"> PAGEREF _Toc195567164 \h </w:instrText>
        </w:r>
        <w:r w:rsidR="00CB5A9A">
          <w:rPr>
            <w:noProof/>
            <w:webHidden/>
          </w:rPr>
        </w:r>
        <w:r w:rsidR="00CB5A9A">
          <w:rPr>
            <w:noProof/>
            <w:webHidden/>
          </w:rPr>
          <w:fldChar w:fldCharType="separate"/>
        </w:r>
        <w:r>
          <w:rPr>
            <w:noProof/>
            <w:webHidden/>
          </w:rPr>
          <w:t>161</w:t>
        </w:r>
        <w:r w:rsidR="00CB5A9A">
          <w:rPr>
            <w:noProof/>
            <w:webHidden/>
          </w:rPr>
          <w:fldChar w:fldCharType="end"/>
        </w:r>
      </w:hyperlink>
    </w:p>
    <w:p w14:paraId="267568DC" w14:textId="666E604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65" w:history="1">
        <w:r w:rsidR="00CB5A9A" w:rsidRPr="00741657">
          <w:rPr>
            <w:rStyle w:val="Hiperhivatkozs"/>
            <w:noProof/>
          </w:rPr>
          <w:t>11.3.4</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Bejelentkezés</w:t>
        </w:r>
        <w:r w:rsidR="00CB5A9A">
          <w:rPr>
            <w:noProof/>
            <w:webHidden/>
          </w:rPr>
          <w:tab/>
        </w:r>
        <w:r w:rsidR="00CB5A9A">
          <w:rPr>
            <w:noProof/>
            <w:webHidden/>
          </w:rPr>
          <w:fldChar w:fldCharType="begin"/>
        </w:r>
        <w:r w:rsidR="00CB5A9A">
          <w:rPr>
            <w:noProof/>
            <w:webHidden/>
          </w:rPr>
          <w:instrText xml:space="preserve"> PAGEREF _Toc195567165 \h </w:instrText>
        </w:r>
        <w:r w:rsidR="00CB5A9A">
          <w:rPr>
            <w:noProof/>
            <w:webHidden/>
          </w:rPr>
        </w:r>
        <w:r w:rsidR="00CB5A9A">
          <w:rPr>
            <w:noProof/>
            <w:webHidden/>
          </w:rPr>
          <w:fldChar w:fldCharType="separate"/>
        </w:r>
        <w:r>
          <w:rPr>
            <w:noProof/>
            <w:webHidden/>
          </w:rPr>
          <w:t>162</w:t>
        </w:r>
        <w:r w:rsidR="00CB5A9A">
          <w:rPr>
            <w:noProof/>
            <w:webHidden/>
          </w:rPr>
          <w:fldChar w:fldCharType="end"/>
        </w:r>
      </w:hyperlink>
    </w:p>
    <w:p w14:paraId="014480E4" w14:textId="2566FF74"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66" w:history="1">
        <w:r w:rsidR="00CB5A9A" w:rsidRPr="00741657">
          <w:rPr>
            <w:rStyle w:val="Hiperhivatkozs"/>
            <w:noProof/>
          </w:rPr>
          <w:t>11.3.5</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Kijelentkezés</w:t>
        </w:r>
        <w:r w:rsidR="00CB5A9A">
          <w:rPr>
            <w:noProof/>
            <w:webHidden/>
          </w:rPr>
          <w:tab/>
        </w:r>
        <w:r w:rsidR="00CB5A9A">
          <w:rPr>
            <w:noProof/>
            <w:webHidden/>
          </w:rPr>
          <w:fldChar w:fldCharType="begin"/>
        </w:r>
        <w:r w:rsidR="00CB5A9A">
          <w:rPr>
            <w:noProof/>
            <w:webHidden/>
          </w:rPr>
          <w:instrText xml:space="preserve"> PAGEREF _Toc195567166 \h </w:instrText>
        </w:r>
        <w:r w:rsidR="00CB5A9A">
          <w:rPr>
            <w:noProof/>
            <w:webHidden/>
          </w:rPr>
        </w:r>
        <w:r w:rsidR="00CB5A9A">
          <w:rPr>
            <w:noProof/>
            <w:webHidden/>
          </w:rPr>
          <w:fldChar w:fldCharType="separate"/>
        </w:r>
        <w:r>
          <w:rPr>
            <w:noProof/>
            <w:webHidden/>
          </w:rPr>
          <w:t>163</w:t>
        </w:r>
        <w:r w:rsidR="00CB5A9A">
          <w:rPr>
            <w:noProof/>
            <w:webHidden/>
          </w:rPr>
          <w:fldChar w:fldCharType="end"/>
        </w:r>
      </w:hyperlink>
    </w:p>
    <w:p w14:paraId="3C114A73" w14:textId="1AFCF5C3"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67" w:history="1">
        <w:r w:rsidR="00CB5A9A" w:rsidRPr="00741657">
          <w:rPr>
            <w:rStyle w:val="Hiperhivatkozs"/>
            <w:noProof/>
          </w:rPr>
          <w:t>11.4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Állapotkezelés</w:t>
        </w:r>
        <w:r w:rsidR="00CB5A9A">
          <w:rPr>
            <w:noProof/>
            <w:webHidden/>
          </w:rPr>
          <w:tab/>
        </w:r>
        <w:r w:rsidR="00CB5A9A">
          <w:rPr>
            <w:noProof/>
            <w:webHidden/>
          </w:rPr>
          <w:fldChar w:fldCharType="begin"/>
        </w:r>
        <w:r w:rsidR="00CB5A9A">
          <w:rPr>
            <w:noProof/>
            <w:webHidden/>
          </w:rPr>
          <w:instrText xml:space="preserve"> PAGEREF _Toc195567167 \h </w:instrText>
        </w:r>
        <w:r w:rsidR="00CB5A9A">
          <w:rPr>
            <w:noProof/>
            <w:webHidden/>
          </w:rPr>
        </w:r>
        <w:r w:rsidR="00CB5A9A">
          <w:rPr>
            <w:noProof/>
            <w:webHidden/>
          </w:rPr>
          <w:fldChar w:fldCharType="separate"/>
        </w:r>
        <w:r>
          <w:rPr>
            <w:noProof/>
            <w:webHidden/>
          </w:rPr>
          <w:t>163</w:t>
        </w:r>
        <w:r w:rsidR="00CB5A9A">
          <w:rPr>
            <w:noProof/>
            <w:webHidden/>
          </w:rPr>
          <w:fldChar w:fldCharType="end"/>
        </w:r>
      </w:hyperlink>
    </w:p>
    <w:p w14:paraId="7E61EA47" w14:textId="731D5CF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68" w:history="1">
        <w:r w:rsidR="00CB5A9A" w:rsidRPr="00741657">
          <w:rPr>
            <w:rStyle w:val="Hiperhivatkozs"/>
            <w:noProof/>
          </w:rPr>
          <w:t>11.4.1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FAM példány állapotának lekérdezése</w:t>
        </w:r>
        <w:r w:rsidR="00CB5A9A">
          <w:rPr>
            <w:noProof/>
            <w:webHidden/>
          </w:rPr>
          <w:tab/>
        </w:r>
        <w:r w:rsidR="00CB5A9A">
          <w:rPr>
            <w:noProof/>
            <w:webHidden/>
          </w:rPr>
          <w:fldChar w:fldCharType="begin"/>
        </w:r>
        <w:r w:rsidR="00CB5A9A">
          <w:rPr>
            <w:noProof/>
            <w:webHidden/>
          </w:rPr>
          <w:instrText xml:space="preserve"> PAGEREF _Toc195567168 \h </w:instrText>
        </w:r>
        <w:r w:rsidR="00CB5A9A">
          <w:rPr>
            <w:noProof/>
            <w:webHidden/>
          </w:rPr>
        </w:r>
        <w:r w:rsidR="00CB5A9A">
          <w:rPr>
            <w:noProof/>
            <w:webHidden/>
          </w:rPr>
          <w:fldChar w:fldCharType="separate"/>
        </w:r>
        <w:r>
          <w:rPr>
            <w:noProof/>
            <w:webHidden/>
          </w:rPr>
          <w:t>164</w:t>
        </w:r>
        <w:r w:rsidR="00CB5A9A">
          <w:rPr>
            <w:noProof/>
            <w:webHidden/>
          </w:rPr>
          <w:fldChar w:fldCharType="end"/>
        </w:r>
      </w:hyperlink>
    </w:p>
    <w:p w14:paraId="0D659C8F" w14:textId="05C4F30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69" w:history="1">
        <w:r w:rsidR="00CB5A9A" w:rsidRPr="00741657">
          <w:rPr>
            <w:rStyle w:val="Hiperhivatkozs"/>
            <w:noProof/>
          </w:rPr>
          <w:t>11.4.2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FAM rendszer állapotának lekérdezése</w:t>
        </w:r>
        <w:r w:rsidR="00CB5A9A">
          <w:rPr>
            <w:noProof/>
            <w:webHidden/>
          </w:rPr>
          <w:tab/>
        </w:r>
        <w:r w:rsidR="00CB5A9A">
          <w:rPr>
            <w:noProof/>
            <w:webHidden/>
          </w:rPr>
          <w:fldChar w:fldCharType="begin"/>
        </w:r>
        <w:r w:rsidR="00CB5A9A">
          <w:rPr>
            <w:noProof/>
            <w:webHidden/>
          </w:rPr>
          <w:instrText xml:space="preserve"> PAGEREF _Toc195567169 \h </w:instrText>
        </w:r>
        <w:r w:rsidR="00CB5A9A">
          <w:rPr>
            <w:noProof/>
            <w:webHidden/>
          </w:rPr>
        </w:r>
        <w:r w:rsidR="00CB5A9A">
          <w:rPr>
            <w:noProof/>
            <w:webHidden/>
          </w:rPr>
          <w:fldChar w:fldCharType="separate"/>
        </w:r>
        <w:r>
          <w:rPr>
            <w:noProof/>
            <w:webHidden/>
          </w:rPr>
          <w:t>170</w:t>
        </w:r>
        <w:r w:rsidR="00CB5A9A">
          <w:rPr>
            <w:noProof/>
            <w:webHidden/>
          </w:rPr>
          <w:fldChar w:fldCharType="end"/>
        </w:r>
      </w:hyperlink>
    </w:p>
    <w:p w14:paraId="0E33C9AF" w14:textId="5C337FBC"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70" w:history="1">
        <w:r w:rsidR="00CB5A9A" w:rsidRPr="00741657">
          <w:rPr>
            <w:rStyle w:val="Hiperhivatkozs"/>
            <w:noProof/>
          </w:rPr>
          <w:t>11.4.3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Bizonylatkezelés állapota</w:t>
        </w:r>
        <w:r w:rsidR="00CB5A9A">
          <w:rPr>
            <w:noProof/>
            <w:webHidden/>
          </w:rPr>
          <w:tab/>
        </w:r>
        <w:r w:rsidR="00CB5A9A">
          <w:rPr>
            <w:noProof/>
            <w:webHidden/>
          </w:rPr>
          <w:fldChar w:fldCharType="begin"/>
        </w:r>
        <w:r w:rsidR="00CB5A9A">
          <w:rPr>
            <w:noProof/>
            <w:webHidden/>
          </w:rPr>
          <w:instrText xml:space="preserve"> PAGEREF _Toc195567170 \h </w:instrText>
        </w:r>
        <w:r w:rsidR="00CB5A9A">
          <w:rPr>
            <w:noProof/>
            <w:webHidden/>
          </w:rPr>
        </w:r>
        <w:r w:rsidR="00CB5A9A">
          <w:rPr>
            <w:noProof/>
            <w:webHidden/>
          </w:rPr>
          <w:fldChar w:fldCharType="separate"/>
        </w:r>
        <w:r>
          <w:rPr>
            <w:noProof/>
            <w:webHidden/>
          </w:rPr>
          <w:t>173</w:t>
        </w:r>
        <w:r w:rsidR="00CB5A9A">
          <w:rPr>
            <w:noProof/>
            <w:webHidden/>
          </w:rPr>
          <w:fldChar w:fldCharType="end"/>
        </w:r>
      </w:hyperlink>
    </w:p>
    <w:p w14:paraId="73CCE6BC" w14:textId="3D508FE2"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71" w:history="1">
        <w:r w:rsidR="00CB5A9A" w:rsidRPr="00741657">
          <w:rPr>
            <w:rStyle w:val="Hiperhivatkozs"/>
            <w:noProof/>
          </w:rPr>
          <w:t>11.5</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Telemetria</w:t>
        </w:r>
        <w:r w:rsidR="00CB5A9A">
          <w:rPr>
            <w:noProof/>
            <w:webHidden/>
          </w:rPr>
          <w:tab/>
        </w:r>
        <w:r w:rsidR="00CB5A9A">
          <w:rPr>
            <w:noProof/>
            <w:webHidden/>
          </w:rPr>
          <w:fldChar w:fldCharType="begin"/>
        </w:r>
        <w:r w:rsidR="00CB5A9A">
          <w:rPr>
            <w:noProof/>
            <w:webHidden/>
          </w:rPr>
          <w:instrText xml:space="preserve"> PAGEREF _Toc195567171 \h </w:instrText>
        </w:r>
        <w:r w:rsidR="00CB5A9A">
          <w:rPr>
            <w:noProof/>
            <w:webHidden/>
          </w:rPr>
        </w:r>
        <w:r w:rsidR="00CB5A9A">
          <w:rPr>
            <w:noProof/>
            <w:webHidden/>
          </w:rPr>
          <w:fldChar w:fldCharType="separate"/>
        </w:r>
        <w:r>
          <w:rPr>
            <w:noProof/>
            <w:webHidden/>
          </w:rPr>
          <w:t>174</w:t>
        </w:r>
        <w:r w:rsidR="00CB5A9A">
          <w:rPr>
            <w:noProof/>
            <w:webHidden/>
          </w:rPr>
          <w:fldChar w:fldCharType="end"/>
        </w:r>
      </w:hyperlink>
    </w:p>
    <w:p w14:paraId="16BCA1ED" w14:textId="38353C16"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72" w:history="1">
        <w:r w:rsidR="00CB5A9A" w:rsidRPr="00741657">
          <w:rPr>
            <w:rStyle w:val="Hiperhivatkozs"/>
            <w:noProof/>
          </w:rPr>
          <w:t>11.5.1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Válaszüzenetek, hibakódok</w:t>
        </w:r>
        <w:r w:rsidR="00CB5A9A">
          <w:rPr>
            <w:noProof/>
            <w:webHidden/>
          </w:rPr>
          <w:tab/>
        </w:r>
        <w:r w:rsidR="00CB5A9A">
          <w:rPr>
            <w:noProof/>
            <w:webHidden/>
          </w:rPr>
          <w:fldChar w:fldCharType="begin"/>
        </w:r>
        <w:r w:rsidR="00CB5A9A">
          <w:rPr>
            <w:noProof/>
            <w:webHidden/>
          </w:rPr>
          <w:instrText xml:space="preserve"> PAGEREF _Toc195567172 \h </w:instrText>
        </w:r>
        <w:r w:rsidR="00CB5A9A">
          <w:rPr>
            <w:noProof/>
            <w:webHidden/>
          </w:rPr>
        </w:r>
        <w:r w:rsidR="00CB5A9A">
          <w:rPr>
            <w:noProof/>
            <w:webHidden/>
          </w:rPr>
          <w:fldChar w:fldCharType="separate"/>
        </w:r>
        <w:r>
          <w:rPr>
            <w:noProof/>
            <w:webHidden/>
          </w:rPr>
          <w:t>174</w:t>
        </w:r>
        <w:r w:rsidR="00CB5A9A">
          <w:rPr>
            <w:noProof/>
            <w:webHidden/>
          </w:rPr>
          <w:fldChar w:fldCharType="end"/>
        </w:r>
      </w:hyperlink>
    </w:p>
    <w:p w14:paraId="5D9CBCAA" w14:textId="08B18947"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73" w:history="1">
        <w:r w:rsidR="00CB5A9A" w:rsidRPr="00741657">
          <w:rPr>
            <w:rStyle w:val="Hiperhivatkozs"/>
            <w:noProof/>
          </w:rPr>
          <w:t>11.5.2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Hello</w:t>
        </w:r>
        <w:r w:rsidR="00CB5A9A">
          <w:rPr>
            <w:noProof/>
            <w:webHidden/>
          </w:rPr>
          <w:tab/>
        </w:r>
        <w:r w:rsidR="00CB5A9A">
          <w:rPr>
            <w:noProof/>
            <w:webHidden/>
          </w:rPr>
          <w:fldChar w:fldCharType="begin"/>
        </w:r>
        <w:r w:rsidR="00CB5A9A">
          <w:rPr>
            <w:noProof/>
            <w:webHidden/>
          </w:rPr>
          <w:instrText xml:space="preserve"> PAGEREF _Toc195567173 \h </w:instrText>
        </w:r>
        <w:r w:rsidR="00CB5A9A">
          <w:rPr>
            <w:noProof/>
            <w:webHidden/>
          </w:rPr>
        </w:r>
        <w:r w:rsidR="00CB5A9A">
          <w:rPr>
            <w:noProof/>
            <w:webHidden/>
          </w:rPr>
          <w:fldChar w:fldCharType="separate"/>
        </w:r>
        <w:r>
          <w:rPr>
            <w:noProof/>
            <w:webHidden/>
          </w:rPr>
          <w:t>175</w:t>
        </w:r>
        <w:r w:rsidR="00CB5A9A">
          <w:rPr>
            <w:noProof/>
            <w:webHidden/>
          </w:rPr>
          <w:fldChar w:fldCharType="end"/>
        </w:r>
      </w:hyperlink>
    </w:p>
    <w:p w14:paraId="60FEAF1B" w14:textId="07FF3DFB"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74" w:history="1">
        <w:r w:rsidR="00CB5A9A" w:rsidRPr="00741657">
          <w:rPr>
            <w:rStyle w:val="Hiperhivatkozs"/>
            <w:noProof/>
          </w:rPr>
          <w:t>11.5.3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Belföldi adószám lekérdezés</w:t>
        </w:r>
        <w:r w:rsidR="00CB5A9A">
          <w:rPr>
            <w:noProof/>
            <w:webHidden/>
          </w:rPr>
          <w:tab/>
        </w:r>
        <w:r w:rsidR="00CB5A9A">
          <w:rPr>
            <w:noProof/>
            <w:webHidden/>
          </w:rPr>
          <w:fldChar w:fldCharType="begin"/>
        </w:r>
        <w:r w:rsidR="00CB5A9A">
          <w:rPr>
            <w:noProof/>
            <w:webHidden/>
          </w:rPr>
          <w:instrText xml:space="preserve"> PAGEREF _Toc195567174 \h </w:instrText>
        </w:r>
        <w:r w:rsidR="00CB5A9A">
          <w:rPr>
            <w:noProof/>
            <w:webHidden/>
          </w:rPr>
        </w:r>
        <w:r w:rsidR="00CB5A9A">
          <w:rPr>
            <w:noProof/>
            <w:webHidden/>
          </w:rPr>
          <w:fldChar w:fldCharType="separate"/>
        </w:r>
        <w:r>
          <w:rPr>
            <w:noProof/>
            <w:webHidden/>
          </w:rPr>
          <w:t>176</w:t>
        </w:r>
        <w:r w:rsidR="00CB5A9A">
          <w:rPr>
            <w:noProof/>
            <w:webHidden/>
          </w:rPr>
          <w:fldChar w:fldCharType="end"/>
        </w:r>
      </w:hyperlink>
    </w:p>
    <w:p w14:paraId="2590877C" w14:textId="2F35D4A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75" w:history="1">
        <w:r w:rsidR="00CB5A9A" w:rsidRPr="00741657">
          <w:rPr>
            <w:rStyle w:val="Hiperhivatkozs"/>
            <w:noProof/>
          </w:rPr>
          <w:t>11.5.4</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Pénztárgép információk beküldése</w:t>
        </w:r>
        <w:r w:rsidR="00CB5A9A">
          <w:rPr>
            <w:noProof/>
            <w:webHidden/>
          </w:rPr>
          <w:tab/>
        </w:r>
        <w:r w:rsidR="00CB5A9A">
          <w:rPr>
            <w:noProof/>
            <w:webHidden/>
          </w:rPr>
          <w:fldChar w:fldCharType="begin"/>
        </w:r>
        <w:r w:rsidR="00CB5A9A">
          <w:rPr>
            <w:noProof/>
            <w:webHidden/>
          </w:rPr>
          <w:instrText xml:space="preserve"> PAGEREF _Toc195567175 \h </w:instrText>
        </w:r>
        <w:r w:rsidR="00CB5A9A">
          <w:rPr>
            <w:noProof/>
            <w:webHidden/>
          </w:rPr>
        </w:r>
        <w:r w:rsidR="00CB5A9A">
          <w:rPr>
            <w:noProof/>
            <w:webHidden/>
          </w:rPr>
          <w:fldChar w:fldCharType="separate"/>
        </w:r>
        <w:r>
          <w:rPr>
            <w:noProof/>
            <w:webHidden/>
          </w:rPr>
          <w:t>177</w:t>
        </w:r>
        <w:r w:rsidR="00CB5A9A">
          <w:rPr>
            <w:noProof/>
            <w:webHidden/>
          </w:rPr>
          <w:fldChar w:fldCharType="end"/>
        </w:r>
      </w:hyperlink>
    </w:p>
    <w:p w14:paraId="34AA705F" w14:textId="77E8CC6A"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76" w:history="1">
        <w:r w:rsidR="00CB5A9A" w:rsidRPr="00741657">
          <w:rPr>
            <w:rStyle w:val="Hiperhivatkozs"/>
            <w:noProof/>
          </w:rPr>
          <w:t>11.5.5</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Pénztárgép esemény beküldése</w:t>
        </w:r>
        <w:r w:rsidR="00CB5A9A">
          <w:rPr>
            <w:noProof/>
            <w:webHidden/>
          </w:rPr>
          <w:tab/>
        </w:r>
        <w:r w:rsidR="00CB5A9A">
          <w:rPr>
            <w:noProof/>
            <w:webHidden/>
          </w:rPr>
          <w:fldChar w:fldCharType="begin"/>
        </w:r>
        <w:r w:rsidR="00CB5A9A">
          <w:rPr>
            <w:noProof/>
            <w:webHidden/>
          </w:rPr>
          <w:instrText xml:space="preserve"> PAGEREF _Toc195567176 \h </w:instrText>
        </w:r>
        <w:r w:rsidR="00CB5A9A">
          <w:rPr>
            <w:noProof/>
            <w:webHidden/>
          </w:rPr>
        </w:r>
        <w:r w:rsidR="00CB5A9A">
          <w:rPr>
            <w:noProof/>
            <w:webHidden/>
          </w:rPr>
          <w:fldChar w:fldCharType="separate"/>
        </w:r>
        <w:r>
          <w:rPr>
            <w:noProof/>
            <w:webHidden/>
          </w:rPr>
          <w:t>179</w:t>
        </w:r>
        <w:r w:rsidR="00CB5A9A">
          <w:rPr>
            <w:noProof/>
            <w:webHidden/>
          </w:rPr>
          <w:fldChar w:fldCharType="end"/>
        </w:r>
      </w:hyperlink>
    </w:p>
    <w:p w14:paraId="09A5BB91" w14:textId="754EAC9B"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77" w:history="1">
        <w:r w:rsidR="00CB5A9A" w:rsidRPr="00741657">
          <w:rPr>
            <w:rStyle w:val="Hiperhivatkozs"/>
            <w:noProof/>
          </w:rPr>
          <w:t>11.6</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Valutakezelés</w:t>
        </w:r>
        <w:r w:rsidR="00CB5A9A">
          <w:rPr>
            <w:noProof/>
            <w:webHidden/>
          </w:rPr>
          <w:tab/>
        </w:r>
        <w:r w:rsidR="00CB5A9A">
          <w:rPr>
            <w:noProof/>
            <w:webHidden/>
          </w:rPr>
          <w:fldChar w:fldCharType="begin"/>
        </w:r>
        <w:r w:rsidR="00CB5A9A">
          <w:rPr>
            <w:noProof/>
            <w:webHidden/>
          </w:rPr>
          <w:instrText xml:space="preserve"> PAGEREF _Toc195567177 \h </w:instrText>
        </w:r>
        <w:r w:rsidR="00CB5A9A">
          <w:rPr>
            <w:noProof/>
            <w:webHidden/>
          </w:rPr>
        </w:r>
        <w:r w:rsidR="00CB5A9A">
          <w:rPr>
            <w:noProof/>
            <w:webHidden/>
          </w:rPr>
          <w:fldChar w:fldCharType="separate"/>
        </w:r>
        <w:r>
          <w:rPr>
            <w:noProof/>
            <w:webHidden/>
          </w:rPr>
          <w:t>180</w:t>
        </w:r>
        <w:r w:rsidR="00CB5A9A">
          <w:rPr>
            <w:noProof/>
            <w:webHidden/>
          </w:rPr>
          <w:fldChar w:fldCharType="end"/>
        </w:r>
      </w:hyperlink>
    </w:p>
    <w:p w14:paraId="36194EFE" w14:textId="584B17E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78" w:history="1">
        <w:r w:rsidR="00CB5A9A" w:rsidRPr="00741657">
          <w:rPr>
            <w:rStyle w:val="Hiperhivatkozs"/>
            <w:noProof/>
          </w:rPr>
          <w:t>11.6.1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Kiemelt objektum leírók és adatmezők</w:t>
        </w:r>
        <w:r w:rsidR="00CB5A9A">
          <w:rPr>
            <w:noProof/>
            <w:webHidden/>
          </w:rPr>
          <w:tab/>
        </w:r>
        <w:r w:rsidR="00CB5A9A">
          <w:rPr>
            <w:noProof/>
            <w:webHidden/>
          </w:rPr>
          <w:fldChar w:fldCharType="begin"/>
        </w:r>
        <w:r w:rsidR="00CB5A9A">
          <w:rPr>
            <w:noProof/>
            <w:webHidden/>
          </w:rPr>
          <w:instrText xml:space="preserve"> PAGEREF _Toc195567178 \h </w:instrText>
        </w:r>
        <w:r w:rsidR="00CB5A9A">
          <w:rPr>
            <w:noProof/>
            <w:webHidden/>
          </w:rPr>
        </w:r>
        <w:r w:rsidR="00CB5A9A">
          <w:rPr>
            <w:noProof/>
            <w:webHidden/>
          </w:rPr>
          <w:fldChar w:fldCharType="separate"/>
        </w:r>
        <w:r>
          <w:rPr>
            <w:noProof/>
            <w:webHidden/>
          </w:rPr>
          <w:t>180</w:t>
        </w:r>
        <w:r w:rsidR="00CB5A9A">
          <w:rPr>
            <w:noProof/>
            <w:webHidden/>
          </w:rPr>
          <w:fldChar w:fldCharType="end"/>
        </w:r>
      </w:hyperlink>
    </w:p>
    <w:p w14:paraId="03F82B49" w14:textId="1BDE7789"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79" w:history="1">
        <w:r w:rsidR="00CB5A9A" w:rsidRPr="00741657">
          <w:rPr>
            <w:rStyle w:val="Hiperhivatkozs"/>
            <w:noProof/>
          </w:rPr>
          <w:t>11.6.2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Egy valutatípus lekérdezése</w:t>
        </w:r>
        <w:r w:rsidR="00CB5A9A">
          <w:rPr>
            <w:noProof/>
            <w:webHidden/>
          </w:rPr>
          <w:tab/>
        </w:r>
        <w:r w:rsidR="00CB5A9A">
          <w:rPr>
            <w:noProof/>
            <w:webHidden/>
          </w:rPr>
          <w:fldChar w:fldCharType="begin"/>
        </w:r>
        <w:r w:rsidR="00CB5A9A">
          <w:rPr>
            <w:noProof/>
            <w:webHidden/>
          </w:rPr>
          <w:instrText xml:space="preserve"> PAGEREF _Toc195567179 \h </w:instrText>
        </w:r>
        <w:r w:rsidR="00CB5A9A">
          <w:rPr>
            <w:noProof/>
            <w:webHidden/>
          </w:rPr>
        </w:r>
        <w:r w:rsidR="00CB5A9A">
          <w:rPr>
            <w:noProof/>
            <w:webHidden/>
          </w:rPr>
          <w:fldChar w:fldCharType="separate"/>
        </w:r>
        <w:r>
          <w:rPr>
            <w:noProof/>
            <w:webHidden/>
          </w:rPr>
          <w:t>180</w:t>
        </w:r>
        <w:r w:rsidR="00CB5A9A">
          <w:rPr>
            <w:noProof/>
            <w:webHidden/>
          </w:rPr>
          <w:fldChar w:fldCharType="end"/>
        </w:r>
      </w:hyperlink>
    </w:p>
    <w:p w14:paraId="62A14E28" w14:textId="4DE6FB41"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80" w:history="1">
        <w:r w:rsidR="00CB5A9A" w:rsidRPr="00741657">
          <w:rPr>
            <w:rStyle w:val="Hiperhivatkozs"/>
            <w:noProof/>
          </w:rPr>
          <w:t>11.6.3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Az összes valuta lekérdezése</w:t>
        </w:r>
        <w:r w:rsidR="00CB5A9A">
          <w:rPr>
            <w:noProof/>
            <w:webHidden/>
          </w:rPr>
          <w:tab/>
        </w:r>
        <w:r w:rsidR="00CB5A9A">
          <w:rPr>
            <w:noProof/>
            <w:webHidden/>
          </w:rPr>
          <w:fldChar w:fldCharType="begin"/>
        </w:r>
        <w:r w:rsidR="00CB5A9A">
          <w:rPr>
            <w:noProof/>
            <w:webHidden/>
          </w:rPr>
          <w:instrText xml:space="preserve"> PAGEREF _Toc195567180 \h </w:instrText>
        </w:r>
        <w:r w:rsidR="00CB5A9A">
          <w:rPr>
            <w:noProof/>
            <w:webHidden/>
          </w:rPr>
        </w:r>
        <w:r w:rsidR="00CB5A9A">
          <w:rPr>
            <w:noProof/>
            <w:webHidden/>
          </w:rPr>
          <w:fldChar w:fldCharType="separate"/>
        </w:r>
        <w:r>
          <w:rPr>
            <w:noProof/>
            <w:webHidden/>
          </w:rPr>
          <w:t>181</w:t>
        </w:r>
        <w:r w:rsidR="00CB5A9A">
          <w:rPr>
            <w:noProof/>
            <w:webHidden/>
          </w:rPr>
          <w:fldChar w:fldCharType="end"/>
        </w:r>
      </w:hyperlink>
    </w:p>
    <w:p w14:paraId="61404F0A" w14:textId="46C29B25"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81" w:history="1">
        <w:r w:rsidR="00CB5A9A" w:rsidRPr="00741657">
          <w:rPr>
            <w:rStyle w:val="Hiperhivatkozs"/>
            <w:noProof/>
          </w:rPr>
          <w:t>11.6.4</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Egy valuta törlése</w:t>
        </w:r>
        <w:r w:rsidR="00CB5A9A">
          <w:rPr>
            <w:noProof/>
            <w:webHidden/>
          </w:rPr>
          <w:tab/>
        </w:r>
        <w:r w:rsidR="00CB5A9A">
          <w:rPr>
            <w:noProof/>
            <w:webHidden/>
          </w:rPr>
          <w:fldChar w:fldCharType="begin"/>
        </w:r>
        <w:r w:rsidR="00CB5A9A">
          <w:rPr>
            <w:noProof/>
            <w:webHidden/>
          </w:rPr>
          <w:instrText xml:space="preserve"> PAGEREF _Toc195567181 \h </w:instrText>
        </w:r>
        <w:r w:rsidR="00CB5A9A">
          <w:rPr>
            <w:noProof/>
            <w:webHidden/>
          </w:rPr>
        </w:r>
        <w:r w:rsidR="00CB5A9A">
          <w:rPr>
            <w:noProof/>
            <w:webHidden/>
          </w:rPr>
          <w:fldChar w:fldCharType="separate"/>
        </w:r>
        <w:r>
          <w:rPr>
            <w:noProof/>
            <w:webHidden/>
          </w:rPr>
          <w:t>182</w:t>
        </w:r>
        <w:r w:rsidR="00CB5A9A">
          <w:rPr>
            <w:noProof/>
            <w:webHidden/>
          </w:rPr>
          <w:fldChar w:fldCharType="end"/>
        </w:r>
      </w:hyperlink>
    </w:p>
    <w:p w14:paraId="7B250BCB" w14:textId="0B3E687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82" w:history="1">
        <w:r w:rsidR="00CB5A9A" w:rsidRPr="00741657">
          <w:rPr>
            <w:rStyle w:val="Hiperhivatkozs"/>
            <w:noProof/>
          </w:rPr>
          <w:t>11.6.5</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Egy valutatípus hozzáadása vagy módosítása</w:t>
        </w:r>
        <w:r w:rsidR="00CB5A9A">
          <w:rPr>
            <w:noProof/>
            <w:webHidden/>
          </w:rPr>
          <w:tab/>
        </w:r>
        <w:r w:rsidR="00CB5A9A">
          <w:rPr>
            <w:noProof/>
            <w:webHidden/>
          </w:rPr>
          <w:fldChar w:fldCharType="begin"/>
        </w:r>
        <w:r w:rsidR="00CB5A9A">
          <w:rPr>
            <w:noProof/>
            <w:webHidden/>
          </w:rPr>
          <w:instrText xml:space="preserve"> PAGEREF _Toc195567182 \h </w:instrText>
        </w:r>
        <w:r w:rsidR="00CB5A9A">
          <w:rPr>
            <w:noProof/>
            <w:webHidden/>
          </w:rPr>
        </w:r>
        <w:r w:rsidR="00CB5A9A">
          <w:rPr>
            <w:noProof/>
            <w:webHidden/>
          </w:rPr>
          <w:fldChar w:fldCharType="separate"/>
        </w:r>
        <w:r>
          <w:rPr>
            <w:noProof/>
            <w:webHidden/>
          </w:rPr>
          <w:t>182</w:t>
        </w:r>
        <w:r w:rsidR="00CB5A9A">
          <w:rPr>
            <w:noProof/>
            <w:webHidden/>
          </w:rPr>
          <w:fldChar w:fldCharType="end"/>
        </w:r>
      </w:hyperlink>
    </w:p>
    <w:p w14:paraId="574270CB" w14:textId="2B46036C"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83" w:history="1">
        <w:r w:rsidR="00CB5A9A" w:rsidRPr="00741657">
          <w:rPr>
            <w:rStyle w:val="Hiperhivatkozs"/>
            <w:noProof/>
          </w:rPr>
          <w:t>11.7</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Fizetési módok</w:t>
        </w:r>
        <w:r w:rsidR="00CB5A9A">
          <w:rPr>
            <w:noProof/>
            <w:webHidden/>
          </w:rPr>
          <w:tab/>
        </w:r>
        <w:r w:rsidR="00CB5A9A">
          <w:rPr>
            <w:noProof/>
            <w:webHidden/>
          </w:rPr>
          <w:fldChar w:fldCharType="begin"/>
        </w:r>
        <w:r w:rsidR="00CB5A9A">
          <w:rPr>
            <w:noProof/>
            <w:webHidden/>
          </w:rPr>
          <w:instrText xml:space="preserve"> PAGEREF _Toc195567183 \h </w:instrText>
        </w:r>
        <w:r w:rsidR="00CB5A9A">
          <w:rPr>
            <w:noProof/>
            <w:webHidden/>
          </w:rPr>
        </w:r>
        <w:r w:rsidR="00CB5A9A">
          <w:rPr>
            <w:noProof/>
            <w:webHidden/>
          </w:rPr>
          <w:fldChar w:fldCharType="separate"/>
        </w:r>
        <w:r>
          <w:rPr>
            <w:noProof/>
            <w:webHidden/>
          </w:rPr>
          <w:t>183</w:t>
        </w:r>
        <w:r w:rsidR="00CB5A9A">
          <w:rPr>
            <w:noProof/>
            <w:webHidden/>
          </w:rPr>
          <w:fldChar w:fldCharType="end"/>
        </w:r>
      </w:hyperlink>
    </w:p>
    <w:p w14:paraId="2AEDF3F0" w14:textId="29E518CD"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84" w:history="1">
        <w:r w:rsidR="00CB5A9A" w:rsidRPr="00741657">
          <w:rPr>
            <w:rStyle w:val="Hiperhivatkozs"/>
            <w:noProof/>
          </w:rPr>
          <w:t>11.7.1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Kiemelt objektum leírók és adatmezők</w:t>
        </w:r>
        <w:r w:rsidR="00CB5A9A">
          <w:rPr>
            <w:noProof/>
            <w:webHidden/>
          </w:rPr>
          <w:tab/>
        </w:r>
        <w:r w:rsidR="00CB5A9A">
          <w:rPr>
            <w:noProof/>
            <w:webHidden/>
          </w:rPr>
          <w:fldChar w:fldCharType="begin"/>
        </w:r>
        <w:r w:rsidR="00CB5A9A">
          <w:rPr>
            <w:noProof/>
            <w:webHidden/>
          </w:rPr>
          <w:instrText xml:space="preserve"> PAGEREF _Toc195567184 \h </w:instrText>
        </w:r>
        <w:r w:rsidR="00CB5A9A">
          <w:rPr>
            <w:noProof/>
            <w:webHidden/>
          </w:rPr>
        </w:r>
        <w:r w:rsidR="00CB5A9A">
          <w:rPr>
            <w:noProof/>
            <w:webHidden/>
          </w:rPr>
          <w:fldChar w:fldCharType="separate"/>
        </w:r>
        <w:r>
          <w:rPr>
            <w:noProof/>
            <w:webHidden/>
          </w:rPr>
          <w:t>183</w:t>
        </w:r>
        <w:r w:rsidR="00CB5A9A">
          <w:rPr>
            <w:noProof/>
            <w:webHidden/>
          </w:rPr>
          <w:fldChar w:fldCharType="end"/>
        </w:r>
      </w:hyperlink>
    </w:p>
    <w:p w14:paraId="05B41003" w14:textId="60113DAA"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85" w:history="1">
        <w:r w:rsidR="00CB5A9A" w:rsidRPr="00741657">
          <w:rPr>
            <w:rStyle w:val="Hiperhivatkozs"/>
            <w:noProof/>
          </w:rPr>
          <w:t>11.7.2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Egy fizetési mód lekérdezése</w:t>
        </w:r>
        <w:r w:rsidR="00CB5A9A">
          <w:rPr>
            <w:noProof/>
            <w:webHidden/>
          </w:rPr>
          <w:tab/>
        </w:r>
        <w:r w:rsidR="00CB5A9A">
          <w:rPr>
            <w:noProof/>
            <w:webHidden/>
          </w:rPr>
          <w:fldChar w:fldCharType="begin"/>
        </w:r>
        <w:r w:rsidR="00CB5A9A">
          <w:rPr>
            <w:noProof/>
            <w:webHidden/>
          </w:rPr>
          <w:instrText xml:space="preserve"> PAGEREF _Toc195567185 \h </w:instrText>
        </w:r>
        <w:r w:rsidR="00CB5A9A">
          <w:rPr>
            <w:noProof/>
            <w:webHidden/>
          </w:rPr>
        </w:r>
        <w:r w:rsidR="00CB5A9A">
          <w:rPr>
            <w:noProof/>
            <w:webHidden/>
          </w:rPr>
          <w:fldChar w:fldCharType="separate"/>
        </w:r>
        <w:r>
          <w:rPr>
            <w:noProof/>
            <w:webHidden/>
          </w:rPr>
          <w:t>183</w:t>
        </w:r>
        <w:r w:rsidR="00CB5A9A">
          <w:rPr>
            <w:noProof/>
            <w:webHidden/>
          </w:rPr>
          <w:fldChar w:fldCharType="end"/>
        </w:r>
      </w:hyperlink>
    </w:p>
    <w:p w14:paraId="67D7040D" w14:textId="5726DAE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86" w:history="1">
        <w:r w:rsidR="00CB5A9A" w:rsidRPr="00741657">
          <w:rPr>
            <w:rStyle w:val="Hiperhivatkozs"/>
            <w:noProof/>
          </w:rPr>
          <w:t>11.7.3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Az összes fizetési mód lekérdezése</w:t>
        </w:r>
        <w:r w:rsidR="00CB5A9A">
          <w:rPr>
            <w:noProof/>
            <w:webHidden/>
          </w:rPr>
          <w:tab/>
        </w:r>
        <w:r w:rsidR="00CB5A9A">
          <w:rPr>
            <w:noProof/>
            <w:webHidden/>
          </w:rPr>
          <w:fldChar w:fldCharType="begin"/>
        </w:r>
        <w:r w:rsidR="00CB5A9A">
          <w:rPr>
            <w:noProof/>
            <w:webHidden/>
          </w:rPr>
          <w:instrText xml:space="preserve"> PAGEREF _Toc195567186 \h </w:instrText>
        </w:r>
        <w:r w:rsidR="00CB5A9A">
          <w:rPr>
            <w:noProof/>
            <w:webHidden/>
          </w:rPr>
        </w:r>
        <w:r w:rsidR="00CB5A9A">
          <w:rPr>
            <w:noProof/>
            <w:webHidden/>
          </w:rPr>
          <w:fldChar w:fldCharType="separate"/>
        </w:r>
        <w:r>
          <w:rPr>
            <w:noProof/>
            <w:webHidden/>
          </w:rPr>
          <w:t>184</w:t>
        </w:r>
        <w:r w:rsidR="00CB5A9A">
          <w:rPr>
            <w:noProof/>
            <w:webHidden/>
          </w:rPr>
          <w:fldChar w:fldCharType="end"/>
        </w:r>
      </w:hyperlink>
    </w:p>
    <w:p w14:paraId="3EC35312" w14:textId="31725E6D"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87" w:history="1">
        <w:r w:rsidR="00CB5A9A" w:rsidRPr="00741657">
          <w:rPr>
            <w:rStyle w:val="Hiperhivatkozs"/>
            <w:noProof/>
          </w:rPr>
          <w:t>11.7.4</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Egy fizetési mód törlése</w:t>
        </w:r>
        <w:r w:rsidR="00CB5A9A">
          <w:rPr>
            <w:noProof/>
            <w:webHidden/>
          </w:rPr>
          <w:tab/>
        </w:r>
        <w:r w:rsidR="00CB5A9A">
          <w:rPr>
            <w:noProof/>
            <w:webHidden/>
          </w:rPr>
          <w:fldChar w:fldCharType="begin"/>
        </w:r>
        <w:r w:rsidR="00CB5A9A">
          <w:rPr>
            <w:noProof/>
            <w:webHidden/>
          </w:rPr>
          <w:instrText xml:space="preserve"> PAGEREF _Toc195567187 \h </w:instrText>
        </w:r>
        <w:r w:rsidR="00CB5A9A">
          <w:rPr>
            <w:noProof/>
            <w:webHidden/>
          </w:rPr>
        </w:r>
        <w:r w:rsidR="00CB5A9A">
          <w:rPr>
            <w:noProof/>
            <w:webHidden/>
          </w:rPr>
          <w:fldChar w:fldCharType="separate"/>
        </w:r>
        <w:r>
          <w:rPr>
            <w:noProof/>
            <w:webHidden/>
          </w:rPr>
          <w:t>185</w:t>
        </w:r>
        <w:r w:rsidR="00CB5A9A">
          <w:rPr>
            <w:noProof/>
            <w:webHidden/>
          </w:rPr>
          <w:fldChar w:fldCharType="end"/>
        </w:r>
      </w:hyperlink>
    </w:p>
    <w:p w14:paraId="6656A60A" w14:textId="29DE69A9"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88" w:history="1">
        <w:r w:rsidR="00CB5A9A" w:rsidRPr="00741657">
          <w:rPr>
            <w:rStyle w:val="Hiperhivatkozs"/>
            <w:noProof/>
            <w:lang w:val="pt-BR"/>
          </w:rPr>
          <w:t>11.7.5</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lang w:val="pt-BR"/>
          </w:rPr>
          <w:t>Egy fizetési mód hozzáadása vagy szerkesztése</w:t>
        </w:r>
        <w:r w:rsidR="00CB5A9A">
          <w:rPr>
            <w:noProof/>
            <w:webHidden/>
          </w:rPr>
          <w:tab/>
        </w:r>
        <w:r w:rsidR="00CB5A9A">
          <w:rPr>
            <w:noProof/>
            <w:webHidden/>
          </w:rPr>
          <w:fldChar w:fldCharType="begin"/>
        </w:r>
        <w:r w:rsidR="00CB5A9A">
          <w:rPr>
            <w:noProof/>
            <w:webHidden/>
          </w:rPr>
          <w:instrText xml:space="preserve"> PAGEREF _Toc195567188 \h </w:instrText>
        </w:r>
        <w:r w:rsidR="00CB5A9A">
          <w:rPr>
            <w:noProof/>
            <w:webHidden/>
          </w:rPr>
        </w:r>
        <w:r w:rsidR="00CB5A9A">
          <w:rPr>
            <w:noProof/>
            <w:webHidden/>
          </w:rPr>
          <w:fldChar w:fldCharType="separate"/>
        </w:r>
        <w:r>
          <w:rPr>
            <w:noProof/>
            <w:webHidden/>
          </w:rPr>
          <w:t>186</w:t>
        </w:r>
        <w:r w:rsidR="00CB5A9A">
          <w:rPr>
            <w:noProof/>
            <w:webHidden/>
          </w:rPr>
          <w:fldChar w:fldCharType="end"/>
        </w:r>
      </w:hyperlink>
    </w:p>
    <w:p w14:paraId="252CB8EF" w14:textId="09973E3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89" w:history="1">
        <w:r w:rsidR="00CB5A9A" w:rsidRPr="00741657">
          <w:rPr>
            <w:rStyle w:val="Hiperhivatkozs"/>
            <w:noProof/>
          </w:rPr>
          <w:t>11.7.6</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Az összes előre definiált fizetési mód lekérdezése</w:t>
        </w:r>
        <w:r w:rsidR="00CB5A9A">
          <w:rPr>
            <w:noProof/>
            <w:webHidden/>
          </w:rPr>
          <w:tab/>
        </w:r>
        <w:r w:rsidR="00CB5A9A">
          <w:rPr>
            <w:noProof/>
            <w:webHidden/>
          </w:rPr>
          <w:fldChar w:fldCharType="begin"/>
        </w:r>
        <w:r w:rsidR="00CB5A9A">
          <w:rPr>
            <w:noProof/>
            <w:webHidden/>
          </w:rPr>
          <w:instrText xml:space="preserve"> PAGEREF _Toc195567189 \h </w:instrText>
        </w:r>
        <w:r w:rsidR="00CB5A9A">
          <w:rPr>
            <w:noProof/>
            <w:webHidden/>
          </w:rPr>
        </w:r>
        <w:r w:rsidR="00CB5A9A">
          <w:rPr>
            <w:noProof/>
            <w:webHidden/>
          </w:rPr>
          <w:fldChar w:fldCharType="separate"/>
        </w:r>
        <w:r>
          <w:rPr>
            <w:noProof/>
            <w:webHidden/>
          </w:rPr>
          <w:t>187</w:t>
        </w:r>
        <w:r w:rsidR="00CB5A9A">
          <w:rPr>
            <w:noProof/>
            <w:webHidden/>
          </w:rPr>
          <w:fldChar w:fldCharType="end"/>
        </w:r>
      </w:hyperlink>
    </w:p>
    <w:p w14:paraId="3FBF607F" w14:textId="6BE0BD2F"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90" w:history="1">
        <w:r w:rsidR="00CB5A9A" w:rsidRPr="00741657">
          <w:rPr>
            <w:rStyle w:val="Hiperhivatkozs"/>
            <w:noProof/>
          </w:rPr>
          <w:t>11.8</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Periféria kezelés</w:t>
        </w:r>
        <w:r w:rsidR="00CB5A9A">
          <w:rPr>
            <w:noProof/>
            <w:webHidden/>
          </w:rPr>
          <w:tab/>
        </w:r>
        <w:r w:rsidR="00CB5A9A">
          <w:rPr>
            <w:noProof/>
            <w:webHidden/>
          </w:rPr>
          <w:fldChar w:fldCharType="begin"/>
        </w:r>
        <w:r w:rsidR="00CB5A9A">
          <w:rPr>
            <w:noProof/>
            <w:webHidden/>
          </w:rPr>
          <w:instrText xml:space="preserve"> PAGEREF _Toc195567190 \h </w:instrText>
        </w:r>
        <w:r w:rsidR="00CB5A9A">
          <w:rPr>
            <w:noProof/>
            <w:webHidden/>
          </w:rPr>
        </w:r>
        <w:r w:rsidR="00CB5A9A">
          <w:rPr>
            <w:noProof/>
            <w:webHidden/>
          </w:rPr>
          <w:fldChar w:fldCharType="separate"/>
        </w:r>
        <w:r>
          <w:rPr>
            <w:noProof/>
            <w:webHidden/>
          </w:rPr>
          <w:t>189</w:t>
        </w:r>
        <w:r w:rsidR="00CB5A9A">
          <w:rPr>
            <w:noProof/>
            <w:webHidden/>
          </w:rPr>
          <w:fldChar w:fldCharType="end"/>
        </w:r>
      </w:hyperlink>
    </w:p>
    <w:p w14:paraId="2BE5C067" w14:textId="0B49ED3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91" w:history="1">
        <w:r w:rsidR="00CB5A9A" w:rsidRPr="00741657">
          <w:rPr>
            <w:rStyle w:val="Hiperhivatkozs"/>
            <w:noProof/>
          </w:rPr>
          <w:t>11.8.1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Periféria beállítások</w:t>
        </w:r>
        <w:r w:rsidR="00CB5A9A">
          <w:rPr>
            <w:noProof/>
            <w:webHidden/>
          </w:rPr>
          <w:tab/>
        </w:r>
        <w:r w:rsidR="00CB5A9A">
          <w:rPr>
            <w:noProof/>
            <w:webHidden/>
          </w:rPr>
          <w:fldChar w:fldCharType="begin"/>
        </w:r>
        <w:r w:rsidR="00CB5A9A">
          <w:rPr>
            <w:noProof/>
            <w:webHidden/>
          </w:rPr>
          <w:instrText xml:space="preserve"> PAGEREF _Toc195567191 \h </w:instrText>
        </w:r>
        <w:r w:rsidR="00CB5A9A">
          <w:rPr>
            <w:noProof/>
            <w:webHidden/>
          </w:rPr>
        </w:r>
        <w:r w:rsidR="00CB5A9A">
          <w:rPr>
            <w:noProof/>
            <w:webHidden/>
          </w:rPr>
          <w:fldChar w:fldCharType="separate"/>
        </w:r>
        <w:r>
          <w:rPr>
            <w:noProof/>
            <w:webHidden/>
          </w:rPr>
          <w:t>190</w:t>
        </w:r>
        <w:r w:rsidR="00CB5A9A">
          <w:rPr>
            <w:noProof/>
            <w:webHidden/>
          </w:rPr>
          <w:fldChar w:fldCharType="end"/>
        </w:r>
      </w:hyperlink>
    </w:p>
    <w:p w14:paraId="28130836" w14:textId="3D62040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92" w:history="1">
        <w:r w:rsidR="00CB5A9A" w:rsidRPr="00741657">
          <w:rPr>
            <w:rStyle w:val="Hiperhivatkozs"/>
            <w:noProof/>
          </w:rPr>
          <w:t>11.8.2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Beállítások lekérdezése</w:t>
        </w:r>
        <w:r w:rsidR="00CB5A9A">
          <w:rPr>
            <w:noProof/>
            <w:webHidden/>
          </w:rPr>
          <w:tab/>
        </w:r>
        <w:r w:rsidR="00CB5A9A">
          <w:rPr>
            <w:noProof/>
            <w:webHidden/>
          </w:rPr>
          <w:fldChar w:fldCharType="begin"/>
        </w:r>
        <w:r w:rsidR="00CB5A9A">
          <w:rPr>
            <w:noProof/>
            <w:webHidden/>
          </w:rPr>
          <w:instrText xml:space="preserve"> PAGEREF _Toc195567192 \h </w:instrText>
        </w:r>
        <w:r w:rsidR="00CB5A9A">
          <w:rPr>
            <w:noProof/>
            <w:webHidden/>
          </w:rPr>
        </w:r>
        <w:r w:rsidR="00CB5A9A">
          <w:rPr>
            <w:noProof/>
            <w:webHidden/>
          </w:rPr>
          <w:fldChar w:fldCharType="separate"/>
        </w:r>
        <w:r>
          <w:rPr>
            <w:noProof/>
            <w:webHidden/>
          </w:rPr>
          <w:t>190</w:t>
        </w:r>
        <w:r w:rsidR="00CB5A9A">
          <w:rPr>
            <w:noProof/>
            <w:webHidden/>
          </w:rPr>
          <w:fldChar w:fldCharType="end"/>
        </w:r>
      </w:hyperlink>
    </w:p>
    <w:p w14:paraId="7D2EBC75" w14:textId="35E01C5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93" w:history="1">
        <w:r w:rsidR="00CB5A9A" w:rsidRPr="00741657">
          <w:rPr>
            <w:rStyle w:val="Hiperhivatkozs"/>
            <w:noProof/>
          </w:rPr>
          <w:t>11.8.3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Beállítás rögzítése</w:t>
        </w:r>
        <w:r w:rsidR="00CB5A9A">
          <w:rPr>
            <w:noProof/>
            <w:webHidden/>
          </w:rPr>
          <w:tab/>
        </w:r>
        <w:r w:rsidR="00CB5A9A">
          <w:rPr>
            <w:noProof/>
            <w:webHidden/>
          </w:rPr>
          <w:fldChar w:fldCharType="begin"/>
        </w:r>
        <w:r w:rsidR="00CB5A9A">
          <w:rPr>
            <w:noProof/>
            <w:webHidden/>
          </w:rPr>
          <w:instrText xml:space="preserve"> PAGEREF _Toc195567193 \h </w:instrText>
        </w:r>
        <w:r w:rsidR="00CB5A9A">
          <w:rPr>
            <w:noProof/>
            <w:webHidden/>
          </w:rPr>
        </w:r>
        <w:r w:rsidR="00CB5A9A">
          <w:rPr>
            <w:noProof/>
            <w:webHidden/>
          </w:rPr>
          <w:fldChar w:fldCharType="separate"/>
        </w:r>
        <w:r>
          <w:rPr>
            <w:noProof/>
            <w:webHidden/>
          </w:rPr>
          <w:t>191</w:t>
        </w:r>
        <w:r w:rsidR="00CB5A9A">
          <w:rPr>
            <w:noProof/>
            <w:webHidden/>
          </w:rPr>
          <w:fldChar w:fldCharType="end"/>
        </w:r>
      </w:hyperlink>
    </w:p>
    <w:p w14:paraId="0500C13B" w14:textId="5B27D3F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194" w:history="1">
        <w:r w:rsidR="00CB5A9A" w:rsidRPr="00741657">
          <w:rPr>
            <w:rStyle w:val="Hiperhivatkozs"/>
            <w:noProof/>
          </w:rPr>
          <w:t>11.9</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Bizonylatok kezelése</w:t>
        </w:r>
        <w:r w:rsidR="00CB5A9A">
          <w:rPr>
            <w:noProof/>
            <w:webHidden/>
          </w:rPr>
          <w:tab/>
        </w:r>
        <w:r w:rsidR="00CB5A9A">
          <w:rPr>
            <w:noProof/>
            <w:webHidden/>
          </w:rPr>
          <w:fldChar w:fldCharType="begin"/>
        </w:r>
        <w:r w:rsidR="00CB5A9A">
          <w:rPr>
            <w:noProof/>
            <w:webHidden/>
          </w:rPr>
          <w:instrText xml:space="preserve"> PAGEREF _Toc195567194 \h </w:instrText>
        </w:r>
        <w:r w:rsidR="00CB5A9A">
          <w:rPr>
            <w:noProof/>
            <w:webHidden/>
          </w:rPr>
        </w:r>
        <w:r w:rsidR="00CB5A9A">
          <w:rPr>
            <w:noProof/>
            <w:webHidden/>
          </w:rPr>
          <w:fldChar w:fldCharType="separate"/>
        </w:r>
        <w:r>
          <w:rPr>
            <w:noProof/>
            <w:webHidden/>
          </w:rPr>
          <w:t>192</w:t>
        </w:r>
        <w:r w:rsidR="00CB5A9A">
          <w:rPr>
            <w:noProof/>
            <w:webHidden/>
          </w:rPr>
          <w:fldChar w:fldCharType="end"/>
        </w:r>
      </w:hyperlink>
    </w:p>
    <w:p w14:paraId="09019721" w14:textId="29A910D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95" w:history="1">
        <w:r w:rsidR="00CB5A9A" w:rsidRPr="00741657">
          <w:rPr>
            <w:rStyle w:val="Hiperhivatkozs"/>
            <w:noProof/>
          </w:rPr>
          <w:t>11.9.1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Automatikus napzárás</w:t>
        </w:r>
        <w:r w:rsidR="00CB5A9A">
          <w:rPr>
            <w:noProof/>
            <w:webHidden/>
          </w:rPr>
          <w:tab/>
        </w:r>
        <w:r w:rsidR="00CB5A9A">
          <w:rPr>
            <w:noProof/>
            <w:webHidden/>
          </w:rPr>
          <w:fldChar w:fldCharType="begin"/>
        </w:r>
        <w:r w:rsidR="00CB5A9A">
          <w:rPr>
            <w:noProof/>
            <w:webHidden/>
          </w:rPr>
          <w:instrText xml:space="preserve"> PAGEREF _Toc195567195 \h </w:instrText>
        </w:r>
        <w:r w:rsidR="00CB5A9A">
          <w:rPr>
            <w:noProof/>
            <w:webHidden/>
          </w:rPr>
        </w:r>
        <w:r w:rsidR="00CB5A9A">
          <w:rPr>
            <w:noProof/>
            <w:webHidden/>
          </w:rPr>
          <w:fldChar w:fldCharType="separate"/>
        </w:r>
        <w:r>
          <w:rPr>
            <w:noProof/>
            <w:webHidden/>
          </w:rPr>
          <w:t>193</w:t>
        </w:r>
        <w:r w:rsidR="00CB5A9A">
          <w:rPr>
            <w:noProof/>
            <w:webHidden/>
          </w:rPr>
          <w:fldChar w:fldCharType="end"/>
        </w:r>
      </w:hyperlink>
    </w:p>
    <w:p w14:paraId="1D0F844A" w14:textId="0951AAB6"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96" w:history="1">
        <w:r w:rsidR="00CB5A9A" w:rsidRPr="00741657">
          <w:rPr>
            <w:rStyle w:val="Hiperhivatkozs"/>
            <w:noProof/>
          </w:rPr>
          <w:t>11.9.2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Válaszüzenetek, hibakódok</w:t>
        </w:r>
        <w:r w:rsidR="00CB5A9A">
          <w:rPr>
            <w:noProof/>
            <w:webHidden/>
          </w:rPr>
          <w:tab/>
        </w:r>
        <w:r w:rsidR="00CB5A9A">
          <w:rPr>
            <w:noProof/>
            <w:webHidden/>
          </w:rPr>
          <w:fldChar w:fldCharType="begin"/>
        </w:r>
        <w:r w:rsidR="00CB5A9A">
          <w:rPr>
            <w:noProof/>
            <w:webHidden/>
          </w:rPr>
          <w:instrText xml:space="preserve"> PAGEREF _Toc195567196 \h </w:instrText>
        </w:r>
        <w:r w:rsidR="00CB5A9A">
          <w:rPr>
            <w:noProof/>
            <w:webHidden/>
          </w:rPr>
        </w:r>
        <w:r w:rsidR="00CB5A9A">
          <w:rPr>
            <w:noProof/>
            <w:webHidden/>
          </w:rPr>
          <w:fldChar w:fldCharType="separate"/>
        </w:r>
        <w:r>
          <w:rPr>
            <w:noProof/>
            <w:webHidden/>
          </w:rPr>
          <w:t>193</w:t>
        </w:r>
        <w:r w:rsidR="00CB5A9A">
          <w:rPr>
            <w:noProof/>
            <w:webHidden/>
          </w:rPr>
          <w:fldChar w:fldCharType="end"/>
        </w:r>
      </w:hyperlink>
    </w:p>
    <w:p w14:paraId="7752C04E" w14:textId="57511E22"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97" w:history="1">
        <w:r w:rsidR="00CB5A9A" w:rsidRPr="00741657">
          <w:rPr>
            <w:rStyle w:val="Hiperhivatkozs"/>
            <w:noProof/>
          </w:rPr>
          <w:t>11.9.3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Kiemelt objektum leírók és adatmezők</w:t>
        </w:r>
        <w:r w:rsidR="00CB5A9A">
          <w:rPr>
            <w:noProof/>
            <w:webHidden/>
          </w:rPr>
          <w:tab/>
        </w:r>
        <w:r w:rsidR="00CB5A9A">
          <w:rPr>
            <w:noProof/>
            <w:webHidden/>
          </w:rPr>
          <w:fldChar w:fldCharType="begin"/>
        </w:r>
        <w:r w:rsidR="00CB5A9A">
          <w:rPr>
            <w:noProof/>
            <w:webHidden/>
          </w:rPr>
          <w:instrText xml:space="preserve"> PAGEREF _Toc195567197 \h </w:instrText>
        </w:r>
        <w:r w:rsidR="00CB5A9A">
          <w:rPr>
            <w:noProof/>
            <w:webHidden/>
          </w:rPr>
        </w:r>
        <w:r w:rsidR="00CB5A9A">
          <w:rPr>
            <w:noProof/>
            <w:webHidden/>
          </w:rPr>
          <w:fldChar w:fldCharType="separate"/>
        </w:r>
        <w:r>
          <w:rPr>
            <w:noProof/>
            <w:webHidden/>
          </w:rPr>
          <w:t>195</w:t>
        </w:r>
        <w:r w:rsidR="00CB5A9A">
          <w:rPr>
            <w:noProof/>
            <w:webHidden/>
          </w:rPr>
          <w:fldChar w:fldCharType="end"/>
        </w:r>
      </w:hyperlink>
    </w:p>
    <w:p w14:paraId="3CA85DBB" w14:textId="7107C2B1"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98" w:history="1">
        <w:r w:rsidR="00CB5A9A" w:rsidRPr="00741657">
          <w:rPr>
            <w:rStyle w:val="Hiperhivatkozs"/>
            <w:noProof/>
          </w:rPr>
          <w:t>11.9.4</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Pénztárnyitás bizonylat</w:t>
        </w:r>
        <w:r w:rsidR="00CB5A9A">
          <w:rPr>
            <w:noProof/>
            <w:webHidden/>
          </w:rPr>
          <w:tab/>
        </w:r>
        <w:r w:rsidR="00CB5A9A">
          <w:rPr>
            <w:noProof/>
            <w:webHidden/>
          </w:rPr>
          <w:fldChar w:fldCharType="begin"/>
        </w:r>
        <w:r w:rsidR="00CB5A9A">
          <w:rPr>
            <w:noProof/>
            <w:webHidden/>
          </w:rPr>
          <w:instrText xml:space="preserve"> PAGEREF _Toc195567198 \h </w:instrText>
        </w:r>
        <w:r w:rsidR="00CB5A9A">
          <w:rPr>
            <w:noProof/>
            <w:webHidden/>
          </w:rPr>
        </w:r>
        <w:r w:rsidR="00CB5A9A">
          <w:rPr>
            <w:noProof/>
            <w:webHidden/>
          </w:rPr>
          <w:fldChar w:fldCharType="separate"/>
        </w:r>
        <w:r>
          <w:rPr>
            <w:noProof/>
            <w:webHidden/>
          </w:rPr>
          <w:t>209</w:t>
        </w:r>
        <w:r w:rsidR="00CB5A9A">
          <w:rPr>
            <w:noProof/>
            <w:webHidden/>
          </w:rPr>
          <w:fldChar w:fldCharType="end"/>
        </w:r>
      </w:hyperlink>
    </w:p>
    <w:p w14:paraId="2220B045" w14:textId="0A5E4CE5"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199" w:history="1">
        <w:r w:rsidR="00CB5A9A" w:rsidRPr="00741657">
          <w:rPr>
            <w:rStyle w:val="Hiperhivatkozs"/>
            <w:noProof/>
          </w:rPr>
          <w:t>11.9.5</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Nyugta</w:t>
        </w:r>
        <w:r w:rsidR="00CB5A9A">
          <w:rPr>
            <w:noProof/>
            <w:webHidden/>
          </w:rPr>
          <w:tab/>
        </w:r>
        <w:r w:rsidR="00CB5A9A">
          <w:rPr>
            <w:noProof/>
            <w:webHidden/>
          </w:rPr>
          <w:fldChar w:fldCharType="begin"/>
        </w:r>
        <w:r w:rsidR="00CB5A9A">
          <w:rPr>
            <w:noProof/>
            <w:webHidden/>
          </w:rPr>
          <w:instrText xml:space="preserve"> PAGEREF _Toc195567199 \h </w:instrText>
        </w:r>
        <w:r w:rsidR="00CB5A9A">
          <w:rPr>
            <w:noProof/>
            <w:webHidden/>
          </w:rPr>
        </w:r>
        <w:r w:rsidR="00CB5A9A">
          <w:rPr>
            <w:noProof/>
            <w:webHidden/>
          </w:rPr>
          <w:fldChar w:fldCharType="separate"/>
        </w:r>
        <w:r>
          <w:rPr>
            <w:noProof/>
            <w:webHidden/>
          </w:rPr>
          <w:t>211</w:t>
        </w:r>
        <w:r w:rsidR="00CB5A9A">
          <w:rPr>
            <w:noProof/>
            <w:webHidden/>
          </w:rPr>
          <w:fldChar w:fldCharType="end"/>
        </w:r>
      </w:hyperlink>
    </w:p>
    <w:p w14:paraId="5B16F8AB" w14:textId="6BC7B3FD"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00" w:history="1">
        <w:r w:rsidR="00CB5A9A" w:rsidRPr="00741657">
          <w:rPr>
            <w:rStyle w:val="Hiperhivatkozs"/>
            <w:noProof/>
          </w:rPr>
          <w:t>11.9.6</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Érvénytelenítő bizonylat</w:t>
        </w:r>
        <w:r w:rsidR="00CB5A9A">
          <w:rPr>
            <w:noProof/>
            <w:webHidden/>
          </w:rPr>
          <w:tab/>
        </w:r>
        <w:r w:rsidR="00CB5A9A">
          <w:rPr>
            <w:noProof/>
            <w:webHidden/>
          </w:rPr>
          <w:fldChar w:fldCharType="begin"/>
        </w:r>
        <w:r w:rsidR="00CB5A9A">
          <w:rPr>
            <w:noProof/>
            <w:webHidden/>
          </w:rPr>
          <w:instrText xml:space="preserve"> PAGEREF _Toc195567200 \h </w:instrText>
        </w:r>
        <w:r w:rsidR="00CB5A9A">
          <w:rPr>
            <w:noProof/>
            <w:webHidden/>
          </w:rPr>
        </w:r>
        <w:r w:rsidR="00CB5A9A">
          <w:rPr>
            <w:noProof/>
            <w:webHidden/>
          </w:rPr>
          <w:fldChar w:fldCharType="separate"/>
        </w:r>
        <w:r>
          <w:rPr>
            <w:noProof/>
            <w:webHidden/>
          </w:rPr>
          <w:t>218</w:t>
        </w:r>
        <w:r w:rsidR="00CB5A9A">
          <w:rPr>
            <w:noProof/>
            <w:webHidden/>
          </w:rPr>
          <w:fldChar w:fldCharType="end"/>
        </w:r>
      </w:hyperlink>
    </w:p>
    <w:p w14:paraId="1B4E9B67" w14:textId="262DA37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01" w:history="1">
        <w:r w:rsidR="00CB5A9A" w:rsidRPr="00741657">
          <w:rPr>
            <w:rStyle w:val="Hiperhivatkozs"/>
            <w:noProof/>
          </w:rPr>
          <w:t>11.9.7</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Pénzmozgás bizonylat</w:t>
        </w:r>
        <w:r w:rsidR="00CB5A9A">
          <w:rPr>
            <w:noProof/>
            <w:webHidden/>
          </w:rPr>
          <w:tab/>
        </w:r>
        <w:r w:rsidR="00CB5A9A">
          <w:rPr>
            <w:noProof/>
            <w:webHidden/>
          </w:rPr>
          <w:fldChar w:fldCharType="begin"/>
        </w:r>
        <w:r w:rsidR="00CB5A9A">
          <w:rPr>
            <w:noProof/>
            <w:webHidden/>
          </w:rPr>
          <w:instrText xml:space="preserve"> PAGEREF _Toc195567201 \h </w:instrText>
        </w:r>
        <w:r w:rsidR="00CB5A9A">
          <w:rPr>
            <w:noProof/>
            <w:webHidden/>
          </w:rPr>
        </w:r>
        <w:r w:rsidR="00CB5A9A">
          <w:rPr>
            <w:noProof/>
            <w:webHidden/>
          </w:rPr>
          <w:fldChar w:fldCharType="separate"/>
        </w:r>
        <w:r>
          <w:rPr>
            <w:noProof/>
            <w:webHidden/>
          </w:rPr>
          <w:t>225</w:t>
        </w:r>
        <w:r w:rsidR="00CB5A9A">
          <w:rPr>
            <w:noProof/>
            <w:webHidden/>
          </w:rPr>
          <w:fldChar w:fldCharType="end"/>
        </w:r>
      </w:hyperlink>
    </w:p>
    <w:p w14:paraId="31AC8BBF" w14:textId="74B5D5E7"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02" w:history="1">
        <w:r w:rsidR="00CB5A9A" w:rsidRPr="00741657">
          <w:rPr>
            <w:rStyle w:val="Hiperhivatkozs"/>
            <w:noProof/>
          </w:rPr>
          <w:t>11.9.8</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Pénztárjelentés</w:t>
        </w:r>
        <w:r w:rsidR="00CB5A9A">
          <w:rPr>
            <w:noProof/>
            <w:webHidden/>
          </w:rPr>
          <w:tab/>
        </w:r>
        <w:r w:rsidR="00CB5A9A">
          <w:rPr>
            <w:noProof/>
            <w:webHidden/>
          </w:rPr>
          <w:fldChar w:fldCharType="begin"/>
        </w:r>
        <w:r w:rsidR="00CB5A9A">
          <w:rPr>
            <w:noProof/>
            <w:webHidden/>
          </w:rPr>
          <w:instrText xml:space="preserve"> PAGEREF _Toc195567202 \h </w:instrText>
        </w:r>
        <w:r w:rsidR="00CB5A9A">
          <w:rPr>
            <w:noProof/>
            <w:webHidden/>
          </w:rPr>
        </w:r>
        <w:r w:rsidR="00CB5A9A">
          <w:rPr>
            <w:noProof/>
            <w:webHidden/>
          </w:rPr>
          <w:fldChar w:fldCharType="separate"/>
        </w:r>
        <w:r>
          <w:rPr>
            <w:noProof/>
            <w:webHidden/>
          </w:rPr>
          <w:t>228</w:t>
        </w:r>
        <w:r w:rsidR="00CB5A9A">
          <w:rPr>
            <w:noProof/>
            <w:webHidden/>
          </w:rPr>
          <w:fldChar w:fldCharType="end"/>
        </w:r>
      </w:hyperlink>
    </w:p>
    <w:p w14:paraId="4379E33F" w14:textId="551FA4BD"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03" w:history="1">
        <w:r w:rsidR="00CB5A9A" w:rsidRPr="00741657">
          <w:rPr>
            <w:rStyle w:val="Hiperhivatkozs"/>
            <w:noProof/>
          </w:rPr>
          <w:t>11.9.9</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Napi forgalmi jelentés</w:t>
        </w:r>
        <w:r w:rsidR="00CB5A9A">
          <w:rPr>
            <w:noProof/>
            <w:webHidden/>
          </w:rPr>
          <w:tab/>
        </w:r>
        <w:r w:rsidR="00CB5A9A">
          <w:rPr>
            <w:noProof/>
            <w:webHidden/>
          </w:rPr>
          <w:fldChar w:fldCharType="begin"/>
        </w:r>
        <w:r w:rsidR="00CB5A9A">
          <w:rPr>
            <w:noProof/>
            <w:webHidden/>
          </w:rPr>
          <w:instrText xml:space="preserve"> PAGEREF _Toc195567203 \h </w:instrText>
        </w:r>
        <w:r w:rsidR="00CB5A9A">
          <w:rPr>
            <w:noProof/>
            <w:webHidden/>
          </w:rPr>
        </w:r>
        <w:r w:rsidR="00CB5A9A">
          <w:rPr>
            <w:noProof/>
            <w:webHidden/>
          </w:rPr>
          <w:fldChar w:fldCharType="separate"/>
        </w:r>
        <w:r>
          <w:rPr>
            <w:noProof/>
            <w:webHidden/>
          </w:rPr>
          <w:t>230</w:t>
        </w:r>
        <w:r w:rsidR="00CB5A9A">
          <w:rPr>
            <w:noProof/>
            <w:webHidden/>
          </w:rPr>
          <w:fldChar w:fldCharType="end"/>
        </w:r>
      </w:hyperlink>
    </w:p>
    <w:p w14:paraId="360FBEF4" w14:textId="26AD9BF6"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04" w:history="1">
        <w:r w:rsidR="00CB5A9A" w:rsidRPr="00741657">
          <w:rPr>
            <w:rStyle w:val="Hiperhivatkozs"/>
            <w:noProof/>
          </w:rPr>
          <w:t>11.9.10</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Módosító bizonylat</w:t>
        </w:r>
        <w:r w:rsidR="00CB5A9A">
          <w:rPr>
            <w:noProof/>
            <w:webHidden/>
          </w:rPr>
          <w:tab/>
        </w:r>
        <w:r w:rsidR="00CB5A9A">
          <w:rPr>
            <w:noProof/>
            <w:webHidden/>
          </w:rPr>
          <w:fldChar w:fldCharType="begin"/>
        </w:r>
        <w:r w:rsidR="00CB5A9A">
          <w:rPr>
            <w:noProof/>
            <w:webHidden/>
          </w:rPr>
          <w:instrText xml:space="preserve"> PAGEREF _Toc195567204 \h </w:instrText>
        </w:r>
        <w:r w:rsidR="00CB5A9A">
          <w:rPr>
            <w:noProof/>
            <w:webHidden/>
          </w:rPr>
        </w:r>
        <w:r w:rsidR="00CB5A9A">
          <w:rPr>
            <w:noProof/>
            <w:webHidden/>
          </w:rPr>
          <w:fldChar w:fldCharType="separate"/>
        </w:r>
        <w:r>
          <w:rPr>
            <w:noProof/>
            <w:webHidden/>
          </w:rPr>
          <w:t>232</w:t>
        </w:r>
        <w:r w:rsidR="00CB5A9A">
          <w:rPr>
            <w:noProof/>
            <w:webHidden/>
          </w:rPr>
          <w:fldChar w:fldCharType="end"/>
        </w:r>
      </w:hyperlink>
    </w:p>
    <w:p w14:paraId="151D7308" w14:textId="0B87B6E1"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05" w:history="1">
        <w:r w:rsidR="00CB5A9A" w:rsidRPr="00741657">
          <w:rPr>
            <w:rStyle w:val="Hiperhivatkozs"/>
            <w:noProof/>
          </w:rPr>
          <w:t>11.9.11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Bizonylat összesítő jelentés</w:t>
        </w:r>
        <w:r w:rsidR="00CB5A9A">
          <w:rPr>
            <w:noProof/>
            <w:webHidden/>
          </w:rPr>
          <w:tab/>
        </w:r>
        <w:r w:rsidR="00CB5A9A">
          <w:rPr>
            <w:noProof/>
            <w:webHidden/>
          </w:rPr>
          <w:fldChar w:fldCharType="begin"/>
        </w:r>
        <w:r w:rsidR="00CB5A9A">
          <w:rPr>
            <w:noProof/>
            <w:webHidden/>
          </w:rPr>
          <w:instrText xml:space="preserve"> PAGEREF _Toc195567205 \h </w:instrText>
        </w:r>
        <w:r w:rsidR="00CB5A9A">
          <w:rPr>
            <w:noProof/>
            <w:webHidden/>
          </w:rPr>
        </w:r>
        <w:r w:rsidR="00CB5A9A">
          <w:rPr>
            <w:noProof/>
            <w:webHidden/>
          </w:rPr>
          <w:fldChar w:fldCharType="separate"/>
        </w:r>
        <w:r>
          <w:rPr>
            <w:noProof/>
            <w:webHidden/>
          </w:rPr>
          <w:t>239</w:t>
        </w:r>
        <w:r w:rsidR="00CB5A9A">
          <w:rPr>
            <w:noProof/>
            <w:webHidden/>
          </w:rPr>
          <w:fldChar w:fldCharType="end"/>
        </w:r>
      </w:hyperlink>
    </w:p>
    <w:p w14:paraId="25D2ABF6" w14:textId="6758594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06" w:history="1">
        <w:r w:rsidR="00CB5A9A" w:rsidRPr="00741657">
          <w:rPr>
            <w:rStyle w:val="Hiperhivatkozs"/>
            <w:noProof/>
          </w:rPr>
          <w:t>11.9.12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Egyszerűsített számla</w:t>
        </w:r>
        <w:r w:rsidR="00CB5A9A">
          <w:rPr>
            <w:noProof/>
            <w:webHidden/>
          </w:rPr>
          <w:tab/>
        </w:r>
        <w:r w:rsidR="00CB5A9A">
          <w:rPr>
            <w:noProof/>
            <w:webHidden/>
          </w:rPr>
          <w:fldChar w:fldCharType="begin"/>
        </w:r>
        <w:r w:rsidR="00CB5A9A">
          <w:rPr>
            <w:noProof/>
            <w:webHidden/>
          </w:rPr>
          <w:instrText xml:space="preserve"> PAGEREF _Toc195567206 \h </w:instrText>
        </w:r>
        <w:r w:rsidR="00CB5A9A">
          <w:rPr>
            <w:noProof/>
            <w:webHidden/>
          </w:rPr>
        </w:r>
        <w:r w:rsidR="00CB5A9A">
          <w:rPr>
            <w:noProof/>
            <w:webHidden/>
          </w:rPr>
          <w:fldChar w:fldCharType="separate"/>
        </w:r>
        <w:r>
          <w:rPr>
            <w:noProof/>
            <w:webHidden/>
          </w:rPr>
          <w:t>240</w:t>
        </w:r>
        <w:r w:rsidR="00CB5A9A">
          <w:rPr>
            <w:noProof/>
            <w:webHidden/>
          </w:rPr>
          <w:fldChar w:fldCharType="end"/>
        </w:r>
      </w:hyperlink>
    </w:p>
    <w:p w14:paraId="1E1BBCBC" w14:textId="617D5A1D"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07" w:history="1">
        <w:r w:rsidR="00CB5A9A" w:rsidRPr="00741657">
          <w:rPr>
            <w:rStyle w:val="Hiperhivatkozs"/>
            <w:noProof/>
          </w:rPr>
          <w:t>11.9.13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Számla</w:t>
        </w:r>
        <w:r w:rsidR="00CB5A9A">
          <w:rPr>
            <w:noProof/>
            <w:webHidden/>
          </w:rPr>
          <w:tab/>
        </w:r>
        <w:r w:rsidR="00CB5A9A">
          <w:rPr>
            <w:noProof/>
            <w:webHidden/>
          </w:rPr>
          <w:fldChar w:fldCharType="begin"/>
        </w:r>
        <w:r w:rsidR="00CB5A9A">
          <w:rPr>
            <w:noProof/>
            <w:webHidden/>
          </w:rPr>
          <w:instrText xml:space="preserve"> PAGEREF _Toc195567207 \h </w:instrText>
        </w:r>
        <w:r w:rsidR="00CB5A9A">
          <w:rPr>
            <w:noProof/>
            <w:webHidden/>
          </w:rPr>
        </w:r>
        <w:r w:rsidR="00CB5A9A">
          <w:rPr>
            <w:noProof/>
            <w:webHidden/>
          </w:rPr>
          <w:fldChar w:fldCharType="separate"/>
        </w:r>
        <w:r>
          <w:rPr>
            <w:noProof/>
            <w:webHidden/>
          </w:rPr>
          <w:t>246</w:t>
        </w:r>
        <w:r w:rsidR="00CB5A9A">
          <w:rPr>
            <w:noProof/>
            <w:webHidden/>
          </w:rPr>
          <w:fldChar w:fldCharType="end"/>
        </w:r>
      </w:hyperlink>
    </w:p>
    <w:p w14:paraId="29242CE6" w14:textId="3ECB98B2"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08" w:history="1">
        <w:r w:rsidR="00CB5A9A" w:rsidRPr="00741657">
          <w:rPr>
            <w:rStyle w:val="Hiperhivatkozs"/>
            <w:noProof/>
          </w:rPr>
          <w:t>11.9.14</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Egyedi bizonylat</w:t>
        </w:r>
        <w:r w:rsidR="00CB5A9A">
          <w:rPr>
            <w:noProof/>
            <w:webHidden/>
          </w:rPr>
          <w:tab/>
        </w:r>
        <w:r w:rsidR="00CB5A9A">
          <w:rPr>
            <w:noProof/>
            <w:webHidden/>
          </w:rPr>
          <w:fldChar w:fldCharType="begin"/>
        </w:r>
        <w:r w:rsidR="00CB5A9A">
          <w:rPr>
            <w:noProof/>
            <w:webHidden/>
          </w:rPr>
          <w:instrText xml:space="preserve"> PAGEREF _Toc195567208 \h </w:instrText>
        </w:r>
        <w:r w:rsidR="00CB5A9A">
          <w:rPr>
            <w:noProof/>
            <w:webHidden/>
          </w:rPr>
        </w:r>
        <w:r w:rsidR="00CB5A9A">
          <w:rPr>
            <w:noProof/>
            <w:webHidden/>
          </w:rPr>
          <w:fldChar w:fldCharType="separate"/>
        </w:r>
        <w:r>
          <w:rPr>
            <w:noProof/>
            <w:webHidden/>
          </w:rPr>
          <w:t>253</w:t>
        </w:r>
        <w:r w:rsidR="00CB5A9A">
          <w:rPr>
            <w:noProof/>
            <w:webHidden/>
          </w:rPr>
          <w:fldChar w:fldCharType="end"/>
        </w:r>
      </w:hyperlink>
    </w:p>
    <w:p w14:paraId="6BDB3AA9" w14:textId="5CD69C7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09" w:history="1">
        <w:r w:rsidR="00CB5A9A" w:rsidRPr="00741657">
          <w:rPr>
            <w:rStyle w:val="Hiperhivatkozs"/>
            <w:noProof/>
          </w:rPr>
          <w:t>11.9.15</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Vevői alkalmazásból beolvasott adatok átadása</w:t>
        </w:r>
        <w:r w:rsidR="00CB5A9A">
          <w:rPr>
            <w:noProof/>
            <w:webHidden/>
          </w:rPr>
          <w:tab/>
        </w:r>
        <w:r w:rsidR="00CB5A9A">
          <w:rPr>
            <w:noProof/>
            <w:webHidden/>
          </w:rPr>
          <w:fldChar w:fldCharType="begin"/>
        </w:r>
        <w:r w:rsidR="00CB5A9A">
          <w:rPr>
            <w:noProof/>
            <w:webHidden/>
          </w:rPr>
          <w:instrText xml:space="preserve"> PAGEREF _Toc195567209 \h </w:instrText>
        </w:r>
        <w:r w:rsidR="00CB5A9A">
          <w:rPr>
            <w:noProof/>
            <w:webHidden/>
          </w:rPr>
        </w:r>
        <w:r w:rsidR="00CB5A9A">
          <w:rPr>
            <w:noProof/>
            <w:webHidden/>
          </w:rPr>
          <w:fldChar w:fldCharType="separate"/>
        </w:r>
        <w:r>
          <w:rPr>
            <w:noProof/>
            <w:webHidden/>
          </w:rPr>
          <w:t>257</w:t>
        </w:r>
        <w:r w:rsidR="00CB5A9A">
          <w:rPr>
            <w:noProof/>
            <w:webHidden/>
          </w:rPr>
          <w:fldChar w:fldCharType="end"/>
        </w:r>
      </w:hyperlink>
    </w:p>
    <w:p w14:paraId="54664DB2" w14:textId="6EB0954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10" w:history="1">
        <w:r w:rsidR="00CB5A9A" w:rsidRPr="00741657">
          <w:rPr>
            <w:rStyle w:val="Hiperhivatkozs"/>
            <w:noProof/>
          </w:rPr>
          <w:t>11.9.16</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Megnyitott bizonylat típusának módosítása</w:t>
        </w:r>
        <w:r w:rsidR="00CB5A9A">
          <w:rPr>
            <w:noProof/>
            <w:webHidden/>
          </w:rPr>
          <w:tab/>
        </w:r>
        <w:r w:rsidR="00CB5A9A">
          <w:rPr>
            <w:noProof/>
            <w:webHidden/>
          </w:rPr>
          <w:fldChar w:fldCharType="begin"/>
        </w:r>
        <w:r w:rsidR="00CB5A9A">
          <w:rPr>
            <w:noProof/>
            <w:webHidden/>
          </w:rPr>
          <w:instrText xml:space="preserve"> PAGEREF _Toc195567210 \h </w:instrText>
        </w:r>
        <w:r w:rsidR="00CB5A9A">
          <w:rPr>
            <w:noProof/>
            <w:webHidden/>
          </w:rPr>
        </w:r>
        <w:r w:rsidR="00CB5A9A">
          <w:rPr>
            <w:noProof/>
            <w:webHidden/>
          </w:rPr>
          <w:fldChar w:fldCharType="separate"/>
        </w:r>
        <w:r>
          <w:rPr>
            <w:noProof/>
            <w:webHidden/>
          </w:rPr>
          <w:t>258</w:t>
        </w:r>
        <w:r w:rsidR="00CB5A9A">
          <w:rPr>
            <w:noProof/>
            <w:webHidden/>
          </w:rPr>
          <w:fldChar w:fldCharType="end"/>
        </w:r>
      </w:hyperlink>
    </w:p>
    <w:p w14:paraId="73BF7982" w14:textId="4B5276E7"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11" w:history="1">
        <w:r w:rsidR="00CB5A9A" w:rsidRPr="00741657">
          <w:rPr>
            <w:rStyle w:val="Hiperhivatkozs"/>
            <w:noProof/>
          </w:rPr>
          <w:t>11.9.17</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Fizetési módok ellenőrzése</w:t>
        </w:r>
        <w:r w:rsidR="00CB5A9A">
          <w:rPr>
            <w:noProof/>
            <w:webHidden/>
          </w:rPr>
          <w:tab/>
        </w:r>
        <w:r w:rsidR="00CB5A9A">
          <w:rPr>
            <w:noProof/>
            <w:webHidden/>
          </w:rPr>
          <w:fldChar w:fldCharType="begin"/>
        </w:r>
        <w:r w:rsidR="00CB5A9A">
          <w:rPr>
            <w:noProof/>
            <w:webHidden/>
          </w:rPr>
          <w:instrText xml:space="preserve"> PAGEREF _Toc195567211 \h </w:instrText>
        </w:r>
        <w:r w:rsidR="00CB5A9A">
          <w:rPr>
            <w:noProof/>
            <w:webHidden/>
          </w:rPr>
        </w:r>
        <w:r w:rsidR="00CB5A9A">
          <w:rPr>
            <w:noProof/>
            <w:webHidden/>
          </w:rPr>
          <w:fldChar w:fldCharType="separate"/>
        </w:r>
        <w:r>
          <w:rPr>
            <w:noProof/>
            <w:webHidden/>
          </w:rPr>
          <w:t>260</w:t>
        </w:r>
        <w:r w:rsidR="00CB5A9A">
          <w:rPr>
            <w:noProof/>
            <w:webHidden/>
          </w:rPr>
          <w:fldChar w:fldCharType="end"/>
        </w:r>
      </w:hyperlink>
    </w:p>
    <w:p w14:paraId="13A553E2" w14:textId="1858C959"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12" w:history="1">
        <w:r w:rsidR="00CB5A9A" w:rsidRPr="00741657">
          <w:rPr>
            <w:rStyle w:val="Hiperhivatkozs"/>
            <w:noProof/>
          </w:rPr>
          <w:t>11.10</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lang w:val="pt-BR"/>
          </w:rPr>
          <w:t>Bizonylatlista lekérdezése időintervallum alapján, opcionálisan típus szerint</w:t>
        </w:r>
        <w:r w:rsidR="00CB5A9A">
          <w:rPr>
            <w:noProof/>
            <w:webHidden/>
          </w:rPr>
          <w:tab/>
        </w:r>
        <w:r w:rsidR="00CB5A9A">
          <w:rPr>
            <w:noProof/>
            <w:webHidden/>
          </w:rPr>
          <w:fldChar w:fldCharType="begin"/>
        </w:r>
        <w:r w:rsidR="00CB5A9A">
          <w:rPr>
            <w:noProof/>
            <w:webHidden/>
          </w:rPr>
          <w:instrText xml:space="preserve"> PAGEREF _Toc195567212 \h </w:instrText>
        </w:r>
        <w:r w:rsidR="00CB5A9A">
          <w:rPr>
            <w:noProof/>
            <w:webHidden/>
          </w:rPr>
        </w:r>
        <w:r w:rsidR="00CB5A9A">
          <w:rPr>
            <w:noProof/>
            <w:webHidden/>
          </w:rPr>
          <w:fldChar w:fldCharType="separate"/>
        </w:r>
        <w:r>
          <w:rPr>
            <w:noProof/>
            <w:webHidden/>
          </w:rPr>
          <w:t>261</w:t>
        </w:r>
        <w:r w:rsidR="00CB5A9A">
          <w:rPr>
            <w:noProof/>
            <w:webHidden/>
          </w:rPr>
          <w:fldChar w:fldCharType="end"/>
        </w:r>
      </w:hyperlink>
    </w:p>
    <w:p w14:paraId="488FCEE8" w14:textId="7173D3FB"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13" w:history="1">
        <w:r w:rsidR="00CB5A9A" w:rsidRPr="00741657">
          <w:rPr>
            <w:rStyle w:val="Hiperhivatkozs"/>
            <w:noProof/>
          </w:rPr>
          <w:t>11.11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Bizonylatkép előállításához használt adatszerkezet lekérése</w:t>
        </w:r>
        <w:r w:rsidR="00CB5A9A">
          <w:rPr>
            <w:noProof/>
            <w:webHidden/>
          </w:rPr>
          <w:tab/>
        </w:r>
        <w:r w:rsidR="00CB5A9A">
          <w:rPr>
            <w:noProof/>
            <w:webHidden/>
          </w:rPr>
          <w:fldChar w:fldCharType="begin"/>
        </w:r>
        <w:r w:rsidR="00CB5A9A">
          <w:rPr>
            <w:noProof/>
            <w:webHidden/>
          </w:rPr>
          <w:instrText xml:space="preserve"> PAGEREF _Toc195567213 \h </w:instrText>
        </w:r>
        <w:r w:rsidR="00CB5A9A">
          <w:rPr>
            <w:noProof/>
            <w:webHidden/>
          </w:rPr>
        </w:r>
        <w:r w:rsidR="00CB5A9A">
          <w:rPr>
            <w:noProof/>
            <w:webHidden/>
          </w:rPr>
          <w:fldChar w:fldCharType="separate"/>
        </w:r>
        <w:r>
          <w:rPr>
            <w:noProof/>
            <w:webHidden/>
          </w:rPr>
          <w:t>262</w:t>
        </w:r>
        <w:r w:rsidR="00CB5A9A">
          <w:rPr>
            <w:noProof/>
            <w:webHidden/>
          </w:rPr>
          <w:fldChar w:fldCharType="end"/>
        </w:r>
      </w:hyperlink>
    </w:p>
    <w:p w14:paraId="500170E6" w14:textId="02EC02A5"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14" w:history="1">
        <w:r w:rsidR="00CB5A9A" w:rsidRPr="00741657">
          <w:rPr>
            <w:rStyle w:val="Hiperhivatkozs"/>
            <w:noProof/>
          </w:rPr>
          <w:t>11.12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Kész bizonylatkép lekérése</w:t>
        </w:r>
        <w:r w:rsidR="00CB5A9A">
          <w:rPr>
            <w:noProof/>
            <w:webHidden/>
          </w:rPr>
          <w:tab/>
        </w:r>
        <w:r w:rsidR="00CB5A9A">
          <w:rPr>
            <w:noProof/>
            <w:webHidden/>
          </w:rPr>
          <w:fldChar w:fldCharType="begin"/>
        </w:r>
        <w:r w:rsidR="00CB5A9A">
          <w:rPr>
            <w:noProof/>
            <w:webHidden/>
          </w:rPr>
          <w:instrText xml:space="preserve"> PAGEREF _Toc195567214 \h </w:instrText>
        </w:r>
        <w:r w:rsidR="00CB5A9A">
          <w:rPr>
            <w:noProof/>
            <w:webHidden/>
          </w:rPr>
        </w:r>
        <w:r w:rsidR="00CB5A9A">
          <w:rPr>
            <w:noProof/>
            <w:webHidden/>
          </w:rPr>
          <w:fldChar w:fldCharType="separate"/>
        </w:r>
        <w:r>
          <w:rPr>
            <w:noProof/>
            <w:webHidden/>
          </w:rPr>
          <w:t>266</w:t>
        </w:r>
        <w:r w:rsidR="00CB5A9A">
          <w:rPr>
            <w:noProof/>
            <w:webHidden/>
          </w:rPr>
          <w:fldChar w:fldCharType="end"/>
        </w:r>
      </w:hyperlink>
    </w:p>
    <w:p w14:paraId="6255007E" w14:textId="0CED2293"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15" w:history="1">
        <w:r w:rsidR="00CB5A9A" w:rsidRPr="00741657">
          <w:rPr>
            <w:rStyle w:val="Hiperhivatkozs"/>
            <w:noProof/>
          </w:rPr>
          <w:t>11.13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Fájlkezelés</w:t>
        </w:r>
        <w:r w:rsidR="00CB5A9A">
          <w:rPr>
            <w:noProof/>
            <w:webHidden/>
          </w:rPr>
          <w:tab/>
        </w:r>
        <w:r w:rsidR="00CB5A9A">
          <w:rPr>
            <w:noProof/>
            <w:webHidden/>
          </w:rPr>
          <w:fldChar w:fldCharType="begin"/>
        </w:r>
        <w:r w:rsidR="00CB5A9A">
          <w:rPr>
            <w:noProof/>
            <w:webHidden/>
          </w:rPr>
          <w:instrText xml:space="preserve"> PAGEREF _Toc195567215 \h </w:instrText>
        </w:r>
        <w:r w:rsidR="00CB5A9A">
          <w:rPr>
            <w:noProof/>
            <w:webHidden/>
          </w:rPr>
        </w:r>
        <w:r w:rsidR="00CB5A9A">
          <w:rPr>
            <w:noProof/>
            <w:webHidden/>
          </w:rPr>
          <w:fldChar w:fldCharType="separate"/>
        </w:r>
        <w:r>
          <w:rPr>
            <w:noProof/>
            <w:webHidden/>
          </w:rPr>
          <w:t>267</w:t>
        </w:r>
        <w:r w:rsidR="00CB5A9A">
          <w:rPr>
            <w:noProof/>
            <w:webHidden/>
          </w:rPr>
          <w:fldChar w:fldCharType="end"/>
        </w:r>
      </w:hyperlink>
    </w:p>
    <w:p w14:paraId="7200D2EA" w14:textId="355E45A7"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16" w:history="1">
        <w:r w:rsidR="00CB5A9A" w:rsidRPr="00741657">
          <w:rPr>
            <w:rStyle w:val="Hiperhivatkozs"/>
            <w:noProof/>
          </w:rPr>
          <w:t>11.14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Revizori azonosítás</w:t>
        </w:r>
        <w:r w:rsidR="00CB5A9A">
          <w:rPr>
            <w:noProof/>
            <w:webHidden/>
          </w:rPr>
          <w:tab/>
        </w:r>
        <w:r w:rsidR="00CB5A9A">
          <w:rPr>
            <w:noProof/>
            <w:webHidden/>
          </w:rPr>
          <w:fldChar w:fldCharType="begin"/>
        </w:r>
        <w:r w:rsidR="00CB5A9A">
          <w:rPr>
            <w:noProof/>
            <w:webHidden/>
          </w:rPr>
          <w:instrText xml:space="preserve"> PAGEREF _Toc195567216 \h </w:instrText>
        </w:r>
        <w:r w:rsidR="00CB5A9A">
          <w:rPr>
            <w:noProof/>
            <w:webHidden/>
          </w:rPr>
        </w:r>
        <w:r w:rsidR="00CB5A9A">
          <w:rPr>
            <w:noProof/>
            <w:webHidden/>
          </w:rPr>
          <w:fldChar w:fldCharType="separate"/>
        </w:r>
        <w:r>
          <w:rPr>
            <w:noProof/>
            <w:webHidden/>
          </w:rPr>
          <w:t>268</w:t>
        </w:r>
        <w:r w:rsidR="00CB5A9A">
          <w:rPr>
            <w:noProof/>
            <w:webHidden/>
          </w:rPr>
          <w:fldChar w:fldCharType="end"/>
        </w:r>
      </w:hyperlink>
    </w:p>
    <w:p w14:paraId="24A83F7D" w14:textId="0F77468D"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217" w:history="1">
        <w:r w:rsidR="00CB5A9A" w:rsidRPr="00741657">
          <w:rPr>
            <w:rStyle w:val="Hiperhivatkozs"/>
            <w:noProof/>
          </w:rPr>
          <w:t>12</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Dokumentumok opcionális kiegészítő mezői</w:t>
        </w:r>
        <w:r w:rsidR="00CB5A9A">
          <w:rPr>
            <w:noProof/>
            <w:webHidden/>
          </w:rPr>
          <w:tab/>
        </w:r>
        <w:r w:rsidR="00CB5A9A">
          <w:rPr>
            <w:noProof/>
            <w:webHidden/>
          </w:rPr>
          <w:fldChar w:fldCharType="begin"/>
        </w:r>
        <w:r w:rsidR="00CB5A9A">
          <w:rPr>
            <w:noProof/>
            <w:webHidden/>
          </w:rPr>
          <w:instrText xml:space="preserve"> PAGEREF _Toc195567217 \h </w:instrText>
        </w:r>
        <w:r w:rsidR="00CB5A9A">
          <w:rPr>
            <w:noProof/>
            <w:webHidden/>
          </w:rPr>
        </w:r>
        <w:r w:rsidR="00CB5A9A">
          <w:rPr>
            <w:noProof/>
            <w:webHidden/>
          </w:rPr>
          <w:fldChar w:fldCharType="separate"/>
        </w:r>
        <w:r>
          <w:rPr>
            <w:noProof/>
            <w:webHidden/>
          </w:rPr>
          <w:t>269</w:t>
        </w:r>
        <w:r w:rsidR="00CB5A9A">
          <w:rPr>
            <w:noProof/>
            <w:webHidden/>
          </w:rPr>
          <w:fldChar w:fldCharType="end"/>
        </w:r>
      </w:hyperlink>
    </w:p>
    <w:p w14:paraId="65986836" w14:textId="693D9EB2"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18" w:history="1">
        <w:r w:rsidR="00CB5A9A" w:rsidRPr="00741657">
          <w:rPr>
            <w:rStyle w:val="Hiperhivatkozs"/>
            <w:noProof/>
          </w:rPr>
          <w:t>12.1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 kiegészítő információs elem célja</w:t>
        </w:r>
        <w:r w:rsidR="00CB5A9A">
          <w:rPr>
            <w:noProof/>
            <w:webHidden/>
          </w:rPr>
          <w:tab/>
        </w:r>
        <w:r w:rsidR="00CB5A9A">
          <w:rPr>
            <w:noProof/>
            <w:webHidden/>
          </w:rPr>
          <w:fldChar w:fldCharType="begin"/>
        </w:r>
        <w:r w:rsidR="00CB5A9A">
          <w:rPr>
            <w:noProof/>
            <w:webHidden/>
          </w:rPr>
          <w:instrText xml:space="preserve"> PAGEREF _Toc195567218 \h </w:instrText>
        </w:r>
        <w:r w:rsidR="00CB5A9A">
          <w:rPr>
            <w:noProof/>
            <w:webHidden/>
          </w:rPr>
        </w:r>
        <w:r w:rsidR="00CB5A9A">
          <w:rPr>
            <w:noProof/>
            <w:webHidden/>
          </w:rPr>
          <w:fldChar w:fldCharType="separate"/>
        </w:r>
        <w:r>
          <w:rPr>
            <w:noProof/>
            <w:webHidden/>
          </w:rPr>
          <w:t>269</w:t>
        </w:r>
        <w:r w:rsidR="00CB5A9A">
          <w:rPr>
            <w:noProof/>
            <w:webHidden/>
          </w:rPr>
          <w:fldChar w:fldCharType="end"/>
        </w:r>
      </w:hyperlink>
    </w:p>
    <w:p w14:paraId="22E2DC9A" w14:textId="5D1B20D6"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19" w:history="1">
        <w:r w:rsidR="00CB5A9A" w:rsidRPr="00741657">
          <w:rPr>
            <w:rStyle w:val="Hiperhivatkozs"/>
            <w:noProof/>
          </w:rPr>
          <w:t>12.2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Értékesítési bizonylatok</w:t>
        </w:r>
        <w:r w:rsidR="00CB5A9A">
          <w:rPr>
            <w:noProof/>
            <w:webHidden/>
          </w:rPr>
          <w:tab/>
        </w:r>
        <w:r w:rsidR="00CB5A9A">
          <w:rPr>
            <w:noProof/>
            <w:webHidden/>
          </w:rPr>
          <w:fldChar w:fldCharType="begin"/>
        </w:r>
        <w:r w:rsidR="00CB5A9A">
          <w:rPr>
            <w:noProof/>
            <w:webHidden/>
          </w:rPr>
          <w:instrText xml:space="preserve"> PAGEREF _Toc195567219 \h </w:instrText>
        </w:r>
        <w:r w:rsidR="00CB5A9A">
          <w:rPr>
            <w:noProof/>
            <w:webHidden/>
          </w:rPr>
        </w:r>
        <w:r w:rsidR="00CB5A9A">
          <w:rPr>
            <w:noProof/>
            <w:webHidden/>
          </w:rPr>
          <w:fldChar w:fldCharType="separate"/>
        </w:r>
        <w:r>
          <w:rPr>
            <w:noProof/>
            <w:webHidden/>
          </w:rPr>
          <w:t>269</w:t>
        </w:r>
        <w:r w:rsidR="00CB5A9A">
          <w:rPr>
            <w:noProof/>
            <w:webHidden/>
          </w:rPr>
          <w:fldChar w:fldCharType="end"/>
        </w:r>
      </w:hyperlink>
    </w:p>
    <w:p w14:paraId="7435B285" w14:textId="28AF88DE"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20" w:history="1">
        <w:r w:rsidR="00CB5A9A" w:rsidRPr="00741657">
          <w:rPr>
            <w:rStyle w:val="Hiperhivatkozs"/>
            <w:noProof/>
          </w:rPr>
          <w:t>12.3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Riportok</w:t>
        </w:r>
        <w:r w:rsidR="00CB5A9A">
          <w:rPr>
            <w:noProof/>
            <w:webHidden/>
          </w:rPr>
          <w:tab/>
        </w:r>
        <w:r w:rsidR="00CB5A9A">
          <w:rPr>
            <w:noProof/>
            <w:webHidden/>
          </w:rPr>
          <w:fldChar w:fldCharType="begin"/>
        </w:r>
        <w:r w:rsidR="00CB5A9A">
          <w:rPr>
            <w:noProof/>
            <w:webHidden/>
          </w:rPr>
          <w:instrText xml:space="preserve"> PAGEREF _Toc195567220 \h </w:instrText>
        </w:r>
        <w:r w:rsidR="00CB5A9A">
          <w:rPr>
            <w:noProof/>
            <w:webHidden/>
          </w:rPr>
        </w:r>
        <w:r w:rsidR="00CB5A9A">
          <w:rPr>
            <w:noProof/>
            <w:webHidden/>
          </w:rPr>
          <w:fldChar w:fldCharType="separate"/>
        </w:r>
        <w:r>
          <w:rPr>
            <w:noProof/>
            <w:webHidden/>
          </w:rPr>
          <w:t>269</w:t>
        </w:r>
        <w:r w:rsidR="00CB5A9A">
          <w:rPr>
            <w:noProof/>
            <w:webHidden/>
          </w:rPr>
          <w:fldChar w:fldCharType="end"/>
        </w:r>
      </w:hyperlink>
    </w:p>
    <w:p w14:paraId="4B0E8975" w14:textId="5357C90C"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21" w:history="1">
        <w:r w:rsidR="00CB5A9A" w:rsidRPr="00741657">
          <w:rPr>
            <w:rStyle w:val="Hiperhivatkozs"/>
            <w:noProof/>
          </w:rPr>
          <w:t>12.4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 kiegészítő információs elem szerkezete</w:t>
        </w:r>
        <w:r w:rsidR="00CB5A9A">
          <w:rPr>
            <w:noProof/>
            <w:webHidden/>
          </w:rPr>
          <w:tab/>
        </w:r>
        <w:r w:rsidR="00CB5A9A">
          <w:rPr>
            <w:noProof/>
            <w:webHidden/>
          </w:rPr>
          <w:fldChar w:fldCharType="begin"/>
        </w:r>
        <w:r w:rsidR="00CB5A9A">
          <w:rPr>
            <w:noProof/>
            <w:webHidden/>
          </w:rPr>
          <w:instrText xml:space="preserve"> PAGEREF _Toc195567221 \h </w:instrText>
        </w:r>
        <w:r w:rsidR="00CB5A9A">
          <w:rPr>
            <w:noProof/>
            <w:webHidden/>
          </w:rPr>
        </w:r>
        <w:r w:rsidR="00CB5A9A">
          <w:rPr>
            <w:noProof/>
            <w:webHidden/>
          </w:rPr>
          <w:fldChar w:fldCharType="separate"/>
        </w:r>
        <w:r>
          <w:rPr>
            <w:noProof/>
            <w:webHidden/>
          </w:rPr>
          <w:t>270</w:t>
        </w:r>
        <w:r w:rsidR="00CB5A9A">
          <w:rPr>
            <w:noProof/>
            <w:webHidden/>
          </w:rPr>
          <w:fldChar w:fldCharType="end"/>
        </w:r>
      </w:hyperlink>
    </w:p>
    <w:p w14:paraId="07BC31FD" w14:textId="55C66DE2"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22" w:history="1">
        <w:r w:rsidR="00CB5A9A" w:rsidRPr="00741657">
          <w:rPr>
            <w:rStyle w:val="Hiperhivatkozs"/>
            <w:noProof/>
          </w:rPr>
          <w:t>12.5</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Értelmezést segítő példák</w:t>
        </w:r>
        <w:r w:rsidR="00CB5A9A">
          <w:rPr>
            <w:noProof/>
            <w:webHidden/>
          </w:rPr>
          <w:tab/>
        </w:r>
        <w:r w:rsidR="00CB5A9A">
          <w:rPr>
            <w:noProof/>
            <w:webHidden/>
          </w:rPr>
          <w:fldChar w:fldCharType="begin"/>
        </w:r>
        <w:r w:rsidR="00CB5A9A">
          <w:rPr>
            <w:noProof/>
            <w:webHidden/>
          </w:rPr>
          <w:instrText xml:space="preserve"> PAGEREF _Toc195567222 \h </w:instrText>
        </w:r>
        <w:r w:rsidR="00CB5A9A">
          <w:rPr>
            <w:noProof/>
            <w:webHidden/>
          </w:rPr>
        </w:r>
        <w:r w:rsidR="00CB5A9A">
          <w:rPr>
            <w:noProof/>
            <w:webHidden/>
          </w:rPr>
          <w:fldChar w:fldCharType="separate"/>
        </w:r>
        <w:r>
          <w:rPr>
            <w:noProof/>
            <w:webHidden/>
          </w:rPr>
          <w:t>270</w:t>
        </w:r>
        <w:r w:rsidR="00CB5A9A">
          <w:rPr>
            <w:noProof/>
            <w:webHidden/>
          </w:rPr>
          <w:fldChar w:fldCharType="end"/>
        </w:r>
      </w:hyperlink>
    </w:p>
    <w:p w14:paraId="59D65A46" w14:textId="1680A93D"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23" w:history="1">
        <w:r w:rsidR="00CB5A9A" w:rsidRPr="00741657">
          <w:rPr>
            <w:rStyle w:val="Hiperhivatkozs"/>
            <w:noProof/>
          </w:rPr>
          <w:t>12.5.1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eset</w:t>
        </w:r>
        <w:r w:rsidR="00CB5A9A">
          <w:rPr>
            <w:noProof/>
            <w:webHidden/>
          </w:rPr>
          <w:tab/>
        </w:r>
        <w:r w:rsidR="00CB5A9A">
          <w:rPr>
            <w:noProof/>
            <w:webHidden/>
          </w:rPr>
          <w:fldChar w:fldCharType="begin"/>
        </w:r>
        <w:r w:rsidR="00CB5A9A">
          <w:rPr>
            <w:noProof/>
            <w:webHidden/>
          </w:rPr>
          <w:instrText xml:space="preserve"> PAGEREF _Toc195567223 \h </w:instrText>
        </w:r>
        <w:r w:rsidR="00CB5A9A">
          <w:rPr>
            <w:noProof/>
            <w:webHidden/>
          </w:rPr>
        </w:r>
        <w:r w:rsidR="00CB5A9A">
          <w:rPr>
            <w:noProof/>
            <w:webHidden/>
          </w:rPr>
          <w:fldChar w:fldCharType="separate"/>
        </w:r>
        <w:r>
          <w:rPr>
            <w:noProof/>
            <w:webHidden/>
          </w:rPr>
          <w:t>270</w:t>
        </w:r>
        <w:r w:rsidR="00CB5A9A">
          <w:rPr>
            <w:noProof/>
            <w:webHidden/>
          </w:rPr>
          <w:fldChar w:fldCharType="end"/>
        </w:r>
      </w:hyperlink>
    </w:p>
    <w:p w14:paraId="0F522572" w14:textId="72F55AC6"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24" w:history="1">
        <w:r w:rsidR="00CB5A9A" w:rsidRPr="00741657">
          <w:rPr>
            <w:rStyle w:val="Hiperhivatkozs"/>
            <w:noProof/>
          </w:rPr>
          <w:t>12.5.2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 eset</w:t>
        </w:r>
        <w:r w:rsidR="00CB5A9A">
          <w:rPr>
            <w:noProof/>
            <w:webHidden/>
          </w:rPr>
          <w:tab/>
        </w:r>
        <w:r w:rsidR="00CB5A9A">
          <w:rPr>
            <w:noProof/>
            <w:webHidden/>
          </w:rPr>
          <w:fldChar w:fldCharType="begin"/>
        </w:r>
        <w:r w:rsidR="00CB5A9A">
          <w:rPr>
            <w:noProof/>
            <w:webHidden/>
          </w:rPr>
          <w:instrText xml:space="preserve"> PAGEREF _Toc195567224 \h </w:instrText>
        </w:r>
        <w:r w:rsidR="00CB5A9A">
          <w:rPr>
            <w:noProof/>
            <w:webHidden/>
          </w:rPr>
        </w:r>
        <w:r w:rsidR="00CB5A9A">
          <w:rPr>
            <w:noProof/>
            <w:webHidden/>
          </w:rPr>
          <w:fldChar w:fldCharType="separate"/>
        </w:r>
        <w:r>
          <w:rPr>
            <w:noProof/>
            <w:webHidden/>
          </w:rPr>
          <w:t>271</w:t>
        </w:r>
        <w:r w:rsidR="00CB5A9A">
          <w:rPr>
            <w:noProof/>
            <w:webHidden/>
          </w:rPr>
          <w:fldChar w:fldCharType="end"/>
        </w:r>
      </w:hyperlink>
    </w:p>
    <w:p w14:paraId="5D733D1C" w14:textId="5B584E49"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25" w:history="1">
        <w:r w:rsidR="00CB5A9A" w:rsidRPr="00741657">
          <w:rPr>
            <w:rStyle w:val="Hiperhivatkozs"/>
            <w:noProof/>
          </w:rPr>
          <w:t>12.5.3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"C" eset</w:t>
        </w:r>
        <w:r w:rsidR="00CB5A9A">
          <w:rPr>
            <w:noProof/>
            <w:webHidden/>
          </w:rPr>
          <w:tab/>
        </w:r>
        <w:r w:rsidR="00CB5A9A">
          <w:rPr>
            <w:noProof/>
            <w:webHidden/>
          </w:rPr>
          <w:fldChar w:fldCharType="begin"/>
        </w:r>
        <w:r w:rsidR="00CB5A9A">
          <w:rPr>
            <w:noProof/>
            <w:webHidden/>
          </w:rPr>
          <w:instrText xml:space="preserve"> PAGEREF _Toc195567225 \h </w:instrText>
        </w:r>
        <w:r w:rsidR="00CB5A9A">
          <w:rPr>
            <w:noProof/>
            <w:webHidden/>
          </w:rPr>
        </w:r>
        <w:r w:rsidR="00CB5A9A">
          <w:rPr>
            <w:noProof/>
            <w:webHidden/>
          </w:rPr>
          <w:fldChar w:fldCharType="separate"/>
        </w:r>
        <w:r>
          <w:rPr>
            <w:noProof/>
            <w:webHidden/>
          </w:rPr>
          <w:t>271</w:t>
        </w:r>
        <w:r w:rsidR="00CB5A9A">
          <w:rPr>
            <w:noProof/>
            <w:webHidden/>
          </w:rPr>
          <w:fldChar w:fldCharType="end"/>
        </w:r>
      </w:hyperlink>
    </w:p>
    <w:p w14:paraId="28FC4BF1" w14:textId="1A7A6EF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26" w:history="1">
        <w:r w:rsidR="00CB5A9A" w:rsidRPr="00741657">
          <w:rPr>
            <w:rStyle w:val="Hiperhivatkozs"/>
            <w:noProof/>
          </w:rPr>
          <w:t>12.5.4</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"D" eset</w:t>
        </w:r>
        <w:r w:rsidR="00CB5A9A">
          <w:rPr>
            <w:noProof/>
            <w:webHidden/>
          </w:rPr>
          <w:tab/>
        </w:r>
        <w:r w:rsidR="00CB5A9A">
          <w:rPr>
            <w:noProof/>
            <w:webHidden/>
          </w:rPr>
          <w:fldChar w:fldCharType="begin"/>
        </w:r>
        <w:r w:rsidR="00CB5A9A">
          <w:rPr>
            <w:noProof/>
            <w:webHidden/>
          </w:rPr>
          <w:instrText xml:space="preserve"> PAGEREF _Toc195567226 \h </w:instrText>
        </w:r>
        <w:r w:rsidR="00CB5A9A">
          <w:rPr>
            <w:noProof/>
            <w:webHidden/>
          </w:rPr>
        </w:r>
        <w:r w:rsidR="00CB5A9A">
          <w:rPr>
            <w:noProof/>
            <w:webHidden/>
          </w:rPr>
          <w:fldChar w:fldCharType="separate"/>
        </w:r>
        <w:r>
          <w:rPr>
            <w:noProof/>
            <w:webHidden/>
          </w:rPr>
          <w:t>272</w:t>
        </w:r>
        <w:r w:rsidR="00CB5A9A">
          <w:rPr>
            <w:noProof/>
            <w:webHidden/>
          </w:rPr>
          <w:fldChar w:fldCharType="end"/>
        </w:r>
      </w:hyperlink>
    </w:p>
    <w:p w14:paraId="71FA1E2F" w14:textId="4CB0928A"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27" w:history="1">
        <w:r w:rsidR="00CB5A9A" w:rsidRPr="00741657">
          <w:rPr>
            <w:rStyle w:val="Hiperhivatkozs"/>
            <w:noProof/>
          </w:rPr>
          <w:t>12.6</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Standard kiegészítő elemek listája</w:t>
        </w:r>
        <w:r w:rsidR="00CB5A9A">
          <w:rPr>
            <w:noProof/>
            <w:webHidden/>
          </w:rPr>
          <w:tab/>
        </w:r>
        <w:r w:rsidR="00CB5A9A">
          <w:rPr>
            <w:noProof/>
            <w:webHidden/>
          </w:rPr>
          <w:fldChar w:fldCharType="begin"/>
        </w:r>
        <w:r w:rsidR="00CB5A9A">
          <w:rPr>
            <w:noProof/>
            <w:webHidden/>
          </w:rPr>
          <w:instrText xml:space="preserve"> PAGEREF _Toc195567227 \h </w:instrText>
        </w:r>
        <w:r w:rsidR="00CB5A9A">
          <w:rPr>
            <w:noProof/>
            <w:webHidden/>
          </w:rPr>
        </w:r>
        <w:r w:rsidR="00CB5A9A">
          <w:rPr>
            <w:noProof/>
            <w:webHidden/>
          </w:rPr>
          <w:fldChar w:fldCharType="separate"/>
        </w:r>
        <w:r>
          <w:rPr>
            <w:noProof/>
            <w:webHidden/>
          </w:rPr>
          <w:t>272</w:t>
        </w:r>
        <w:r w:rsidR="00CB5A9A">
          <w:rPr>
            <w:noProof/>
            <w:webHidden/>
          </w:rPr>
          <w:fldChar w:fldCharType="end"/>
        </w:r>
      </w:hyperlink>
    </w:p>
    <w:p w14:paraId="2364F5C6" w14:textId="72BC9945"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28" w:history="1">
        <w:r w:rsidR="00CB5A9A" w:rsidRPr="00741657">
          <w:rPr>
            <w:rStyle w:val="Hiperhivatkozs"/>
            <w:noProof/>
          </w:rPr>
          <w:t>12.7</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Dokumentum-melléklet</w:t>
        </w:r>
        <w:r w:rsidR="00CB5A9A">
          <w:rPr>
            <w:noProof/>
            <w:webHidden/>
          </w:rPr>
          <w:tab/>
        </w:r>
        <w:r w:rsidR="00CB5A9A">
          <w:rPr>
            <w:noProof/>
            <w:webHidden/>
          </w:rPr>
          <w:fldChar w:fldCharType="begin"/>
        </w:r>
        <w:r w:rsidR="00CB5A9A">
          <w:rPr>
            <w:noProof/>
            <w:webHidden/>
          </w:rPr>
          <w:instrText xml:space="preserve"> PAGEREF _Toc195567228 \h </w:instrText>
        </w:r>
        <w:r w:rsidR="00CB5A9A">
          <w:rPr>
            <w:noProof/>
            <w:webHidden/>
          </w:rPr>
        </w:r>
        <w:r w:rsidR="00CB5A9A">
          <w:rPr>
            <w:noProof/>
            <w:webHidden/>
          </w:rPr>
          <w:fldChar w:fldCharType="separate"/>
        </w:r>
        <w:r>
          <w:rPr>
            <w:noProof/>
            <w:webHidden/>
          </w:rPr>
          <w:t>273</w:t>
        </w:r>
        <w:r w:rsidR="00CB5A9A">
          <w:rPr>
            <w:noProof/>
            <w:webHidden/>
          </w:rPr>
          <w:fldChar w:fldCharType="end"/>
        </w:r>
      </w:hyperlink>
    </w:p>
    <w:p w14:paraId="73357AC7" w14:textId="62908FE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29" w:history="1">
        <w:r w:rsidR="00CB5A9A" w:rsidRPr="00741657">
          <w:rPr>
            <w:rStyle w:val="Hiperhivatkozs"/>
            <w:noProof/>
          </w:rPr>
          <w:t>12.8</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Használati esetek</w:t>
        </w:r>
        <w:r w:rsidR="00CB5A9A">
          <w:rPr>
            <w:noProof/>
            <w:webHidden/>
          </w:rPr>
          <w:tab/>
        </w:r>
        <w:r w:rsidR="00CB5A9A">
          <w:rPr>
            <w:noProof/>
            <w:webHidden/>
          </w:rPr>
          <w:fldChar w:fldCharType="begin"/>
        </w:r>
        <w:r w:rsidR="00CB5A9A">
          <w:rPr>
            <w:noProof/>
            <w:webHidden/>
          </w:rPr>
          <w:instrText xml:space="preserve"> PAGEREF _Toc195567229 \h </w:instrText>
        </w:r>
        <w:r w:rsidR="00CB5A9A">
          <w:rPr>
            <w:noProof/>
            <w:webHidden/>
          </w:rPr>
        </w:r>
        <w:r w:rsidR="00CB5A9A">
          <w:rPr>
            <w:noProof/>
            <w:webHidden/>
          </w:rPr>
          <w:fldChar w:fldCharType="separate"/>
        </w:r>
        <w:r>
          <w:rPr>
            <w:noProof/>
            <w:webHidden/>
          </w:rPr>
          <w:t>273</w:t>
        </w:r>
        <w:r w:rsidR="00CB5A9A">
          <w:rPr>
            <w:noProof/>
            <w:webHidden/>
          </w:rPr>
          <w:fldChar w:fldCharType="end"/>
        </w:r>
      </w:hyperlink>
    </w:p>
    <w:p w14:paraId="65B419EE" w14:textId="356CF37F"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30" w:history="1">
        <w:r w:rsidR="00CB5A9A" w:rsidRPr="00741657">
          <w:rPr>
            <w:rStyle w:val="Hiperhivatkozs"/>
            <w:noProof/>
          </w:rPr>
          <w:t>12.8.1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Garanciális információk</w:t>
        </w:r>
        <w:r w:rsidR="00CB5A9A">
          <w:rPr>
            <w:noProof/>
            <w:webHidden/>
          </w:rPr>
          <w:tab/>
        </w:r>
        <w:r w:rsidR="00CB5A9A">
          <w:rPr>
            <w:noProof/>
            <w:webHidden/>
          </w:rPr>
          <w:fldChar w:fldCharType="begin"/>
        </w:r>
        <w:r w:rsidR="00CB5A9A">
          <w:rPr>
            <w:noProof/>
            <w:webHidden/>
          </w:rPr>
          <w:instrText xml:space="preserve"> PAGEREF _Toc195567230 \h </w:instrText>
        </w:r>
        <w:r w:rsidR="00CB5A9A">
          <w:rPr>
            <w:noProof/>
            <w:webHidden/>
          </w:rPr>
        </w:r>
        <w:r w:rsidR="00CB5A9A">
          <w:rPr>
            <w:noProof/>
            <w:webHidden/>
          </w:rPr>
          <w:fldChar w:fldCharType="separate"/>
        </w:r>
        <w:r>
          <w:rPr>
            <w:noProof/>
            <w:webHidden/>
          </w:rPr>
          <w:t>274</w:t>
        </w:r>
        <w:r w:rsidR="00CB5A9A">
          <w:rPr>
            <w:noProof/>
            <w:webHidden/>
          </w:rPr>
          <w:fldChar w:fldCharType="end"/>
        </w:r>
      </w:hyperlink>
    </w:p>
    <w:p w14:paraId="4953A00B" w14:textId="5CFCD49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31" w:history="1">
        <w:r w:rsidR="00CB5A9A" w:rsidRPr="00741657">
          <w:rPr>
            <w:rStyle w:val="Hiperhivatkozs"/>
            <w:noProof/>
          </w:rPr>
          <w:t>12.8.2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Kupon</w:t>
        </w:r>
        <w:r w:rsidR="00CB5A9A">
          <w:rPr>
            <w:noProof/>
            <w:webHidden/>
          </w:rPr>
          <w:tab/>
        </w:r>
        <w:r w:rsidR="00CB5A9A">
          <w:rPr>
            <w:noProof/>
            <w:webHidden/>
          </w:rPr>
          <w:fldChar w:fldCharType="begin"/>
        </w:r>
        <w:r w:rsidR="00CB5A9A">
          <w:rPr>
            <w:noProof/>
            <w:webHidden/>
          </w:rPr>
          <w:instrText xml:space="preserve"> PAGEREF _Toc195567231 \h </w:instrText>
        </w:r>
        <w:r w:rsidR="00CB5A9A">
          <w:rPr>
            <w:noProof/>
            <w:webHidden/>
          </w:rPr>
        </w:r>
        <w:r w:rsidR="00CB5A9A">
          <w:rPr>
            <w:noProof/>
            <w:webHidden/>
          </w:rPr>
          <w:fldChar w:fldCharType="separate"/>
        </w:r>
        <w:r>
          <w:rPr>
            <w:noProof/>
            <w:webHidden/>
          </w:rPr>
          <w:t>276</w:t>
        </w:r>
        <w:r w:rsidR="00CB5A9A">
          <w:rPr>
            <w:noProof/>
            <w:webHidden/>
          </w:rPr>
          <w:fldChar w:fldCharType="end"/>
        </w:r>
      </w:hyperlink>
    </w:p>
    <w:p w14:paraId="282FA502" w14:textId="7AF1EFE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32" w:history="1">
        <w:r w:rsidR="00CB5A9A" w:rsidRPr="00741657">
          <w:rPr>
            <w:rStyle w:val="Hiperhivatkozs"/>
            <w:noProof/>
          </w:rPr>
          <w:t>12.8.3</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Gyors elérésű vonalkód</w:t>
        </w:r>
        <w:r w:rsidR="00CB5A9A">
          <w:rPr>
            <w:noProof/>
            <w:webHidden/>
          </w:rPr>
          <w:tab/>
        </w:r>
        <w:r w:rsidR="00CB5A9A">
          <w:rPr>
            <w:noProof/>
            <w:webHidden/>
          </w:rPr>
          <w:fldChar w:fldCharType="begin"/>
        </w:r>
        <w:r w:rsidR="00CB5A9A">
          <w:rPr>
            <w:noProof/>
            <w:webHidden/>
          </w:rPr>
          <w:instrText xml:space="preserve"> PAGEREF _Toc195567232 \h </w:instrText>
        </w:r>
        <w:r w:rsidR="00CB5A9A">
          <w:rPr>
            <w:noProof/>
            <w:webHidden/>
          </w:rPr>
        </w:r>
        <w:r w:rsidR="00CB5A9A">
          <w:rPr>
            <w:noProof/>
            <w:webHidden/>
          </w:rPr>
          <w:fldChar w:fldCharType="separate"/>
        </w:r>
        <w:r>
          <w:rPr>
            <w:noProof/>
            <w:webHidden/>
          </w:rPr>
          <w:t>277</w:t>
        </w:r>
        <w:r w:rsidR="00CB5A9A">
          <w:rPr>
            <w:noProof/>
            <w:webHidden/>
          </w:rPr>
          <w:fldChar w:fldCharType="end"/>
        </w:r>
      </w:hyperlink>
    </w:p>
    <w:p w14:paraId="46D9FD7E" w14:textId="0A60918E"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233" w:history="1">
        <w:r w:rsidR="00CB5A9A" w:rsidRPr="00741657">
          <w:rPr>
            <w:rStyle w:val="Hiperhivatkozs"/>
            <w:noProof/>
          </w:rPr>
          <w:t>13</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Vevői app és e-pénztárgép közötti adatátadások</w:t>
        </w:r>
        <w:r w:rsidR="00CB5A9A">
          <w:rPr>
            <w:noProof/>
            <w:webHidden/>
          </w:rPr>
          <w:tab/>
        </w:r>
        <w:r w:rsidR="00CB5A9A">
          <w:rPr>
            <w:noProof/>
            <w:webHidden/>
          </w:rPr>
          <w:fldChar w:fldCharType="begin"/>
        </w:r>
        <w:r w:rsidR="00CB5A9A">
          <w:rPr>
            <w:noProof/>
            <w:webHidden/>
          </w:rPr>
          <w:instrText xml:space="preserve"> PAGEREF _Toc195567233 \h </w:instrText>
        </w:r>
        <w:r w:rsidR="00CB5A9A">
          <w:rPr>
            <w:noProof/>
            <w:webHidden/>
          </w:rPr>
        </w:r>
        <w:r w:rsidR="00CB5A9A">
          <w:rPr>
            <w:noProof/>
            <w:webHidden/>
          </w:rPr>
          <w:fldChar w:fldCharType="separate"/>
        </w:r>
        <w:r>
          <w:rPr>
            <w:noProof/>
            <w:webHidden/>
          </w:rPr>
          <w:t>278</w:t>
        </w:r>
        <w:r w:rsidR="00CB5A9A">
          <w:rPr>
            <w:noProof/>
            <w:webHidden/>
          </w:rPr>
          <w:fldChar w:fldCharType="end"/>
        </w:r>
      </w:hyperlink>
    </w:p>
    <w:p w14:paraId="33DE945B" w14:textId="24C13A5F"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34" w:history="1">
        <w:r w:rsidR="00CB5A9A" w:rsidRPr="00741657">
          <w:rPr>
            <w:rStyle w:val="Hiperhivatkozs"/>
            <w:noProof/>
          </w:rPr>
          <w:t>13.1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Vevői applikációból adatok á</w:t>
        </w:r>
        <w:r w:rsidR="00CB5A9A" w:rsidRPr="00741657">
          <w:rPr>
            <w:rStyle w:val="Hiperhivatkozs"/>
            <w:noProof/>
          </w:rPr>
          <w:t>t</w:t>
        </w:r>
        <w:r w:rsidR="00CB5A9A" w:rsidRPr="00741657">
          <w:rPr>
            <w:rStyle w:val="Hiperhivatkozs"/>
            <w:noProof/>
          </w:rPr>
          <w:t>adása nyitott bizonylat esetén</w:t>
        </w:r>
        <w:r w:rsidR="00CB5A9A">
          <w:rPr>
            <w:noProof/>
            <w:webHidden/>
          </w:rPr>
          <w:tab/>
        </w:r>
        <w:r w:rsidR="00CB5A9A">
          <w:rPr>
            <w:noProof/>
            <w:webHidden/>
          </w:rPr>
          <w:fldChar w:fldCharType="begin"/>
        </w:r>
        <w:r w:rsidR="00CB5A9A">
          <w:rPr>
            <w:noProof/>
            <w:webHidden/>
          </w:rPr>
          <w:instrText xml:space="preserve"> PAGEREF _Toc195567234 \h </w:instrText>
        </w:r>
        <w:r w:rsidR="00CB5A9A">
          <w:rPr>
            <w:noProof/>
            <w:webHidden/>
          </w:rPr>
        </w:r>
        <w:r w:rsidR="00CB5A9A">
          <w:rPr>
            <w:noProof/>
            <w:webHidden/>
          </w:rPr>
          <w:fldChar w:fldCharType="separate"/>
        </w:r>
        <w:r>
          <w:rPr>
            <w:noProof/>
            <w:webHidden/>
          </w:rPr>
          <w:t>279</w:t>
        </w:r>
        <w:r w:rsidR="00CB5A9A">
          <w:rPr>
            <w:noProof/>
            <w:webHidden/>
          </w:rPr>
          <w:fldChar w:fldCharType="end"/>
        </w:r>
      </w:hyperlink>
    </w:p>
    <w:p w14:paraId="7CEE28C4" w14:textId="3DE6EE1B"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35" w:history="1">
        <w:r w:rsidR="00CB5A9A" w:rsidRPr="00741657">
          <w:rPr>
            <w:rStyle w:val="Hiperhivatkozs"/>
            <w:noProof/>
          </w:rPr>
          <w:t>13.1.1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QR-kódos adatátadás folyamata</w:t>
        </w:r>
        <w:r w:rsidR="00CB5A9A">
          <w:rPr>
            <w:noProof/>
            <w:webHidden/>
          </w:rPr>
          <w:tab/>
        </w:r>
        <w:r w:rsidR="00CB5A9A">
          <w:rPr>
            <w:noProof/>
            <w:webHidden/>
          </w:rPr>
          <w:fldChar w:fldCharType="begin"/>
        </w:r>
        <w:r w:rsidR="00CB5A9A">
          <w:rPr>
            <w:noProof/>
            <w:webHidden/>
          </w:rPr>
          <w:instrText xml:space="preserve"> PAGEREF _Toc195567235 \h </w:instrText>
        </w:r>
        <w:r w:rsidR="00CB5A9A">
          <w:rPr>
            <w:noProof/>
            <w:webHidden/>
          </w:rPr>
        </w:r>
        <w:r w:rsidR="00CB5A9A">
          <w:rPr>
            <w:noProof/>
            <w:webHidden/>
          </w:rPr>
          <w:fldChar w:fldCharType="separate"/>
        </w:r>
        <w:r>
          <w:rPr>
            <w:noProof/>
            <w:webHidden/>
          </w:rPr>
          <w:t>280</w:t>
        </w:r>
        <w:r w:rsidR="00CB5A9A">
          <w:rPr>
            <w:noProof/>
            <w:webHidden/>
          </w:rPr>
          <w:fldChar w:fldCharType="end"/>
        </w:r>
      </w:hyperlink>
    </w:p>
    <w:p w14:paraId="579EF2DE" w14:textId="1DF44DF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36" w:history="1">
        <w:r w:rsidR="00CB5A9A" w:rsidRPr="00741657">
          <w:rPr>
            <w:rStyle w:val="Hiperhivatkozs"/>
            <w:noProof/>
          </w:rPr>
          <w:t>13.1.2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Adatátadás NFC-n</w:t>
        </w:r>
        <w:r w:rsidR="00CB5A9A">
          <w:rPr>
            <w:noProof/>
            <w:webHidden/>
          </w:rPr>
          <w:tab/>
        </w:r>
        <w:r w:rsidR="00CB5A9A">
          <w:rPr>
            <w:noProof/>
            <w:webHidden/>
          </w:rPr>
          <w:fldChar w:fldCharType="begin"/>
        </w:r>
        <w:r w:rsidR="00CB5A9A">
          <w:rPr>
            <w:noProof/>
            <w:webHidden/>
          </w:rPr>
          <w:instrText xml:space="preserve"> PAGEREF _Toc195567236 \h </w:instrText>
        </w:r>
        <w:r w:rsidR="00CB5A9A">
          <w:rPr>
            <w:noProof/>
            <w:webHidden/>
          </w:rPr>
        </w:r>
        <w:r w:rsidR="00CB5A9A">
          <w:rPr>
            <w:noProof/>
            <w:webHidden/>
          </w:rPr>
          <w:fldChar w:fldCharType="separate"/>
        </w:r>
        <w:r>
          <w:rPr>
            <w:noProof/>
            <w:webHidden/>
          </w:rPr>
          <w:t>282</w:t>
        </w:r>
        <w:r w:rsidR="00CB5A9A">
          <w:rPr>
            <w:noProof/>
            <w:webHidden/>
          </w:rPr>
          <w:fldChar w:fldCharType="end"/>
        </w:r>
      </w:hyperlink>
    </w:p>
    <w:p w14:paraId="07D81EAC" w14:textId="38D9C3A6"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37" w:history="1">
        <w:r w:rsidR="00CB5A9A" w:rsidRPr="00741657">
          <w:rPr>
            <w:rStyle w:val="Hiperhivatkozs"/>
            <w:noProof/>
          </w:rPr>
          <w:t>13.2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Adatátadás a bizonylat zárásakor</w:t>
        </w:r>
        <w:r w:rsidR="00CB5A9A">
          <w:rPr>
            <w:noProof/>
            <w:webHidden/>
          </w:rPr>
          <w:tab/>
        </w:r>
        <w:r w:rsidR="00CB5A9A">
          <w:rPr>
            <w:noProof/>
            <w:webHidden/>
          </w:rPr>
          <w:fldChar w:fldCharType="begin"/>
        </w:r>
        <w:r w:rsidR="00CB5A9A">
          <w:rPr>
            <w:noProof/>
            <w:webHidden/>
          </w:rPr>
          <w:instrText xml:space="preserve"> PAGEREF _Toc195567237 \h </w:instrText>
        </w:r>
        <w:r w:rsidR="00CB5A9A">
          <w:rPr>
            <w:noProof/>
            <w:webHidden/>
          </w:rPr>
        </w:r>
        <w:r w:rsidR="00CB5A9A">
          <w:rPr>
            <w:noProof/>
            <w:webHidden/>
          </w:rPr>
          <w:fldChar w:fldCharType="separate"/>
        </w:r>
        <w:r>
          <w:rPr>
            <w:noProof/>
            <w:webHidden/>
          </w:rPr>
          <w:t>283</w:t>
        </w:r>
        <w:r w:rsidR="00CB5A9A">
          <w:rPr>
            <w:noProof/>
            <w:webHidden/>
          </w:rPr>
          <w:fldChar w:fldCharType="end"/>
        </w:r>
      </w:hyperlink>
    </w:p>
    <w:p w14:paraId="091D4ECE" w14:textId="772020EE"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38" w:history="1">
        <w:r w:rsidR="00CB5A9A" w:rsidRPr="00741657">
          <w:rPr>
            <w:rStyle w:val="Hiperhivatkozs"/>
            <w:noProof/>
          </w:rPr>
          <w:t>13.2.1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lang w:val="pt-BR"/>
          </w:rPr>
          <w:t>Átadás QR kódban vagy NFC-n</w:t>
        </w:r>
        <w:r w:rsidR="00CB5A9A">
          <w:rPr>
            <w:noProof/>
            <w:webHidden/>
          </w:rPr>
          <w:tab/>
        </w:r>
        <w:r w:rsidR="00CB5A9A">
          <w:rPr>
            <w:noProof/>
            <w:webHidden/>
          </w:rPr>
          <w:fldChar w:fldCharType="begin"/>
        </w:r>
        <w:r w:rsidR="00CB5A9A">
          <w:rPr>
            <w:noProof/>
            <w:webHidden/>
          </w:rPr>
          <w:instrText xml:space="preserve"> PAGEREF _Toc195567238 \h </w:instrText>
        </w:r>
        <w:r w:rsidR="00CB5A9A">
          <w:rPr>
            <w:noProof/>
            <w:webHidden/>
          </w:rPr>
        </w:r>
        <w:r w:rsidR="00CB5A9A">
          <w:rPr>
            <w:noProof/>
            <w:webHidden/>
          </w:rPr>
          <w:fldChar w:fldCharType="separate"/>
        </w:r>
        <w:r>
          <w:rPr>
            <w:noProof/>
            <w:webHidden/>
          </w:rPr>
          <w:t>284</w:t>
        </w:r>
        <w:r w:rsidR="00CB5A9A">
          <w:rPr>
            <w:noProof/>
            <w:webHidden/>
          </w:rPr>
          <w:fldChar w:fldCharType="end"/>
        </w:r>
      </w:hyperlink>
    </w:p>
    <w:p w14:paraId="4464EFA8" w14:textId="513D37B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39" w:history="1">
        <w:r w:rsidR="00CB5A9A" w:rsidRPr="00741657">
          <w:rPr>
            <w:rStyle w:val="Hiperhivatkozs"/>
            <w:noProof/>
          </w:rPr>
          <w:t>13.2.2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Bizonylatboríték lekérése NFC-n</w:t>
        </w:r>
        <w:r w:rsidR="00CB5A9A">
          <w:rPr>
            <w:noProof/>
            <w:webHidden/>
          </w:rPr>
          <w:tab/>
        </w:r>
        <w:r w:rsidR="00CB5A9A">
          <w:rPr>
            <w:noProof/>
            <w:webHidden/>
          </w:rPr>
          <w:fldChar w:fldCharType="begin"/>
        </w:r>
        <w:r w:rsidR="00CB5A9A">
          <w:rPr>
            <w:noProof/>
            <w:webHidden/>
          </w:rPr>
          <w:instrText xml:space="preserve"> PAGEREF _Toc195567239 \h </w:instrText>
        </w:r>
        <w:r w:rsidR="00CB5A9A">
          <w:rPr>
            <w:noProof/>
            <w:webHidden/>
          </w:rPr>
        </w:r>
        <w:r w:rsidR="00CB5A9A">
          <w:rPr>
            <w:noProof/>
            <w:webHidden/>
          </w:rPr>
          <w:fldChar w:fldCharType="separate"/>
        </w:r>
        <w:r>
          <w:rPr>
            <w:noProof/>
            <w:webHidden/>
          </w:rPr>
          <w:t>284</w:t>
        </w:r>
        <w:r w:rsidR="00CB5A9A">
          <w:rPr>
            <w:noProof/>
            <w:webHidden/>
          </w:rPr>
          <w:fldChar w:fldCharType="end"/>
        </w:r>
      </w:hyperlink>
    </w:p>
    <w:p w14:paraId="6F4ACA0F" w14:textId="7D330E9D"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240" w:history="1">
        <w:r w:rsidR="00CB5A9A" w:rsidRPr="00741657">
          <w:rPr>
            <w:rStyle w:val="Hiperhivatkozs"/>
            <w:noProof/>
          </w:rPr>
          <w:t>14</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Az e-pénztárgépek működésére vonatkozó egyéb megkötések</w:t>
        </w:r>
        <w:r w:rsidR="00CB5A9A">
          <w:rPr>
            <w:noProof/>
            <w:webHidden/>
          </w:rPr>
          <w:tab/>
        </w:r>
        <w:r w:rsidR="00CB5A9A">
          <w:rPr>
            <w:noProof/>
            <w:webHidden/>
          </w:rPr>
          <w:fldChar w:fldCharType="begin"/>
        </w:r>
        <w:r w:rsidR="00CB5A9A">
          <w:rPr>
            <w:noProof/>
            <w:webHidden/>
          </w:rPr>
          <w:instrText xml:space="preserve"> PAGEREF _Toc195567240 \h </w:instrText>
        </w:r>
        <w:r w:rsidR="00CB5A9A">
          <w:rPr>
            <w:noProof/>
            <w:webHidden/>
          </w:rPr>
        </w:r>
        <w:r w:rsidR="00CB5A9A">
          <w:rPr>
            <w:noProof/>
            <w:webHidden/>
          </w:rPr>
          <w:fldChar w:fldCharType="separate"/>
        </w:r>
        <w:r>
          <w:rPr>
            <w:noProof/>
            <w:webHidden/>
          </w:rPr>
          <w:t>285</w:t>
        </w:r>
        <w:r w:rsidR="00CB5A9A">
          <w:rPr>
            <w:noProof/>
            <w:webHidden/>
          </w:rPr>
          <w:fldChar w:fldCharType="end"/>
        </w:r>
      </w:hyperlink>
    </w:p>
    <w:p w14:paraId="23368CF9" w14:textId="51CE75FB"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41" w:history="1">
        <w:r w:rsidR="00CB5A9A" w:rsidRPr="00741657">
          <w:rPr>
            <w:rStyle w:val="Hiperhivatkozs"/>
            <w:noProof/>
          </w:rPr>
          <w:t>14.1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Nyomtatás</w:t>
        </w:r>
        <w:r w:rsidR="00CB5A9A">
          <w:rPr>
            <w:noProof/>
            <w:webHidden/>
          </w:rPr>
          <w:tab/>
        </w:r>
        <w:r w:rsidR="00CB5A9A">
          <w:rPr>
            <w:noProof/>
            <w:webHidden/>
          </w:rPr>
          <w:fldChar w:fldCharType="begin"/>
        </w:r>
        <w:r w:rsidR="00CB5A9A">
          <w:rPr>
            <w:noProof/>
            <w:webHidden/>
          </w:rPr>
          <w:instrText xml:space="preserve"> PAGEREF _Toc195567241 \h </w:instrText>
        </w:r>
        <w:r w:rsidR="00CB5A9A">
          <w:rPr>
            <w:noProof/>
            <w:webHidden/>
          </w:rPr>
        </w:r>
        <w:r w:rsidR="00CB5A9A">
          <w:rPr>
            <w:noProof/>
            <w:webHidden/>
          </w:rPr>
          <w:fldChar w:fldCharType="separate"/>
        </w:r>
        <w:r>
          <w:rPr>
            <w:noProof/>
            <w:webHidden/>
          </w:rPr>
          <w:t>285</w:t>
        </w:r>
        <w:r w:rsidR="00CB5A9A">
          <w:rPr>
            <w:noProof/>
            <w:webHidden/>
          </w:rPr>
          <w:fldChar w:fldCharType="end"/>
        </w:r>
      </w:hyperlink>
    </w:p>
    <w:p w14:paraId="7ECAF91B" w14:textId="6DC6E17E"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42" w:history="1">
        <w:r w:rsidR="00CB5A9A" w:rsidRPr="00741657">
          <w:rPr>
            <w:rStyle w:val="Hiperhivatkozs"/>
            <w:noProof/>
          </w:rPr>
          <w:t>14.2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Adóügyi nap és naptári nap viszonya</w:t>
        </w:r>
        <w:r w:rsidR="00CB5A9A">
          <w:rPr>
            <w:noProof/>
            <w:webHidden/>
          </w:rPr>
          <w:tab/>
        </w:r>
        <w:r w:rsidR="00CB5A9A">
          <w:rPr>
            <w:noProof/>
            <w:webHidden/>
          </w:rPr>
          <w:fldChar w:fldCharType="begin"/>
        </w:r>
        <w:r w:rsidR="00CB5A9A">
          <w:rPr>
            <w:noProof/>
            <w:webHidden/>
          </w:rPr>
          <w:instrText xml:space="preserve"> PAGEREF _Toc195567242 \h </w:instrText>
        </w:r>
        <w:r w:rsidR="00CB5A9A">
          <w:rPr>
            <w:noProof/>
            <w:webHidden/>
          </w:rPr>
        </w:r>
        <w:r w:rsidR="00CB5A9A">
          <w:rPr>
            <w:noProof/>
            <w:webHidden/>
          </w:rPr>
          <w:fldChar w:fldCharType="separate"/>
        </w:r>
        <w:r>
          <w:rPr>
            <w:noProof/>
            <w:webHidden/>
          </w:rPr>
          <w:t>285</w:t>
        </w:r>
        <w:r w:rsidR="00CB5A9A">
          <w:rPr>
            <w:noProof/>
            <w:webHidden/>
          </w:rPr>
          <w:fldChar w:fldCharType="end"/>
        </w:r>
      </w:hyperlink>
    </w:p>
    <w:p w14:paraId="4BC37A0B" w14:textId="15D26A2C"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43" w:history="1">
        <w:r w:rsidR="00CB5A9A" w:rsidRPr="00741657">
          <w:rPr>
            <w:rStyle w:val="Hiperhivatkozs"/>
            <w:noProof/>
          </w:rPr>
          <w:t>14.3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Bolti készpénzfelvétel (cash back)</w:t>
        </w:r>
        <w:r w:rsidR="00CB5A9A">
          <w:rPr>
            <w:noProof/>
            <w:webHidden/>
          </w:rPr>
          <w:tab/>
        </w:r>
        <w:r w:rsidR="00CB5A9A">
          <w:rPr>
            <w:noProof/>
            <w:webHidden/>
          </w:rPr>
          <w:fldChar w:fldCharType="begin"/>
        </w:r>
        <w:r w:rsidR="00CB5A9A">
          <w:rPr>
            <w:noProof/>
            <w:webHidden/>
          </w:rPr>
          <w:instrText xml:space="preserve"> PAGEREF _Toc195567243 \h </w:instrText>
        </w:r>
        <w:r w:rsidR="00CB5A9A">
          <w:rPr>
            <w:noProof/>
            <w:webHidden/>
          </w:rPr>
        </w:r>
        <w:r w:rsidR="00CB5A9A">
          <w:rPr>
            <w:noProof/>
            <w:webHidden/>
          </w:rPr>
          <w:fldChar w:fldCharType="separate"/>
        </w:r>
        <w:r>
          <w:rPr>
            <w:noProof/>
            <w:webHidden/>
          </w:rPr>
          <w:t>286</w:t>
        </w:r>
        <w:r w:rsidR="00CB5A9A">
          <w:rPr>
            <w:noProof/>
            <w:webHidden/>
          </w:rPr>
          <w:fldChar w:fldCharType="end"/>
        </w:r>
      </w:hyperlink>
    </w:p>
    <w:p w14:paraId="252DCDCA" w14:textId="61B3CE45"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44" w:history="1">
        <w:r w:rsidR="00CB5A9A" w:rsidRPr="00741657">
          <w:rPr>
            <w:rStyle w:val="Hiperhivatkozs"/>
            <w:noProof/>
          </w:rPr>
          <w:t>14.4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ÁFA-csoport adatainak feltüntetése</w:t>
        </w:r>
        <w:r w:rsidR="00CB5A9A">
          <w:rPr>
            <w:noProof/>
            <w:webHidden/>
          </w:rPr>
          <w:tab/>
        </w:r>
        <w:r w:rsidR="00CB5A9A">
          <w:rPr>
            <w:noProof/>
            <w:webHidden/>
          </w:rPr>
          <w:fldChar w:fldCharType="begin"/>
        </w:r>
        <w:r w:rsidR="00CB5A9A">
          <w:rPr>
            <w:noProof/>
            <w:webHidden/>
          </w:rPr>
          <w:instrText xml:space="preserve"> PAGEREF _Toc195567244 \h </w:instrText>
        </w:r>
        <w:r w:rsidR="00CB5A9A">
          <w:rPr>
            <w:noProof/>
            <w:webHidden/>
          </w:rPr>
        </w:r>
        <w:r w:rsidR="00CB5A9A">
          <w:rPr>
            <w:noProof/>
            <w:webHidden/>
          </w:rPr>
          <w:fldChar w:fldCharType="separate"/>
        </w:r>
        <w:r>
          <w:rPr>
            <w:noProof/>
            <w:webHidden/>
          </w:rPr>
          <w:t>287</w:t>
        </w:r>
        <w:r w:rsidR="00CB5A9A">
          <w:rPr>
            <w:noProof/>
            <w:webHidden/>
          </w:rPr>
          <w:fldChar w:fldCharType="end"/>
        </w:r>
      </w:hyperlink>
    </w:p>
    <w:p w14:paraId="693C9765" w14:textId="0CA27113"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245" w:history="1">
        <w:r w:rsidR="00CB5A9A" w:rsidRPr="00741657">
          <w:rPr>
            <w:rStyle w:val="Hiperhivatkozs"/>
            <w:noProof/>
          </w:rPr>
          <w:t>15</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Törzsek</w:t>
        </w:r>
        <w:r w:rsidR="00CB5A9A">
          <w:rPr>
            <w:noProof/>
            <w:webHidden/>
          </w:rPr>
          <w:tab/>
        </w:r>
        <w:r w:rsidR="00CB5A9A">
          <w:rPr>
            <w:noProof/>
            <w:webHidden/>
          </w:rPr>
          <w:fldChar w:fldCharType="begin"/>
        </w:r>
        <w:r w:rsidR="00CB5A9A">
          <w:rPr>
            <w:noProof/>
            <w:webHidden/>
          </w:rPr>
          <w:instrText xml:space="preserve"> PAGEREF _Toc195567245 \h </w:instrText>
        </w:r>
        <w:r w:rsidR="00CB5A9A">
          <w:rPr>
            <w:noProof/>
            <w:webHidden/>
          </w:rPr>
        </w:r>
        <w:r w:rsidR="00CB5A9A">
          <w:rPr>
            <w:noProof/>
            <w:webHidden/>
          </w:rPr>
          <w:fldChar w:fldCharType="separate"/>
        </w:r>
        <w:r>
          <w:rPr>
            <w:noProof/>
            <w:webHidden/>
          </w:rPr>
          <w:t>287</w:t>
        </w:r>
        <w:r w:rsidR="00CB5A9A">
          <w:rPr>
            <w:noProof/>
            <w:webHidden/>
          </w:rPr>
          <w:fldChar w:fldCharType="end"/>
        </w:r>
      </w:hyperlink>
    </w:p>
    <w:p w14:paraId="5488F5CD" w14:textId="68415BBC"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46" w:history="1">
        <w:r w:rsidR="00CB5A9A" w:rsidRPr="00741657">
          <w:rPr>
            <w:rStyle w:val="Hiperhivatkozs"/>
            <w:noProof/>
          </w:rPr>
          <w:t>15.1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Az illetékes állami adóhatóságot jelző illetékességi kódok (countyCode)</w:t>
        </w:r>
        <w:r w:rsidR="00CB5A9A">
          <w:rPr>
            <w:noProof/>
            <w:webHidden/>
          </w:rPr>
          <w:tab/>
        </w:r>
        <w:r w:rsidR="00CB5A9A">
          <w:rPr>
            <w:noProof/>
            <w:webHidden/>
          </w:rPr>
          <w:fldChar w:fldCharType="begin"/>
        </w:r>
        <w:r w:rsidR="00CB5A9A">
          <w:rPr>
            <w:noProof/>
            <w:webHidden/>
          </w:rPr>
          <w:instrText xml:space="preserve"> PAGEREF _Toc195567246 \h </w:instrText>
        </w:r>
        <w:r w:rsidR="00CB5A9A">
          <w:rPr>
            <w:noProof/>
            <w:webHidden/>
          </w:rPr>
        </w:r>
        <w:r w:rsidR="00CB5A9A">
          <w:rPr>
            <w:noProof/>
            <w:webHidden/>
          </w:rPr>
          <w:fldChar w:fldCharType="separate"/>
        </w:r>
        <w:r>
          <w:rPr>
            <w:noProof/>
            <w:webHidden/>
          </w:rPr>
          <w:t>287</w:t>
        </w:r>
        <w:r w:rsidR="00CB5A9A">
          <w:rPr>
            <w:noProof/>
            <w:webHidden/>
          </w:rPr>
          <w:fldChar w:fldCharType="end"/>
        </w:r>
      </w:hyperlink>
    </w:p>
    <w:p w14:paraId="254A99D5" w14:textId="11AFE221"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47" w:history="1">
        <w:r w:rsidR="00CB5A9A" w:rsidRPr="00741657">
          <w:rPr>
            <w:rStyle w:val="Hiperhivatkozs"/>
            <w:noProof/>
          </w:rPr>
          <w:t>15.2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Országkód típus ISO 3166 alpha-2 szabvány szerint</w:t>
        </w:r>
        <w:r w:rsidR="00CB5A9A">
          <w:rPr>
            <w:noProof/>
            <w:webHidden/>
          </w:rPr>
          <w:tab/>
        </w:r>
        <w:r w:rsidR="00CB5A9A">
          <w:rPr>
            <w:noProof/>
            <w:webHidden/>
          </w:rPr>
          <w:fldChar w:fldCharType="begin"/>
        </w:r>
        <w:r w:rsidR="00CB5A9A">
          <w:rPr>
            <w:noProof/>
            <w:webHidden/>
          </w:rPr>
          <w:instrText xml:space="preserve"> PAGEREF _Toc195567247 \h </w:instrText>
        </w:r>
        <w:r w:rsidR="00CB5A9A">
          <w:rPr>
            <w:noProof/>
            <w:webHidden/>
          </w:rPr>
        </w:r>
        <w:r w:rsidR="00CB5A9A">
          <w:rPr>
            <w:noProof/>
            <w:webHidden/>
          </w:rPr>
          <w:fldChar w:fldCharType="separate"/>
        </w:r>
        <w:r>
          <w:rPr>
            <w:noProof/>
            <w:webHidden/>
          </w:rPr>
          <w:t>288</w:t>
        </w:r>
        <w:r w:rsidR="00CB5A9A">
          <w:rPr>
            <w:noProof/>
            <w:webHidden/>
          </w:rPr>
          <w:fldChar w:fldCharType="end"/>
        </w:r>
      </w:hyperlink>
    </w:p>
    <w:p w14:paraId="39FC4A7C" w14:textId="6BC3F535"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48" w:history="1">
        <w:r w:rsidR="00CB5A9A" w:rsidRPr="00741657">
          <w:rPr>
            <w:rStyle w:val="Hiperhivatkozs"/>
            <w:noProof/>
          </w:rPr>
          <w:t>15.3</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Irányítószám törzs elérhetősége</w:t>
        </w:r>
        <w:r w:rsidR="00CB5A9A">
          <w:rPr>
            <w:noProof/>
            <w:webHidden/>
          </w:rPr>
          <w:tab/>
        </w:r>
        <w:r w:rsidR="00CB5A9A">
          <w:rPr>
            <w:noProof/>
            <w:webHidden/>
          </w:rPr>
          <w:fldChar w:fldCharType="begin"/>
        </w:r>
        <w:r w:rsidR="00CB5A9A">
          <w:rPr>
            <w:noProof/>
            <w:webHidden/>
          </w:rPr>
          <w:instrText xml:space="preserve"> PAGEREF _Toc195567248 \h </w:instrText>
        </w:r>
        <w:r w:rsidR="00CB5A9A">
          <w:rPr>
            <w:noProof/>
            <w:webHidden/>
          </w:rPr>
        </w:r>
        <w:r w:rsidR="00CB5A9A">
          <w:rPr>
            <w:noProof/>
            <w:webHidden/>
          </w:rPr>
          <w:fldChar w:fldCharType="separate"/>
        </w:r>
        <w:r>
          <w:rPr>
            <w:noProof/>
            <w:webHidden/>
          </w:rPr>
          <w:t>288</w:t>
        </w:r>
        <w:r w:rsidR="00CB5A9A">
          <w:rPr>
            <w:noProof/>
            <w:webHidden/>
          </w:rPr>
          <w:fldChar w:fldCharType="end"/>
        </w:r>
      </w:hyperlink>
    </w:p>
    <w:p w14:paraId="1EC2432D" w14:textId="20171172"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49" w:history="1">
        <w:r w:rsidR="00CB5A9A" w:rsidRPr="00741657">
          <w:rPr>
            <w:rStyle w:val="Hiperhivatkozs"/>
            <w:noProof/>
          </w:rPr>
          <w:t>15.4</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VTSZ tö</w:t>
        </w:r>
        <w:r w:rsidR="00CB5A9A" w:rsidRPr="00741657">
          <w:rPr>
            <w:rStyle w:val="Hiperhivatkozs"/>
            <w:noProof/>
          </w:rPr>
          <w:t>r</w:t>
        </w:r>
        <w:r w:rsidR="00CB5A9A" w:rsidRPr="00741657">
          <w:rPr>
            <w:rStyle w:val="Hiperhivatkozs"/>
            <w:noProof/>
          </w:rPr>
          <w:t>zs elérhetősége</w:t>
        </w:r>
        <w:r w:rsidR="00CB5A9A">
          <w:rPr>
            <w:noProof/>
            <w:webHidden/>
          </w:rPr>
          <w:tab/>
        </w:r>
        <w:r w:rsidR="00CB5A9A">
          <w:rPr>
            <w:noProof/>
            <w:webHidden/>
          </w:rPr>
          <w:fldChar w:fldCharType="begin"/>
        </w:r>
        <w:r w:rsidR="00CB5A9A">
          <w:rPr>
            <w:noProof/>
            <w:webHidden/>
          </w:rPr>
          <w:instrText xml:space="preserve"> PAGEREF _Toc195567249 \h </w:instrText>
        </w:r>
        <w:r w:rsidR="00CB5A9A">
          <w:rPr>
            <w:noProof/>
            <w:webHidden/>
          </w:rPr>
        </w:r>
        <w:r w:rsidR="00CB5A9A">
          <w:rPr>
            <w:noProof/>
            <w:webHidden/>
          </w:rPr>
          <w:fldChar w:fldCharType="separate"/>
        </w:r>
        <w:r>
          <w:rPr>
            <w:noProof/>
            <w:webHidden/>
          </w:rPr>
          <w:t>288</w:t>
        </w:r>
        <w:r w:rsidR="00CB5A9A">
          <w:rPr>
            <w:noProof/>
            <w:webHidden/>
          </w:rPr>
          <w:fldChar w:fldCharType="end"/>
        </w:r>
      </w:hyperlink>
    </w:p>
    <w:p w14:paraId="1D97DDCE" w14:textId="4A14D518"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50" w:history="1">
        <w:r w:rsidR="00CB5A9A" w:rsidRPr="00741657">
          <w:rPr>
            <w:rStyle w:val="Hiperhivatkozs"/>
            <w:noProof/>
          </w:rPr>
          <w:t>15.5</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SZJ törzs elérhetősége</w:t>
        </w:r>
        <w:r w:rsidR="00CB5A9A">
          <w:rPr>
            <w:noProof/>
            <w:webHidden/>
          </w:rPr>
          <w:tab/>
        </w:r>
        <w:r w:rsidR="00CB5A9A">
          <w:rPr>
            <w:noProof/>
            <w:webHidden/>
          </w:rPr>
          <w:fldChar w:fldCharType="begin"/>
        </w:r>
        <w:r w:rsidR="00CB5A9A">
          <w:rPr>
            <w:noProof/>
            <w:webHidden/>
          </w:rPr>
          <w:instrText xml:space="preserve"> PAGEREF _Toc195567250 \h </w:instrText>
        </w:r>
        <w:r w:rsidR="00CB5A9A">
          <w:rPr>
            <w:noProof/>
            <w:webHidden/>
          </w:rPr>
        </w:r>
        <w:r w:rsidR="00CB5A9A">
          <w:rPr>
            <w:noProof/>
            <w:webHidden/>
          </w:rPr>
          <w:fldChar w:fldCharType="separate"/>
        </w:r>
        <w:r>
          <w:rPr>
            <w:noProof/>
            <w:webHidden/>
          </w:rPr>
          <w:t>288</w:t>
        </w:r>
        <w:r w:rsidR="00CB5A9A">
          <w:rPr>
            <w:noProof/>
            <w:webHidden/>
          </w:rPr>
          <w:fldChar w:fldCharType="end"/>
        </w:r>
      </w:hyperlink>
    </w:p>
    <w:p w14:paraId="6624F41C" w14:textId="57AC863B"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51" w:history="1">
        <w:r w:rsidR="00CB5A9A" w:rsidRPr="00741657">
          <w:rPr>
            <w:rStyle w:val="Hiperhivatkozs"/>
            <w:noProof/>
          </w:rPr>
          <w:t>15.6</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KN törzs elérhetősége</w:t>
        </w:r>
        <w:r w:rsidR="00CB5A9A">
          <w:rPr>
            <w:noProof/>
            <w:webHidden/>
          </w:rPr>
          <w:tab/>
        </w:r>
        <w:r w:rsidR="00CB5A9A">
          <w:rPr>
            <w:noProof/>
            <w:webHidden/>
          </w:rPr>
          <w:fldChar w:fldCharType="begin"/>
        </w:r>
        <w:r w:rsidR="00CB5A9A">
          <w:rPr>
            <w:noProof/>
            <w:webHidden/>
          </w:rPr>
          <w:instrText xml:space="preserve"> PAGEREF _Toc195567251 \h </w:instrText>
        </w:r>
        <w:r w:rsidR="00CB5A9A">
          <w:rPr>
            <w:noProof/>
            <w:webHidden/>
          </w:rPr>
        </w:r>
        <w:r w:rsidR="00CB5A9A">
          <w:rPr>
            <w:noProof/>
            <w:webHidden/>
          </w:rPr>
          <w:fldChar w:fldCharType="separate"/>
        </w:r>
        <w:r>
          <w:rPr>
            <w:noProof/>
            <w:webHidden/>
          </w:rPr>
          <w:t>288</w:t>
        </w:r>
        <w:r w:rsidR="00CB5A9A">
          <w:rPr>
            <w:noProof/>
            <w:webHidden/>
          </w:rPr>
          <w:fldChar w:fldCharType="end"/>
        </w:r>
      </w:hyperlink>
    </w:p>
    <w:p w14:paraId="32B5D2EE" w14:textId="5D760600"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52" w:history="1">
        <w:r w:rsidR="00CB5A9A" w:rsidRPr="00741657">
          <w:rPr>
            <w:rStyle w:val="Hiperhivatkozs"/>
            <w:noProof/>
          </w:rPr>
          <w:t>15.7</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CSK törzs elérhetősége</w:t>
        </w:r>
        <w:r w:rsidR="00CB5A9A">
          <w:rPr>
            <w:noProof/>
            <w:webHidden/>
          </w:rPr>
          <w:tab/>
        </w:r>
        <w:r w:rsidR="00CB5A9A">
          <w:rPr>
            <w:noProof/>
            <w:webHidden/>
          </w:rPr>
          <w:fldChar w:fldCharType="begin"/>
        </w:r>
        <w:r w:rsidR="00CB5A9A">
          <w:rPr>
            <w:noProof/>
            <w:webHidden/>
          </w:rPr>
          <w:instrText xml:space="preserve"> PAGEREF _Toc195567252 \h </w:instrText>
        </w:r>
        <w:r w:rsidR="00CB5A9A">
          <w:rPr>
            <w:noProof/>
            <w:webHidden/>
          </w:rPr>
        </w:r>
        <w:r w:rsidR="00CB5A9A">
          <w:rPr>
            <w:noProof/>
            <w:webHidden/>
          </w:rPr>
          <w:fldChar w:fldCharType="separate"/>
        </w:r>
        <w:r>
          <w:rPr>
            <w:noProof/>
            <w:webHidden/>
          </w:rPr>
          <w:t>288</w:t>
        </w:r>
        <w:r w:rsidR="00CB5A9A">
          <w:rPr>
            <w:noProof/>
            <w:webHidden/>
          </w:rPr>
          <w:fldChar w:fldCharType="end"/>
        </w:r>
      </w:hyperlink>
    </w:p>
    <w:p w14:paraId="0469B880" w14:textId="57349D1C"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53" w:history="1">
        <w:r w:rsidR="00CB5A9A" w:rsidRPr="00741657">
          <w:rPr>
            <w:rStyle w:val="Hiperhivatkozs"/>
            <w:noProof/>
          </w:rPr>
          <w:t>15.8</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KT törzs elérhetősége</w:t>
        </w:r>
        <w:r w:rsidR="00CB5A9A">
          <w:rPr>
            <w:noProof/>
            <w:webHidden/>
          </w:rPr>
          <w:tab/>
        </w:r>
        <w:r w:rsidR="00CB5A9A">
          <w:rPr>
            <w:noProof/>
            <w:webHidden/>
          </w:rPr>
          <w:fldChar w:fldCharType="begin"/>
        </w:r>
        <w:r w:rsidR="00CB5A9A">
          <w:rPr>
            <w:noProof/>
            <w:webHidden/>
          </w:rPr>
          <w:instrText xml:space="preserve"> PAGEREF _Toc195567253 \h </w:instrText>
        </w:r>
        <w:r w:rsidR="00CB5A9A">
          <w:rPr>
            <w:noProof/>
            <w:webHidden/>
          </w:rPr>
        </w:r>
        <w:r w:rsidR="00CB5A9A">
          <w:rPr>
            <w:noProof/>
            <w:webHidden/>
          </w:rPr>
          <w:fldChar w:fldCharType="separate"/>
        </w:r>
        <w:r>
          <w:rPr>
            <w:noProof/>
            <w:webHidden/>
          </w:rPr>
          <w:t>288</w:t>
        </w:r>
        <w:r w:rsidR="00CB5A9A">
          <w:rPr>
            <w:noProof/>
            <w:webHidden/>
          </w:rPr>
          <w:fldChar w:fldCharType="end"/>
        </w:r>
      </w:hyperlink>
    </w:p>
    <w:p w14:paraId="66D7B747" w14:textId="6D24AFE7"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54" w:history="1">
        <w:r w:rsidR="00CB5A9A" w:rsidRPr="00741657">
          <w:rPr>
            <w:rStyle w:val="Hiperhivatkozs"/>
            <w:noProof/>
          </w:rPr>
          <w:t>15.9</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EJ törzs elérhetősége</w:t>
        </w:r>
        <w:r w:rsidR="00CB5A9A">
          <w:rPr>
            <w:noProof/>
            <w:webHidden/>
          </w:rPr>
          <w:tab/>
        </w:r>
        <w:r w:rsidR="00CB5A9A">
          <w:rPr>
            <w:noProof/>
            <w:webHidden/>
          </w:rPr>
          <w:fldChar w:fldCharType="begin"/>
        </w:r>
        <w:r w:rsidR="00CB5A9A">
          <w:rPr>
            <w:noProof/>
            <w:webHidden/>
          </w:rPr>
          <w:instrText xml:space="preserve"> PAGEREF _Toc195567254 \h </w:instrText>
        </w:r>
        <w:r w:rsidR="00CB5A9A">
          <w:rPr>
            <w:noProof/>
            <w:webHidden/>
          </w:rPr>
        </w:r>
        <w:r w:rsidR="00CB5A9A">
          <w:rPr>
            <w:noProof/>
            <w:webHidden/>
          </w:rPr>
          <w:fldChar w:fldCharType="separate"/>
        </w:r>
        <w:r>
          <w:rPr>
            <w:noProof/>
            <w:webHidden/>
          </w:rPr>
          <w:t>288</w:t>
        </w:r>
        <w:r w:rsidR="00CB5A9A">
          <w:rPr>
            <w:noProof/>
            <w:webHidden/>
          </w:rPr>
          <w:fldChar w:fldCharType="end"/>
        </w:r>
      </w:hyperlink>
    </w:p>
    <w:p w14:paraId="7C9F0225" w14:textId="63DDEF13"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55" w:history="1">
        <w:r w:rsidR="00CB5A9A" w:rsidRPr="00741657">
          <w:rPr>
            <w:rStyle w:val="Hiperhivatkozs"/>
            <w:noProof/>
          </w:rPr>
          <w:t>15.10</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TESZOR törzs elérhetősége</w:t>
        </w:r>
        <w:r w:rsidR="00CB5A9A">
          <w:rPr>
            <w:noProof/>
            <w:webHidden/>
          </w:rPr>
          <w:tab/>
        </w:r>
        <w:r w:rsidR="00CB5A9A">
          <w:rPr>
            <w:noProof/>
            <w:webHidden/>
          </w:rPr>
          <w:fldChar w:fldCharType="begin"/>
        </w:r>
        <w:r w:rsidR="00CB5A9A">
          <w:rPr>
            <w:noProof/>
            <w:webHidden/>
          </w:rPr>
          <w:instrText xml:space="preserve"> PAGEREF _Toc195567255 \h </w:instrText>
        </w:r>
        <w:r w:rsidR="00CB5A9A">
          <w:rPr>
            <w:noProof/>
            <w:webHidden/>
          </w:rPr>
        </w:r>
        <w:r w:rsidR="00CB5A9A">
          <w:rPr>
            <w:noProof/>
            <w:webHidden/>
          </w:rPr>
          <w:fldChar w:fldCharType="separate"/>
        </w:r>
        <w:r>
          <w:rPr>
            <w:noProof/>
            <w:webHidden/>
          </w:rPr>
          <w:t>288</w:t>
        </w:r>
        <w:r w:rsidR="00CB5A9A">
          <w:rPr>
            <w:noProof/>
            <w:webHidden/>
          </w:rPr>
          <w:fldChar w:fldCharType="end"/>
        </w:r>
      </w:hyperlink>
    </w:p>
    <w:p w14:paraId="7B224019" w14:textId="5AC29BC0"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256" w:history="1">
        <w:r w:rsidR="00CB5A9A" w:rsidRPr="00741657">
          <w:rPr>
            <w:rStyle w:val="Hiperhivatkozs"/>
            <w:noProof/>
          </w:rPr>
          <w:t>16</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Környezetek elérhetőségei</w:t>
        </w:r>
        <w:r w:rsidR="00CB5A9A">
          <w:rPr>
            <w:noProof/>
            <w:webHidden/>
          </w:rPr>
          <w:tab/>
        </w:r>
        <w:r w:rsidR="00CB5A9A">
          <w:rPr>
            <w:noProof/>
            <w:webHidden/>
          </w:rPr>
          <w:fldChar w:fldCharType="begin"/>
        </w:r>
        <w:r w:rsidR="00CB5A9A">
          <w:rPr>
            <w:noProof/>
            <w:webHidden/>
          </w:rPr>
          <w:instrText xml:space="preserve"> PAGEREF _Toc195567256 \h </w:instrText>
        </w:r>
        <w:r w:rsidR="00CB5A9A">
          <w:rPr>
            <w:noProof/>
            <w:webHidden/>
          </w:rPr>
        </w:r>
        <w:r w:rsidR="00CB5A9A">
          <w:rPr>
            <w:noProof/>
            <w:webHidden/>
          </w:rPr>
          <w:fldChar w:fldCharType="separate"/>
        </w:r>
        <w:r>
          <w:rPr>
            <w:noProof/>
            <w:webHidden/>
          </w:rPr>
          <w:t>289</w:t>
        </w:r>
        <w:r w:rsidR="00CB5A9A">
          <w:rPr>
            <w:noProof/>
            <w:webHidden/>
          </w:rPr>
          <w:fldChar w:fldCharType="end"/>
        </w:r>
      </w:hyperlink>
    </w:p>
    <w:p w14:paraId="6C01E642" w14:textId="3DB4AA65"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57" w:history="1">
        <w:r w:rsidR="00CB5A9A" w:rsidRPr="00741657">
          <w:rPr>
            <w:rStyle w:val="Hiperhivatkozs"/>
            <w:noProof/>
          </w:rPr>
          <w:t>16.1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Bevizsgálói környezet</w:t>
        </w:r>
        <w:r w:rsidR="00CB5A9A">
          <w:rPr>
            <w:noProof/>
            <w:webHidden/>
          </w:rPr>
          <w:tab/>
        </w:r>
        <w:r w:rsidR="00CB5A9A">
          <w:rPr>
            <w:noProof/>
            <w:webHidden/>
          </w:rPr>
          <w:fldChar w:fldCharType="begin"/>
        </w:r>
        <w:r w:rsidR="00CB5A9A">
          <w:rPr>
            <w:noProof/>
            <w:webHidden/>
          </w:rPr>
          <w:instrText xml:space="preserve"> PAGEREF _Toc195567257 \h </w:instrText>
        </w:r>
        <w:r w:rsidR="00CB5A9A">
          <w:rPr>
            <w:noProof/>
            <w:webHidden/>
          </w:rPr>
        </w:r>
        <w:r w:rsidR="00CB5A9A">
          <w:rPr>
            <w:noProof/>
            <w:webHidden/>
          </w:rPr>
          <w:fldChar w:fldCharType="separate"/>
        </w:r>
        <w:r>
          <w:rPr>
            <w:noProof/>
            <w:webHidden/>
          </w:rPr>
          <w:t>289</w:t>
        </w:r>
        <w:r w:rsidR="00CB5A9A">
          <w:rPr>
            <w:noProof/>
            <w:webHidden/>
          </w:rPr>
          <w:fldChar w:fldCharType="end"/>
        </w:r>
      </w:hyperlink>
    </w:p>
    <w:p w14:paraId="1FEB5077" w14:textId="45D5BBAA"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58" w:history="1">
        <w:r w:rsidR="00CB5A9A" w:rsidRPr="00741657">
          <w:rPr>
            <w:rStyle w:val="Hiperhivatkozs"/>
            <w:noProof/>
          </w:rPr>
          <w:t>16.1.1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A bevizsgálói környezeti URL-jei</w:t>
        </w:r>
        <w:r w:rsidR="00CB5A9A">
          <w:rPr>
            <w:noProof/>
            <w:webHidden/>
          </w:rPr>
          <w:tab/>
        </w:r>
        <w:r w:rsidR="00CB5A9A">
          <w:rPr>
            <w:noProof/>
            <w:webHidden/>
          </w:rPr>
          <w:fldChar w:fldCharType="begin"/>
        </w:r>
        <w:r w:rsidR="00CB5A9A">
          <w:rPr>
            <w:noProof/>
            <w:webHidden/>
          </w:rPr>
          <w:instrText xml:space="preserve"> PAGEREF _Toc195567258 \h </w:instrText>
        </w:r>
        <w:r w:rsidR="00CB5A9A">
          <w:rPr>
            <w:noProof/>
            <w:webHidden/>
          </w:rPr>
        </w:r>
        <w:r w:rsidR="00CB5A9A">
          <w:rPr>
            <w:noProof/>
            <w:webHidden/>
          </w:rPr>
          <w:fldChar w:fldCharType="separate"/>
        </w:r>
        <w:r>
          <w:rPr>
            <w:noProof/>
            <w:webHidden/>
          </w:rPr>
          <w:t>289</w:t>
        </w:r>
        <w:r w:rsidR="00CB5A9A">
          <w:rPr>
            <w:noProof/>
            <w:webHidden/>
          </w:rPr>
          <w:fldChar w:fldCharType="end"/>
        </w:r>
      </w:hyperlink>
    </w:p>
    <w:p w14:paraId="217A9AA8" w14:textId="4E09F033"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59" w:history="1">
        <w:r w:rsidR="00CB5A9A" w:rsidRPr="00741657">
          <w:rPr>
            <w:rStyle w:val="Hiperhivatkozs"/>
            <w:noProof/>
          </w:rPr>
          <w:t>16.1.2</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Fejlesztéstámogató források</w:t>
        </w:r>
        <w:r w:rsidR="00CB5A9A">
          <w:rPr>
            <w:noProof/>
            <w:webHidden/>
          </w:rPr>
          <w:tab/>
        </w:r>
        <w:r w:rsidR="00CB5A9A">
          <w:rPr>
            <w:noProof/>
            <w:webHidden/>
          </w:rPr>
          <w:fldChar w:fldCharType="begin"/>
        </w:r>
        <w:r w:rsidR="00CB5A9A">
          <w:rPr>
            <w:noProof/>
            <w:webHidden/>
          </w:rPr>
          <w:instrText xml:space="preserve"> PAGEREF _Toc195567259 \h </w:instrText>
        </w:r>
        <w:r w:rsidR="00CB5A9A">
          <w:rPr>
            <w:noProof/>
            <w:webHidden/>
          </w:rPr>
        </w:r>
        <w:r w:rsidR="00CB5A9A">
          <w:rPr>
            <w:noProof/>
            <w:webHidden/>
          </w:rPr>
          <w:fldChar w:fldCharType="separate"/>
        </w:r>
        <w:r>
          <w:rPr>
            <w:noProof/>
            <w:webHidden/>
          </w:rPr>
          <w:t>289</w:t>
        </w:r>
        <w:r w:rsidR="00CB5A9A">
          <w:rPr>
            <w:noProof/>
            <w:webHidden/>
          </w:rPr>
          <w:fldChar w:fldCharType="end"/>
        </w:r>
      </w:hyperlink>
    </w:p>
    <w:p w14:paraId="778BE60F" w14:textId="2AEFFEC9"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60" w:history="1">
        <w:r w:rsidR="00CB5A9A" w:rsidRPr="00741657">
          <w:rPr>
            <w:rStyle w:val="Hiperhivatkozs"/>
            <w:noProof/>
          </w:rPr>
          <w:t>16.2</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Éles környezet</w:t>
        </w:r>
        <w:r w:rsidR="00CB5A9A">
          <w:rPr>
            <w:noProof/>
            <w:webHidden/>
          </w:rPr>
          <w:tab/>
        </w:r>
        <w:r w:rsidR="00CB5A9A">
          <w:rPr>
            <w:noProof/>
            <w:webHidden/>
          </w:rPr>
          <w:fldChar w:fldCharType="begin"/>
        </w:r>
        <w:r w:rsidR="00CB5A9A">
          <w:rPr>
            <w:noProof/>
            <w:webHidden/>
          </w:rPr>
          <w:instrText xml:space="preserve"> PAGEREF _Toc195567260 \h </w:instrText>
        </w:r>
        <w:r w:rsidR="00CB5A9A">
          <w:rPr>
            <w:noProof/>
            <w:webHidden/>
          </w:rPr>
        </w:r>
        <w:r w:rsidR="00CB5A9A">
          <w:rPr>
            <w:noProof/>
            <w:webHidden/>
          </w:rPr>
          <w:fldChar w:fldCharType="separate"/>
        </w:r>
        <w:r>
          <w:rPr>
            <w:noProof/>
            <w:webHidden/>
          </w:rPr>
          <w:t>290</w:t>
        </w:r>
        <w:r w:rsidR="00CB5A9A">
          <w:rPr>
            <w:noProof/>
            <w:webHidden/>
          </w:rPr>
          <w:fldChar w:fldCharType="end"/>
        </w:r>
      </w:hyperlink>
    </w:p>
    <w:p w14:paraId="4D05D525" w14:textId="3D0503D8" w:rsidR="00CB5A9A" w:rsidRDefault="007E41D0">
      <w:pPr>
        <w:pStyle w:val="TJ3"/>
        <w:rPr>
          <w:rFonts w:asciiTheme="minorHAnsi" w:eastAsiaTheme="minorEastAsia" w:hAnsiTheme="minorHAnsi" w:cstheme="minorBidi"/>
          <w:i w:val="0"/>
          <w:kern w:val="2"/>
          <w:sz w:val="24"/>
          <w:szCs w:val="24"/>
          <w14:ligatures w14:val="standardContextual"/>
        </w:rPr>
      </w:pPr>
      <w:hyperlink w:anchor="_Toc195567261" w:history="1">
        <w:r w:rsidR="00CB5A9A" w:rsidRPr="00741657">
          <w:rPr>
            <w:rStyle w:val="Hiperhivatkozs"/>
            <w:noProof/>
          </w:rPr>
          <w:t>16.2.1</w:t>
        </w:r>
        <w:r w:rsidR="00CB5A9A">
          <w:rPr>
            <w:rFonts w:asciiTheme="minorHAnsi" w:eastAsiaTheme="minorEastAsia" w:hAnsiTheme="minorHAnsi" w:cstheme="minorBidi"/>
            <w:i w:val="0"/>
            <w:kern w:val="2"/>
            <w:sz w:val="24"/>
            <w:szCs w:val="24"/>
            <w14:ligatures w14:val="standardContextual"/>
          </w:rPr>
          <w:tab/>
        </w:r>
        <w:r w:rsidR="00CB5A9A" w:rsidRPr="00741657">
          <w:rPr>
            <w:rStyle w:val="Hiperhivatkozs"/>
            <w:noProof/>
          </w:rPr>
          <w:t>Éles környezeti URL-ek</w:t>
        </w:r>
        <w:r w:rsidR="00CB5A9A">
          <w:rPr>
            <w:noProof/>
            <w:webHidden/>
          </w:rPr>
          <w:tab/>
        </w:r>
        <w:r w:rsidR="00CB5A9A">
          <w:rPr>
            <w:noProof/>
            <w:webHidden/>
          </w:rPr>
          <w:fldChar w:fldCharType="begin"/>
        </w:r>
        <w:r w:rsidR="00CB5A9A">
          <w:rPr>
            <w:noProof/>
            <w:webHidden/>
          </w:rPr>
          <w:instrText xml:space="preserve"> PAGEREF _Toc195567261 \h </w:instrText>
        </w:r>
        <w:r w:rsidR="00CB5A9A">
          <w:rPr>
            <w:noProof/>
            <w:webHidden/>
          </w:rPr>
        </w:r>
        <w:r w:rsidR="00CB5A9A">
          <w:rPr>
            <w:noProof/>
            <w:webHidden/>
          </w:rPr>
          <w:fldChar w:fldCharType="separate"/>
        </w:r>
        <w:r>
          <w:rPr>
            <w:noProof/>
            <w:webHidden/>
          </w:rPr>
          <w:t>290</w:t>
        </w:r>
        <w:r w:rsidR="00CB5A9A">
          <w:rPr>
            <w:noProof/>
            <w:webHidden/>
          </w:rPr>
          <w:fldChar w:fldCharType="end"/>
        </w:r>
      </w:hyperlink>
    </w:p>
    <w:p w14:paraId="73CEC47B" w14:textId="0675C3FC"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262" w:history="1">
        <w:r w:rsidR="00CB5A9A" w:rsidRPr="00741657">
          <w:rPr>
            <w:rStyle w:val="Hiperhivatkozs"/>
            <w:noProof/>
          </w:rPr>
          <w:t>17</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Helpdesk és technikai segítségnyújtás</w:t>
        </w:r>
        <w:r w:rsidR="00CB5A9A">
          <w:rPr>
            <w:noProof/>
            <w:webHidden/>
          </w:rPr>
          <w:tab/>
        </w:r>
        <w:r w:rsidR="00CB5A9A">
          <w:rPr>
            <w:noProof/>
            <w:webHidden/>
          </w:rPr>
          <w:fldChar w:fldCharType="begin"/>
        </w:r>
        <w:r w:rsidR="00CB5A9A">
          <w:rPr>
            <w:noProof/>
            <w:webHidden/>
          </w:rPr>
          <w:instrText xml:space="preserve"> PAGEREF _Toc195567262 \h </w:instrText>
        </w:r>
        <w:r w:rsidR="00CB5A9A">
          <w:rPr>
            <w:noProof/>
            <w:webHidden/>
          </w:rPr>
        </w:r>
        <w:r w:rsidR="00CB5A9A">
          <w:rPr>
            <w:noProof/>
            <w:webHidden/>
          </w:rPr>
          <w:fldChar w:fldCharType="separate"/>
        </w:r>
        <w:r>
          <w:rPr>
            <w:noProof/>
            <w:webHidden/>
          </w:rPr>
          <w:t>290</w:t>
        </w:r>
        <w:r w:rsidR="00CB5A9A">
          <w:rPr>
            <w:noProof/>
            <w:webHidden/>
          </w:rPr>
          <w:fldChar w:fldCharType="end"/>
        </w:r>
      </w:hyperlink>
    </w:p>
    <w:p w14:paraId="5E548CEE" w14:textId="78DC2079"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63" w:history="1">
        <w:r w:rsidR="00CB5A9A" w:rsidRPr="00741657">
          <w:rPr>
            <w:rStyle w:val="Hiperhivatkozs"/>
            <w:noProof/>
          </w:rPr>
          <w:t>17.1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Helpdesk elérhetőség</w:t>
        </w:r>
        <w:r w:rsidR="00CB5A9A">
          <w:rPr>
            <w:noProof/>
            <w:webHidden/>
          </w:rPr>
          <w:tab/>
        </w:r>
        <w:r w:rsidR="00CB5A9A">
          <w:rPr>
            <w:noProof/>
            <w:webHidden/>
          </w:rPr>
          <w:fldChar w:fldCharType="begin"/>
        </w:r>
        <w:r w:rsidR="00CB5A9A">
          <w:rPr>
            <w:noProof/>
            <w:webHidden/>
          </w:rPr>
          <w:instrText xml:space="preserve"> PAGEREF _Toc195567263 \h </w:instrText>
        </w:r>
        <w:r w:rsidR="00CB5A9A">
          <w:rPr>
            <w:noProof/>
            <w:webHidden/>
          </w:rPr>
        </w:r>
        <w:r w:rsidR="00CB5A9A">
          <w:rPr>
            <w:noProof/>
            <w:webHidden/>
          </w:rPr>
          <w:fldChar w:fldCharType="separate"/>
        </w:r>
        <w:r>
          <w:rPr>
            <w:noProof/>
            <w:webHidden/>
          </w:rPr>
          <w:t>290</w:t>
        </w:r>
        <w:r w:rsidR="00CB5A9A">
          <w:rPr>
            <w:noProof/>
            <w:webHidden/>
          </w:rPr>
          <w:fldChar w:fldCharType="end"/>
        </w:r>
      </w:hyperlink>
    </w:p>
    <w:p w14:paraId="6CAF7607" w14:textId="59CA1456" w:rsidR="00CB5A9A" w:rsidRDefault="007E41D0">
      <w:pPr>
        <w:pStyle w:val="TJ1"/>
        <w:rPr>
          <w:rFonts w:asciiTheme="minorHAnsi" w:eastAsiaTheme="minorEastAsia" w:hAnsiTheme="minorHAnsi" w:cstheme="minorBidi"/>
          <w:b w:val="0"/>
          <w:caps w:val="0"/>
          <w:kern w:val="2"/>
          <w:sz w:val="24"/>
          <w:szCs w:val="24"/>
          <w14:ligatures w14:val="standardContextual"/>
        </w:rPr>
      </w:pPr>
      <w:hyperlink w:anchor="_Toc195567264" w:history="1">
        <w:r w:rsidR="00CB5A9A" w:rsidRPr="00741657">
          <w:rPr>
            <w:rStyle w:val="Hiperhivatkozs"/>
            <w:noProof/>
          </w:rPr>
          <w:t>18</w:t>
        </w:r>
        <w:r w:rsidR="00CB5A9A">
          <w:rPr>
            <w:rFonts w:asciiTheme="minorHAnsi" w:eastAsiaTheme="minorEastAsia" w:hAnsiTheme="minorHAnsi" w:cstheme="minorBidi"/>
            <w:b w:val="0"/>
            <w:caps w:val="0"/>
            <w:kern w:val="2"/>
            <w:sz w:val="24"/>
            <w:szCs w:val="24"/>
            <w14:ligatures w14:val="standardContextual"/>
          </w:rPr>
          <w:tab/>
        </w:r>
        <w:r w:rsidR="00CB5A9A" w:rsidRPr="00741657">
          <w:rPr>
            <w:rStyle w:val="Hiperhivatkozs"/>
            <w:noProof/>
          </w:rPr>
          <w:t>Verziókövetés</w:t>
        </w:r>
        <w:r w:rsidR="00CB5A9A">
          <w:rPr>
            <w:noProof/>
            <w:webHidden/>
          </w:rPr>
          <w:tab/>
        </w:r>
        <w:r w:rsidR="00CB5A9A">
          <w:rPr>
            <w:noProof/>
            <w:webHidden/>
          </w:rPr>
          <w:fldChar w:fldCharType="begin"/>
        </w:r>
        <w:r w:rsidR="00CB5A9A">
          <w:rPr>
            <w:noProof/>
            <w:webHidden/>
          </w:rPr>
          <w:instrText xml:space="preserve"> PAGEREF _Toc195567264 \h </w:instrText>
        </w:r>
        <w:r w:rsidR="00CB5A9A">
          <w:rPr>
            <w:noProof/>
            <w:webHidden/>
          </w:rPr>
        </w:r>
        <w:r w:rsidR="00CB5A9A">
          <w:rPr>
            <w:noProof/>
            <w:webHidden/>
          </w:rPr>
          <w:fldChar w:fldCharType="separate"/>
        </w:r>
        <w:r>
          <w:rPr>
            <w:noProof/>
            <w:webHidden/>
          </w:rPr>
          <w:t>290</w:t>
        </w:r>
        <w:r w:rsidR="00CB5A9A">
          <w:rPr>
            <w:noProof/>
            <w:webHidden/>
          </w:rPr>
          <w:fldChar w:fldCharType="end"/>
        </w:r>
      </w:hyperlink>
    </w:p>
    <w:p w14:paraId="224FD624" w14:textId="60DA0054" w:rsidR="00CB5A9A" w:rsidRDefault="007E41D0">
      <w:pPr>
        <w:pStyle w:val="TJ2"/>
        <w:rPr>
          <w:rFonts w:asciiTheme="minorHAnsi" w:eastAsiaTheme="minorEastAsia" w:hAnsiTheme="minorHAnsi" w:cstheme="minorBidi"/>
          <w:smallCaps w:val="0"/>
          <w:kern w:val="2"/>
          <w:sz w:val="24"/>
          <w:szCs w:val="24"/>
          <w14:ligatures w14:val="standardContextual"/>
        </w:rPr>
      </w:pPr>
      <w:hyperlink w:anchor="_Toc195567265" w:history="1">
        <w:r w:rsidR="00CB5A9A" w:rsidRPr="00741657">
          <w:rPr>
            <w:rStyle w:val="Hiperhivatkozs"/>
            <w:noProof/>
          </w:rPr>
          <w:t>18.1</w:t>
        </w:r>
        <w:r w:rsidR="00CB5A9A">
          <w:rPr>
            <w:rFonts w:asciiTheme="minorHAnsi" w:eastAsiaTheme="minorEastAsia" w:hAnsiTheme="minorHAnsi" w:cstheme="minorBidi"/>
            <w:smallCaps w:val="0"/>
            <w:kern w:val="2"/>
            <w:sz w:val="24"/>
            <w:szCs w:val="24"/>
            <w14:ligatures w14:val="standardContextual"/>
          </w:rPr>
          <w:tab/>
        </w:r>
        <w:r w:rsidR="00CB5A9A" w:rsidRPr="00741657">
          <w:rPr>
            <w:rStyle w:val="Hiperhivatkozs"/>
            <w:noProof/>
          </w:rPr>
          <w:t>1.0-ás verzió</w:t>
        </w:r>
        <w:r w:rsidR="00CB5A9A">
          <w:rPr>
            <w:noProof/>
            <w:webHidden/>
          </w:rPr>
          <w:tab/>
        </w:r>
        <w:r w:rsidR="00CB5A9A">
          <w:rPr>
            <w:noProof/>
            <w:webHidden/>
          </w:rPr>
          <w:fldChar w:fldCharType="begin"/>
        </w:r>
        <w:r w:rsidR="00CB5A9A">
          <w:rPr>
            <w:noProof/>
            <w:webHidden/>
          </w:rPr>
          <w:instrText xml:space="preserve"> PAGEREF _Toc195567265 \h </w:instrText>
        </w:r>
        <w:r w:rsidR="00CB5A9A">
          <w:rPr>
            <w:noProof/>
            <w:webHidden/>
          </w:rPr>
        </w:r>
        <w:r w:rsidR="00CB5A9A">
          <w:rPr>
            <w:noProof/>
            <w:webHidden/>
          </w:rPr>
          <w:fldChar w:fldCharType="separate"/>
        </w:r>
        <w:r>
          <w:rPr>
            <w:noProof/>
            <w:webHidden/>
          </w:rPr>
          <w:t>291</w:t>
        </w:r>
        <w:r w:rsidR="00CB5A9A">
          <w:rPr>
            <w:noProof/>
            <w:webHidden/>
          </w:rPr>
          <w:fldChar w:fldCharType="end"/>
        </w:r>
      </w:hyperlink>
    </w:p>
    <w:p w14:paraId="03CA7E0F" w14:textId="6BD6F69F" w:rsidR="7F4F8B12" w:rsidRPr="005977A9" w:rsidRDefault="7F4F8B12" w:rsidP="005977A9">
      <w:pPr>
        <w:pStyle w:val="TJ2"/>
        <w:tabs>
          <w:tab w:val="left" w:pos="720"/>
        </w:tabs>
      </w:pPr>
      <w:r w:rsidRPr="005977A9">
        <w:fldChar w:fldCharType="end"/>
      </w:r>
    </w:p>
    <w:p w14:paraId="54681067" w14:textId="2DABC052" w:rsidR="002200C3" w:rsidRPr="005977A9" w:rsidRDefault="002200C3" w:rsidP="00DA3390">
      <w:pPr>
        <w:jc w:val="both"/>
        <w:rPr>
          <w:rFonts w:eastAsia="Calibri"/>
          <w:b/>
          <w:color w:val="000000"/>
          <w:sz w:val="29"/>
          <w:szCs w:val="29"/>
        </w:rPr>
      </w:pPr>
      <w:r w:rsidRPr="005977A9">
        <w:br w:type="page"/>
      </w:r>
    </w:p>
    <w:p w14:paraId="374A1D61" w14:textId="63C65DA8" w:rsidR="000F1CC2" w:rsidRPr="005977A9" w:rsidRDefault="002200C3" w:rsidP="74D59A5B">
      <w:pPr>
        <w:pStyle w:val="Cmsor1"/>
        <w:ind w:left="0" w:firstLine="0"/>
        <w:jc w:val="both"/>
        <w:rPr>
          <w:rFonts w:asciiTheme="minorHAnsi" w:hAnsiTheme="minorHAnsi"/>
          <w:lang w:val="en-US"/>
        </w:rPr>
      </w:pPr>
      <w:bookmarkStart w:id="1" w:name="_Toc135127571"/>
      <w:bookmarkStart w:id="2" w:name="_Toc138241134"/>
      <w:bookmarkStart w:id="3" w:name="_Toc138749033"/>
      <w:bookmarkStart w:id="4" w:name="_Toc147150753"/>
      <w:bookmarkStart w:id="5" w:name="_Toc167061567"/>
      <w:bookmarkStart w:id="6" w:name="_Toc1582769263"/>
      <w:bookmarkStart w:id="7" w:name="_Toc195566977"/>
      <w:r w:rsidRPr="005977A9">
        <w:rPr>
          <w:rFonts w:asciiTheme="minorHAnsi" w:hAnsiTheme="minorHAnsi"/>
          <w:lang w:val="en-US"/>
        </w:rPr>
        <w:t>Kifejezések, rövidítések</w:t>
      </w:r>
      <w:bookmarkEnd w:id="0"/>
      <w:bookmarkEnd w:id="1"/>
      <w:bookmarkEnd w:id="2"/>
      <w:bookmarkEnd w:id="3"/>
      <w:bookmarkEnd w:id="4"/>
      <w:bookmarkEnd w:id="5"/>
      <w:bookmarkEnd w:id="6"/>
      <w:bookmarkEnd w:id="7"/>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F5FF"/>
        <w:tblLook w:val="04A0" w:firstRow="1" w:lastRow="0" w:firstColumn="1" w:lastColumn="0" w:noHBand="0" w:noVBand="1"/>
      </w:tblPr>
      <w:tblGrid>
        <w:gridCol w:w="1830"/>
        <w:gridCol w:w="7237"/>
      </w:tblGrid>
      <w:tr w:rsidR="00C27AFF" w:rsidRPr="00B31984" w14:paraId="5637E624" w14:textId="77777777" w:rsidTr="02FDD682">
        <w:trPr>
          <w:tblHeader/>
        </w:trPr>
        <w:tc>
          <w:tcPr>
            <w:tcW w:w="1830" w:type="dxa"/>
            <w:tcBorders>
              <w:bottom w:val="single" w:sz="4" w:space="0" w:color="auto"/>
            </w:tcBorders>
            <w:shd w:val="clear" w:color="auto" w:fill="D9F5FF"/>
          </w:tcPr>
          <w:p w14:paraId="15358748" w14:textId="77777777" w:rsidR="00C27AFF" w:rsidRPr="006434FB" w:rsidRDefault="00C27AFF" w:rsidP="00E63507">
            <w:pPr>
              <w:spacing w:after="165" w:line="259" w:lineRule="auto"/>
              <w:rPr>
                <w:b/>
                <w:lang w:val="hu-HU"/>
              </w:rPr>
            </w:pPr>
            <w:r w:rsidRPr="006434FB">
              <w:rPr>
                <w:b/>
                <w:lang w:val="hu-HU"/>
              </w:rPr>
              <w:t>Kifejezés</w:t>
            </w:r>
          </w:p>
        </w:tc>
        <w:tc>
          <w:tcPr>
            <w:tcW w:w="7237" w:type="dxa"/>
            <w:tcBorders>
              <w:bottom w:val="single" w:sz="4" w:space="0" w:color="auto"/>
            </w:tcBorders>
            <w:shd w:val="clear" w:color="auto" w:fill="D9F5FF"/>
          </w:tcPr>
          <w:p w14:paraId="419397EB" w14:textId="77777777" w:rsidR="00C27AFF" w:rsidRPr="006434FB" w:rsidRDefault="00C27AFF" w:rsidP="00DA3390">
            <w:pPr>
              <w:spacing w:after="165" w:line="259" w:lineRule="auto"/>
              <w:jc w:val="both"/>
              <w:rPr>
                <w:rFonts w:asciiTheme="minorHAnsi" w:eastAsiaTheme="minorHAnsi" w:hAnsiTheme="minorHAnsi" w:cstheme="minorHAnsi"/>
                <w:b/>
                <w:szCs w:val="22"/>
                <w:lang w:val="hu-HU" w:eastAsia="en-US"/>
              </w:rPr>
            </w:pPr>
            <w:r w:rsidRPr="006434FB">
              <w:rPr>
                <w:b/>
                <w:lang w:val="hu-HU"/>
              </w:rPr>
              <w:t>Leírás</w:t>
            </w:r>
          </w:p>
        </w:tc>
      </w:tr>
      <w:tr w:rsidR="00C27AFF" w:rsidRPr="00FB36BC" w14:paraId="632BA83B" w14:textId="77777777" w:rsidTr="02FDD682">
        <w:tc>
          <w:tcPr>
            <w:tcW w:w="1830" w:type="dxa"/>
            <w:shd w:val="clear" w:color="auto" w:fill="FFFFFF" w:themeFill="background1"/>
          </w:tcPr>
          <w:p w14:paraId="3984CFC4" w14:textId="77777777" w:rsidR="00C27AFF" w:rsidRPr="006434FB" w:rsidRDefault="00C27AFF" w:rsidP="00E63507">
            <w:pPr>
              <w:pStyle w:val="TblzatSzveg"/>
              <w:rPr>
                <w:lang w:val="hu-HU"/>
              </w:rPr>
            </w:pPr>
            <w:r w:rsidRPr="006434FB">
              <w:rPr>
                <w:lang w:val="hu-HU"/>
              </w:rPr>
              <w:t>Adózó</w:t>
            </w:r>
          </w:p>
        </w:tc>
        <w:tc>
          <w:tcPr>
            <w:tcW w:w="7237" w:type="dxa"/>
            <w:shd w:val="clear" w:color="auto" w:fill="FFFFFF" w:themeFill="background1"/>
          </w:tcPr>
          <w:p w14:paraId="37236021" w14:textId="77777777" w:rsidR="00C27AFF" w:rsidRPr="006434FB" w:rsidRDefault="00C27AFF" w:rsidP="00DA3390">
            <w:pPr>
              <w:pStyle w:val="TblzatSzveg"/>
              <w:jc w:val="both"/>
              <w:rPr>
                <w:lang w:val="hu-HU"/>
              </w:rPr>
            </w:pPr>
            <w:r w:rsidRPr="006434FB">
              <w:rPr>
                <w:rFonts w:eastAsia="Calibri"/>
                <w:lang w:val="hu-HU"/>
              </w:rPr>
              <w:t>Az a M</w:t>
            </w:r>
            <w:r w:rsidRPr="006434FB">
              <w:rPr>
                <w:lang w:val="hu-HU"/>
              </w:rPr>
              <w:t>agyarország</w:t>
            </w:r>
            <w:r w:rsidRPr="006434FB">
              <w:rPr>
                <w:rFonts w:eastAsia="Calibri"/>
                <w:lang w:val="hu-HU"/>
              </w:rPr>
              <w:t xml:space="preserve">on </w:t>
            </w:r>
            <w:r w:rsidRPr="006434FB">
              <w:rPr>
                <w:lang w:val="hu-HU"/>
              </w:rPr>
              <w:t>nyilvántartásba vett adóalany, aki vagy amely a jogszabályok alapján pénztárgépet üzemeltet</w:t>
            </w:r>
            <w:r w:rsidRPr="006434FB">
              <w:rPr>
                <w:rFonts w:eastAsia="Calibri"/>
                <w:lang w:val="hu-HU"/>
              </w:rPr>
              <w:t xml:space="preserve">. </w:t>
            </w:r>
          </w:p>
        </w:tc>
      </w:tr>
      <w:tr w:rsidR="0089037E" w:rsidRPr="00FB36BC" w14:paraId="360D811E" w14:textId="77777777" w:rsidTr="02FDD682">
        <w:tc>
          <w:tcPr>
            <w:tcW w:w="1830" w:type="dxa"/>
            <w:shd w:val="clear" w:color="auto" w:fill="FFFFFF" w:themeFill="background1"/>
          </w:tcPr>
          <w:p w14:paraId="714640C0" w14:textId="4D59434B" w:rsidR="0089037E" w:rsidRPr="006434FB" w:rsidRDefault="0089037E" w:rsidP="00E63507">
            <w:pPr>
              <w:pStyle w:val="TblzatSzveg"/>
              <w:rPr>
                <w:lang w:val="hu-HU"/>
              </w:rPr>
            </w:pPr>
            <w:r w:rsidRPr="006434FB">
              <w:rPr>
                <w:lang w:val="hu-HU"/>
              </w:rPr>
              <w:t>Adóügyi egység (AE)</w:t>
            </w:r>
          </w:p>
        </w:tc>
        <w:tc>
          <w:tcPr>
            <w:tcW w:w="7237" w:type="dxa"/>
            <w:shd w:val="clear" w:color="auto" w:fill="FFFFFF" w:themeFill="background1"/>
          </w:tcPr>
          <w:p w14:paraId="2F2EEB81" w14:textId="1A167054" w:rsidR="0089037E" w:rsidRPr="006434FB" w:rsidRDefault="00435A97" w:rsidP="00DA3390">
            <w:pPr>
              <w:pStyle w:val="TblzatSzveg"/>
              <w:jc w:val="both"/>
              <w:rPr>
                <w:rFonts w:eastAsia="Calibri"/>
                <w:lang w:val="hu-HU"/>
              </w:rPr>
            </w:pPr>
            <w:r w:rsidRPr="006434FB">
              <w:rPr>
                <w:lang w:val="hu-HU"/>
              </w:rPr>
              <w:t>A</w:t>
            </w:r>
            <w:r w:rsidR="0089037E" w:rsidRPr="006434FB">
              <w:rPr>
                <w:lang w:val="hu-HU"/>
              </w:rPr>
              <w:t xml:space="preserve"> hardveralapú e-pénztárgép azon önállóan elkülöníthető, zárt, elektronikus adattároló és mobil adatkommunikációs egysége, mely az általános forgalmi adóról szóló törvényben és a pénztárgép rendeletben foglalt előírások szerint meghatározott adattartalmú bizonylatokat és adatszolgáltatásokat, valamint azokhoz egyértelműen kapcsolódó elektronikus nyilvántartásokat létrehozza, tárolja, továbbá biztosítja és ellátja az e-pénztárgép és a NAV-I közötti titkosított adatkommunikációt</w:t>
            </w:r>
            <w:r w:rsidR="000A62B2" w:rsidRPr="006434FB">
              <w:rPr>
                <w:lang w:val="hu-HU"/>
              </w:rPr>
              <w:t>.</w:t>
            </w:r>
          </w:p>
        </w:tc>
      </w:tr>
      <w:tr w:rsidR="00F066A2" w:rsidRPr="00FB36BC" w14:paraId="6909B499" w14:textId="77777777" w:rsidTr="02FDD682">
        <w:tc>
          <w:tcPr>
            <w:tcW w:w="1830" w:type="dxa"/>
            <w:shd w:val="clear" w:color="auto" w:fill="FFFFFF" w:themeFill="background1"/>
          </w:tcPr>
          <w:p w14:paraId="32F8D41E" w14:textId="5A26A5E2" w:rsidR="00F066A2" w:rsidRPr="006434FB" w:rsidRDefault="00F066A2" w:rsidP="00E63507">
            <w:pPr>
              <w:pStyle w:val="TblzatSzveg"/>
              <w:rPr>
                <w:lang w:val="hu-HU"/>
              </w:rPr>
            </w:pPr>
            <w:r w:rsidRPr="006434FB">
              <w:rPr>
                <w:lang w:val="hu-HU"/>
              </w:rPr>
              <w:t>Felhőalapú Adóügyi Modul (FAM)</w:t>
            </w:r>
          </w:p>
        </w:tc>
        <w:tc>
          <w:tcPr>
            <w:tcW w:w="7237" w:type="dxa"/>
            <w:shd w:val="clear" w:color="auto" w:fill="FFFFFF" w:themeFill="background1"/>
          </w:tcPr>
          <w:p w14:paraId="0EEE5A45" w14:textId="7C0510B0" w:rsidR="00F066A2" w:rsidRPr="006434FB" w:rsidRDefault="00F066A2" w:rsidP="00DA3390">
            <w:pPr>
              <w:pStyle w:val="TblzatSzveg"/>
              <w:jc w:val="both"/>
              <w:rPr>
                <w:lang w:val="hu-HU"/>
              </w:rPr>
            </w:pPr>
            <w:r w:rsidRPr="006434FB">
              <w:rPr>
                <w:lang w:val="hu-HU"/>
              </w:rPr>
              <w:t>A felhőalapú e-pénztárgépek által kötelezően használt virtuális adóügyi egység szolgáltatás.</w:t>
            </w:r>
          </w:p>
        </w:tc>
      </w:tr>
      <w:tr w:rsidR="00C27AFF" w:rsidRPr="00FB36BC" w14:paraId="55B22D02" w14:textId="77777777" w:rsidTr="02FDD682">
        <w:tc>
          <w:tcPr>
            <w:tcW w:w="1830" w:type="dxa"/>
            <w:shd w:val="clear" w:color="auto" w:fill="FFFFFF" w:themeFill="background1"/>
          </w:tcPr>
          <w:p w14:paraId="1CE1BBE6" w14:textId="77777777" w:rsidR="00C27AFF" w:rsidRPr="006434FB" w:rsidRDefault="00C27AFF" w:rsidP="00E63507">
            <w:pPr>
              <w:pStyle w:val="TblzatSzveg"/>
              <w:rPr>
                <w:lang w:val="hu-HU"/>
              </w:rPr>
            </w:pPr>
            <w:r w:rsidRPr="006434FB">
              <w:rPr>
                <w:lang w:val="hu-HU"/>
              </w:rPr>
              <w:t>Aláírókulcs</w:t>
            </w:r>
          </w:p>
        </w:tc>
        <w:tc>
          <w:tcPr>
            <w:tcW w:w="7237" w:type="dxa"/>
            <w:shd w:val="clear" w:color="auto" w:fill="FFFFFF" w:themeFill="background1"/>
          </w:tcPr>
          <w:p w14:paraId="1AF21F94" w14:textId="1BC38BDC" w:rsidR="00C27AFF" w:rsidRPr="006434FB" w:rsidRDefault="00C27AFF" w:rsidP="00DA3390">
            <w:pPr>
              <w:pStyle w:val="TblzatSzveg"/>
              <w:jc w:val="both"/>
              <w:rPr>
                <w:lang w:val="hu-HU"/>
              </w:rPr>
            </w:pPr>
            <w:r w:rsidRPr="006434FB">
              <w:rPr>
                <w:lang w:val="hu-HU"/>
              </w:rPr>
              <w:t>Egyedi kulcs, amely biztosítja az azzal aláírt adatok hitelességét.</w:t>
            </w:r>
          </w:p>
        </w:tc>
      </w:tr>
      <w:tr w:rsidR="00C27AFF" w:rsidRPr="00B31984" w14:paraId="77F30888" w14:textId="77777777" w:rsidTr="02FDD682">
        <w:tc>
          <w:tcPr>
            <w:tcW w:w="1830" w:type="dxa"/>
            <w:shd w:val="clear" w:color="auto" w:fill="FFFFFF" w:themeFill="background1"/>
          </w:tcPr>
          <w:p w14:paraId="2F758111" w14:textId="77777777" w:rsidR="00C27AFF" w:rsidRPr="006434FB" w:rsidRDefault="00C27AFF" w:rsidP="00E63507">
            <w:pPr>
              <w:pStyle w:val="TblzatSzveg"/>
              <w:rPr>
                <w:lang w:val="hu-HU"/>
              </w:rPr>
            </w:pPr>
            <w:r w:rsidRPr="006434FB">
              <w:rPr>
                <w:rFonts w:eastAsia="Calibri"/>
                <w:lang w:val="hu-HU"/>
              </w:rPr>
              <w:t xml:space="preserve">API </w:t>
            </w:r>
          </w:p>
        </w:tc>
        <w:tc>
          <w:tcPr>
            <w:tcW w:w="7237" w:type="dxa"/>
            <w:shd w:val="clear" w:color="auto" w:fill="FFFFFF" w:themeFill="background1"/>
          </w:tcPr>
          <w:p w14:paraId="49E52CC3" w14:textId="77777777" w:rsidR="00C27AFF" w:rsidRPr="006434FB" w:rsidRDefault="00C27AFF" w:rsidP="00DA3390">
            <w:pPr>
              <w:pStyle w:val="TblzatSzveg"/>
              <w:jc w:val="both"/>
              <w:rPr>
                <w:lang w:val="hu-HU"/>
              </w:rPr>
            </w:pPr>
            <w:r w:rsidRPr="006434FB">
              <w:rPr>
                <w:lang w:val="hu-HU"/>
              </w:rPr>
              <w:t>Alkalmazásprogramozási interfész</w:t>
            </w:r>
            <w:r w:rsidRPr="006434FB">
              <w:rPr>
                <w:rFonts w:eastAsia="Calibri"/>
                <w:lang w:val="hu-HU"/>
              </w:rPr>
              <w:t xml:space="preserve">. </w:t>
            </w:r>
          </w:p>
        </w:tc>
      </w:tr>
      <w:tr w:rsidR="00C27AFF" w:rsidRPr="00FB36BC" w14:paraId="445CC45F" w14:textId="77777777" w:rsidTr="02FDD682">
        <w:tc>
          <w:tcPr>
            <w:tcW w:w="1830" w:type="dxa"/>
            <w:shd w:val="clear" w:color="auto" w:fill="FFFFFF" w:themeFill="background1"/>
          </w:tcPr>
          <w:p w14:paraId="419B457D" w14:textId="77777777" w:rsidR="00C27AFF" w:rsidRPr="006434FB" w:rsidRDefault="00C27AFF" w:rsidP="00E63507">
            <w:pPr>
              <w:pStyle w:val="TblzatSzveg"/>
              <w:rPr>
                <w:lang w:val="hu-HU"/>
              </w:rPr>
            </w:pPr>
            <w:r w:rsidRPr="006434FB">
              <w:rPr>
                <w:lang w:val="hu-HU"/>
              </w:rPr>
              <w:t>ÁFA tv.</w:t>
            </w:r>
          </w:p>
        </w:tc>
        <w:tc>
          <w:tcPr>
            <w:tcW w:w="7237" w:type="dxa"/>
            <w:shd w:val="clear" w:color="auto" w:fill="FFFFFF" w:themeFill="background1"/>
          </w:tcPr>
          <w:p w14:paraId="7CC59E74" w14:textId="77777777" w:rsidR="00C27AFF" w:rsidRPr="006434FB" w:rsidRDefault="00C27AFF" w:rsidP="00DA3390">
            <w:pPr>
              <w:pStyle w:val="TblzatSzveg"/>
              <w:jc w:val="both"/>
              <w:rPr>
                <w:lang w:val="hu-HU"/>
              </w:rPr>
            </w:pPr>
            <w:r w:rsidRPr="006434FB">
              <w:rPr>
                <w:lang w:val="hu-HU"/>
              </w:rPr>
              <w:t>Az általános forgalmi adóról szóló 2007. évi CXX</w:t>
            </w:r>
            <w:r w:rsidRPr="006434FB">
              <w:rPr>
                <w:rFonts w:eastAsia="Calibri"/>
                <w:lang w:val="hu-HU"/>
              </w:rPr>
              <w:t>V</w:t>
            </w:r>
            <w:r w:rsidRPr="006434FB">
              <w:rPr>
                <w:lang w:val="hu-HU"/>
              </w:rPr>
              <w:t>II. törvény</w:t>
            </w:r>
            <w:r w:rsidRPr="006434FB">
              <w:rPr>
                <w:rFonts w:eastAsia="Calibri"/>
                <w:lang w:val="hu-HU"/>
              </w:rPr>
              <w:t xml:space="preserve">. </w:t>
            </w:r>
          </w:p>
        </w:tc>
      </w:tr>
      <w:tr w:rsidR="00F24AF5" w:rsidRPr="00FB36BC" w14:paraId="106D818B" w14:textId="77777777" w:rsidTr="02FDD682">
        <w:tc>
          <w:tcPr>
            <w:tcW w:w="1830" w:type="dxa"/>
            <w:shd w:val="clear" w:color="auto" w:fill="FFFFFF" w:themeFill="background1"/>
          </w:tcPr>
          <w:p w14:paraId="09B853B7" w14:textId="2CFC9F4E" w:rsidR="00F24AF5" w:rsidRPr="006434FB" w:rsidRDefault="00F24AF5" w:rsidP="00E63507">
            <w:pPr>
              <w:pStyle w:val="TblzatSzveg"/>
              <w:rPr>
                <w:lang w:val="hu-HU"/>
              </w:rPr>
            </w:pPr>
            <w:r w:rsidRPr="006434FB">
              <w:rPr>
                <w:lang w:val="hu-HU"/>
              </w:rPr>
              <w:t>Ellenőrző kód</w:t>
            </w:r>
          </w:p>
        </w:tc>
        <w:tc>
          <w:tcPr>
            <w:tcW w:w="7237" w:type="dxa"/>
            <w:shd w:val="clear" w:color="auto" w:fill="FFFFFF" w:themeFill="background1"/>
          </w:tcPr>
          <w:p w14:paraId="7F7040A9" w14:textId="43259E7D" w:rsidR="00F24AF5" w:rsidRPr="006434FB" w:rsidRDefault="000A62B2" w:rsidP="00DA3390">
            <w:pPr>
              <w:pStyle w:val="TblzatSzveg"/>
              <w:jc w:val="both"/>
              <w:rPr>
                <w:lang w:val="hu-HU"/>
              </w:rPr>
            </w:pPr>
            <w:r w:rsidRPr="006434FB">
              <w:rPr>
                <w:lang w:val="hu-HU"/>
              </w:rPr>
              <w:t>Az e-pénztárgépen kibocsátott bizonylatokra algoritmussal, az előző bizonylat ellenőrző kódjából és az adott bizonylat adattartalmából képzett hexadecimális érték, ami alkalmas a rögzített adattartalom sértetlenségének igazolására</w:t>
            </w:r>
            <w:r w:rsidR="00F24AF5" w:rsidRPr="006434FB">
              <w:rPr>
                <w:lang w:val="hu-HU"/>
              </w:rPr>
              <w:t>.</w:t>
            </w:r>
          </w:p>
        </w:tc>
      </w:tr>
      <w:tr w:rsidR="00C27AFF" w:rsidRPr="00FB36BC" w14:paraId="16CA1E5B" w14:textId="77777777" w:rsidTr="02FDD682">
        <w:tc>
          <w:tcPr>
            <w:tcW w:w="1830" w:type="dxa"/>
            <w:shd w:val="clear" w:color="auto" w:fill="FFFFFF" w:themeFill="background1"/>
          </w:tcPr>
          <w:p w14:paraId="35E650A5" w14:textId="77777777" w:rsidR="00C27AFF" w:rsidRPr="006434FB" w:rsidRDefault="00C27AFF" w:rsidP="00E63507">
            <w:pPr>
              <w:pStyle w:val="TblzatSzveg"/>
              <w:rPr>
                <w:lang w:val="hu-HU"/>
              </w:rPr>
            </w:pPr>
            <w:r w:rsidRPr="006434FB">
              <w:rPr>
                <w:rFonts w:eastAsia="Calibri"/>
                <w:lang w:val="hu-HU"/>
              </w:rPr>
              <w:t>Endpoint</w:t>
            </w:r>
          </w:p>
        </w:tc>
        <w:tc>
          <w:tcPr>
            <w:tcW w:w="7237" w:type="dxa"/>
            <w:shd w:val="clear" w:color="auto" w:fill="FFFFFF" w:themeFill="background1"/>
          </w:tcPr>
          <w:p w14:paraId="5FB0A581" w14:textId="77777777" w:rsidR="00C27AFF" w:rsidRPr="006434FB" w:rsidRDefault="00C27AFF" w:rsidP="00DA3390">
            <w:pPr>
              <w:pStyle w:val="TblzatSzveg"/>
              <w:jc w:val="both"/>
              <w:rPr>
                <w:lang w:val="hu-HU"/>
              </w:rPr>
            </w:pPr>
            <w:r w:rsidRPr="006434FB">
              <w:rPr>
                <w:lang w:val="hu-HU"/>
              </w:rPr>
              <w:t>Olyan elérési út, amelyen keresztül az operáció által nyújtott szolgáltatás elérhető</w:t>
            </w:r>
            <w:r w:rsidRPr="006434FB">
              <w:rPr>
                <w:rFonts w:eastAsia="Calibri"/>
                <w:lang w:val="hu-HU"/>
              </w:rPr>
              <w:t xml:space="preserve">. </w:t>
            </w:r>
          </w:p>
        </w:tc>
      </w:tr>
      <w:tr w:rsidR="008E5CC9" w:rsidRPr="00B31984" w14:paraId="5B5AC787" w14:textId="77777777" w:rsidTr="02FDD682">
        <w:tc>
          <w:tcPr>
            <w:tcW w:w="1830" w:type="dxa"/>
            <w:shd w:val="clear" w:color="auto" w:fill="FFFFFF" w:themeFill="background1"/>
          </w:tcPr>
          <w:p w14:paraId="0BEA058E" w14:textId="538B9606" w:rsidR="008E5CC9" w:rsidRPr="006434FB" w:rsidRDefault="008E5CC9" w:rsidP="00E63507">
            <w:pPr>
              <w:pStyle w:val="TblzatSzveg"/>
              <w:rPr>
                <w:lang w:val="hu-HU"/>
              </w:rPr>
            </w:pPr>
            <w:r w:rsidRPr="006434FB">
              <w:rPr>
                <w:lang w:val="hu-HU"/>
              </w:rPr>
              <w:t>ePG Portál</w:t>
            </w:r>
          </w:p>
        </w:tc>
        <w:tc>
          <w:tcPr>
            <w:tcW w:w="7237" w:type="dxa"/>
            <w:shd w:val="clear" w:color="auto" w:fill="FFFFFF" w:themeFill="background1"/>
          </w:tcPr>
          <w:p w14:paraId="2BE3C073" w14:textId="225CF26C" w:rsidR="008E5CC9" w:rsidRPr="006434FB" w:rsidRDefault="008E5CC9" w:rsidP="00DA3390">
            <w:pPr>
              <w:pStyle w:val="TblzatSzveg"/>
              <w:jc w:val="both"/>
              <w:rPr>
                <w:lang w:val="hu-HU"/>
              </w:rPr>
            </w:pPr>
            <w:r w:rsidRPr="006434FB">
              <w:rPr>
                <w:lang w:val="hu-HU"/>
              </w:rPr>
              <w:t>Ld. KOBAK Portál</w:t>
            </w:r>
          </w:p>
        </w:tc>
      </w:tr>
      <w:tr w:rsidR="00E83D05" w:rsidRPr="00FB36BC" w14:paraId="2A099962" w14:textId="77777777" w:rsidTr="02FDD682">
        <w:tc>
          <w:tcPr>
            <w:tcW w:w="1830" w:type="dxa"/>
            <w:shd w:val="clear" w:color="auto" w:fill="FFFFFF" w:themeFill="background1"/>
          </w:tcPr>
          <w:p w14:paraId="4B6AFD3C" w14:textId="5A8DB269" w:rsidR="00E83D05" w:rsidRPr="00E83D05" w:rsidRDefault="006E728C" w:rsidP="00E63507">
            <w:pPr>
              <w:pStyle w:val="TblzatSzveg"/>
              <w:rPr>
                <w:lang w:val="hu-HU"/>
              </w:rPr>
            </w:pPr>
            <w:r>
              <w:rPr>
                <w:lang w:val="hu-HU"/>
              </w:rPr>
              <w:t>Folyamatazonosító</w:t>
            </w:r>
          </w:p>
        </w:tc>
        <w:tc>
          <w:tcPr>
            <w:tcW w:w="7237" w:type="dxa"/>
            <w:shd w:val="clear" w:color="auto" w:fill="FFFFFF" w:themeFill="background1"/>
          </w:tcPr>
          <w:p w14:paraId="6281D65D" w14:textId="79499C37" w:rsidR="00E83D05" w:rsidRPr="00E83D05" w:rsidRDefault="006E728C" w:rsidP="00DA3390">
            <w:pPr>
              <w:pStyle w:val="TblzatSzveg"/>
              <w:jc w:val="both"/>
              <w:rPr>
                <w:lang w:val="hu-HU"/>
              </w:rPr>
            </w:pPr>
            <w:r>
              <w:rPr>
                <w:lang w:val="hu-HU"/>
              </w:rPr>
              <w:t xml:space="preserve">A NAV-I </w:t>
            </w:r>
            <w:r w:rsidR="00FD03AD">
              <w:rPr>
                <w:lang w:val="hu-HU"/>
              </w:rPr>
              <w:t>által az</w:t>
            </w:r>
            <w:r>
              <w:rPr>
                <w:lang w:val="hu-HU"/>
              </w:rPr>
              <w:t xml:space="preserve"> e-pénztárgépeken </w:t>
            </w:r>
            <w:r w:rsidR="00FD03AD">
              <w:rPr>
                <w:lang w:val="hu-HU"/>
              </w:rPr>
              <w:t xml:space="preserve">indított folyamatok – adózóiadat-frissítés, ÁFA-törzs frissítés, </w:t>
            </w:r>
            <w:r w:rsidR="00D475E2">
              <w:rPr>
                <w:lang w:val="hu-HU"/>
              </w:rPr>
              <w:t>szoftverfrissítés</w:t>
            </w:r>
            <w:r w:rsidR="005954CB">
              <w:rPr>
                <w:lang w:val="hu-HU"/>
              </w:rPr>
              <w:t>, blokkolás</w:t>
            </w:r>
            <w:r w:rsidR="0045271E">
              <w:rPr>
                <w:lang w:val="hu-HU"/>
              </w:rPr>
              <w:t xml:space="preserve"> vagy </w:t>
            </w:r>
            <w:r w:rsidR="00DA1D70">
              <w:rPr>
                <w:lang w:val="hu-HU"/>
              </w:rPr>
              <w:t xml:space="preserve">ismételt bizonylatbeküldés – </w:t>
            </w:r>
            <w:r w:rsidR="009F4448">
              <w:rPr>
                <w:lang w:val="hu-HU"/>
              </w:rPr>
              <w:t>állapotának</w:t>
            </w:r>
            <w:r w:rsidR="005543CA">
              <w:rPr>
                <w:lang w:val="hu-HU"/>
              </w:rPr>
              <w:t xml:space="preserve"> </w:t>
            </w:r>
            <w:r w:rsidR="00A639D6">
              <w:rPr>
                <w:lang w:val="hu-HU"/>
              </w:rPr>
              <w:t>követ</w:t>
            </w:r>
            <w:r w:rsidR="005543CA">
              <w:rPr>
                <w:lang w:val="hu-HU"/>
              </w:rPr>
              <w:t>hetőségét biztosító egyedi azonosító.</w:t>
            </w:r>
          </w:p>
        </w:tc>
      </w:tr>
      <w:tr w:rsidR="00E96FDA" w:rsidRPr="00FB36BC" w14:paraId="06E2D678" w14:textId="77777777" w:rsidTr="02FDD682">
        <w:tc>
          <w:tcPr>
            <w:tcW w:w="1830" w:type="dxa"/>
            <w:shd w:val="clear" w:color="auto" w:fill="FFFFFF" w:themeFill="background1"/>
          </w:tcPr>
          <w:p w14:paraId="62FB5063" w14:textId="06105599" w:rsidR="00E96FDA" w:rsidRPr="006434FB" w:rsidRDefault="003D1CED" w:rsidP="00E63507">
            <w:pPr>
              <w:pStyle w:val="TblzatSzveg"/>
              <w:rPr>
                <w:lang w:val="hu-HU"/>
              </w:rPr>
            </w:pPr>
            <w:r w:rsidRPr="006434FB">
              <w:rPr>
                <w:lang w:val="hu-HU"/>
              </w:rPr>
              <w:t>Hardver ujjlenyomat</w:t>
            </w:r>
          </w:p>
        </w:tc>
        <w:tc>
          <w:tcPr>
            <w:tcW w:w="7237" w:type="dxa"/>
            <w:shd w:val="clear" w:color="auto" w:fill="FFFFFF" w:themeFill="background1"/>
          </w:tcPr>
          <w:p w14:paraId="5E47E32B" w14:textId="28F143A6" w:rsidR="00E96FDA" w:rsidRPr="006434FB" w:rsidRDefault="003D1CED" w:rsidP="00DA3390">
            <w:pPr>
              <w:pStyle w:val="TblzatSzveg"/>
              <w:jc w:val="both"/>
              <w:rPr>
                <w:lang w:val="hu-HU"/>
              </w:rPr>
            </w:pPr>
            <w:r w:rsidRPr="006434FB">
              <w:rPr>
                <w:lang w:val="hu-HU"/>
              </w:rPr>
              <w:t>Az az azonosító szekvencia amely alapján megállapítható nagy bizonyossággal, hogy az adott szoftver milyen hardvereszközre került telepítésre. A szekvencia nem azonosítja a hardver használóját semmilyen körülmények között</w:t>
            </w:r>
          </w:p>
        </w:tc>
      </w:tr>
      <w:tr w:rsidR="00E96FDA" w:rsidRPr="00FB36BC" w14:paraId="6060DE0B" w14:textId="77777777" w:rsidTr="02FDD682">
        <w:tc>
          <w:tcPr>
            <w:tcW w:w="1830" w:type="dxa"/>
            <w:shd w:val="clear" w:color="auto" w:fill="FFFFFF" w:themeFill="background1"/>
          </w:tcPr>
          <w:p w14:paraId="474A7802" w14:textId="4ABCF425" w:rsidR="00E96FDA" w:rsidRPr="006434FB" w:rsidRDefault="00CE6974" w:rsidP="00E63507">
            <w:pPr>
              <w:pStyle w:val="TblzatSzveg"/>
              <w:rPr>
                <w:lang w:val="hu-HU"/>
              </w:rPr>
            </w:pPr>
            <w:r w:rsidRPr="006434FB">
              <w:rPr>
                <w:lang w:val="hu-HU"/>
              </w:rPr>
              <w:t>AE g</w:t>
            </w:r>
            <w:r w:rsidR="00E96FDA" w:rsidRPr="006434FB">
              <w:rPr>
                <w:lang w:val="hu-HU"/>
              </w:rPr>
              <w:t>yártó</w:t>
            </w:r>
          </w:p>
        </w:tc>
        <w:tc>
          <w:tcPr>
            <w:tcW w:w="7237" w:type="dxa"/>
            <w:shd w:val="clear" w:color="auto" w:fill="FFFFFF" w:themeFill="background1"/>
          </w:tcPr>
          <w:p w14:paraId="0EEACA55" w14:textId="4DEF1C29" w:rsidR="00E96FDA" w:rsidRPr="006434FB" w:rsidRDefault="00E96FDA" w:rsidP="00DA3390">
            <w:pPr>
              <w:pStyle w:val="TblzatSzveg"/>
              <w:jc w:val="both"/>
              <w:rPr>
                <w:rFonts w:eastAsia="Calibri"/>
                <w:lang w:val="hu-HU"/>
              </w:rPr>
            </w:pPr>
            <w:r w:rsidRPr="006434FB">
              <w:rPr>
                <w:rFonts w:eastAsia="Calibri"/>
                <w:lang w:val="hu-HU"/>
              </w:rPr>
              <w:t>Az a szervezet, amely az e-pénztárgépbe épített AE adóügyi információkat tároló és azokat a NAV-I-nek továbbító részegységet gyártja; a nem Magyarországon gyártott AE-k esetén a gyártó magyarországi, jogi személyiséggel rendelkező képviselete minősül AE gyártónak; képviselettel nem rendelkező gyártó közjegyző által hitelesített meghatalmazással a</w:t>
            </w:r>
            <w:r w:rsidR="00CE6974" w:rsidRPr="006434FB">
              <w:rPr>
                <w:rFonts w:eastAsia="Calibri"/>
                <w:lang w:val="hu-HU"/>
              </w:rPr>
              <w:t>z e-</w:t>
            </w:r>
            <w:r w:rsidRPr="006434FB">
              <w:rPr>
                <w:rFonts w:eastAsia="Calibri"/>
                <w:lang w:val="hu-HU"/>
              </w:rPr>
              <w:t>pénztárgép forgalmazóját jelölheti ki képviseletre</w:t>
            </w:r>
            <w:r w:rsidR="00CE6974" w:rsidRPr="006434FB">
              <w:rPr>
                <w:rFonts w:eastAsia="Calibri"/>
                <w:lang w:val="hu-HU"/>
              </w:rPr>
              <w:t>.</w:t>
            </w:r>
          </w:p>
        </w:tc>
      </w:tr>
      <w:tr w:rsidR="00E96FDA" w:rsidRPr="00FB36BC" w14:paraId="2D83979A" w14:textId="77777777" w:rsidTr="02FDD682">
        <w:tc>
          <w:tcPr>
            <w:tcW w:w="1830" w:type="dxa"/>
            <w:shd w:val="clear" w:color="auto" w:fill="FFFFFF" w:themeFill="background1"/>
          </w:tcPr>
          <w:p w14:paraId="4074FB1B" w14:textId="7E52481C" w:rsidR="00E96FDA" w:rsidRPr="006434FB" w:rsidRDefault="00E96FDA" w:rsidP="00E63507">
            <w:pPr>
              <w:pStyle w:val="TblzatSzveg"/>
              <w:rPr>
                <w:lang w:val="hu-HU"/>
              </w:rPr>
            </w:pPr>
            <w:r w:rsidRPr="006434FB">
              <w:rPr>
                <w:lang w:val="hu-HU"/>
              </w:rPr>
              <w:t>IMEI</w:t>
            </w:r>
          </w:p>
        </w:tc>
        <w:tc>
          <w:tcPr>
            <w:tcW w:w="7237" w:type="dxa"/>
            <w:shd w:val="clear" w:color="auto" w:fill="FFFFFF" w:themeFill="background1"/>
          </w:tcPr>
          <w:p w14:paraId="62D2012A" w14:textId="6200E258" w:rsidR="00E96FDA" w:rsidRPr="006434FB" w:rsidRDefault="00E96FDA" w:rsidP="00DA3390">
            <w:pPr>
              <w:pStyle w:val="TblzatSzveg"/>
              <w:jc w:val="both"/>
              <w:rPr>
                <w:rFonts w:eastAsia="Calibri"/>
                <w:lang w:val="hu-HU"/>
              </w:rPr>
            </w:pPr>
            <w:r w:rsidRPr="006434FB">
              <w:rPr>
                <w:rFonts w:eastAsia="Calibri"/>
                <w:lang w:val="hu-HU"/>
              </w:rPr>
              <w:t>GSM-eszközökhöz hozzárendelt egyedi azonosító szám.</w:t>
            </w:r>
          </w:p>
        </w:tc>
      </w:tr>
      <w:tr w:rsidR="00E96FDA" w:rsidRPr="00FB36BC" w14:paraId="16EB11AE" w14:textId="77777777" w:rsidTr="02FDD682">
        <w:tc>
          <w:tcPr>
            <w:tcW w:w="1830" w:type="dxa"/>
            <w:shd w:val="clear" w:color="auto" w:fill="FFFFFF" w:themeFill="background1"/>
          </w:tcPr>
          <w:p w14:paraId="61E241AB" w14:textId="7B453BF9" w:rsidR="00E96FDA" w:rsidRPr="006434FB" w:rsidRDefault="00E96FDA" w:rsidP="00E63507">
            <w:pPr>
              <w:pStyle w:val="TblzatSzveg"/>
              <w:rPr>
                <w:lang w:val="hu-HU"/>
              </w:rPr>
            </w:pPr>
            <w:r w:rsidRPr="006434FB">
              <w:rPr>
                <w:lang w:val="hu-HU"/>
              </w:rPr>
              <w:t>IMSI</w:t>
            </w:r>
          </w:p>
        </w:tc>
        <w:tc>
          <w:tcPr>
            <w:tcW w:w="7237" w:type="dxa"/>
            <w:shd w:val="clear" w:color="auto" w:fill="FFFFFF" w:themeFill="background1"/>
          </w:tcPr>
          <w:p w14:paraId="3FFE395A" w14:textId="08959E72" w:rsidR="00E96FDA" w:rsidRPr="006434FB" w:rsidRDefault="00E96FDA" w:rsidP="00DA3390">
            <w:pPr>
              <w:pStyle w:val="TblzatSzveg"/>
              <w:jc w:val="both"/>
              <w:rPr>
                <w:rFonts w:eastAsia="Calibri"/>
                <w:lang w:val="hu-HU"/>
              </w:rPr>
            </w:pPr>
            <w:r w:rsidRPr="006434FB">
              <w:rPr>
                <w:rFonts w:eastAsia="Calibri"/>
                <w:lang w:val="hu-HU"/>
              </w:rPr>
              <w:t>Nemzetközi mobil előfizető azonosító, minden egyes előfizetőt egy egységes nemzetközi rendszerben lehet azonosítani.</w:t>
            </w:r>
          </w:p>
        </w:tc>
      </w:tr>
      <w:tr w:rsidR="00E96FDA" w:rsidRPr="00FB36BC" w14:paraId="2790900E" w14:textId="77777777" w:rsidTr="02FDD682">
        <w:tc>
          <w:tcPr>
            <w:tcW w:w="1830" w:type="dxa"/>
            <w:shd w:val="clear" w:color="auto" w:fill="FFFFFF" w:themeFill="background1"/>
          </w:tcPr>
          <w:p w14:paraId="32DBF162" w14:textId="1974588B" w:rsidR="00E96FDA" w:rsidRPr="006434FB" w:rsidRDefault="00E96FDA" w:rsidP="00E63507">
            <w:pPr>
              <w:pStyle w:val="TblzatSzveg"/>
              <w:rPr>
                <w:lang w:val="hu-HU"/>
              </w:rPr>
            </w:pPr>
            <w:r w:rsidRPr="006434FB">
              <w:rPr>
                <w:lang w:val="hu-HU"/>
              </w:rPr>
              <w:t>JSON</w:t>
            </w:r>
          </w:p>
        </w:tc>
        <w:tc>
          <w:tcPr>
            <w:tcW w:w="7237" w:type="dxa"/>
            <w:shd w:val="clear" w:color="auto" w:fill="FFFFFF" w:themeFill="background1"/>
          </w:tcPr>
          <w:p w14:paraId="3AC80C67" w14:textId="42F7B4F0" w:rsidR="00E96FDA" w:rsidRPr="006434FB" w:rsidRDefault="00E96FDA" w:rsidP="00DA3390">
            <w:pPr>
              <w:pStyle w:val="TblzatSzveg"/>
              <w:jc w:val="both"/>
              <w:rPr>
                <w:rFonts w:eastAsia="Calibri"/>
                <w:lang w:val="hu-HU"/>
              </w:rPr>
            </w:pPr>
            <w:r w:rsidRPr="006434FB">
              <w:rPr>
                <w:rFonts w:eastAsia="Calibri"/>
                <w:lang w:val="hu-HU"/>
              </w:rPr>
              <w:t>JSON (JavaScript Object Notation) nyílt szabványos fájlformátum az adatok megosztására.</w:t>
            </w:r>
          </w:p>
        </w:tc>
      </w:tr>
      <w:tr w:rsidR="00E96FDA" w:rsidRPr="00FB36BC" w14:paraId="29286581" w14:textId="77777777" w:rsidTr="02FDD682">
        <w:tc>
          <w:tcPr>
            <w:tcW w:w="1830" w:type="dxa"/>
            <w:shd w:val="clear" w:color="auto" w:fill="FFFFFF" w:themeFill="background1"/>
          </w:tcPr>
          <w:p w14:paraId="50F668FF" w14:textId="3A1C60C4" w:rsidR="00E96FDA" w:rsidRPr="006434FB" w:rsidRDefault="00E96FDA" w:rsidP="00E63507">
            <w:pPr>
              <w:pStyle w:val="TblzatSzveg"/>
              <w:rPr>
                <w:lang w:val="hu-HU"/>
              </w:rPr>
            </w:pPr>
            <w:r w:rsidRPr="006434FB">
              <w:rPr>
                <w:lang w:val="hu-HU"/>
              </w:rPr>
              <w:t>Keresőkulcs</w:t>
            </w:r>
          </w:p>
        </w:tc>
        <w:tc>
          <w:tcPr>
            <w:tcW w:w="7237" w:type="dxa"/>
            <w:shd w:val="clear" w:color="auto" w:fill="FFFFFF" w:themeFill="background1"/>
          </w:tcPr>
          <w:p w14:paraId="1826F241" w14:textId="6DB9185E" w:rsidR="00E96FDA" w:rsidRPr="006434FB" w:rsidRDefault="00E96FDA" w:rsidP="00DA3390">
            <w:pPr>
              <w:pStyle w:val="TblzatSzveg"/>
              <w:jc w:val="both"/>
              <w:rPr>
                <w:rFonts w:eastAsia="Calibri"/>
                <w:lang w:val="hu-HU"/>
              </w:rPr>
            </w:pPr>
            <w:r w:rsidRPr="006434FB">
              <w:rPr>
                <w:rFonts w:eastAsia="Calibri"/>
                <w:lang w:val="hu-HU"/>
              </w:rPr>
              <w:t>A bizonylat egyedi azonosítója, amely szükséges a bizonylat nyugtatárból való lekérdezéséhez.</w:t>
            </w:r>
          </w:p>
        </w:tc>
      </w:tr>
      <w:tr w:rsidR="007369FD" w:rsidRPr="00FB36BC" w14:paraId="2AD18BDC" w14:textId="77777777" w:rsidTr="02FDD682">
        <w:tc>
          <w:tcPr>
            <w:tcW w:w="1830" w:type="dxa"/>
            <w:shd w:val="clear" w:color="auto" w:fill="FFFFFF" w:themeFill="background1"/>
          </w:tcPr>
          <w:p w14:paraId="344BD169" w14:textId="045B2F57" w:rsidR="007369FD" w:rsidRPr="006434FB" w:rsidRDefault="007369FD" w:rsidP="00E63507">
            <w:pPr>
              <w:pStyle w:val="TblzatSzveg"/>
              <w:rPr>
                <w:rFonts w:eastAsia="Calibri"/>
                <w:lang w:val="hu-HU"/>
              </w:rPr>
            </w:pPr>
            <w:r w:rsidRPr="006434FB">
              <w:rPr>
                <w:rFonts w:eastAsia="Calibri"/>
                <w:lang w:val="hu-HU"/>
              </w:rPr>
              <w:t>Kijelző</w:t>
            </w:r>
          </w:p>
        </w:tc>
        <w:tc>
          <w:tcPr>
            <w:tcW w:w="7237" w:type="dxa"/>
            <w:shd w:val="clear" w:color="auto" w:fill="FFFFFF" w:themeFill="background1"/>
          </w:tcPr>
          <w:p w14:paraId="5BAD84EE" w14:textId="7A3521C4" w:rsidR="007369FD" w:rsidRPr="006434FB" w:rsidRDefault="007369FD" w:rsidP="00DA3390">
            <w:pPr>
              <w:pStyle w:val="TblzatSzveg"/>
              <w:jc w:val="both"/>
              <w:rPr>
                <w:lang w:val="hu-HU"/>
              </w:rPr>
            </w:pPr>
            <w:r w:rsidRPr="006434FB">
              <w:rPr>
                <w:lang w:val="hu-HU"/>
              </w:rPr>
              <w:t>Az e-pénztárgép</w:t>
            </w:r>
            <w:r w:rsidR="006E5C90" w:rsidRPr="006434FB">
              <w:rPr>
                <w:lang w:val="hu-HU"/>
              </w:rPr>
              <w:t xml:space="preserve"> </w:t>
            </w:r>
            <w:r w:rsidR="00762FC9" w:rsidRPr="006434FB">
              <w:rPr>
                <w:lang w:val="hu-HU"/>
              </w:rPr>
              <w:t>r</w:t>
            </w:r>
            <w:r w:rsidR="00E9490B" w:rsidRPr="006434FB">
              <w:rPr>
                <w:lang w:val="hu-HU"/>
              </w:rPr>
              <w:t xml:space="preserve">észét képező, a kezelő és/vagy a vevő számára </w:t>
            </w:r>
            <w:r w:rsidR="00E22B2D" w:rsidRPr="006434FB">
              <w:rPr>
                <w:lang w:val="hu-HU"/>
              </w:rPr>
              <w:t xml:space="preserve">releváns információk megejelenítésére szolgáló eszköz. </w:t>
            </w:r>
            <w:r w:rsidR="00762FC9" w:rsidRPr="006434FB">
              <w:rPr>
                <w:lang w:val="hu-HU"/>
              </w:rPr>
              <w:t>Felhőalapú e-pénztárgép esetén a klines alkalmazást futtató mobil eszköz képernyője.</w:t>
            </w:r>
          </w:p>
        </w:tc>
      </w:tr>
      <w:tr w:rsidR="008E5CC9" w:rsidRPr="00B31984" w14:paraId="7D1FE5F0" w14:textId="77777777" w:rsidTr="02FDD682">
        <w:tc>
          <w:tcPr>
            <w:tcW w:w="1830" w:type="dxa"/>
            <w:shd w:val="clear" w:color="auto" w:fill="FFFFFF" w:themeFill="background1"/>
          </w:tcPr>
          <w:p w14:paraId="65AAF82F" w14:textId="14C3392A" w:rsidR="008E5CC9" w:rsidRPr="006434FB" w:rsidRDefault="008E5CC9" w:rsidP="00E63507">
            <w:pPr>
              <w:pStyle w:val="TblzatSzveg"/>
              <w:rPr>
                <w:rFonts w:eastAsia="Calibri"/>
                <w:lang w:val="hu-HU"/>
              </w:rPr>
            </w:pPr>
            <w:r w:rsidRPr="006434FB">
              <w:rPr>
                <w:rFonts w:eastAsia="Calibri"/>
                <w:lang w:val="hu-HU"/>
              </w:rPr>
              <w:t>KOBAK Portál</w:t>
            </w:r>
          </w:p>
        </w:tc>
        <w:tc>
          <w:tcPr>
            <w:tcW w:w="7237" w:type="dxa"/>
            <w:shd w:val="clear" w:color="auto" w:fill="FFFFFF" w:themeFill="background1"/>
          </w:tcPr>
          <w:p w14:paraId="6B001483" w14:textId="52E80C6A" w:rsidR="008E5CC9" w:rsidRPr="006434FB" w:rsidRDefault="00926150" w:rsidP="00DA3390">
            <w:pPr>
              <w:pStyle w:val="TblzatSzveg"/>
              <w:jc w:val="both"/>
              <w:rPr>
                <w:lang w:val="hu-HU"/>
              </w:rPr>
            </w:pPr>
            <w:r>
              <w:rPr>
                <w:lang w:val="hu-HU"/>
              </w:rPr>
              <w:t>A pénztárgép forgalmazók és üzemeltetők számára készült portál felület, ahol a forgalmazók a teszt ePénztárgépek üzembehelyezését és tesztelését valósíthatják meg. Az engedélykérelmek beadására is a KOBAK portál biztosít lehetőséget.</w:t>
            </w:r>
          </w:p>
        </w:tc>
      </w:tr>
      <w:tr w:rsidR="00736021" w:rsidRPr="00736021" w14:paraId="7F892A13" w14:textId="77777777" w:rsidTr="02FDD682">
        <w:tc>
          <w:tcPr>
            <w:tcW w:w="1830" w:type="dxa"/>
            <w:shd w:val="clear" w:color="auto" w:fill="FFFFFF" w:themeFill="background1"/>
          </w:tcPr>
          <w:p w14:paraId="79BCC26D" w14:textId="057FCAAC" w:rsidR="00736021" w:rsidRPr="00736021" w:rsidRDefault="00736021" w:rsidP="00E63507">
            <w:pPr>
              <w:pStyle w:val="TblzatSzveg"/>
              <w:rPr>
                <w:rFonts w:eastAsia="Calibri"/>
                <w:lang w:val="hu-HU"/>
              </w:rPr>
            </w:pPr>
            <w:r>
              <w:rPr>
                <w:rFonts w:eastAsia="Calibri"/>
                <w:lang w:val="hu-HU"/>
              </w:rPr>
              <w:t>Napnyitás bizonylat</w:t>
            </w:r>
          </w:p>
        </w:tc>
        <w:tc>
          <w:tcPr>
            <w:tcW w:w="7237" w:type="dxa"/>
            <w:shd w:val="clear" w:color="auto" w:fill="FFFFFF" w:themeFill="background1"/>
          </w:tcPr>
          <w:p w14:paraId="597BDAE3" w14:textId="749A7194" w:rsidR="00736021" w:rsidRPr="00736021" w:rsidRDefault="00736021" w:rsidP="00DA3390">
            <w:pPr>
              <w:pStyle w:val="TblzatSzveg"/>
              <w:jc w:val="both"/>
              <w:rPr>
                <w:lang w:val="hu-HU"/>
              </w:rPr>
            </w:pPr>
            <w:r>
              <w:rPr>
                <w:lang w:val="hu-HU"/>
              </w:rPr>
              <w:t>Ld. pénztárnyitás bizonylat</w:t>
            </w:r>
          </w:p>
        </w:tc>
      </w:tr>
      <w:tr w:rsidR="00E96FDA" w:rsidRPr="00B31984" w14:paraId="03EA4F17" w14:textId="77777777" w:rsidTr="02FDD682">
        <w:tc>
          <w:tcPr>
            <w:tcW w:w="1830" w:type="dxa"/>
            <w:shd w:val="clear" w:color="auto" w:fill="FFFFFF" w:themeFill="background1"/>
          </w:tcPr>
          <w:p w14:paraId="7F332A8D" w14:textId="77777777" w:rsidR="00E96FDA" w:rsidRPr="006434FB" w:rsidRDefault="00E96FDA" w:rsidP="00E63507">
            <w:pPr>
              <w:pStyle w:val="TblzatSzveg"/>
              <w:rPr>
                <w:lang w:val="hu-HU"/>
              </w:rPr>
            </w:pPr>
            <w:r w:rsidRPr="006434FB">
              <w:rPr>
                <w:rFonts w:eastAsia="Calibri"/>
                <w:lang w:val="hu-HU"/>
              </w:rPr>
              <w:t xml:space="preserve">NAV </w:t>
            </w:r>
          </w:p>
        </w:tc>
        <w:tc>
          <w:tcPr>
            <w:tcW w:w="7237" w:type="dxa"/>
            <w:shd w:val="clear" w:color="auto" w:fill="FFFFFF" w:themeFill="background1"/>
          </w:tcPr>
          <w:p w14:paraId="68F46C44" w14:textId="77777777" w:rsidR="00E96FDA" w:rsidRPr="006434FB" w:rsidRDefault="00E96FDA" w:rsidP="00DA3390">
            <w:pPr>
              <w:pStyle w:val="TblzatSzveg"/>
              <w:jc w:val="both"/>
              <w:rPr>
                <w:lang w:val="hu-HU"/>
              </w:rPr>
            </w:pPr>
            <w:r w:rsidRPr="006434FB">
              <w:rPr>
                <w:lang w:val="hu-HU"/>
              </w:rPr>
              <w:t>Nemzeti Adó</w:t>
            </w:r>
            <w:r w:rsidRPr="006434FB">
              <w:rPr>
                <w:rFonts w:eastAsia="Calibri"/>
                <w:lang w:val="hu-HU"/>
              </w:rPr>
              <w:t xml:space="preserve">- </w:t>
            </w:r>
            <w:r w:rsidRPr="006434FB">
              <w:rPr>
                <w:lang w:val="hu-HU"/>
              </w:rPr>
              <w:t>és Vámhivatal</w:t>
            </w:r>
            <w:r w:rsidRPr="006434FB">
              <w:rPr>
                <w:rFonts w:eastAsia="Calibri"/>
                <w:lang w:val="hu-HU"/>
              </w:rPr>
              <w:t xml:space="preserve">. </w:t>
            </w:r>
          </w:p>
        </w:tc>
      </w:tr>
      <w:tr w:rsidR="00E96FDA" w:rsidRPr="00FB36BC" w14:paraId="1169EB6F" w14:textId="77777777" w:rsidTr="02FDD682">
        <w:tc>
          <w:tcPr>
            <w:tcW w:w="1830" w:type="dxa"/>
            <w:shd w:val="clear" w:color="auto" w:fill="FFFFFF" w:themeFill="background1"/>
          </w:tcPr>
          <w:p w14:paraId="4EE8C56D" w14:textId="77777777" w:rsidR="00E96FDA" w:rsidRPr="006434FB" w:rsidRDefault="00E96FDA" w:rsidP="00E63507">
            <w:pPr>
              <w:pStyle w:val="TblzatSzveg"/>
              <w:rPr>
                <w:lang w:val="hu-HU"/>
              </w:rPr>
            </w:pPr>
            <w:r w:rsidRPr="006434FB">
              <w:rPr>
                <w:lang w:val="hu-HU"/>
              </w:rPr>
              <w:t>Operáció</w:t>
            </w:r>
          </w:p>
        </w:tc>
        <w:tc>
          <w:tcPr>
            <w:tcW w:w="7237" w:type="dxa"/>
            <w:shd w:val="clear" w:color="auto" w:fill="FFFFFF" w:themeFill="background1"/>
          </w:tcPr>
          <w:p w14:paraId="52EAB68C" w14:textId="77777777" w:rsidR="00E96FDA" w:rsidRPr="006434FB" w:rsidRDefault="00E96FDA" w:rsidP="00DA3390">
            <w:pPr>
              <w:pStyle w:val="TblzatSzveg"/>
              <w:jc w:val="both"/>
              <w:rPr>
                <w:lang w:val="hu-HU"/>
              </w:rPr>
            </w:pPr>
            <w:r w:rsidRPr="006434FB">
              <w:rPr>
                <w:rFonts w:eastAsia="Calibri"/>
                <w:lang w:val="hu-HU"/>
              </w:rPr>
              <w:t>Azon i</w:t>
            </w:r>
            <w:r w:rsidRPr="006434FB">
              <w:rPr>
                <w:lang w:val="hu-HU"/>
              </w:rPr>
              <w:t>nformatikai eljárások, szolgáltatások, amelyek meghívhatók a kiajánlott webszolgáltatáson keresztül</w:t>
            </w:r>
            <w:r w:rsidRPr="006434FB">
              <w:rPr>
                <w:rFonts w:eastAsia="Calibri"/>
                <w:lang w:val="hu-HU"/>
              </w:rPr>
              <w:t xml:space="preserve">. </w:t>
            </w:r>
          </w:p>
        </w:tc>
      </w:tr>
      <w:tr w:rsidR="00E96FDA" w:rsidRPr="00FB36BC" w14:paraId="20796D6E" w14:textId="77777777" w:rsidTr="02FDD682">
        <w:tc>
          <w:tcPr>
            <w:tcW w:w="1830" w:type="dxa"/>
            <w:shd w:val="clear" w:color="auto" w:fill="FFFFFF" w:themeFill="background1"/>
          </w:tcPr>
          <w:p w14:paraId="2779BB3F" w14:textId="77777777" w:rsidR="00E96FDA" w:rsidRPr="006434FB" w:rsidRDefault="00E96FDA" w:rsidP="00E63507">
            <w:pPr>
              <w:pStyle w:val="TblzatSzveg"/>
              <w:rPr>
                <w:lang w:val="hu-HU"/>
              </w:rPr>
            </w:pPr>
            <w:r w:rsidRPr="006434FB">
              <w:rPr>
                <w:lang w:val="hu-HU"/>
              </w:rPr>
              <w:t>Pénztárgép</w:t>
            </w:r>
          </w:p>
        </w:tc>
        <w:tc>
          <w:tcPr>
            <w:tcW w:w="7237" w:type="dxa"/>
            <w:shd w:val="clear" w:color="auto" w:fill="FFFFFF" w:themeFill="background1"/>
          </w:tcPr>
          <w:p w14:paraId="04112307" w14:textId="6E925D88" w:rsidR="00E96FDA" w:rsidRPr="006434FB" w:rsidRDefault="00E96FDA" w:rsidP="00DA3390">
            <w:pPr>
              <w:pStyle w:val="TblzatSzveg"/>
              <w:jc w:val="both"/>
              <w:rPr>
                <w:rFonts w:eastAsia="Calibri"/>
                <w:lang w:val="hu-HU"/>
              </w:rPr>
            </w:pPr>
            <w:r w:rsidRPr="006434FB">
              <w:rPr>
                <w:rFonts w:eastAsia="Calibri"/>
                <w:lang w:val="hu-HU"/>
              </w:rPr>
              <w:t xml:space="preserve">Jelen dokumentumban pénztárgép alatt a </w:t>
            </w:r>
            <w:r w:rsidR="00204F3B">
              <w:rPr>
                <w:rFonts w:eastAsia="Calibri"/>
                <w:lang w:val="hu-HU"/>
              </w:rPr>
              <w:t>8</w:t>
            </w:r>
            <w:r w:rsidRPr="006434FB">
              <w:rPr>
                <w:rFonts w:eastAsia="Calibri"/>
                <w:lang w:val="hu-HU"/>
              </w:rPr>
              <w:t>/202</w:t>
            </w:r>
            <w:r w:rsidR="00A62EA9">
              <w:rPr>
                <w:rFonts w:eastAsia="Calibri"/>
                <w:lang w:val="hu-HU"/>
              </w:rPr>
              <w:t>5</w:t>
            </w:r>
            <w:r w:rsidRPr="006434FB">
              <w:rPr>
                <w:rFonts w:eastAsia="Calibri"/>
                <w:lang w:val="hu-HU"/>
              </w:rPr>
              <w:t>. (</w:t>
            </w:r>
            <w:r w:rsidR="00204F3B">
              <w:rPr>
                <w:rFonts w:eastAsia="Calibri"/>
                <w:lang w:val="hu-HU"/>
              </w:rPr>
              <w:t>III. 31.</w:t>
            </w:r>
            <w:r w:rsidRPr="006434FB">
              <w:rPr>
                <w:rFonts w:eastAsia="Calibri"/>
                <w:lang w:val="hu-HU"/>
              </w:rPr>
              <w:t xml:space="preserve">) </w:t>
            </w:r>
            <w:r w:rsidR="00A62EA9">
              <w:rPr>
                <w:rFonts w:eastAsia="Calibri"/>
                <w:lang w:val="hu-HU"/>
              </w:rPr>
              <w:t>NGM</w:t>
            </w:r>
            <w:r w:rsidRPr="006434FB">
              <w:rPr>
                <w:rFonts w:eastAsia="Calibri"/>
                <w:lang w:val="hu-HU"/>
              </w:rPr>
              <w:t xml:space="preserve"> rendelet szerinti e-pénztárgépet kell érteni, kivéve ahol ez külön jelölésre kerül.</w:t>
            </w:r>
          </w:p>
        </w:tc>
      </w:tr>
      <w:tr w:rsidR="00E96FDA" w:rsidRPr="00FB36BC" w14:paraId="0C7F5CD2" w14:textId="77777777" w:rsidTr="02FDD682">
        <w:tc>
          <w:tcPr>
            <w:tcW w:w="1830" w:type="dxa"/>
            <w:shd w:val="clear" w:color="auto" w:fill="FFFFFF" w:themeFill="background1"/>
          </w:tcPr>
          <w:p w14:paraId="6D67DD0A" w14:textId="77777777" w:rsidR="00E96FDA" w:rsidRPr="006434FB" w:rsidRDefault="00E96FDA" w:rsidP="00E63507">
            <w:pPr>
              <w:pStyle w:val="TblzatSzveg"/>
              <w:rPr>
                <w:lang w:val="hu-HU"/>
              </w:rPr>
            </w:pPr>
            <w:r w:rsidRPr="006434FB">
              <w:rPr>
                <w:lang w:val="hu-HU"/>
              </w:rPr>
              <w:t>Pénztárgép rendelet</w:t>
            </w:r>
          </w:p>
        </w:tc>
        <w:tc>
          <w:tcPr>
            <w:tcW w:w="7237" w:type="dxa"/>
            <w:shd w:val="clear" w:color="auto" w:fill="FFFFFF" w:themeFill="background1"/>
          </w:tcPr>
          <w:p w14:paraId="4497BECB" w14:textId="2AEE4F10" w:rsidR="00E96FDA" w:rsidRPr="006434FB" w:rsidRDefault="00850439" w:rsidP="00DA3390">
            <w:pPr>
              <w:pStyle w:val="TblzatSzveg"/>
              <w:jc w:val="both"/>
              <w:rPr>
                <w:rFonts w:eastAsia="Calibri"/>
                <w:lang w:val="hu-HU"/>
              </w:rPr>
            </w:pPr>
            <w:r>
              <w:rPr>
                <w:rFonts w:eastAsia="Calibri"/>
                <w:lang w:val="hu-HU"/>
              </w:rPr>
              <w:t>8</w:t>
            </w:r>
            <w:r w:rsidRPr="006434FB">
              <w:rPr>
                <w:rFonts w:eastAsia="Calibri"/>
                <w:lang w:val="hu-HU"/>
              </w:rPr>
              <w:t>/</w:t>
            </w:r>
            <w:r w:rsidR="00E96FDA" w:rsidRPr="006434FB">
              <w:rPr>
                <w:rFonts w:eastAsia="Calibri"/>
                <w:lang w:val="hu-HU"/>
              </w:rPr>
              <w:t>202</w:t>
            </w:r>
            <w:r w:rsidR="000F0F74">
              <w:rPr>
                <w:rFonts w:eastAsia="Calibri"/>
                <w:lang w:val="hu-HU"/>
              </w:rPr>
              <w:t>5</w:t>
            </w:r>
            <w:r w:rsidR="00E96FDA" w:rsidRPr="006434FB">
              <w:rPr>
                <w:rFonts w:eastAsia="Calibri"/>
                <w:lang w:val="hu-HU"/>
              </w:rPr>
              <w:t>. (</w:t>
            </w:r>
            <w:r w:rsidR="00204F3B">
              <w:rPr>
                <w:rFonts w:eastAsia="Calibri"/>
                <w:lang w:val="hu-HU"/>
              </w:rPr>
              <w:t>III. 31.</w:t>
            </w:r>
            <w:r w:rsidR="00E96FDA" w:rsidRPr="006434FB">
              <w:rPr>
                <w:rFonts w:eastAsia="Calibri"/>
                <w:lang w:val="hu-HU"/>
              </w:rPr>
              <w:t xml:space="preserve">) </w:t>
            </w:r>
            <w:r w:rsidR="000F0F74">
              <w:rPr>
                <w:rFonts w:eastAsia="Calibri"/>
                <w:lang w:val="hu-HU"/>
              </w:rPr>
              <w:t>NGM</w:t>
            </w:r>
            <w:r w:rsidR="00E96FDA" w:rsidRPr="006434FB">
              <w:rPr>
                <w:rFonts w:eastAsia="Calibri"/>
                <w:lang w:val="hu-HU"/>
              </w:rPr>
              <w:t xml:space="preserve"> rendelet az e-pénztárgépek forgalmazásáról</w:t>
            </w:r>
            <w:r w:rsidR="00CE6974" w:rsidRPr="006434FB">
              <w:rPr>
                <w:rFonts w:eastAsia="Calibri"/>
                <w:lang w:val="hu-HU"/>
              </w:rPr>
              <w:t>,</w:t>
            </w:r>
            <w:r w:rsidR="00E96FDA" w:rsidRPr="006434FB">
              <w:rPr>
                <w:rFonts w:eastAsia="Calibri"/>
                <w:lang w:val="hu-HU"/>
              </w:rPr>
              <w:t xml:space="preserve"> üzemeltetéséről, valamint az e-pénztárgépek és az e-nyugta kiállításának követelményeiről</w:t>
            </w:r>
          </w:p>
        </w:tc>
      </w:tr>
      <w:tr w:rsidR="002358BD" w:rsidRPr="00FB36BC" w14:paraId="1D0902C0" w14:textId="77777777" w:rsidTr="02FDD682">
        <w:tc>
          <w:tcPr>
            <w:tcW w:w="1830" w:type="dxa"/>
            <w:shd w:val="clear" w:color="auto" w:fill="FFFFFF" w:themeFill="background1"/>
          </w:tcPr>
          <w:p w14:paraId="752191D7" w14:textId="55DC1849" w:rsidR="002358BD" w:rsidRPr="006434FB" w:rsidRDefault="002358BD" w:rsidP="00E63507">
            <w:pPr>
              <w:pStyle w:val="TblzatSzveg"/>
              <w:rPr>
                <w:lang w:val="hu-HU"/>
              </w:rPr>
            </w:pPr>
            <w:r w:rsidRPr="006434FB">
              <w:rPr>
                <w:lang w:val="hu-HU"/>
              </w:rPr>
              <w:t>Pénztárnyitás bizonylat</w:t>
            </w:r>
          </w:p>
        </w:tc>
        <w:tc>
          <w:tcPr>
            <w:tcW w:w="7237" w:type="dxa"/>
            <w:shd w:val="clear" w:color="auto" w:fill="FFFFFF" w:themeFill="background1"/>
          </w:tcPr>
          <w:p w14:paraId="23E4D696" w14:textId="105547D0" w:rsidR="002358BD" w:rsidRPr="006434FB" w:rsidRDefault="002358BD" w:rsidP="00DA3390">
            <w:pPr>
              <w:pStyle w:val="TblzatSzveg"/>
              <w:jc w:val="both"/>
              <w:rPr>
                <w:lang w:val="hu-HU"/>
              </w:rPr>
            </w:pPr>
            <w:r w:rsidRPr="006434FB">
              <w:rPr>
                <w:lang w:val="hu-HU"/>
              </w:rPr>
              <w:t>Az adóügyi nap megnyitásá</w:t>
            </w:r>
            <w:r w:rsidR="00B31984" w:rsidRPr="006434FB">
              <w:rPr>
                <w:lang w:val="hu-HU"/>
              </w:rPr>
              <w:t>nak tényét rögzítő bizonylattípus (“napnyitás” bizonylat)</w:t>
            </w:r>
          </w:p>
        </w:tc>
      </w:tr>
      <w:tr w:rsidR="00E96FDA" w:rsidRPr="00FB36BC" w14:paraId="52E8F42A" w14:textId="77777777" w:rsidTr="02FDD682">
        <w:tc>
          <w:tcPr>
            <w:tcW w:w="1830" w:type="dxa"/>
            <w:shd w:val="clear" w:color="auto" w:fill="FFFFFF" w:themeFill="background1"/>
          </w:tcPr>
          <w:p w14:paraId="0D18AD6C" w14:textId="62653ADA" w:rsidR="00E96FDA" w:rsidRPr="006434FB" w:rsidRDefault="00E96FDA" w:rsidP="00E63507">
            <w:pPr>
              <w:pStyle w:val="TblzatSzveg"/>
              <w:rPr>
                <w:lang w:val="hu-HU"/>
              </w:rPr>
            </w:pPr>
            <w:r w:rsidRPr="006434FB">
              <w:rPr>
                <w:lang w:val="hu-HU"/>
              </w:rPr>
              <w:t>QR</w:t>
            </w:r>
            <w:r w:rsidR="0001236C" w:rsidRPr="006434FB">
              <w:rPr>
                <w:lang w:val="hu-HU"/>
              </w:rPr>
              <w:t>-</w:t>
            </w:r>
            <w:r w:rsidRPr="006434FB">
              <w:rPr>
                <w:lang w:val="hu-HU"/>
              </w:rPr>
              <w:t>kód</w:t>
            </w:r>
          </w:p>
        </w:tc>
        <w:tc>
          <w:tcPr>
            <w:tcW w:w="7237" w:type="dxa"/>
            <w:shd w:val="clear" w:color="auto" w:fill="FFFFFF" w:themeFill="background1"/>
          </w:tcPr>
          <w:p w14:paraId="06C1C681" w14:textId="608F9D1A" w:rsidR="00E96FDA" w:rsidRPr="006434FB" w:rsidRDefault="00CE6974" w:rsidP="00DA3390">
            <w:pPr>
              <w:pStyle w:val="TblzatSzveg"/>
              <w:jc w:val="both"/>
              <w:rPr>
                <w:lang w:val="hu-HU"/>
              </w:rPr>
            </w:pPr>
            <w:r w:rsidRPr="006434FB">
              <w:rPr>
                <w:lang w:val="hu-HU"/>
              </w:rPr>
              <w:t>A</w:t>
            </w:r>
            <w:r w:rsidR="00E96FDA" w:rsidRPr="006434FB">
              <w:rPr>
                <w:lang w:val="hu-HU"/>
              </w:rPr>
              <w:t>z ISO/IEC 18004 szabvány szerinti pontkód</w:t>
            </w:r>
            <w:r w:rsidRPr="006434FB">
              <w:rPr>
                <w:lang w:val="hu-HU"/>
              </w:rPr>
              <w:t>.</w:t>
            </w:r>
          </w:p>
        </w:tc>
      </w:tr>
      <w:tr w:rsidR="00E96FDA" w:rsidRPr="00FB36BC" w14:paraId="1D1C871E" w14:textId="77777777" w:rsidTr="02FDD682">
        <w:tc>
          <w:tcPr>
            <w:tcW w:w="1830" w:type="dxa"/>
            <w:shd w:val="clear" w:color="auto" w:fill="FFFFFF" w:themeFill="background1"/>
          </w:tcPr>
          <w:p w14:paraId="63A71B86" w14:textId="34492B8F" w:rsidR="00E96FDA" w:rsidRPr="006434FB" w:rsidRDefault="00E96FDA" w:rsidP="00E63507">
            <w:pPr>
              <w:pStyle w:val="TblzatSzveg"/>
              <w:rPr>
                <w:rFonts w:eastAsia="Calibri"/>
                <w:lang w:val="hu-HU"/>
              </w:rPr>
            </w:pPr>
            <w:r w:rsidRPr="006434FB">
              <w:rPr>
                <w:lang w:val="hu-HU"/>
              </w:rPr>
              <w:t>SHA-256</w:t>
            </w:r>
          </w:p>
        </w:tc>
        <w:tc>
          <w:tcPr>
            <w:tcW w:w="7237" w:type="dxa"/>
            <w:shd w:val="clear" w:color="auto" w:fill="FFFFFF" w:themeFill="background1"/>
          </w:tcPr>
          <w:p w14:paraId="1CD7C7E6" w14:textId="21273A76" w:rsidR="00E96FDA" w:rsidRPr="006434FB" w:rsidRDefault="00E96FDA" w:rsidP="00DA3390">
            <w:pPr>
              <w:pStyle w:val="TblzatSzveg"/>
              <w:jc w:val="both"/>
              <w:rPr>
                <w:lang w:val="hu-HU"/>
              </w:rPr>
            </w:pPr>
            <w:r w:rsidRPr="006434FB">
              <w:rPr>
                <w:lang w:val="hu-HU"/>
              </w:rPr>
              <w:t>256 bites Biztonságos HASH algoritmus (RFC6234)</w:t>
            </w:r>
            <w:r w:rsidR="00CE6974" w:rsidRPr="006434FB">
              <w:rPr>
                <w:lang w:val="hu-HU"/>
              </w:rPr>
              <w:t>.</w:t>
            </w:r>
          </w:p>
        </w:tc>
      </w:tr>
      <w:tr w:rsidR="00E96FDA" w:rsidRPr="00B31984" w14:paraId="333DED6C" w14:textId="77777777" w:rsidTr="02FDD682">
        <w:tc>
          <w:tcPr>
            <w:tcW w:w="1830" w:type="dxa"/>
            <w:shd w:val="clear" w:color="auto" w:fill="FFFFFF" w:themeFill="background1"/>
          </w:tcPr>
          <w:p w14:paraId="4DEBDD07" w14:textId="45D13561" w:rsidR="00E96FDA" w:rsidRPr="006434FB" w:rsidRDefault="00E96FDA" w:rsidP="00E63507">
            <w:pPr>
              <w:pStyle w:val="TblzatSzveg"/>
              <w:rPr>
                <w:lang w:val="hu-HU"/>
              </w:rPr>
            </w:pPr>
            <w:r w:rsidRPr="006434FB">
              <w:rPr>
                <w:rFonts w:eastAsia="Calibri"/>
                <w:lang w:val="hu-HU"/>
              </w:rPr>
              <w:t>SHA</w:t>
            </w:r>
            <w:r w:rsidR="00084C98" w:rsidRPr="006434FB">
              <w:rPr>
                <w:rFonts w:eastAsia="Calibri"/>
                <w:lang w:val="hu-HU"/>
              </w:rPr>
              <w:t>3</w:t>
            </w:r>
            <w:r w:rsidRPr="006434FB">
              <w:rPr>
                <w:rFonts w:eastAsia="Calibri"/>
                <w:lang w:val="hu-HU"/>
              </w:rPr>
              <w:t xml:space="preserve">-512 </w:t>
            </w:r>
          </w:p>
        </w:tc>
        <w:tc>
          <w:tcPr>
            <w:tcW w:w="7237" w:type="dxa"/>
            <w:shd w:val="clear" w:color="auto" w:fill="FFFFFF" w:themeFill="background1"/>
          </w:tcPr>
          <w:p w14:paraId="6C8B335A" w14:textId="78C1B699" w:rsidR="00E96FDA" w:rsidRPr="006434FB" w:rsidRDefault="00E96FDA" w:rsidP="00DA3390">
            <w:pPr>
              <w:pStyle w:val="TblzatSzveg"/>
              <w:jc w:val="both"/>
              <w:rPr>
                <w:lang w:val="hu-HU"/>
              </w:rPr>
            </w:pPr>
            <w:r w:rsidRPr="006434FB">
              <w:rPr>
                <w:rFonts w:eastAsia="Calibri"/>
                <w:lang w:val="hu-HU"/>
              </w:rPr>
              <w:t xml:space="preserve">512 bites </w:t>
            </w:r>
            <w:r w:rsidRPr="006434FB">
              <w:rPr>
                <w:lang w:val="hu-HU"/>
              </w:rPr>
              <w:t xml:space="preserve">Biztonságos HASH algoritmus (SecureHashAlgorithm 3, </w:t>
            </w:r>
            <w:r w:rsidRPr="006434FB">
              <w:rPr>
                <w:rFonts w:eastAsia="Calibri"/>
                <w:lang w:val="hu-HU"/>
              </w:rPr>
              <w:t>RFC6</w:t>
            </w:r>
            <w:r w:rsidR="00084C98" w:rsidRPr="006434FB">
              <w:rPr>
                <w:rFonts w:eastAsia="Calibri"/>
                <w:lang w:val="hu-HU"/>
              </w:rPr>
              <w:t>931</w:t>
            </w:r>
            <w:r w:rsidRPr="006434FB">
              <w:rPr>
                <w:rFonts w:eastAsia="Calibri"/>
                <w:lang w:val="hu-HU"/>
              </w:rPr>
              <w:t xml:space="preserve">). </w:t>
            </w:r>
          </w:p>
        </w:tc>
      </w:tr>
      <w:tr w:rsidR="00E96FDA" w:rsidRPr="00FB36BC" w14:paraId="6A9F5E46" w14:textId="77777777" w:rsidTr="02FDD682">
        <w:tc>
          <w:tcPr>
            <w:tcW w:w="1830" w:type="dxa"/>
            <w:shd w:val="clear" w:color="auto" w:fill="FFFFFF" w:themeFill="background1"/>
          </w:tcPr>
          <w:p w14:paraId="2816F4FA" w14:textId="77777777" w:rsidR="00E96FDA" w:rsidRPr="006434FB" w:rsidRDefault="00E96FDA" w:rsidP="00E63507">
            <w:pPr>
              <w:pStyle w:val="TblzatSzveg"/>
              <w:rPr>
                <w:lang w:val="hu-HU"/>
              </w:rPr>
            </w:pPr>
            <w:r w:rsidRPr="006434FB">
              <w:rPr>
                <w:lang w:val="hu-HU"/>
              </w:rPr>
              <w:t>Szülőelem</w:t>
            </w:r>
          </w:p>
        </w:tc>
        <w:tc>
          <w:tcPr>
            <w:tcW w:w="7237" w:type="dxa"/>
            <w:shd w:val="clear" w:color="auto" w:fill="FFFFFF" w:themeFill="background1"/>
          </w:tcPr>
          <w:p w14:paraId="13C0E860" w14:textId="77777777" w:rsidR="00E96FDA" w:rsidRPr="006434FB" w:rsidRDefault="00E96FDA" w:rsidP="00DA3390">
            <w:pPr>
              <w:pStyle w:val="TblzatSzveg"/>
              <w:jc w:val="both"/>
              <w:rPr>
                <w:lang w:val="hu-HU"/>
              </w:rPr>
            </w:pPr>
            <w:r w:rsidRPr="006434FB">
              <w:rPr>
                <w:lang w:val="hu-HU"/>
              </w:rPr>
              <w:t>A sémaállományban szereplő olyan elem, ami további elemeket tartalmaz</w:t>
            </w:r>
            <w:r w:rsidRPr="006434FB">
              <w:rPr>
                <w:rFonts w:eastAsia="Calibri"/>
                <w:lang w:val="hu-HU"/>
              </w:rPr>
              <w:t xml:space="preserve">. </w:t>
            </w:r>
          </w:p>
        </w:tc>
      </w:tr>
      <w:tr w:rsidR="00E96FDA" w:rsidRPr="00FB36BC" w14:paraId="65E21327" w14:textId="77777777" w:rsidTr="02FDD682">
        <w:tc>
          <w:tcPr>
            <w:tcW w:w="1830" w:type="dxa"/>
            <w:shd w:val="clear" w:color="auto" w:fill="FFFFFF" w:themeFill="background1"/>
          </w:tcPr>
          <w:p w14:paraId="7EF0947E" w14:textId="77777777" w:rsidR="00E96FDA" w:rsidRPr="006434FB" w:rsidRDefault="00E96FDA" w:rsidP="00E63507">
            <w:pPr>
              <w:pStyle w:val="TblzatSzveg"/>
              <w:rPr>
                <w:lang w:val="hu-HU"/>
              </w:rPr>
            </w:pPr>
            <w:r w:rsidRPr="006434FB">
              <w:rPr>
                <w:lang w:val="hu-HU"/>
              </w:rPr>
              <w:t>Üzembe helyezés</w:t>
            </w:r>
          </w:p>
        </w:tc>
        <w:tc>
          <w:tcPr>
            <w:tcW w:w="7237" w:type="dxa"/>
            <w:shd w:val="clear" w:color="auto" w:fill="FFFFFF" w:themeFill="background1"/>
          </w:tcPr>
          <w:p w14:paraId="6E7DA9A5" w14:textId="77777777" w:rsidR="00E96FDA" w:rsidRPr="006434FB" w:rsidRDefault="00E96FDA" w:rsidP="00DA3390">
            <w:pPr>
              <w:pStyle w:val="TblzatSzveg"/>
              <w:jc w:val="both"/>
              <w:rPr>
                <w:sz w:val="24"/>
                <w:lang w:val="hu-HU"/>
              </w:rPr>
            </w:pPr>
            <w:r w:rsidRPr="006434FB">
              <w:rPr>
                <w:lang w:val="hu-HU"/>
              </w:rPr>
              <w:t>A végfelhasználó számára szánt e-pénztárgép első, továbbá az üzemeltető személyének megváltozását követő rendeltetésszerű használatának megkezdése.</w:t>
            </w:r>
          </w:p>
        </w:tc>
      </w:tr>
      <w:tr w:rsidR="00E96FDA" w:rsidRPr="00B31984" w14:paraId="420008C5" w14:textId="77777777" w:rsidTr="02FDD682">
        <w:tc>
          <w:tcPr>
            <w:tcW w:w="1830" w:type="dxa"/>
            <w:shd w:val="clear" w:color="auto" w:fill="FFFFFF" w:themeFill="background1"/>
          </w:tcPr>
          <w:p w14:paraId="2D05B4E2" w14:textId="77777777" w:rsidR="00E96FDA" w:rsidRPr="006434FB" w:rsidRDefault="00E96FDA" w:rsidP="00E63507">
            <w:pPr>
              <w:pStyle w:val="TblzatSzveg"/>
              <w:rPr>
                <w:lang w:val="hu-HU"/>
              </w:rPr>
            </w:pPr>
            <w:r w:rsidRPr="006434FB">
              <w:rPr>
                <w:rFonts w:eastAsia="Calibri"/>
                <w:lang w:val="hu-HU"/>
              </w:rPr>
              <w:t xml:space="preserve">XML </w:t>
            </w:r>
          </w:p>
        </w:tc>
        <w:tc>
          <w:tcPr>
            <w:tcW w:w="7237" w:type="dxa"/>
            <w:shd w:val="clear" w:color="auto" w:fill="FFFFFF" w:themeFill="background1"/>
          </w:tcPr>
          <w:p w14:paraId="4EF9034A" w14:textId="77777777" w:rsidR="00E96FDA" w:rsidRPr="006434FB" w:rsidRDefault="38E03C0E" w:rsidP="00DA3390">
            <w:pPr>
              <w:pStyle w:val="TblzatSzveg"/>
              <w:jc w:val="both"/>
              <w:rPr>
                <w:lang w:val="hu-HU"/>
              </w:rPr>
            </w:pPr>
            <w:r w:rsidRPr="02FDD682">
              <w:rPr>
                <w:lang w:val="hu-HU"/>
              </w:rPr>
              <w:t xml:space="preserve">Kiterjeszthető </w:t>
            </w:r>
            <w:r>
              <w:tab/>
            </w:r>
            <w:r w:rsidRPr="02FDD682">
              <w:rPr>
                <w:lang w:val="hu-HU"/>
              </w:rPr>
              <w:t xml:space="preserve">Jelölő </w:t>
            </w:r>
            <w:r>
              <w:tab/>
            </w:r>
            <w:r w:rsidRPr="02FDD682">
              <w:rPr>
                <w:lang w:val="hu-HU"/>
              </w:rPr>
              <w:t xml:space="preserve">Nyelv </w:t>
            </w:r>
            <w:r>
              <w:tab/>
            </w:r>
            <w:r w:rsidRPr="02FDD682">
              <w:rPr>
                <w:lang w:val="hu-HU"/>
              </w:rPr>
              <w:t>(eXtensible</w:t>
            </w:r>
            <w:r>
              <w:tab/>
            </w:r>
            <w:r w:rsidRPr="02FDD682">
              <w:rPr>
                <w:lang w:val="hu-HU"/>
              </w:rPr>
              <w:t>Markup</w:t>
            </w:r>
            <w:r>
              <w:tab/>
            </w:r>
            <w:r w:rsidRPr="02FDD682">
              <w:rPr>
                <w:lang w:val="hu-HU"/>
              </w:rPr>
              <w:t xml:space="preserve">Language, </w:t>
            </w:r>
            <w:r>
              <w:tab/>
            </w:r>
            <w:r w:rsidRPr="02FDD682">
              <w:rPr>
                <w:lang w:val="hu-HU"/>
              </w:rPr>
              <w:t xml:space="preserve">W3C standard </w:t>
            </w:r>
            <w:hyperlink r:id="rId13">
              <w:r w:rsidRPr="02FDD682">
                <w:rPr>
                  <w:rStyle w:val="Hiperhivatkozs"/>
                  <w:rFonts w:eastAsia="Calibri"/>
                  <w:lang w:val="hu-HU"/>
                </w:rPr>
                <w:t>https://www.w3.org/TR/xml/</w:t>
              </w:r>
            </w:hyperlink>
            <w:r w:rsidRPr="02FDD682">
              <w:rPr>
                <w:rFonts w:eastAsia="Calibri"/>
                <w:lang w:val="hu-HU"/>
              </w:rPr>
              <w:t xml:space="preserve">). </w:t>
            </w:r>
          </w:p>
        </w:tc>
      </w:tr>
      <w:tr w:rsidR="00E96FDA" w:rsidRPr="00B31984" w14:paraId="5DDD4D0D" w14:textId="77777777" w:rsidTr="02FDD682">
        <w:tc>
          <w:tcPr>
            <w:tcW w:w="1830" w:type="dxa"/>
            <w:shd w:val="clear" w:color="auto" w:fill="FFFFFF" w:themeFill="background1"/>
          </w:tcPr>
          <w:p w14:paraId="165D5412" w14:textId="77777777" w:rsidR="00E96FDA" w:rsidRPr="006434FB" w:rsidRDefault="00E96FDA" w:rsidP="00E63507">
            <w:pPr>
              <w:pStyle w:val="TblzatSzveg"/>
              <w:rPr>
                <w:lang w:val="hu-HU"/>
              </w:rPr>
            </w:pPr>
            <w:r w:rsidRPr="006434FB">
              <w:rPr>
                <w:rFonts w:eastAsia="Calibri"/>
                <w:lang w:val="hu-HU"/>
              </w:rPr>
              <w:t xml:space="preserve">XSD </w:t>
            </w:r>
          </w:p>
        </w:tc>
        <w:tc>
          <w:tcPr>
            <w:tcW w:w="7237" w:type="dxa"/>
            <w:shd w:val="clear" w:color="auto" w:fill="FFFFFF" w:themeFill="background1"/>
          </w:tcPr>
          <w:p w14:paraId="156EFC9A" w14:textId="77777777" w:rsidR="00E96FDA" w:rsidRPr="006434FB" w:rsidRDefault="00E96FDA" w:rsidP="00DA3390">
            <w:pPr>
              <w:pStyle w:val="TblzatSzveg"/>
              <w:jc w:val="both"/>
              <w:rPr>
                <w:lang w:val="hu-HU"/>
              </w:rPr>
            </w:pPr>
            <w:r w:rsidRPr="006434FB">
              <w:rPr>
                <w:lang w:val="hu-HU"/>
              </w:rPr>
              <w:t xml:space="preserve">XML </w:t>
            </w:r>
            <w:r w:rsidRPr="006434FB">
              <w:rPr>
                <w:lang w:val="hu-HU"/>
              </w:rPr>
              <w:tab/>
              <w:t xml:space="preserve">séma </w:t>
            </w:r>
            <w:r w:rsidRPr="006434FB">
              <w:rPr>
                <w:lang w:val="hu-HU"/>
              </w:rPr>
              <w:tab/>
              <w:t>definíciós</w:t>
            </w:r>
            <w:r w:rsidRPr="006434FB">
              <w:rPr>
                <w:lang w:val="hu-HU"/>
              </w:rPr>
              <w:tab/>
              <w:t xml:space="preserve">fájl </w:t>
            </w:r>
            <w:r w:rsidRPr="006434FB">
              <w:rPr>
                <w:lang w:val="hu-HU"/>
              </w:rPr>
              <w:tab/>
              <w:t xml:space="preserve">(XML </w:t>
            </w:r>
            <w:r w:rsidRPr="006434FB">
              <w:rPr>
                <w:lang w:val="hu-HU"/>
              </w:rPr>
              <w:tab/>
              <w:t>Schema</w:t>
            </w:r>
            <w:r w:rsidRPr="006434FB">
              <w:rPr>
                <w:lang w:val="hu-HU"/>
              </w:rPr>
              <w:tab/>
              <w:t xml:space="preserve">Definition, </w:t>
            </w:r>
            <w:r w:rsidRPr="006434FB">
              <w:rPr>
                <w:lang w:val="hu-HU"/>
              </w:rPr>
              <w:tab/>
              <w:t xml:space="preserve">W3C standard </w:t>
            </w:r>
            <w:hyperlink r:id="rId14">
              <w:r w:rsidRPr="006434FB">
                <w:rPr>
                  <w:rFonts w:eastAsia="Calibri"/>
                  <w:color w:val="0563C1"/>
                  <w:u w:val="single" w:color="0563C1"/>
                  <w:lang w:val="hu-HU"/>
                </w:rPr>
                <w:t>https://www.w3.org/TR/xmlschema11</w:t>
              </w:r>
            </w:hyperlink>
            <w:hyperlink r:id="rId15">
              <w:r w:rsidRPr="006434FB">
                <w:rPr>
                  <w:rFonts w:eastAsia="Calibri"/>
                  <w:color w:val="0563C1"/>
                  <w:u w:val="single" w:color="0563C1"/>
                  <w:lang w:val="hu-HU"/>
                </w:rPr>
                <w:t>-</w:t>
              </w:r>
            </w:hyperlink>
            <w:hyperlink r:id="rId16">
              <w:r w:rsidRPr="006434FB">
                <w:rPr>
                  <w:rFonts w:eastAsia="Calibri"/>
                  <w:color w:val="0563C1"/>
                  <w:u w:val="single" w:color="0563C1"/>
                  <w:lang w:val="hu-HU"/>
                </w:rPr>
                <w:t>1/</w:t>
              </w:r>
            </w:hyperlink>
            <w:hyperlink r:id="rId17">
              <w:r w:rsidRPr="006434FB">
                <w:rPr>
                  <w:rFonts w:eastAsia="Calibri"/>
                  <w:lang w:val="hu-HU"/>
                </w:rPr>
                <w:t>)</w:t>
              </w:r>
            </w:hyperlink>
            <w:r w:rsidRPr="006434FB">
              <w:rPr>
                <w:rFonts w:eastAsia="Calibri"/>
                <w:lang w:val="hu-HU"/>
              </w:rPr>
              <w:t xml:space="preserve">. </w:t>
            </w:r>
          </w:p>
        </w:tc>
      </w:tr>
      <w:tr w:rsidR="00E96FDA" w:rsidRPr="00FB36BC" w14:paraId="4E599B79" w14:textId="77777777" w:rsidTr="02FDD682">
        <w:tc>
          <w:tcPr>
            <w:tcW w:w="1830" w:type="dxa"/>
            <w:shd w:val="clear" w:color="auto" w:fill="FFFFFF" w:themeFill="background1"/>
          </w:tcPr>
          <w:p w14:paraId="0DE1D2E7" w14:textId="77777777" w:rsidR="00E96FDA" w:rsidRPr="006434FB" w:rsidRDefault="00E96FDA" w:rsidP="00E63507">
            <w:pPr>
              <w:pStyle w:val="TblzatSzveg"/>
              <w:rPr>
                <w:lang w:val="hu-HU"/>
              </w:rPr>
            </w:pPr>
            <w:r w:rsidRPr="006434FB">
              <w:rPr>
                <w:lang w:val="hu-HU"/>
              </w:rPr>
              <w:t>Webszolgáltatás</w:t>
            </w:r>
          </w:p>
        </w:tc>
        <w:tc>
          <w:tcPr>
            <w:tcW w:w="7237" w:type="dxa"/>
            <w:shd w:val="clear" w:color="auto" w:fill="FFFFFF" w:themeFill="background1"/>
          </w:tcPr>
          <w:p w14:paraId="2B649FF7" w14:textId="77777777" w:rsidR="00E96FDA" w:rsidRPr="006434FB" w:rsidRDefault="00E96FDA" w:rsidP="00DA3390">
            <w:pPr>
              <w:pStyle w:val="TblzatSzveg"/>
              <w:jc w:val="both"/>
              <w:rPr>
                <w:lang w:val="hu-HU"/>
              </w:rPr>
            </w:pPr>
            <w:r w:rsidRPr="006434FB">
              <w:rPr>
                <w:lang w:val="hu-HU"/>
              </w:rPr>
              <w:t>Alkalmazások közötti adatcserére szolgáló protokollok és szabványok gyűjteménye</w:t>
            </w:r>
            <w:r w:rsidRPr="006434FB">
              <w:rPr>
                <w:rFonts w:eastAsia="Calibri"/>
                <w:lang w:val="hu-HU"/>
              </w:rPr>
              <w:t xml:space="preserve">. </w:t>
            </w:r>
          </w:p>
        </w:tc>
      </w:tr>
    </w:tbl>
    <w:p w14:paraId="14FB61F8" w14:textId="77777777" w:rsidR="002200C3" w:rsidRPr="005977A9" w:rsidRDefault="002200C3" w:rsidP="74D59A5B">
      <w:pPr>
        <w:pStyle w:val="Cmsor1"/>
        <w:jc w:val="both"/>
        <w:rPr>
          <w:rFonts w:asciiTheme="minorHAnsi" w:hAnsiTheme="minorHAnsi"/>
          <w:lang w:val="en-US"/>
        </w:rPr>
      </w:pPr>
      <w:bookmarkStart w:id="8" w:name="_Toc25262170"/>
      <w:bookmarkStart w:id="9" w:name="_Toc135127572"/>
      <w:bookmarkStart w:id="10" w:name="_Toc138241135"/>
      <w:bookmarkStart w:id="11" w:name="_Toc138749034"/>
      <w:bookmarkStart w:id="12" w:name="_Toc147150754"/>
      <w:bookmarkStart w:id="13" w:name="_Toc167061568"/>
      <w:bookmarkStart w:id="14" w:name="_Toc118476648"/>
      <w:bookmarkStart w:id="15" w:name="_Toc195566978"/>
      <w:r w:rsidRPr="005977A9">
        <w:rPr>
          <w:rFonts w:asciiTheme="minorHAnsi" w:hAnsiTheme="minorHAnsi"/>
          <w:lang w:val="en-US"/>
        </w:rPr>
        <w:t>Dokumentumtörténet</w:t>
      </w:r>
      <w:bookmarkEnd w:id="8"/>
      <w:bookmarkEnd w:id="9"/>
      <w:bookmarkEnd w:id="10"/>
      <w:bookmarkEnd w:id="11"/>
      <w:bookmarkEnd w:id="12"/>
      <w:bookmarkEnd w:id="13"/>
      <w:bookmarkEnd w:id="14"/>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F5FF"/>
        <w:tblLook w:val="04A0" w:firstRow="1" w:lastRow="0" w:firstColumn="1" w:lastColumn="0" w:noHBand="0" w:noVBand="1"/>
      </w:tblPr>
      <w:tblGrid>
        <w:gridCol w:w="1807"/>
        <w:gridCol w:w="2154"/>
        <w:gridCol w:w="1228"/>
        <w:gridCol w:w="3866"/>
      </w:tblGrid>
      <w:tr w:rsidR="000F1CC2" w:rsidRPr="005977A9" w14:paraId="78B7CF93" w14:textId="77777777" w:rsidTr="000F1CC2">
        <w:trPr>
          <w:tblHeader/>
        </w:trPr>
        <w:tc>
          <w:tcPr>
            <w:tcW w:w="1807" w:type="dxa"/>
            <w:tcBorders>
              <w:bottom w:val="single" w:sz="4" w:space="0" w:color="auto"/>
            </w:tcBorders>
            <w:shd w:val="clear" w:color="auto" w:fill="D9F5FF"/>
          </w:tcPr>
          <w:p w14:paraId="0AEA35EC" w14:textId="77777777" w:rsidR="000F1CC2" w:rsidRPr="005977A9" w:rsidRDefault="000F1CC2" w:rsidP="00DA3390">
            <w:pPr>
              <w:spacing w:after="165" w:line="259" w:lineRule="auto"/>
              <w:jc w:val="both"/>
              <w:rPr>
                <w:b/>
              </w:rPr>
            </w:pPr>
            <w:r w:rsidRPr="005977A9">
              <w:rPr>
                <w:b/>
              </w:rPr>
              <w:t>Dátum</w:t>
            </w:r>
          </w:p>
        </w:tc>
        <w:tc>
          <w:tcPr>
            <w:tcW w:w="2154" w:type="dxa"/>
            <w:tcBorders>
              <w:bottom w:val="single" w:sz="4" w:space="0" w:color="auto"/>
            </w:tcBorders>
            <w:shd w:val="clear" w:color="auto" w:fill="D9F5FF"/>
          </w:tcPr>
          <w:p w14:paraId="56235582"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r w:rsidRPr="005977A9">
              <w:rPr>
                <w:b/>
              </w:rPr>
              <w:t>Szerző</w:t>
            </w:r>
          </w:p>
        </w:tc>
        <w:tc>
          <w:tcPr>
            <w:tcW w:w="1228" w:type="dxa"/>
            <w:tcBorders>
              <w:bottom w:val="single" w:sz="4" w:space="0" w:color="auto"/>
            </w:tcBorders>
            <w:shd w:val="clear" w:color="auto" w:fill="D9F5FF"/>
          </w:tcPr>
          <w:p w14:paraId="24942D9A"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r w:rsidRPr="005977A9">
              <w:rPr>
                <w:b/>
              </w:rPr>
              <w:t>Verzió</w:t>
            </w:r>
          </w:p>
        </w:tc>
        <w:tc>
          <w:tcPr>
            <w:tcW w:w="3866" w:type="dxa"/>
            <w:tcBorders>
              <w:bottom w:val="single" w:sz="4" w:space="0" w:color="auto"/>
            </w:tcBorders>
            <w:shd w:val="clear" w:color="auto" w:fill="D9F5FF"/>
          </w:tcPr>
          <w:p w14:paraId="63A62A76"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r w:rsidRPr="005977A9">
              <w:rPr>
                <w:b/>
              </w:rPr>
              <w:t>Változtatás</w:t>
            </w:r>
          </w:p>
        </w:tc>
      </w:tr>
      <w:tr w:rsidR="00A17500" w:rsidRPr="005977A9" w14:paraId="22E72E64" w14:textId="77777777" w:rsidTr="000F1CC2">
        <w:tc>
          <w:tcPr>
            <w:tcW w:w="1807" w:type="dxa"/>
            <w:shd w:val="clear" w:color="auto" w:fill="FFFFFF"/>
          </w:tcPr>
          <w:p w14:paraId="55D03035" w14:textId="32ADD459" w:rsidR="00A17500" w:rsidRDefault="00A17500" w:rsidP="00DA3390">
            <w:pPr>
              <w:spacing w:line="259" w:lineRule="auto"/>
              <w:jc w:val="both"/>
            </w:pPr>
            <w:r>
              <w:t>2025.04.03</w:t>
            </w:r>
          </w:p>
        </w:tc>
        <w:tc>
          <w:tcPr>
            <w:tcW w:w="2154" w:type="dxa"/>
            <w:shd w:val="clear" w:color="auto" w:fill="FFFFFF"/>
          </w:tcPr>
          <w:p w14:paraId="2ED63374" w14:textId="165AEF48" w:rsidR="00A17500" w:rsidRDefault="00A17500" w:rsidP="00DA3390">
            <w:pPr>
              <w:spacing w:line="259" w:lineRule="auto"/>
              <w:jc w:val="both"/>
            </w:pPr>
            <w:r>
              <w:t>NAV</w:t>
            </w:r>
          </w:p>
        </w:tc>
        <w:tc>
          <w:tcPr>
            <w:tcW w:w="1228" w:type="dxa"/>
            <w:shd w:val="clear" w:color="auto" w:fill="FFFFFF"/>
          </w:tcPr>
          <w:p w14:paraId="6A80A694" w14:textId="1BB4E659" w:rsidR="00A17500" w:rsidRDefault="00A17500" w:rsidP="00DA3390">
            <w:pPr>
              <w:spacing w:line="259" w:lineRule="auto"/>
              <w:jc w:val="both"/>
            </w:pPr>
            <w:r>
              <w:t>Draft 1.0</w:t>
            </w:r>
          </w:p>
        </w:tc>
        <w:tc>
          <w:tcPr>
            <w:tcW w:w="3866" w:type="dxa"/>
            <w:shd w:val="clear" w:color="auto" w:fill="FFFFFF"/>
          </w:tcPr>
          <w:p w14:paraId="648379DE" w14:textId="4DC07AA4" w:rsidR="00A17500" w:rsidRDefault="00A17500" w:rsidP="00DA3390">
            <w:pPr>
              <w:spacing w:line="259" w:lineRule="auto"/>
              <w:jc w:val="both"/>
            </w:pPr>
            <w:r>
              <w:t>Frissített draft</w:t>
            </w:r>
          </w:p>
        </w:tc>
      </w:tr>
      <w:tr w:rsidR="00010356" w:rsidRPr="005977A9" w14:paraId="1F919845" w14:textId="77777777" w:rsidTr="000F1CC2">
        <w:tc>
          <w:tcPr>
            <w:tcW w:w="1807" w:type="dxa"/>
            <w:shd w:val="clear" w:color="auto" w:fill="FFFFFF"/>
          </w:tcPr>
          <w:p w14:paraId="54B743A0" w14:textId="7F34D4D5" w:rsidR="00010356" w:rsidRDefault="00010356" w:rsidP="00DA3390">
            <w:pPr>
              <w:spacing w:line="259" w:lineRule="auto"/>
              <w:jc w:val="both"/>
            </w:pPr>
            <w:r>
              <w:t>2025.03.21</w:t>
            </w:r>
          </w:p>
        </w:tc>
        <w:tc>
          <w:tcPr>
            <w:tcW w:w="2154" w:type="dxa"/>
            <w:shd w:val="clear" w:color="auto" w:fill="FFFFFF"/>
          </w:tcPr>
          <w:p w14:paraId="15AA41D2" w14:textId="59D9CF99" w:rsidR="00010356" w:rsidRDefault="00010356" w:rsidP="00DA3390">
            <w:pPr>
              <w:spacing w:line="259" w:lineRule="auto"/>
              <w:jc w:val="both"/>
            </w:pPr>
            <w:r>
              <w:t>NAV</w:t>
            </w:r>
          </w:p>
        </w:tc>
        <w:tc>
          <w:tcPr>
            <w:tcW w:w="1228" w:type="dxa"/>
            <w:shd w:val="clear" w:color="auto" w:fill="FFFFFF"/>
          </w:tcPr>
          <w:p w14:paraId="3FABCFF5" w14:textId="7409BD14" w:rsidR="00010356" w:rsidRDefault="00010356" w:rsidP="00DA3390">
            <w:pPr>
              <w:spacing w:line="259" w:lineRule="auto"/>
              <w:jc w:val="both"/>
            </w:pPr>
            <w:r>
              <w:t>Draft 1.0</w:t>
            </w:r>
          </w:p>
        </w:tc>
        <w:tc>
          <w:tcPr>
            <w:tcW w:w="3866" w:type="dxa"/>
            <w:shd w:val="clear" w:color="auto" w:fill="FFFFFF"/>
          </w:tcPr>
          <w:p w14:paraId="3D55CC76" w14:textId="381E4CFE" w:rsidR="00010356" w:rsidRDefault="00010356" w:rsidP="00DA3390">
            <w:pPr>
              <w:spacing w:line="259" w:lineRule="auto"/>
              <w:jc w:val="both"/>
            </w:pPr>
            <w:r>
              <w:t>Frissített draft</w:t>
            </w:r>
          </w:p>
        </w:tc>
      </w:tr>
      <w:tr w:rsidR="003F322F" w:rsidRPr="005977A9" w14:paraId="735C64B5" w14:textId="77777777" w:rsidTr="000F1CC2">
        <w:tc>
          <w:tcPr>
            <w:tcW w:w="1807" w:type="dxa"/>
            <w:shd w:val="clear" w:color="auto" w:fill="FFFFFF"/>
          </w:tcPr>
          <w:p w14:paraId="1B665240" w14:textId="376101DB" w:rsidR="003F322F" w:rsidRPr="005977A9" w:rsidRDefault="003F322F" w:rsidP="00DA3390">
            <w:pPr>
              <w:spacing w:line="259" w:lineRule="auto"/>
              <w:jc w:val="both"/>
            </w:pPr>
            <w:r>
              <w:t>2025.01.1</w:t>
            </w:r>
            <w:r w:rsidR="009F24E9">
              <w:t>7</w:t>
            </w:r>
          </w:p>
        </w:tc>
        <w:tc>
          <w:tcPr>
            <w:tcW w:w="2154" w:type="dxa"/>
            <w:shd w:val="clear" w:color="auto" w:fill="FFFFFF"/>
          </w:tcPr>
          <w:p w14:paraId="3F6E0F55" w14:textId="724E5362" w:rsidR="003F322F" w:rsidRPr="005977A9" w:rsidRDefault="00EB08C8" w:rsidP="00DA3390">
            <w:pPr>
              <w:spacing w:line="259" w:lineRule="auto"/>
              <w:jc w:val="both"/>
            </w:pPr>
            <w:r>
              <w:t>NAV</w:t>
            </w:r>
          </w:p>
        </w:tc>
        <w:tc>
          <w:tcPr>
            <w:tcW w:w="1228" w:type="dxa"/>
            <w:shd w:val="clear" w:color="auto" w:fill="FFFFFF"/>
          </w:tcPr>
          <w:p w14:paraId="7C4EFE8D" w14:textId="365A2251" w:rsidR="003F322F" w:rsidRPr="005977A9" w:rsidRDefault="009F24E9" w:rsidP="00DA3390">
            <w:pPr>
              <w:spacing w:line="259" w:lineRule="auto"/>
              <w:jc w:val="both"/>
            </w:pPr>
            <w:r>
              <w:t>Draft 1.0</w:t>
            </w:r>
          </w:p>
        </w:tc>
        <w:tc>
          <w:tcPr>
            <w:tcW w:w="3866" w:type="dxa"/>
            <w:shd w:val="clear" w:color="auto" w:fill="FFFFFF"/>
          </w:tcPr>
          <w:p w14:paraId="7D885CC8" w14:textId="2E7EE1FA" w:rsidR="003F322F" w:rsidRPr="005977A9" w:rsidRDefault="00077ADF" w:rsidP="00DA3390">
            <w:pPr>
              <w:spacing w:line="259" w:lineRule="auto"/>
              <w:jc w:val="both"/>
            </w:pPr>
            <w:r>
              <w:t xml:space="preserve">Frissített </w:t>
            </w:r>
            <w:r w:rsidR="009F24E9">
              <w:t>draft</w:t>
            </w:r>
          </w:p>
        </w:tc>
      </w:tr>
      <w:tr w:rsidR="00C70218" w:rsidRPr="005977A9" w14:paraId="38E5064D" w14:textId="77777777" w:rsidTr="000F1CC2">
        <w:tc>
          <w:tcPr>
            <w:tcW w:w="1807" w:type="dxa"/>
            <w:shd w:val="clear" w:color="auto" w:fill="FFFFFF"/>
          </w:tcPr>
          <w:p w14:paraId="095B1422" w14:textId="0DEE6513" w:rsidR="00C70218" w:rsidRDefault="00C70218" w:rsidP="00C70218">
            <w:pPr>
              <w:spacing w:line="259" w:lineRule="auto"/>
              <w:jc w:val="both"/>
            </w:pPr>
            <w:r w:rsidRPr="005977A9">
              <w:t>2023.10.02</w:t>
            </w:r>
          </w:p>
        </w:tc>
        <w:tc>
          <w:tcPr>
            <w:tcW w:w="2154" w:type="dxa"/>
            <w:shd w:val="clear" w:color="auto" w:fill="FFFFFF"/>
          </w:tcPr>
          <w:p w14:paraId="0620141A" w14:textId="0CBB560B" w:rsidR="00C70218" w:rsidRPr="005977A9" w:rsidRDefault="00EB08C8" w:rsidP="00C70218">
            <w:pPr>
              <w:spacing w:line="259" w:lineRule="auto"/>
              <w:jc w:val="both"/>
            </w:pPr>
            <w:r>
              <w:t>NAV</w:t>
            </w:r>
          </w:p>
        </w:tc>
        <w:tc>
          <w:tcPr>
            <w:tcW w:w="1228" w:type="dxa"/>
            <w:shd w:val="clear" w:color="auto" w:fill="FFFFFF"/>
          </w:tcPr>
          <w:p w14:paraId="17AFE252" w14:textId="2B4ACBF8" w:rsidR="00C70218" w:rsidRPr="005977A9" w:rsidRDefault="009F24E9" w:rsidP="00C70218">
            <w:pPr>
              <w:spacing w:line="259" w:lineRule="auto"/>
              <w:jc w:val="both"/>
            </w:pPr>
            <w:r>
              <w:t xml:space="preserve">Draft </w:t>
            </w:r>
            <w:r w:rsidR="00C70218" w:rsidRPr="005977A9">
              <w:t>1.0</w:t>
            </w:r>
            <w:r>
              <w:t xml:space="preserve"> </w:t>
            </w:r>
          </w:p>
        </w:tc>
        <w:tc>
          <w:tcPr>
            <w:tcW w:w="3866" w:type="dxa"/>
            <w:shd w:val="clear" w:color="auto" w:fill="FFFFFF"/>
          </w:tcPr>
          <w:p w14:paraId="518A1218" w14:textId="1D7E56E6" w:rsidR="00C70218" w:rsidRPr="005977A9" w:rsidRDefault="009F24E9" w:rsidP="00C70218">
            <w:pPr>
              <w:spacing w:line="259" w:lineRule="auto"/>
              <w:jc w:val="both"/>
            </w:pPr>
            <w:r>
              <w:t>Draft</w:t>
            </w:r>
          </w:p>
        </w:tc>
      </w:tr>
    </w:tbl>
    <w:p w14:paraId="1D678555" w14:textId="77777777" w:rsidR="002200C3" w:rsidRPr="005977A9" w:rsidRDefault="002200C3" w:rsidP="00DA3390">
      <w:pPr>
        <w:spacing w:after="150" w:line="259" w:lineRule="auto"/>
        <w:jc w:val="both"/>
      </w:pPr>
    </w:p>
    <w:p w14:paraId="2772D42A" w14:textId="18BE53F7" w:rsidR="003A46D0" w:rsidRPr="005977A9" w:rsidRDefault="003A46D0" w:rsidP="00DA3390">
      <w:pPr>
        <w:jc w:val="both"/>
      </w:pPr>
      <w:r w:rsidRPr="005977A9">
        <w:br w:type="page"/>
      </w:r>
    </w:p>
    <w:p w14:paraId="309D5EE1" w14:textId="77777777" w:rsidR="002200C3" w:rsidRPr="006434FB" w:rsidRDefault="002200C3" w:rsidP="006434FB">
      <w:pPr>
        <w:pStyle w:val="Cmsor1"/>
      </w:pPr>
      <w:bookmarkStart w:id="16" w:name="_Toc25262171"/>
      <w:bookmarkStart w:id="17" w:name="_Toc135127573"/>
      <w:bookmarkStart w:id="18" w:name="_Toc138241136"/>
      <w:bookmarkStart w:id="19" w:name="_Toc138749035"/>
      <w:bookmarkStart w:id="20" w:name="_Toc147150755"/>
      <w:bookmarkStart w:id="21" w:name="_Toc167061569"/>
      <w:bookmarkStart w:id="22" w:name="_Toc2065335493"/>
      <w:bookmarkStart w:id="23" w:name="_Toc195566979"/>
      <w:r w:rsidRPr="0130D6B0">
        <w:rPr>
          <w:lang w:val="en-US"/>
        </w:rPr>
        <w:t>B</w:t>
      </w:r>
      <w:r w:rsidR="007E2884" w:rsidRPr="0130D6B0">
        <w:rPr>
          <w:lang w:val="en-US"/>
        </w:rPr>
        <w:t>evezetés</w:t>
      </w:r>
      <w:bookmarkEnd w:id="16"/>
      <w:bookmarkEnd w:id="17"/>
      <w:bookmarkEnd w:id="18"/>
      <w:bookmarkEnd w:id="19"/>
      <w:bookmarkEnd w:id="20"/>
      <w:bookmarkEnd w:id="21"/>
      <w:bookmarkEnd w:id="22"/>
      <w:bookmarkEnd w:id="23"/>
    </w:p>
    <w:p w14:paraId="2BB563C5" w14:textId="23696B1D" w:rsidR="008709F7" w:rsidRPr="005977A9" w:rsidRDefault="002200C3">
      <w:pPr>
        <w:pStyle w:val="Cmsor2"/>
        <w:rPr>
          <w:lang w:val="en-US"/>
        </w:rPr>
      </w:pPr>
      <w:bookmarkStart w:id="24" w:name="_Toc25262172"/>
      <w:bookmarkStart w:id="25" w:name="_Toc135127574"/>
      <w:bookmarkStart w:id="26" w:name="_Toc138241137"/>
      <w:bookmarkStart w:id="27" w:name="_Toc138749036"/>
      <w:bookmarkStart w:id="28" w:name="_Toc147150756"/>
      <w:bookmarkStart w:id="29" w:name="_Toc167061570"/>
      <w:bookmarkStart w:id="30" w:name="_Toc129325678"/>
      <w:bookmarkStart w:id="31" w:name="_Toc195566980"/>
      <w:r w:rsidRPr="005977A9">
        <w:rPr>
          <w:lang w:val="en-US"/>
        </w:rPr>
        <w:t>Cél</w:t>
      </w:r>
      <w:bookmarkEnd w:id="24"/>
      <w:bookmarkEnd w:id="25"/>
      <w:bookmarkEnd w:id="26"/>
      <w:bookmarkEnd w:id="27"/>
      <w:bookmarkEnd w:id="28"/>
      <w:bookmarkEnd w:id="29"/>
      <w:bookmarkEnd w:id="30"/>
      <w:bookmarkEnd w:id="31"/>
    </w:p>
    <w:p w14:paraId="337C0CC6" w14:textId="726A8AA2" w:rsidR="00305679" w:rsidRPr="005977A9" w:rsidRDefault="00305679" w:rsidP="00DA3390">
      <w:pPr>
        <w:ind w:left="7" w:right="38"/>
        <w:jc w:val="both"/>
        <w:rPr>
          <w:rFonts w:asciiTheme="minorHAnsi" w:eastAsiaTheme="minorHAnsi" w:hAnsiTheme="minorHAnsi" w:cstheme="minorHAnsi"/>
          <w:szCs w:val="22"/>
          <w:lang w:eastAsia="en-US"/>
        </w:rPr>
      </w:pPr>
      <w:r w:rsidRPr="005977A9">
        <w:t xml:space="preserve">A dokumentum célja az e-pénztárgépek </w:t>
      </w:r>
      <w:r w:rsidR="00425F41">
        <w:t xml:space="preserve">és </w:t>
      </w:r>
      <w:r w:rsidR="00237942">
        <w:t xml:space="preserve">a </w:t>
      </w:r>
      <w:r w:rsidR="00425F41">
        <w:t xml:space="preserve">vevői alkalmazások </w:t>
      </w:r>
      <w:r w:rsidRPr="005977A9">
        <w:t>által használandó szolgál</w:t>
      </w:r>
      <w:r w:rsidR="008C62E7" w:rsidRPr="005977A9">
        <w:t>t</w:t>
      </w:r>
      <w:r w:rsidRPr="005977A9">
        <w:t>atások működésének, illetve a szolgáltatások által használt XML üzenetstruktúrának a bemutatása.</w:t>
      </w:r>
      <w:r w:rsidR="00605BA5" w:rsidRPr="005977A9">
        <w:t xml:space="preserve"> </w:t>
      </w:r>
    </w:p>
    <w:p w14:paraId="3902C958" w14:textId="77777777" w:rsidR="00305679" w:rsidRPr="005977A9" w:rsidRDefault="00305679" w:rsidP="00DA3390">
      <w:pPr>
        <w:ind w:left="7" w:right="38"/>
        <w:jc w:val="both"/>
      </w:pPr>
    </w:p>
    <w:p w14:paraId="3AF2FE66" w14:textId="7C556B4C" w:rsidR="00305679" w:rsidRDefault="00305679" w:rsidP="00DA3390">
      <w:pPr>
        <w:spacing w:after="10"/>
        <w:ind w:left="7" w:right="38"/>
        <w:jc w:val="both"/>
      </w:pPr>
      <w:r w:rsidRPr="005977A9">
        <w:t>Jelen dokumentum a következő sémaleírók üzleti és műszaki tartalmát foglalja magába.</w:t>
      </w:r>
    </w:p>
    <w:p w14:paraId="1D6C7280" w14:textId="77777777" w:rsidR="007C2CDB" w:rsidRPr="005977A9" w:rsidRDefault="007C2CDB" w:rsidP="00DA3390">
      <w:pPr>
        <w:spacing w:after="10"/>
        <w:ind w:left="7" w:right="38"/>
        <w:jc w:val="both"/>
        <w:rPr>
          <w:rFonts w:asciiTheme="minorHAnsi" w:eastAsiaTheme="minorHAnsi" w:hAnsiTheme="minorHAnsi" w:cstheme="minorHAnsi"/>
          <w:szCs w:val="22"/>
          <w:lang w:eastAsia="en-US"/>
        </w:rPr>
      </w:pPr>
    </w:p>
    <w:tbl>
      <w:tblPr>
        <w:tblW w:w="9064" w:type="dxa"/>
        <w:tblInd w:w="5" w:type="dxa"/>
        <w:tblCellMar>
          <w:top w:w="47" w:type="dxa"/>
          <w:right w:w="67" w:type="dxa"/>
        </w:tblCellMar>
        <w:tblLook w:val="04A0" w:firstRow="1" w:lastRow="0" w:firstColumn="1" w:lastColumn="0" w:noHBand="0" w:noVBand="1"/>
      </w:tblPr>
      <w:tblGrid>
        <w:gridCol w:w="3109"/>
        <w:gridCol w:w="5955"/>
      </w:tblGrid>
      <w:tr w:rsidR="00305679" w:rsidRPr="006434FB" w14:paraId="76D2A13C" w14:textId="77777777" w:rsidTr="006434FB">
        <w:trPr>
          <w:trHeight w:val="264"/>
        </w:trPr>
        <w:tc>
          <w:tcPr>
            <w:tcW w:w="3109" w:type="dxa"/>
            <w:tcBorders>
              <w:top w:val="single" w:sz="4" w:space="0" w:color="000000"/>
              <w:left w:val="single" w:sz="4" w:space="0" w:color="000000"/>
              <w:bottom w:val="single" w:sz="4" w:space="0" w:color="000000"/>
              <w:right w:val="single" w:sz="4" w:space="0" w:color="000000"/>
            </w:tcBorders>
          </w:tcPr>
          <w:p w14:paraId="17166932" w14:textId="77777777" w:rsidR="00305679" w:rsidRPr="006434FB" w:rsidRDefault="00305679" w:rsidP="006434FB">
            <w:pPr>
              <w:rPr>
                <w:b/>
                <w:bCs/>
              </w:rPr>
            </w:pPr>
            <w:r w:rsidRPr="006434FB">
              <w:rPr>
                <w:b/>
                <w:bCs/>
              </w:rPr>
              <w:t xml:space="preserve">Séma </w:t>
            </w:r>
          </w:p>
        </w:tc>
        <w:tc>
          <w:tcPr>
            <w:tcW w:w="5955" w:type="dxa"/>
            <w:tcBorders>
              <w:top w:val="single" w:sz="4" w:space="0" w:color="000000"/>
              <w:left w:val="single" w:sz="4" w:space="0" w:color="000000"/>
              <w:bottom w:val="single" w:sz="4" w:space="0" w:color="000000"/>
              <w:right w:val="single" w:sz="4" w:space="0" w:color="000000"/>
            </w:tcBorders>
          </w:tcPr>
          <w:p w14:paraId="51CE6A58" w14:textId="20A30EF8" w:rsidR="00305679" w:rsidRPr="006434FB" w:rsidRDefault="00305679" w:rsidP="006434FB">
            <w:pPr>
              <w:rPr>
                <w:rFonts w:asciiTheme="minorHAnsi" w:eastAsiaTheme="minorHAnsi" w:hAnsiTheme="minorHAnsi" w:cstheme="minorHAnsi"/>
                <w:b/>
                <w:bCs/>
                <w:szCs w:val="22"/>
                <w:lang w:eastAsia="en-US"/>
              </w:rPr>
            </w:pPr>
            <w:r w:rsidRPr="006434FB">
              <w:rPr>
                <w:b/>
                <w:bCs/>
              </w:rPr>
              <w:t xml:space="preserve">Tartalom </w:t>
            </w:r>
          </w:p>
        </w:tc>
      </w:tr>
      <w:tr w:rsidR="00305679" w:rsidRPr="00A54CD7" w14:paraId="446248A2" w14:textId="77777777" w:rsidTr="006434FB">
        <w:trPr>
          <w:trHeight w:val="523"/>
        </w:trPr>
        <w:tc>
          <w:tcPr>
            <w:tcW w:w="3109" w:type="dxa"/>
            <w:tcBorders>
              <w:top w:val="single" w:sz="4" w:space="0" w:color="000000"/>
              <w:left w:val="single" w:sz="4" w:space="0" w:color="000000"/>
              <w:bottom w:val="single" w:sz="4" w:space="0" w:color="000000"/>
              <w:right w:val="single" w:sz="4" w:space="0" w:color="000000"/>
            </w:tcBorders>
          </w:tcPr>
          <w:p w14:paraId="098070E3" w14:textId="77777777" w:rsidR="00305679" w:rsidRPr="005977A9" w:rsidRDefault="00305679" w:rsidP="006434FB">
            <w:r w:rsidRPr="005977A9">
              <w:t xml:space="preserve">common.xsd </w:t>
            </w:r>
          </w:p>
        </w:tc>
        <w:tc>
          <w:tcPr>
            <w:tcW w:w="5955" w:type="dxa"/>
            <w:tcBorders>
              <w:top w:val="single" w:sz="4" w:space="0" w:color="000000"/>
              <w:left w:val="single" w:sz="4" w:space="0" w:color="000000"/>
              <w:bottom w:val="single" w:sz="4" w:space="0" w:color="000000"/>
              <w:right w:val="single" w:sz="4" w:space="0" w:color="000000"/>
            </w:tcBorders>
          </w:tcPr>
          <w:p w14:paraId="1F777222" w14:textId="2FD97EC9" w:rsidR="00305679" w:rsidRPr="005977A9" w:rsidRDefault="00305679" w:rsidP="006434FB">
            <w:pPr>
              <w:rPr>
                <w:rFonts w:asciiTheme="minorHAnsi" w:eastAsiaTheme="minorHAnsi" w:hAnsiTheme="minorHAnsi" w:cstheme="minorHAnsi"/>
                <w:szCs w:val="22"/>
                <w:lang w:eastAsia="en-US"/>
              </w:rPr>
            </w:pPr>
            <w:r w:rsidRPr="005977A9">
              <w:t>Generikus, NAV kommunikációt leíró típusok, katalógus elemek és primitívek</w:t>
            </w:r>
            <w:r w:rsidR="005568FC" w:rsidRPr="005977A9">
              <w:t>.</w:t>
            </w:r>
            <w:r w:rsidRPr="005977A9">
              <w:t xml:space="preserve"> </w:t>
            </w:r>
          </w:p>
        </w:tc>
      </w:tr>
      <w:tr w:rsidR="00305679" w:rsidRPr="00A54CD7" w14:paraId="6FB48BA2"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0989573B" w14:textId="77777777" w:rsidR="00305679" w:rsidRPr="005977A9" w:rsidRDefault="00305679" w:rsidP="006434FB">
            <w:r w:rsidRPr="005977A9">
              <w:t xml:space="preserve">eReceiptBase.xsd </w:t>
            </w:r>
          </w:p>
        </w:tc>
        <w:tc>
          <w:tcPr>
            <w:tcW w:w="5955" w:type="dxa"/>
            <w:tcBorders>
              <w:top w:val="single" w:sz="4" w:space="0" w:color="000000"/>
              <w:left w:val="single" w:sz="4" w:space="0" w:color="000000"/>
              <w:bottom w:val="single" w:sz="4" w:space="0" w:color="000000"/>
              <w:right w:val="single" w:sz="4" w:space="0" w:color="000000"/>
            </w:tcBorders>
          </w:tcPr>
          <w:p w14:paraId="74E426E1" w14:textId="7D9E10D1" w:rsidR="00305679" w:rsidRPr="005977A9" w:rsidRDefault="005568FC" w:rsidP="006434FB">
            <w:r w:rsidRPr="005977A9">
              <w:t>E</w:t>
            </w:r>
            <w:r w:rsidR="00305679" w:rsidRPr="005977A9">
              <w:t xml:space="preserve">-pénztárgép rendszer specifikus adattípusai (kivéve </w:t>
            </w:r>
            <w:r w:rsidR="00353BED">
              <w:t xml:space="preserve">számla és </w:t>
            </w:r>
            <w:r w:rsidR="00305679" w:rsidRPr="005977A9">
              <w:t>egyszerűsített számla)</w:t>
            </w:r>
            <w:r w:rsidRPr="005977A9">
              <w:t>.</w:t>
            </w:r>
          </w:p>
        </w:tc>
      </w:tr>
      <w:tr w:rsidR="00305679" w:rsidRPr="005977A9" w14:paraId="27EC3A8E"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7C5DB677" w14:textId="77777777" w:rsidR="00305679" w:rsidRPr="005977A9" w:rsidRDefault="00305679" w:rsidP="006434FB">
            <w:r w:rsidRPr="005977A9">
              <w:t xml:space="preserve">invoiceBase.xsd </w:t>
            </w:r>
          </w:p>
        </w:tc>
        <w:tc>
          <w:tcPr>
            <w:tcW w:w="5955" w:type="dxa"/>
            <w:tcBorders>
              <w:top w:val="single" w:sz="4" w:space="0" w:color="000000"/>
              <w:left w:val="single" w:sz="4" w:space="0" w:color="000000"/>
              <w:bottom w:val="single" w:sz="4" w:space="0" w:color="000000"/>
              <w:right w:val="single" w:sz="4" w:space="0" w:color="000000"/>
            </w:tcBorders>
          </w:tcPr>
          <w:p w14:paraId="322DF3BC" w14:textId="2BD6296F" w:rsidR="00305679" w:rsidRPr="005977A9" w:rsidRDefault="00353BED" w:rsidP="006434FB">
            <w:pPr>
              <w:rPr>
                <w:rFonts w:asciiTheme="minorHAnsi" w:eastAsiaTheme="minorHAnsi" w:hAnsiTheme="minorHAnsi" w:cstheme="minorHAnsi"/>
                <w:szCs w:val="22"/>
                <w:lang w:eastAsia="en-US"/>
              </w:rPr>
            </w:pPr>
            <w:r>
              <w:t>Számla és e</w:t>
            </w:r>
            <w:r w:rsidRPr="005977A9">
              <w:t xml:space="preserve">gyszerűsített </w:t>
            </w:r>
            <w:r w:rsidR="00305679" w:rsidRPr="005977A9">
              <w:t>számla specifikus adattípusai</w:t>
            </w:r>
            <w:r w:rsidR="005568FC" w:rsidRPr="005977A9">
              <w:t>.</w:t>
            </w:r>
          </w:p>
        </w:tc>
      </w:tr>
      <w:tr w:rsidR="00305679" w:rsidRPr="00A54CD7" w14:paraId="4BA7DA5C"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D57B9C2" w14:textId="77777777" w:rsidR="00305679" w:rsidRPr="005977A9" w:rsidRDefault="00305679" w:rsidP="006434FB">
            <w:r w:rsidRPr="005977A9">
              <w:t xml:space="preserve">invoiceData.xsd </w:t>
            </w:r>
          </w:p>
        </w:tc>
        <w:tc>
          <w:tcPr>
            <w:tcW w:w="5955" w:type="dxa"/>
            <w:tcBorders>
              <w:top w:val="single" w:sz="4" w:space="0" w:color="000000"/>
              <w:left w:val="single" w:sz="4" w:space="0" w:color="000000"/>
              <w:bottom w:val="single" w:sz="4" w:space="0" w:color="000000"/>
              <w:right w:val="single" w:sz="4" w:space="0" w:color="000000"/>
            </w:tcBorders>
          </w:tcPr>
          <w:p w14:paraId="097E419D" w14:textId="52004510" w:rsidR="00305679" w:rsidRPr="005977A9" w:rsidRDefault="00353BED" w:rsidP="006434FB">
            <w:pPr>
              <w:rPr>
                <w:rFonts w:asciiTheme="minorHAnsi" w:eastAsiaTheme="minorHAnsi" w:hAnsiTheme="minorHAnsi" w:cstheme="minorHAnsi"/>
                <w:szCs w:val="22"/>
                <w:lang w:eastAsia="en-US"/>
              </w:rPr>
            </w:pPr>
            <w:r>
              <w:t>A számla és a</w:t>
            </w:r>
            <w:r w:rsidR="00305679" w:rsidRPr="005977A9">
              <w:t>z egyszerűsített számla szolgáltatás üzleti tartalma</w:t>
            </w:r>
            <w:r w:rsidR="005568FC" w:rsidRPr="005977A9">
              <w:t>.</w:t>
            </w:r>
          </w:p>
        </w:tc>
      </w:tr>
      <w:tr w:rsidR="00305679" w:rsidRPr="00A54CD7" w14:paraId="331FB0DE"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0170C95A" w14:textId="77777777" w:rsidR="00305679" w:rsidRPr="005977A9" w:rsidRDefault="00305679" w:rsidP="006434FB">
            <w:r w:rsidRPr="005977A9">
              <w:t>documentData.xsd</w:t>
            </w:r>
          </w:p>
        </w:tc>
        <w:tc>
          <w:tcPr>
            <w:tcW w:w="5955" w:type="dxa"/>
            <w:tcBorders>
              <w:top w:val="single" w:sz="4" w:space="0" w:color="000000"/>
              <w:left w:val="single" w:sz="4" w:space="0" w:color="000000"/>
              <w:bottom w:val="single" w:sz="4" w:space="0" w:color="000000"/>
              <w:right w:val="single" w:sz="4" w:space="0" w:color="000000"/>
            </w:tcBorders>
          </w:tcPr>
          <w:p w14:paraId="5EE93193" w14:textId="4780A240" w:rsidR="00305679" w:rsidRPr="005977A9" w:rsidRDefault="00305679" w:rsidP="006434FB">
            <w:pPr>
              <w:rPr>
                <w:rFonts w:asciiTheme="minorHAnsi" w:eastAsiaTheme="minorHAnsi" w:hAnsiTheme="minorHAnsi" w:cstheme="minorHAnsi"/>
                <w:szCs w:val="22"/>
                <w:lang w:eastAsia="en-US"/>
              </w:rPr>
            </w:pPr>
            <w:r w:rsidRPr="005977A9">
              <w:t xml:space="preserve">A bizonylat beküldés szolgáltatás üzleti tartalma (kivéve </w:t>
            </w:r>
            <w:r w:rsidR="001A1A98">
              <w:t xml:space="preserve">számla és </w:t>
            </w:r>
            <w:r w:rsidRPr="005977A9">
              <w:t>egyszerűsített számla)</w:t>
            </w:r>
            <w:r w:rsidR="005568FC" w:rsidRPr="005977A9">
              <w:t>.</w:t>
            </w:r>
          </w:p>
        </w:tc>
      </w:tr>
      <w:tr w:rsidR="00305679" w:rsidRPr="00FB36BC" w14:paraId="768A532D"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61D0F922" w14:textId="77777777" w:rsidR="00305679" w:rsidRPr="005977A9" w:rsidRDefault="00305679" w:rsidP="006434FB">
            <w:r w:rsidRPr="005977A9">
              <w:t>communicationData.xsd</w:t>
            </w:r>
          </w:p>
        </w:tc>
        <w:tc>
          <w:tcPr>
            <w:tcW w:w="5955" w:type="dxa"/>
            <w:tcBorders>
              <w:top w:val="single" w:sz="4" w:space="0" w:color="000000"/>
              <w:left w:val="single" w:sz="4" w:space="0" w:color="000000"/>
              <w:bottom w:val="single" w:sz="4" w:space="0" w:color="000000"/>
              <w:right w:val="single" w:sz="4" w:space="0" w:color="000000"/>
            </w:tcBorders>
          </w:tcPr>
          <w:p w14:paraId="28F267F1" w14:textId="1E5A0102" w:rsidR="00305679" w:rsidRPr="00010356" w:rsidRDefault="00305679" w:rsidP="006434FB">
            <w:pPr>
              <w:rPr>
                <w:rFonts w:asciiTheme="minorHAnsi" w:eastAsiaTheme="minorHAnsi" w:hAnsiTheme="minorHAnsi" w:cstheme="minorHAnsi"/>
                <w:szCs w:val="22"/>
                <w:lang w:val="pt-BR" w:eastAsia="en-US"/>
              </w:rPr>
            </w:pPr>
            <w:r w:rsidRPr="00010356">
              <w:rPr>
                <w:lang w:val="pt-BR"/>
              </w:rPr>
              <w:t>Az e-pénztárgép rendszer kommunikációs eseteinek üzleti tartalma</w:t>
            </w:r>
            <w:r w:rsidR="005568FC" w:rsidRPr="00010356">
              <w:rPr>
                <w:lang w:val="pt-BR"/>
              </w:rPr>
              <w:t>.</w:t>
            </w:r>
          </w:p>
        </w:tc>
      </w:tr>
      <w:tr w:rsidR="00305679" w:rsidRPr="00A54CD7" w14:paraId="6EAA8E43"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33A5E241" w14:textId="77777777" w:rsidR="00305679" w:rsidRPr="005977A9" w:rsidRDefault="00305679" w:rsidP="006434FB">
            <w:r w:rsidRPr="005977A9">
              <w:t>documentMessage.xsd</w:t>
            </w:r>
          </w:p>
        </w:tc>
        <w:tc>
          <w:tcPr>
            <w:tcW w:w="5955" w:type="dxa"/>
            <w:tcBorders>
              <w:top w:val="single" w:sz="4" w:space="0" w:color="000000"/>
              <w:left w:val="single" w:sz="4" w:space="0" w:color="000000"/>
              <w:bottom w:val="single" w:sz="4" w:space="0" w:color="000000"/>
              <w:right w:val="single" w:sz="4" w:space="0" w:color="000000"/>
            </w:tcBorders>
          </w:tcPr>
          <w:p w14:paraId="7DE5A9A8" w14:textId="030A77B5" w:rsidR="00305679" w:rsidRPr="005977A9" w:rsidRDefault="00305679" w:rsidP="006434FB">
            <w:pPr>
              <w:rPr>
                <w:rFonts w:asciiTheme="minorHAnsi" w:eastAsiaTheme="minorHAnsi" w:hAnsiTheme="minorHAnsi" w:cstheme="minorHAnsi"/>
                <w:szCs w:val="22"/>
                <w:lang w:eastAsia="en-US"/>
              </w:rPr>
            </w:pPr>
            <w:r w:rsidRPr="005977A9">
              <w:t>A bizonylatok beküldésére szolgáló operációban a bizonylat részeket tartalmazó borítékok elemei</w:t>
            </w:r>
            <w:r w:rsidR="005568FC" w:rsidRPr="005977A9">
              <w:t>.</w:t>
            </w:r>
            <w:r w:rsidRPr="005977A9">
              <w:t xml:space="preserve"> </w:t>
            </w:r>
          </w:p>
        </w:tc>
      </w:tr>
      <w:tr w:rsidR="00305679" w:rsidRPr="00A54CD7" w14:paraId="46F80FAD"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2020807A" w14:textId="77777777" w:rsidR="00305679" w:rsidRPr="005977A9" w:rsidRDefault="00305679" w:rsidP="006434FB">
            <w:r w:rsidRPr="005977A9">
              <w:t>reportMessage.xsd</w:t>
            </w:r>
          </w:p>
        </w:tc>
        <w:tc>
          <w:tcPr>
            <w:tcW w:w="5955" w:type="dxa"/>
            <w:tcBorders>
              <w:top w:val="single" w:sz="4" w:space="0" w:color="000000"/>
              <w:left w:val="single" w:sz="4" w:space="0" w:color="000000"/>
              <w:bottom w:val="single" w:sz="4" w:space="0" w:color="000000"/>
              <w:right w:val="single" w:sz="4" w:space="0" w:color="000000"/>
            </w:tcBorders>
          </w:tcPr>
          <w:p w14:paraId="19ED7D99" w14:textId="4A883F05" w:rsidR="00305679" w:rsidRPr="005977A9" w:rsidRDefault="00305679" w:rsidP="006434FB">
            <w:pPr>
              <w:rPr>
                <w:rFonts w:asciiTheme="minorHAnsi" w:eastAsiaTheme="minorHAnsi" w:hAnsiTheme="minorHAnsi" w:cstheme="minorHAnsi"/>
                <w:szCs w:val="22"/>
                <w:lang w:eastAsia="en-US"/>
              </w:rPr>
            </w:pPr>
            <w:r w:rsidRPr="005977A9">
              <w:t xml:space="preserve">A </w:t>
            </w:r>
            <w:r w:rsidR="008B69BF" w:rsidRPr="005977A9">
              <w:t>riportok (</w:t>
            </w:r>
            <w:r w:rsidRPr="005977A9">
              <w:t>jelentések, adatszolgáltatások</w:t>
            </w:r>
            <w:r w:rsidR="008B69BF" w:rsidRPr="005977A9">
              <w:t>)</w:t>
            </w:r>
            <w:r w:rsidRPr="005977A9">
              <w:t xml:space="preserve"> beküldésére szolgáló operációban a boríték elemei</w:t>
            </w:r>
            <w:r w:rsidR="005568FC" w:rsidRPr="005977A9">
              <w:t>.</w:t>
            </w:r>
          </w:p>
        </w:tc>
      </w:tr>
      <w:tr w:rsidR="00305679" w:rsidRPr="00A54CD7" w14:paraId="03C06D92"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560D658" w14:textId="5740F6A6" w:rsidR="00305679" w:rsidRPr="005977A9" w:rsidRDefault="00305679" w:rsidP="006434FB">
            <w:r w:rsidRPr="005977A9">
              <w:t xml:space="preserve">eReceiptApi.xsd </w:t>
            </w:r>
          </w:p>
        </w:tc>
        <w:tc>
          <w:tcPr>
            <w:tcW w:w="5955" w:type="dxa"/>
            <w:tcBorders>
              <w:top w:val="single" w:sz="4" w:space="0" w:color="000000"/>
              <w:left w:val="single" w:sz="4" w:space="0" w:color="000000"/>
              <w:bottom w:val="single" w:sz="4" w:space="0" w:color="000000"/>
              <w:right w:val="single" w:sz="4" w:space="0" w:color="000000"/>
            </w:tcBorders>
          </w:tcPr>
          <w:p w14:paraId="7F0BD391" w14:textId="3128C044" w:rsidR="00305679" w:rsidRPr="005977A9" w:rsidRDefault="00305679" w:rsidP="006434FB">
            <w:pPr>
              <w:rPr>
                <w:rFonts w:asciiTheme="minorHAnsi" w:eastAsiaTheme="minorHAnsi" w:hAnsiTheme="minorHAnsi" w:cstheme="minorHAnsi"/>
                <w:szCs w:val="22"/>
                <w:lang w:eastAsia="en-US"/>
              </w:rPr>
            </w:pPr>
            <w:r w:rsidRPr="005977A9">
              <w:t>A</w:t>
            </w:r>
            <w:r w:rsidR="000D6AC8">
              <w:t>z e-pénztárgépek által</w:t>
            </w:r>
            <w:r w:rsidRPr="005977A9">
              <w:t xml:space="preserve"> meghívható szolgáltatások kérés és válasz struktúrái</w:t>
            </w:r>
            <w:r w:rsidR="005568FC" w:rsidRPr="005977A9">
              <w:t>.</w:t>
            </w:r>
          </w:p>
        </w:tc>
      </w:tr>
      <w:tr w:rsidR="00084C98" w:rsidRPr="00A54CD7" w14:paraId="3FBA3DE4"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3A75001" w14:textId="1F92864E" w:rsidR="00084C98" w:rsidRPr="005977A9" w:rsidRDefault="00084C98" w:rsidP="006434FB">
            <w:r w:rsidRPr="005977A9">
              <w:t>eDocumentStoreApi.xsd</w:t>
            </w:r>
          </w:p>
        </w:tc>
        <w:tc>
          <w:tcPr>
            <w:tcW w:w="5955" w:type="dxa"/>
            <w:tcBorders>
              <w:top w:val="single" w:sz="4" w:space="0" w:color="000000"/>
              <w:left w:val="single" w:sz="4" w:space="0" w:color="000000"/>
              <w:bottom w:val="single" w:sz="4" w:space="0" w:color="000000"/>
              <w:right w:val="single" w:sz="4" w:space="0" w:color="000000"/>
            </w:tcBorders>
          </w:tcPr>
          <w:p w14:paraId="54B50629" w14:textId="7D60422F" w:rsidR="00084C98" w:rsidRPr="005977A9" w:rsidRDefault="00084C98" w:rsidP="006434FB">
            <w:pPr>
              <w:rPr>
                <w:rFonts w:asciiTheme="minorHAnsi" w:eastAsiaTheme="minorHAnsi" w:hAnsiTheme="minorHAnsi" w:cstheme="minorHAnsi"/>
                <w:szCs w:val="22"/>
                <w:lang w:eastAsia="en-US"/>
              </w:rPr>
            </w:pPr>
            <w:r w:rsidRPr="005977A9">
              <w:t xml:space="preserve">A nyugtatár által </w:t>
            </w:r>
            <w:r w:rsidR="000D6AC8">
              <w:t xml:space="preserve">a vevői alkalmazásoknak </w:t>
            </w:r>
            <w:r w:rsidRPr="005977A9">
              <w:t>biztosított szolgáltatások kérés és válasz struktúrái.</w:t>
            </w:r>
          </w:p>
        </w:tc>
      </w:tr>
      <w:tr w:rsidR="00084C98" w:rsidRPr="00A54CD7" w14:paraId="2F963FA3"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10989ED5" w14:textId="0595E900" w:rsidR="00084C98" w:rsidRPr="005977A9" w:rsidRDefault="00084C98" w:rsidP="006434FB">
            <w:r w:rsidRPr="005977A9">
              <w:t>eDocumentStoreMessage.xsd</w:t>
            </w:r>
          </w:p>
        </w:tc>
        <w:tc>
          <w:tcPr>
            <w:tcW w:w="5955" w:type="dxa"/>
            <w:tcBorders>
              <w:top w:val="single" w:sz="4" w:space="0" w:color="000000"/>
              <w:left w:val="single" w:sz="4" w:space="0" w:color="000000"/>
              <w:bottom w:val="single" w:sz="4" w:space="0" w:color="000000"/>
              <w:right w:val="single" w:sz="4" w:space="0" w:color="000000"/>
            </w:tcBorders>
          </w:tcPr>
          <w:p w14:paraId="4A11FFFC" w14:textId="4D061D70" w:rsidR="00084C98" w:rsidRPr="005977A9" w:rsidRDefault="00084C98" w:rsidP="006434FB">
            <w:pPr>
              <w:rPr>
                <w:rFonts w:asciiTheme="minorHAnsi" w:eastAsiaTheme="minorHAnsi" w:hAnsiTheme="minorHAnsi" w:cstheme="minorHAnsi"/>
                <w:szCs w:val="22"/>
                <w:lang w:eastAsia="en-US"/>
              </w:rPr>
            </w:pPr>
            <w:r w:rsidRPr="005977A9">
              <w:t xml:space="preserve">A nyugtatár által </w:t>
            </w:r>
            <w:r w:rsidR="005851A9">
              <w:t xml:space="preserve">a vevői alkalmazásoknak </w:t>
            </w:r>
            <w:r w:rsidRPr="005977A9">
              <w:t>biztosított szolgáltatások specifikus adattípusai.</w:t>
            </w:r>
          </w:p>
        </w:tc>
      </w:tr>
      <w:tr w:rsidR="00084C98" w:rsidRPr="005977A9" w14:paraId="5F538967"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68CE7665" w14:textId="3A3798C6" w:rsidR="00084C98" w:rsidRPr="005977A9" w:rsidRDefault="00084C98" w:rsidP="006434FB">
            <w:r w:rsidRPr="005977A9">
              <w:t>eReceiptExport.xsd</w:t>
            </w:r>
          </w:p>
        </w:tc>
        <w:tc>
          <w:tcPr>
            <w:tcW w:w="5955" w:type="dxa"/>
            <w:tcBorders>
              <w:top w:val="single" w:sz="4" w:space="0" w:color="000000"/>
              <w:left w:val="single" w:sz="4" w:space="0" w:color="000000"/>
              <w:bottom w:val="single" w:sz="4" w:space="0" w:color="000000"/>
              <w:right w:val="single" w:sz="4" w:space="0" w:color="000000"/>
            </w:tcBorders>
          </w:tcPr>
          <w:p w14:paraId="53A0EA90" w14:textId="71464313" w:rsidR="00084C98" w:rsidRPr="005977A9" w:rsidRDefault="00084C98" w:rsidP="006434FB">
            <w:pPr>
              <w:rPr>
                <w:rFonts w:asciiTheme="minorHAnsi" w:eastAsiaTheme="minorHAnsi" w:hAnsiTheme="minorHAnsi" w:cstheme="minorHAnsi"/>
                <w:szCs w:val="22"/>
                <w:lang w:eastAsia="en-US"/>
              </w:rPr>
            </w:pPr>
            <w:r w:rsidRPr="005977A9">
              <w:t>Vevői alkalmazás XML export struktúrája.</w:t>
            </w:r>
          </w:p>
        </w:tc>
      </w:tr>
    </w:tbl>
    <w:p w14:paraId="13C44F5E" w14:textId="77777777" w:rsidR="0066621A" w:rsidRPr="005977A9" w:rsidRDefault="0066621A" w:rsidP="00DA3390">
      <w:pPr>
        <w:spacing w:after="151" w:line="259" w:lineRule="auto"/>
        <w:jc w:val="both"/>
      </w:pPr>
    </w:p>
    <w:p w14:paraId="1E3F04B7" w14:textId="19838FF0" w:rsidR="00F42B0B" w:rsidRPr="005977A9" w:rsidRDefault="00305679" w:rsidP="00DA3390">
      <w:pPr>
        <w:jc w:val="both"/>
      </w:pPr>
      <w:r w:rsidRPr="005977A9">
        <w:t>A</w:t>
      </w:r>
      <w:r w:rsidR="008B69BF" w:rsidRPr="005977A9">
        <w:t xml:space="preserve"> szolgáltatásokra vonatkozó általános szabályok </w:t>
      </w:r>
      <w:r w:rsidRPr="005977A9">
        <w:t>az „</w:t>
      </w:r>
      <w:r w:rsidR="00E831ED" w:rsidRPr="007C2CDB">
        <w:rPr>
          <w:b/>
        </w:rPr>
        <w:fldChar w:fldCharType="begin"/>
      </w:r>
      <w:r w:rsidR="00E831ED" w:rsidRPr="006434FB">
        <w:rPr>
          <w:b/>
        </w:rPr>
        <w:instrText xml:space="preserve"> REF _Ref184599663 \h </w:instrText>
      </w:r>
      <w:r w:rsidR="007C2CDB" w:rsidRPr="006434FB">
        <w:rPr>
          <w:b/>
        </w:rPr>
        <w:instrText xml:space="preserve"> \* MERGEFORMAT </w:instrText>
      </w:r>
      <w:r w:rsidR="00E831ED" w:rsidRPr="007C2CDB">
        <w:rPr>
          <w:b/>
        </w:rPr>
      </w:r>
      <w:r w:rsidR="00E831ED" w:rsidRPr="007C2CDB">
        <w:rPr>
          <w:b/>
        </w:rPr>
        <w:fldChar w:fldCharType="separate"/>
      </w:r>
      <w:ins w:id="32" w:author="Szerző">
        <w:r w:rsidR="007E41D0" w:rsidRPr="00294685">
          <w:rPr>
            <w:b/>
            <w:rPrChange w:id="33" w:author="Szerző">
              <w:rPr>
                <w:lang w:val="pt-BR"/>
              </w:rPr>
            </w:rPrChange>
          </w:rPr>
          <w:t>Az eReceipt gépi interfész általános ismertetése</w:t>
        </w:r>
      </w:ins>
      <w:del w:id="34" w:author="Szerző">
        <w:r w:rsidR="000F44AA" w:rsidRPr="00010356" w:rsidDel="007E41D0">
          <w:rPr>
            <w:b/>
          </w:rPr>
          <w:delText>Az eReceipt gépi interfész általános ismertetése</w:delText>
        </w:r>
      </w:del>
      <w:r w:rsidR="00E831ED" w:rsidRPr="007C2CDB">
        <w:rPr>
          <w:b/>
        </w:rPr>
        <w:fldChar w:fldCharType="end"/>
      </w:r>
      <w:r w:rsidRPr="005977A9">
        <w:rPr>
          <w:b/>
        </w:rPr>
        <w:t>”</w:t>
      </w:r>
      <w:r w:rsidRPr="005977A9">
        <w:t xml:space="preserve"> fejezetben, míg a</w:t>
      </w:r>
      <w:r w:rsidR="004804C1" w:rsidRPr="005977A9">
        <w:t>z</w:t>
      </w:r>
      <w:r w:rsidR="008B69BF" w:rsidRPr="005977A9">
        <w:t xml:space="preserve"> </w:t>
      </w:r>
      <w:r w:rsidR="004804C1" w:rsidRPr="005977A9">
        <w:t>e-</w:t>
      </w:r>
      <w:r w:rsidR="008B69BF" w:rsidRPr="005977A9">
        <w:t>pénztárgépek által igénybe veendő szolgáltatások leírása a „</w:t>
      </w:r>
      <w:r w:rsidR="00A8488D" w:rsidRPr="007C2CDB">
        <w:rPr>
          <w:b/>
        </w:rPr>
        <w:fldChar w:fldCharType="begin"/>
      </w:r>
      <w:r w:rsidR="00A8488D" w:rsidRPr="006434FB">
        <w:rPr>
          <w:b/>
        </w:rPr>
        <w:instrText xml:space="preserve"> REF _Ref184599700 \h </w:instrText>
      </w:r>
      <w:r w:rsidR="007C2CDB" w:rsidRPr="006434FB">
        <w:rPr>
          <w:b/>
        </w:rPr>
        <w:instrText xml:space="preserve"> \* MERGEFORMAT </w:instrText>
      </w:r>
      <w:r w:rsidR="00A8488D" w:rsidRPr="007C2CDB">
        <w:rPr>
          <w:b/>
        </w:rPr>
      </w:r>
      <w:r w:rsidR="00A8488D" w:rsidRPr="007C2CDB">
        <w:rPr>
          <w:b/>
        </w:rPr>
        <w:fldChar w:fldCharType="separate"/>
      </w:r>
      <w:ins w:id="35" w:author="Szerző">
        <w:r w:rsidR="007E41D0" w:rsidRPr="00294685">
          <w:rPr>
            <w:b/>
            <w:rPrChange w:id="36" w:author="Szerző">
              <w:rPr/>
            </w:rPrChange>
          </w:rPr>
          <w:t>NAV által az e-pénztárgépeknek biztosított üzleti szolgáltatások</w:t>
        </w:r>
      </w:ins>
      <w:del w:id="37" w:author="Szerző">
        <w:r w:rsidR="000F44AA" w:rsidRPr="000F44AA" w:rsidDel="007E41D0">
          <w:rPr>
            <w:b/>
          </w:rPr>
          <w:delText>NAV által az e-pénztárgépeknek biztosított üzleti szolgáltatások</w:delText>
        </w:r>
      </w:del>
      <w:r w:rsidR="00A8488D" w:rsidRPr="007C2CDB">
        <w:rPr>
          <w:b/>
        </w:rPr>
        <w:fldChar w:fldCharType="end"/>
      </w:r>
      <w:r w:rsidR="008B69BF" w:rsidRPr="005977A9">
        <w:t xml:space="preserve">” fejezetben található. Az </w:t>
      </w:r>
      <w:r w:rsidR="00061457" w:rsidRPr="005977A9">
        <w:t xml:space="preserve">XSD </w:t>
      </w:r>
      <w:r w:rsidR="008B69BF" w:rsidRPr="005977A9">
        <w:t xml:space="preserve">sémák elemeinek ismertetése </w:t>
      </w:r>
      <w:r w:rsidRPr="005977A9">
        <w:t xml:space="preserve">a </w:t>
      </w:r>
      <w:r w:rsidRPr="005977A9">
        <w:rPr>
          <w:b/>
        </w:rPr>
        <w:t>„</w:t>
      </w:r>
      <w:r w:rsidR="000A386C" w:rsidRPr="007C2CDB">
        <w:rPr>
          <w:b/>
        </w:rPr>
        <w:fldChar w:fldCharType="begin"/>
      </w:r>
      <w:r w:rsidR="000A386C" w:rsidRPr="007C2CDB">
        <w:rPr>
          <w:b/>
        </w:rPr>
        <w:instrText xml:space="preserve"> REF _Ref184599723 \h </w:instrText>
      </w:r>
      <w:r w:rsidR="007C2CDB" w:rsidRPr="006434FB">
        <w:rPr>
          <w:b/>
        </w:rPr>
        <w:instrText xml:space="preserve"> \* MERGEFORMAT </w:instrText>
      </w:r>
      <w:r w:rsidR="000A386C" w:rsidRPr="007C2CDB">
        <w:rPr>
          <w:b/>
        </w:rPr>
      </w:r>
      <w:r w:rsidR="000A386C" w:rsidRPr="007C2CDB">
        <w:rPr>
          <w:b/>
        </w:rPr>
        <w:fldChar w:fldCharType="separate"/>
      </w:r>
      <w:ins w:id="38" w:author="Szerző">
        <w:r w:rsidR="007E41D0" w:rsidRPr="00294685">
          <w:rPr>
            <w:b/>
            <w:rPrChange w:id="39" w:author="Szerző">
              <w:rPr>
                <w:lang w:val="pt-BR"/>
              </w:rPr>
            </w:rPrChange>
          </w:rPr>
          <w:t>Üzleti adattartalom leírása (XSD Modell típusai és elemei)</w:t>
        </w:r>
      </w:ins>
      <w:del w:id="40" w:author="Szerző">
        <w:r w:rsidR="000F44AA" w:rsidRPr="000F44AA" w:rsidDel="007E41D0">
          <w:rPr>
            <w:b/>
          </w:rPr>
          <w:delText>Üzleti adattartalom leírása (XSD Modell típusai és elemei)</w:delText>
        </w:r>
      </w:del>
      <w:r w:rsidR="000A386C" w:rsidRPr="007C2CDB">
        <w:rPr>
          <w:b/>
        </w:rPr>
        <w:fldChar w:fldCharType="end"/>
      </w:r>
      <w:r w:rsidRPr="005977A9">
        <w:rPr>
          <w:b/>
        </w:rPr>
        <w:t>”</w:t>
      </w:r>
      <w:r w:rsidRPr="005977A9">
        <w:t xml:space="preserve"> fejezetben találhatók meg.</w:t>
      </w:r>
    </w:p>
    <w:p w14:paraId="60B359C7" w14:textId="5B8816EF" w:rsidR="00336CF2" w:rsidRPr="005977A9" w:rsidRDefault="00336CF2" w:rsidP="00DA3390">
      <w:pPr>
        <w:jc w:val="both"/>
      </w:pPr>
    </w:p>
    <w:p w14:paraId="0EE4C165" w14:textId="205CDEB3" w:rsidR="00336CF2" w:rsidRDefault="00336CF2" w:rsidP="00DA3390">
      <w:pPr>
        <w:jc w:val="both"/>
        <w:rPr>
          <w:rFonts w:eastAsiaTheme="minorHAnsi"/>
        </w:rPr>
      </w:pPr>
      <w:r w:rsidRPr="005977A9">
        <w:t>A dokumentum ezeken kívül tartalmazza a</w:t>
      </w:r>
      <w:r w:rsidR="00061457" w:rsidRPr="005977A9">
        <w:t xml:space="preserve"> „</w:t>
      </w:r>
      <w:r w:rsidR="000A386C" w:rsidRPr="007C2CDB">
        <w:rPr>
          <w:b/>
        </w:rPr>
        <w:fldChar w:fldCharType="begin"/>
      </w:r>
      <w:r w:rsidR="000A386C" w:rsidRPr="006434FB">
        <w:rPr>
          <w:b/>
        </w:rPr>
        <w:instrText xml:space="preserve"> REF _Ref184599740 \h </w:instrText>
      </w:r>
      <w:r w:rsidR="007C2CDB" w:rsidRPr="006434FB">
        <w:rPr>
          <w:b/>
        </w:rPr>
        <w:instrText xml:space="preserve"> \* MERGEFORMAT </w:instrText>
      </w:r>
      <w:r w:rsidR="000A386C" w:rsidRPr="007C2CDB">
        <w:rPr>
          <w:b/>
        </w:rPr>
      </w:r>
      <w:r w:rsidR="000A386C" w:rsidRPr="007C2CDB">
        <w:rPr>
          <w:b/>
        </w:rPr>
        <w:fldChar w:fldCharType="separate"/>
      </w:r>
      <w:ins w:id="41" w:author="Szerző">
        <w:r w:rsidR="007E41D0" w:rsidRPr="00294685">
          <w:rPr>
            <w:b/>
            <w:rPrChange w:id="42" w:author="Szerző">
              <w:rPr/>
            </w:rPrChange>
          </w:rPr>
          <w:t>Mobilszolgáltató/felhőszolgáltató által biztosított üzleti szolgáltatások</w:t>
        </w:r>
      </w:ins>
      <w:del w:id="43" w:author="Szerző">
        <w:r w:rsidR="000F44AA" w:rsidRPr="000F44AA" w:rsidDel="007E41D0">
          <w:rPr>
            <w:b/>
          </w:rPr>
          <w:delText>Mobilszolgáltató/felhőszolgáltató által biztosított üzleti szolgáltatások</w:delText>
        </w:r>
      </w:del>
      <w:r w:rsidR="000A386C" w:rsidRPr="007C2CDB">
        <w:rPr>
          <w:b/>
        </w:rPr>
        <w:fldChar w:fldCharType="end"/>
      </w:r>
      <w:r w:rsidR="00061457" w:rsidRPr="005977A9">
        <w:t xml:space="preserve">” </w:t>
      </w:r>
      <w:r w:rsidRPr="005977A9">
        <w:t>leírását, amelyen keresztül a NAV</w:t>
      </w:r>
      <w:r w:rsidR="00061457" w:rsidRPr="005977A9">
        <w:t>-I</w:t>
      </w:r>
      <w:r w:rsidRPr="005977A9">
        <w:t xml:space="preserve"> utasítást adhat az egyes e-pénztárgépeknek. A „</w:t>
      </w:r>
      <w:r w:rsidR="000A386C" w:rsidRPr="007C2CDB">
        <w:rPr>
          <w:b/>
        </w:rPr>
        <w:fldChar w:fldCharType="begin"/>
      </w:r>
      <w:r w:rsidR="000A386C" w:rsidRPr="006434FB">
        <w:rPr>
          <w:b/>
        </w:rPr>
        <w:instrText xml:space="preserve"> REF _Ref184599758 \h </w:instrText>
      </w:r>
      <w:r w:rsidR="007C2CDB" w:rsidRPr="006434FB">
        <w:rPr>
          <w:b/>
        </w:rPr>
        <w:instrText xml:space="preserve"> \* MERGEFORMAT </w:instrText>
      </w:r>
      <w:r w:rsidR="000A386C" w:rsidRPr="007C2CDB">
        <w:rPr>
          <w:b/>
        </w:rPr>
      </w:r>
      <w:r w:rsidR="000A386C" w:rsidRPr="007C2CDB">
        <w:rPr>
          <w:b/>
        </w:rPr>
        <w:fldChar w:fldCharType="separate"/>
      </w:r>
      <w:ins w:id="44" w:author="Szerző">
        <w:r w:rsidR="007E41D0" w:rsidRPr="00294685">
          <w:rPr>
            <w:b/>
            <w:rPrChange w:id="45" w:author="Szerző">
              <w:rPr/>
            </w:rPrChange>
          </w:rPr>
          <w:t>Vevői alkalmazásra vonatkozó követelmények</w:t>
        </w:r>
      </w:ins>
      <w:del w:id="46" w:author="Szerző">
        <w:r w:rsidR="000F44AA" w:rsidRPr="000F44AA" w:rsidDel="007E41D0">
          <w:rPr>
            <w:b/>
          </w:rPr>
          <w:delText>Vevői alkalmazásra vonatkozó követelmények</w:delText>
        </w:r>
      </w:del>
      <w:r w:rsidR="000A386C" w:rsidRPr="007C2CDB">
        <w:rPr>
          <w:b/>
        </w:rPr>
        <w:fldChar w:fldCharType="end"/>
      </w:r>
      <w:r w:rsidRPr="005977A9">
        <w:t>” fejezetben a nyugták lekérdezésére szolgáló vevői alkalmazás által teljesítendő követelmények találhatók.</w:t>
      </w:r>
      <w:r w:rsidR="004804C1" w:rsidRPr="005977A9">
        <w:t xml:space="preserve"> A vevői alkalmazás a „</w:t>
      </w:r>
      <w:r w:rsidR="000A386C" w:rsidRPr="007C2CDB">
        <w:rPr>
          <w:b/>
        </w:rPr>
        <w:fldChar w:fldCharType="begin"/>
      </w:r>
      <w:r w:rsidR="000A386C" w:rsidRPr="006434FB">
        <w:rPr>
          <w:b/>
        </w:rPr>
        <w:instrText xml:space="preserve"> REF _Ref184599776 \h </w:instrText>
      </w:r>
      <w:r w:rsidR="007C2CDB" w:rsidRPr="006434FB">
        <w:rPr>
          <w:b/>
        </w:rPr>
        <w:instrText xml:space="preserve"> \* MERGEFORMAT </w:instrText>
      </w:r>
      <w:r w:rsidR="000A386C" w:rsidRPr="007C2CDB">
        <w:rPr>
          <w:b/>
        </w:rPr>
      </w:r>
      <w:r w:rsidR="000A386C" w:rsidRPr="007C2CDB">
        <w:rPr>
          <w:b/>
        </w:rPr>
        <w:fldChar w:fldCharType="separate"/>
      </w:r>
      <w:ins w:id="47" w:author="Szerző">
        <w:r w:rsidR="007E41D0" w:rsidRPr="00294685">
          <w:rPr>
            <w:b/>
            <w:rPrChange w:id="48" w:author="Szerző">
              <w:rPr/>
            </w:rPrChange>
          </w:rPr>
          <w:t>Nyugtatár által biztosított szolgáltatások</w:t>
        </w:r>
      </w:ins>
      <w:del w:id="49" w:author="Szerző">
        <w:r w:rsidR="000F44AA" w:rsidRPr="000F44AA" w:rsidDel="007E41D0">
          <w:rPr>
            <w:b/>
          </w:rPr>
          <w:delText>Nyugtatár által biztosított szolgáltatások</w:delText>
        </w:r>
      </w:del>
      <w:r w:rsidR="000A386C" w:rsidRPr="007C2CDB">
        <w:rPr>
          <w:b/>
        </w:rPr>
        <w:fldChar w:fldCharType="end"/>
      </w:r>
      <w:r w:rsidR="004804C1" w:rsidRPr="005977A9">
        <w:t>” fejezetben leírt szolgáltatásokkal tudja a nyugtákat lekérdezni a nyugtatárból.</w:t>
      </w:r>
    </w:p>
    <w:p w14:paraId="5AD97B69" w14:textId="0FA2FE17" w:rsidR="00266200" w:rsidRDefault="7B878355" w:rsidP="005C5A46">
      <w:pPr>
        <w:pStyle w:val="Cmsor2"/>
      </w:pPr>
      <w:bookmarkStart w:id="50" w:name="_Toc195566981"/>
      <w:r w:rsidRPr="46920C6E">
        <w:rPr>
          <w:lang w:val="en-US"/>
        </w:rPr>
        <w:t xml:space="preserve">Az egyes </w:t>
      </w:r>
      <w:r w:rsidR="175987E9" w:rsidRPr="46920C6E">
        <w:rPr>
          <w:lang w:val="en-US"/>
        </w:rPr>
        <w:t>végtermékekhez</w:t>
      </w:r>
      <w:r w:rsidR="76A2B9E5" w:rsidRPr="46920C6E">
        <w:rPr>
          <w:lang w:val="en-US"/>
        </w:rPr>
        <w:t xml:space="preserve"> tartozó fejlesztési utak</w:t>
      </w:r>
      <w:bookmarkEnd w:id="50"/>
    </w:p>
    <w:p w14:paraId="5DB6390E" w14:textId="17B67462" w:rsidR="003477A6" w:rsidRPr="00010356" w:rsidRDefault="00106164" w:rsidP="006434FB">
      <w:pPr>
        <w:jc w:val="both"/>
        <w:rPr>
          <w:rFonts w:eastAsiaTheme="minorHAnsi"/>
          <w:lang w:val="hu-HU" w:eastAsia="hu-HU"/>
        </w:rPr>
      </w:pPr>
      <w:r w:rsidRPr="00010356">
        <w:rPr>
          <w:rFonts w:eastAsiaTheme="minorHAnsi"/>
          <w:lang w:val="hu-HU" w:eastAsia="hu-HU"/>
        </w:rPr>
        <w:t>Az e-nyugta ökoszisztéma három fő végtermé</w:t>
      </w:r>
      <w:r w:rsidR="00CE6150" w:rsidRPr="00010356">
        <w:rPr>
          <w:rFonts w:eastAsiaTheme="minorHAnsi"/>
          <w:lang w:val="hu-HU" w:eastAsia="hu-HU"/>
        </w:rPr>
        <w:t>k</w:t>
      </w:r>
      <w:r w:rsidR="00CD726E" w:rsidRPr="00010356">
        <w:rPr>
          <w:rFonts w:eastAsiaTheme="minorHAnsi"/>
          <w:lang w:val="hu-HU" w:eastAsia="hu-HU"/>
        </w:rPr>
        <w:t>et határoz meg:</w:t>
      </w:r>
    </w:p>
    <w:p w14:paraId="38FEA47A" w14:textId="775DCC09" w:rsidR="00CD726E" w:rsidRDefault="00A605D6" w:rsidP="006434FB">
      <w:pPr>
        <w:pStyle w:val="Szmozottlista"/>
      </w:pPr>
      <w:r>
        <w:t>Hardveralapú e-pénztárgép</w:t>
      </w:r>
    </w:p>
    <w:p w14:paraId="1BB68C10" w14:textId="17B4C529" w:rsidR="00A605D6" w:rsidRDefault="00A605D6" w:rsidP="006434FB">
      <w:pPr>
        <w:pStyle w:val="Szmozottlista"/>
      </w:pPr>
      <w:r>
        <w:t>Felhőalapú e-pénztárgép alkalmazás</w:t>
      </w:r>
    </w:p>
    <w:p w14:paraId="0FA846E8" w14:textId="71B1FF5A" w:rsidR="00A605D6" w:rsidRPr="00CD726E" w:rsidRDefault="00A605D6" w:rsidP="006434FB">
      <w:pPr>
        <w:pStyle w:val="Szmozottlista"/>
      </w:pPr>
      <w:r>
        <w:t>Vevői alkalmazás</w:t>
      </w:r>
    </w:p>
    <w:p w14:paraId="1D8DFEC6" w14:textId="7F1B8E21" w:rsidR="004118F4" w:rsidRDefault="00A2650D" w:rsidP="006434FB">
      <w:pPr>
        <w:jc w:val="both"/>
        <w:rPr>
          <w:rFonts w:eastAsiaTheme="minorHAnsi"/>
          <w:lang w:eastAsia="hu-HU"/>
        </w:rPr>
      </w:pPr>
      <w:r>
        <w:rPr>
          <w:rFonts w:eastAsiaTheme="minorHAnsi"/>
          <w:lang w:eastAsia="hu-HU"/>
        </w:rPr>
        <w:t>Mindhárom végtermék</w:t>
      </w:r>
      <w:r w:rsidR="004118F4">
        <w:rPr>
          <w:rFonts w:eastAsiaTheme="minorHAnsi"/>
          <w:lang w:eastAsia="hu-HU"/>
        </w:rPr>
        <w:t xml:space="preserve"> fejl</w:t>
      </w:r>
      <w:r w:rsidR="009873D7">
        <w:rPr>
          <w:rFonts w:eastAsiaTheme="minorHAnsi"/>
          <w:lang w:eastAsia="hu-HU"/>
        </w:rPr>
        <w:t>e</w:t>
      </w:r>
      <w:r w:rsidR="004118F4">
        <w:rPr>
          <w:rFonts w:eastAsiaTheme="minorHAnsi"/>
          <w:lang w:eastAsia="hu-HU"/>
        </w:rPr>
        <w:t>sztéséhez</w:t>
      </w:r>
      <w:r w:rsidR="00266626">
        <w:rPr>
          <w:rFonts w:eastAsiaTheme="minorHAnsi"/>
          <w:lang w:eastAsia="hu-HU"/>
        </w:rPr>
        <w:t xml:space="preserve"> </w:t>
      </w:r>
      <w:r w:rsidR="004B3AD5">
        <w:rPr>
          <w:rFonts w:eastAsiaTheme="minorHAnsi"/>
          <w:lang w:eastAsia="hu-HU"/>
        </w:rPr>
        <w:t>jelen dokumentum eltérő fejezetei ny</w:t>
      </w:r>
      <w:r w:rsidR="00D60FEB">
        <w:rPr>
          <w:rFonts w:eastAsiaTheme="minorHAnsi"/>
          <w:lang w:eastAsia="hu-HU"/>
        </w:rPr>
        <w:t>újtanak támoagtást.</w:t>
      </w:r>
    </w:p>
    <w:p w14:paraId="1B81E6C5" w14:textId="0C332787" w:rsidR="004118F4" w:rsidRDefault="2A0D8D94" w:rsidP="00CC63E8">
      <w:pPr>
        <w:pStyle w:val="Cmsor3"/>
      </w:pPr>
      <w:bookmarkStart w:id="51" w:name="_Toc195566982"/>
      <w:r w:rsidRPr="46920C6E">
        <w:rPr>
          <w:lang w:val="en-US"/>
        </w:rPr>
        <w:t>Hardveralapú e-pénztárgép</w:t>
      </w:r>
      <w:bookmarkEnd w:id="51"/>
    </w:p>
    <w:p w14:paraId="1FD78CC4" w14:textId="3DA4AD79" w:rsidR="00CC63E8" w:rsidRPr="00010356" w:rsidRDefault="00CC63E8" w:rsidP="00CC63E8">
      <w:pPr>
        <w:rPr>
          <w:rFonts w:eastAsiaTheme="minorHAnsi"/>
          <w:lang w:val="hu-HU" w:eastAsia="hu-HU"/>
        </w:rPr>
      </w:pPr>
      <w:r w:rsidRPr="00010356">
        <w:rPr>
          <w:rFonts w:eastAsiaTheme="minorHAnsi"/>
          <w:lang w:val="hu-HU" w:eastAsia="hu-HU"/>
        </w:rPr>
        <w:t>A</w:t>
      </w:r>
      <w:r w:rsidR="00D4751F" w:rsidRPr="00010356">
        <w:rPr>
          <w:rFonts w:eastAsiaTheme="minorHAnsi"/>
          <w:lang w:val="hu-HU" w:eastAsia="hu-HU"/>
        </w:rPr>
        <w:t xml:space="preserve"> hardveralapú e-pénztárgép (HePG) </w:t>
      </w:r>
      <w:r w:rsidR="008E2292" w:rsidRPr="00010356">
        <w:rPr>
          <w:rFonts w:eastAsiaTheme="minorHAnsi"/>
          <w:lang w:val="hu-HU" w:eastAsia="hu-HU"/>
        </w:rPr>
        <w:t>fejl</w:t>
      </w:r>
      <w:r w:rsidR="00413175" w:rsidRPr="00010356">
        <w:rPr>
          <w:rFonts w:eastAsiaTheme="minorHAnsi"/>
          <w:lang w:val="hu-HU" w:eastAsia="hu-HU"/>
        </w:rPr>
        <w:t>e</w:t>
      </w:r>
      <w:r w:rsidR="008E2292" w:rsidRPr="00010356">
        <w:rPr>
          <w:rFonts w:eastAsiaTheme="minorHAnsi"/>
          <w:lang w:val="hu-HU" w:eastAsia="hu-HU"/>
        </w:rPr>
        <w:t>szt</w:t>
      </w:r>
      <w:r w:rsidR="001015A0" w:rsidRPr="00010356">
        <w:rPr>
          <w:rFonts w:eastAsiaTheme="minorHAnsi"/>
          <w:lang w:val="hu-HU" w:eastAsia="hu-HU"/>
        </w:rPr>
        <w:t xml:space="preserve">ése </w:t>
      </w:r>
      <w:r w:rsidR="00C27CDE" w:rsidRPr="00010356">
        <w:rPr>
          <w:rFonts w:eastAsiaTheme="minorHAnsi"/>
          <w:lang w:val="hu-HU" w:eastAsia="hu-HU"/>
        </w:rPr>
        <w:t xml:space="preserve">az alábbi </w:t>
      </w:r>
      <w:r w:rsidR="007D05A2" w:rsidRPr="00010356">
        <w:rPr>
          <w:rFonts w:eastAsiaTheme="minorHAnsi"/>
          <w:lang w:val="hu-HU" w:eastAsia="hu-HU"/>
        </w:rPr>
        <w:t>tevékenysége</w:t>
      </w:r>
      <w:r w:rsidR="007B658D" w:rsidRPr="00010356">
        <w:rPr>
          <w:rFonts w:eastAsiaTheme="minorHAnsi"/>
          <w:lang w:val="hu-HU" w:eastAsia="hu-HU"/>
        </w:rPr>
        <w:t>ket foglalja magába:</w:t>
      </w:r>
    </w:p>
    <w:p w14:paraId="007E392F" w14:textId="4D933A5D" w:rsidR="007B658D" w:rsidRPr="00010356" w:rsidRDefault="00AB283E" w:rsidP="006434FB">
      <w:pPr>
        <w:pStyle w:val="Felsorols"/>
        <w:rPr>
          <w:lang w:val="hu-HU"/>
        </w:rPr>
      </w:pPr>
      <w:r w:rsidRPr="00010356">
        <w:rPr>
          <w:lang w:val="hu-HU"/>
        </w:rPr>
        <w:t>A Rendeletben meghatározott követelményeknek megfelelő Adóügyi Egység (AE) hardvermodul fejlesztése.</w:t>
      </w:r>
    </w:p>
    <w:p w14:paraId="2F6E1F41" w14:textId="54569A87" w:rsidR="00AB283E" w:rsidRPr="00010356" w:rsidRDefault="00AB283E" w:rsidP="006434FB">
      <w:pPr>
        <w:pStyle w:val="Felsorols"/>
        <w:rPr>
          <w:lang w:val="hu-HU"/>
        </w:rPr>
      </w:pPr>
      <w:r w:rsidRPr="00010356">
        <w:rPr>
          <w:lang w:val="hu-HU"/>
        </w:rPr>
        <w:t>Az Adóügyi Egység szoftveré</w:t>
      </w:r>
      <w:r w:rsidR="000200F5" w:rsidRPr="00010356">
        <w:rPr>
          <w:lang w:val="hu-HU"/>
        </w:rPr>
        <w:t>re vonatkozó követelmények</w:t>
      </w:r>
      <w:r w:rsidR="00173196" w:rsidRPr="00010356">
        <w:rPr>
          <w:lang w:val="hu-HU"/>
        </w:rPr>
        <w:t xml:space="preserve"> implementációja.</w:t>
      </w:r>
    </w:p>
    <w:p w14:paraId="5908CD05" w14:textId="7E207396" w:rsidR="00173196" w:rsidRDefault="00153832" w:rsidP="006434FB">
      <w:pPr>
        <w:pStyle w:val="Felsorols2"/>
      </w:pPr>
      <w:r>
        <w:t>„</w:t>
      </w:r>
      <w:r w:rsidRPr="006434FB">
        <w:rPr>
          <w:b/>
          <w:szCs w:val="28"/>
        </w:rPr>
        <w:fldChar w:fldCharType="begin"/>
      </w:r>
      <w:r w:rsidRPr="006434FB">
        <w:rPr>
          <w:b/>
          <w:szCs w:val="28"/>
        </w:rPr>
        <w:instrText xml:space="preserve"> REF _Ref185201381 \h </w:instrText>
      </w:r>
      <w:r w:rsidR="002F743D" w:rsidRPr="006434FB">
        <w:rPr>
          <w:b/>
          <w:szCs w:val="28"/>
        </w:rPr>
        <w:instrText xml:space="preserve"> \* MERGEFORMAT </w:instrText>
      </w:r>
      <w:r w:rsidRPr="006434FB">
        <w:rPr>
          <w:b/>
          <w:szCs w:val="28"/>
        </w:rPr>
      </w:r>
      <w:r w:rsidRPr="006434FB">
        <w:rPr>
          <w:b/>
          <w:szCs w:val="28"/>
        </w:rPr>
        <w:fldChar w:fldCharType="separate"/>
      </w:r>
      <w:ins w:id="52" w:author="Szerző">
        <w:r w:rsidR="007E41D0" w:rsidRPr="00294685">
          <w:rPr>
            <w:b/>
            <w:bCs/>
            <w:szCs w:val="28"/>
            <w:rPrChange w:id="53" w:author="Szerző">
              <w:rPr>
                <w:lang w:val="pt-BR"/>
              </w:rPr>
            </w:rPrChange>
          </w:rPr>
          <w:t>Az eReceipt gépi interfész általános ismertetése</w:t>
        </w:r>
      </w:ins>
      <w:del w:id="54" w:author="Szerző">
        <w:r w:rsidR="000F44AA" w:rsidRPr="00010356" w:rsidDel="007E41D0">
          <w:rPr>
            <w:b/>
            <w:bCs/>
            <w:szCs w:val="28"/>
          </w:rPr>
          <w:delText>Az eReceipt gépi interfész általános ismertetése</w:delText>
        </w:r>
      </w:del>
      <w:r w:rsidRPr="006434FB">
        <w:rPr>
          <w:b/>
          <w:szCs w:val="28"/>
        </w:rPr>
        <w:fldChar w:fldCharType="end"/>
      </w:r>
      <w:r>
        <w:t xml:space="preserve">” </w:t>
      </w:r>
      <w:r w:rsidR="00390D49">
        <w:t>f</w:t>
      </w:r>
      <w:r>
        <w:t>ejezet</w:t>
      </w:r>
      <w:r w:rsidR="00D40670">
        <w:t xml:space="preserve">ben </w:t>
      </w:r>
      <w:r w:rsidR="00390D49">
        <w:t xml:space="preserve">ismertetett </w:t>
      </w:r>
      <w:r w:rsidR="00BA3091">
        <w:t xml:space="preserve">működési logika és műveletek </w:t>
      </w:r>
      <w:r w:rsidR="003C0534">
        <w:t>imple</w:t>
      </w:r>
      <w:r w:rsidR="0057675E">
        <w:t>mentációja.</w:t>
      </w:r>
    </w:p>
    <w:p w14:paraId="6E37556E" w14:textId="72A98770" w:rsidR="0057675E" w:rsidRDefault="0057675E" w:rsidP="006434FB">
      <w:pPr>
        <w:pStyle w:val="Felsorols2"/>
      </w:pPr>
      <w:r>
        <w:t>A</w:t>
      </w:r>
      <w:r w:rsidR="00527E89">
        <w:t>z AE és a NAV-I közötti kommunikáció</w:t>
      </w:r>
      <w:r w:rsidR="0079042E">
        <w:t>s protokoll megvalósítása</w:t>
      </w:r>
      <w:r w:rsidR="00527E89">
        <w:t xml:space="preserve"> </w:t>
      </w:r>
      <w:r w:rsidR="0079042E">
        <w:t xml:space="preserve">a </w:t>
      </w:r>
      <w:r w:rsidR="00636F79">
        <w:t>„</w:t>
      </w:r>
      <w:r w:rsidR="0079042E" w:rsidRPr="006434FB">
        <w:rPr>
          <w:b/>
          <w:szCs w:val="28"/>
        </w:rPr>
        <w:fldChar w:fldCharType="begin"/>
      </w:r>
      <w:r w:rsidR="0079042E" w:rsidRPr="006434FB">
        <w:rPr>
          <w:b/>
          <w:szCs w:val="28"/>
        </w:rPr>
        <w:instrText xml:space="preserve"> REF _Ref185201585 \h </w:instrText>
      </w:r>
      <w:r w:rsidR="002F743D" w:rsidRPr="006434FB">
        <w:rPr>
          <w:b/>
          <w:szCs w:val="28"/>
        </w:rPr>
        <w:instrText xml:space="preserve"> \* MERGEFORMAT </w:instrText>
      </w:r>
      <w:r w:rsidR="0079042E" w:rsidRPr="006434FB">
        <w:rPr>
          <w:b/>
          <w:szCs w:val="28"/>
        </w:rPr>
      </w:r>
      <w:r w:rsidR="0079042E" w:rsidRPr="006434FB">
        <w:rPr>
          <w:b/>
          <w:szCs w:val="28"/>
        </w:rPr>
        <w:fldChar w:fldCharType="separate"/>
      </w:r>
      <w:ins w:id="55" w:author="Szerző">
        <w:r w:rsidR="007E41D0" w:rsidRPr="00294685">
          <w:rPr>
            <w:b/>
            <w:bCs/>
            <w:szCs w:val="28"/>
            <w:rPrChange w:id="56" w:author="Szerző">
              <w:rPr/>
            </w:rPrChange>
          </w:rPr>
          <w:t>NAV által az e-pénztárgépeknek biztosított üzleti szolgáltatások</w:t>
        </w:r>
      </w:ins>
      <w:del w:id="57" w:author="Szerző">
        <w:r w:rsidR="000F44AA" w:rsidRPr="000F44AA" w:rsidDel="007E41D0">
          <w:rPr>
            <w:b/>
            <w:bCs/>
            <w:szCs w:val="28"/>
          </w:rPr>
          <w:delText>NAV által az e-pénztárgépeknek biztosított üzleti szolgáltatások</w:delText>
        </w:r>
      </w:del>
      <w:r w:rsidR="0079042E" w:rsidRPr="006434FB">
        <w:rPr>
          <w:b/>
          <w:szCs w:val="28"/>
        </w:rPr>
        <w:fldChar w:fldCharType="end"/>
      </w:r>
      <w:r w:rsidR="00636F79">
        <w:t>”</w:t>
      </w:r>
      <w:r w:rsidR="00DC3C05">
        <w:t xml:space="preserve"> fejezetben leírt követelmények szerint.</w:t>
      </w:r>
    </w:p>
    <w:p w14:paraId="54583C96" w14:textId="6828CD79" w:rsidR="00456932" w:rsidRDefault="00456932" w:rsidP="006434FB">
      <w:pPr>
        <w:pStyle w:val="Felsorols2"/>
      </w:pPr>
      <w:r>
        <w:t xml:space="preserve">Az AE és a NAV-I közötti kommunikáció adattartalmának </w:t>
      </w:r>
      <w:r w:rsidR="0028004B">
        <w:t>kialakítása az</w:t>
      </w:r>
      <w:r>
        <w:t xml:space="preserve"> „</w:t>
      </w:r>
      <w:r w:rsidRPr="006434FB">
        <w:rPr>
          <w:b/>
          <w:szCs w:val="28"/>
        </w:rPr>
        <w:fldChar w:fldCharType="begin"/>
      </w:r>
      <w:r w:rsidRPr="006434FB">
        <w:rPr>
          <w:b/>
          <w:szCs w:val="28"/>
        </w:rPr>
        <w:instrText xml:space="preserve"> REF _Ref184599723 \h </w:instrText>
      </w:r>
      <w:r w:rsidR="002A15AC" w:rsidRPr="006434FB">
        <w:rPr>
          <w:b/>
          <w:szCs w:val="28"/>
        </w:rPr>
        <w:instrText xml:space="preserve"> \* MERGEFORMAT </w:instrText>
      </w:r>
      <w:r w:rsidRPr="006434FB">
        <w:rPr>
          <w:b/>
          <w:szCs w:val="28"/>
        </w:rPr>
      </w:r>
      <w:r w:rsidRPr="006434FB">
        <w:rPr>
          <w:b/>
          <w:szCs w:val="28"/>
        </w:rPr>
        <w:fldChar w:fldCharType="separate"/>
      </w:r>
      <w:ins w:id="58" w:author="Szerző">
        <w:r w:rsidR="007E41D0" w:rsidRPr="00294685">
          <w:rPr>
            <w:b/>
            <w:bCs/>
            <w:szCs w:val="28"/>
            <w:rPrChange w:id="59" w:author="Szerző">
              <w:rPr>
                <w:lang w:val="pt-BR"/>
              </w:rPr>
            </w:rPrChange>
          </w:rPr>
          <w:t>Üzleti adattartalom leírása (XSD Modell típusai és elemei</w:t>
        </w:r>
        <w:r w:rsidR="007E41D0" w:rsidRPr="00294685">
          <w:rPr>
            <w:b/>
            <w:szCs w:val="28"/>
            <w:rPrChange w:id="60" w:author="Szerző">
              <w:rPr>
                <w:lang w:val="pt-BR"/>
              </w:rPr>
            </w:rPrChange>
          </w:rPr>
          <w:t>)</w:t>
        </w:r>
      </w:ins>
      <w:del w:id="61" w:author="Szerző">
        <w:r w:rsidR="000F44AA" w:rsidRPr="000F44AA" w:rsidDel="007E41D0">
          <w:rPr>
            <w:b/>
            <w:bCs/>
            <w:szCs w:val="28"/>
          </w:rPr>
          <w:delText>Üzleti adattartalom leírása (XSD Modell típusai és elemei</w:delText>
        </w:r>
        <w:r w:rsidR="000F44AA" w:rsidRPr="000F44AA" w:rsidDel="007E41D0">
          <w:rPr>
            <w:b/>
            <w:szCs w:val="28"/>
          </w:rPr>
          <w:delText>)</w:delText>
        </w:r>
      </w:del>
      <w:r w:rsidRPr="006434FB">
        <w:rPr>
          <w:b/>
          <w:szCs w:val="28"/>
        </w:rPr>
        <w:fldChar w:fldCharType="end"/>
      </w:r>
      <w:r>
        <w:t>”</w:t>
      </w:r>
      <w:r w:rsidR="0028004B">
        <w:t xml:space="preserve"> fejezet</w:t>
      </w:r>
      <w:r w:rsidR="009631BE">
        <w:t>ben leírt adatstruktúrák alkalmazásával.</w:t>
      </w:r>
    </w:p>
    <w:p w14:paraId="14035597" w14:textId="17CFC926" w:rsidR="00A4322D" w:rsidRDefault="00DA7457" w:rsidP="006434FB">
      <w:pPr>
        <w:pStyle w:val="Felsorols2"/>
      </w:pPr>
      <w:r>
        <w:t>A „</w:t>
      </w:r>
      <w:r w:rsidR="00D32A23" w:rsidRPr="006434FB">
        <w:rPr>
          <w:b/>
          <w:szCs w:val="28"/>
        </w:rPr>
        <w:fldChar w:fldCharType="begin"/>
      </w:r>
      <w:r w:rsidR="00D32A23" w:rsidRPr="006434FB">
        <w:rPr>
          <w:b/>
          <w:szCs w:val="28"/>
        </w:rPr>
        <w:instrText xml:space="preserve"> REF _Ref185201768 \h </w:instrText>
      </w:r>
      <w:r w:rsidR="002A15AC" w:rsidRPr="006434FB">
        <w:rPr>
          <w:b/>
          <w:szCs w:val="28"/>
        </w:rPr>
        <w:instrText xml:space="preserve"> \* MERGEFORMAT </w:instrText>
      </w:r>
      <w:r w:rsidR="00D32A23" w:rsidRPr="006434FB">
        <w:rPr>
          <w:b/>
          <w:szCs w:val="28"/>
        </w:rPr>
      </w:r>
      <w:r w:rsidR="00D32A23" w:rsidRPr="006434FB">
        <w:rPr>
          <w:b/>
          <w:szCs w:val="28"/>
        </w:rPr>
        <w:fldChar w:fldCharType="separate"/>
      </w:r>
      <w:ins w:id="62" w:author="Szerző">
        <w:r w:rsidR="007E41D0" w:rsidRPr="00294685">
          <w:rPr>
            <w:b/>
            <w:bCs/>
            <w:szCs w:val="28"/>
            <w:rPrChange w:id="63" w:author="Szerző">
              <w:rPr/>
            </w:rPrChange>
          </w:rPr>
          <w:t>Mobilszolgáltató/felhőszolgáltató által biztosított üzleti szolgáltatások</w:t>
        </w:r>
      </w:ins>
      <w:del w:id="64" w:author="Szerző">
        <w:r w:rsidR="000F44AA" w:rsidRPr="000F44AA" w:rsidDel="007E41D0">
          <w:rPr>
            <w:b/>
            <w:bCs/>
            <w:szCs w:val="28"/>
          </w:rPr>
          <w:delText>Mobilszolgáltató/felhőszolgáltató által biztosított üzleti szolgáltatások</w:delText>
        </w:r>
      </w:del>
      <w:r w:rsidR="00D32A23" w:rsidRPr="006434FB">
        <w:rPr>
          <w:b/>
          <w:szCs w:val="28"/>
        </w:rPr>
        <w:fldChar w:fldCharType="end"/>
      </w:r>
      <w:r>
        <w:t>”</w:t>
      </w:r>
      <w:r w:rsidR="0040106C">
        <w:t xml:space="preserve"> fejezetben leírt </w:t>
      </w:r>
      <w:r w:rsidR="00D06A4C">
        <w:t>szolgáltatások AE oldali komponenseinek implementációja.</w:t>
      </w:r>
    </w:p>
    <w:p w14:paraId="4DEA7196" w14:textId="1FE729C0" w:rsidR="00D32A23" w:rsidRDefault="00D32A23" w:rsidP="006434FB">
      <w:pPr>
        <w:pStyle w:val="Felsorols2"/>
      </w:pPr>
      <w:r>
        <w:t>A</w:t>
      </w:r>
      <w:r w:rsidR="00776F4F">
        <w:t>z e-pénztárgép adóügyi egységében keletkezett adatok tárolásának megvalósítása a</w:t>
      </w:r>
      <w:r>
        <w:t xml:space="preserve"> „</w:t>
      </w:r>
      <w:r w:rsidR="00834CE0" w:rsidRPr="006434FB">
        <w:rPr>
          <w:b/>
          <w:szCs w:val="28"/>
        </w:rPr>
        <w:fldChar w:fldCharType="begin"/>
      </w:r>
      <w:r w:rsidR="00834CE0" w:rsidRPr="006434FB">
        <w:rPr>
          <w:b/>
          <w:szCs w:val="28"/>
        </w:rPr>
        <w:instrText xml:space="preserve"> REF _Ref185201795 \h </w:instrText>
      </w:r>
      <w:r w:rsidR="002A15AC" w:rsidRPr="006434FB">
        <w:rPr>
          <w:b/>
          <w:szCs w:val="28"/>
        </w:rPr>
        <w:instrText xml:space="preserve"> \* MERGEFORMAT </w:instrText>
      </w:r>
      <w:r w:rsidR="00834CE0" w:rsidRPr="006434FB">
        <w:rPr>
          <w:b/>
          <w:szCs w:val="28"/>
        </w:rPr>
      </w:r>
      <w:r w:rsidR="00834CE0" w:rsidRPr="006434FB">
        <w:rPr>
          <w:b/>
          <w:szCs w:val="28"/>
        </w:rPr>
        <w:fldChar w:fldCharType="separate"/>
      </w:r>
      <w:ins w:id="65" w:author="Szerző">
        <w:r w:rsidR="007E41D0" w:rsidRPr="00294685">
          <w:rPr>
            <w:b/>
            <w:bCs/>
            <w:szCs w:val="28"/>
            <w:rPrChange w:id="66" w:author="Szerző">
              <w:rPr>
                <w:lang w:val="pt-BR"/>
              </w:rPr>
            </w:rPrChange>
          </w:rPr>
          <w:t>Bizonylatok tárolása a hardveralapú</w:t>
        </w:r>
        <w:r w:rsidR="007E41D0" w:rsidRPr="00294685">
          <w:rPr>
            <w:rPrChange w:id="67" w:author="Szerző">
              <w:rPr>
                <w:lang w:val="pt-BR"/>
              </w:rPr>
            </w:rPrChange>
          </w:rPr>
          <w:t xml:space="preserve"> e-pénztárgépen</w:t>
        </w:r>
      </w:ins>
      <w:del w:id="68" w:author="Szerző">
        <w:r w:rsidR="000F44AA" w:rsidRPr="000F44AA" w:rsidDel="007E41D0">
          <w:rPr>
            <w:b/>
            <w:bCs/>
            <w:szCs w:val="28"/>
          </w:rPr>
          <w:delText>Bizonylatok tárolása a hardveralapú</w:delText>
        </w:r>
        <w:r w:rsidR="000F44AA" w:rsidRPr="0130D6B0" w:rsidDel="007E41D0">
          <w:delText xml:space="preserve"> e-pénztárgépen</w:delText>
        </w:r>
      </w:del>
      <w:r w:rsidR="00834CE0" w:rsidRPr="006434FB">
        <w:rPr>
          <w:b/>
          <w:szCs w:val="28"/>
        </w:rPr>
        <w:fldChar w:fldCharType="end"/>
      </w:r>
      <w:r>
        <w:t>”</w:t>
      </w:r>
      <w:r w:rsidR="00776F4F">
        <w:t xml:space="preserve"> fejezet szerint.</w:t>
      </w:r>
    </w:p>
    <w:p w14:paraId="08CBF239" w14:textId="3B241117" w:rsidR="005A1721" w:rsidRDefault="005A1721" w:rsidP="006434FB">
      <w:pPr>
        <w:pStyle w:val="Felsorols"/>
      </w:pPr>
      <w:r>
        <w:t>A</w:t>
      </w:r>
      <w:r w:rsidR="009631BE">
        <w:t>z e-pénztárgép szoftver felkészítés</w:t>
      </w:r>
      <w:r w:rsidR="003A4222">
        <w:t>e</w:t>
      </w:r>
      <w:r w:rsidR="009631BE">
        <w:t xml:space="preserve"> a</w:t>
      </w:r>
      <w:r>
        <w:t xml:space="preserve"> „</w:t>
      </w:r>
      <w:r w:rsidR="00931260" w:rsidRPr="006434FB">
        <w:rPr>
          <w:b/>
          <w:szCs w:val="28"/>
        </w:rPr>
        <w:fldChar w:fldCharType="begin"/>
      </w:r>
      <w:r w:rsidR="00931260" w:rsidRPr="006434FB">
        <w:rPr>
          <w:b/>
          <w:szCs w:val="28"/>
        </w:rPr>
        <w:instrText xml:space="preserve"> REF _Ref185201859 \h </w:instrText>
      </w:r>
      <w:r w:rsidR="002A15AC" w:rsidRPr="006434FB">
        <w:rPr>
          <w:b/>
          <w:sz w:val="28"/>
          <w:szCs w:val="28"/>
        </w:rPr>
        <w:instrText xml:space="preserve"> \* MERGEFORMAT </w:instrText>
      </w:r>
      <w:r w:rsidR="00931260" w:rsidRPr="006434FB">
        <w:rPr>
          <w:b/>
          <w:szCs w:val="28"/>
        </w:rPr>
      </w:r>
      <w:r w:rsidR="00931260" w:rsidRPr="006434FB">
        <w:rPr>
          <w:b/>
          <w:szCs w:val="28"/>
        </w:rPr>
        <w:fldChar w:fldCharType="separate"/>
      </w:r>
      <w:ins w:id="69" w:author="Szerző">
        <w:r w:rsidR="007E41D0" w:rsidRPr="00294685">
          <w:rPr>
            <w:b/>
            <w:bCs/>
            <w:szCs w:val="28"/>
            <w:rPrChange w:id="70" w:author="Szerző">
              <w:rPr/>
            </w:rPrChange>
          </w:rPr>
          <w:t>Dokumentumok opcionális kiegészítő mezői</w:t>
        </w:r>
      </w:ins>
      <w:del w:id="71" w:author="Szerző">
        <w:r w:rsidR="000F44AA" w:rsidRPr="000F44AA" w:rsidDel="007E41D0">
          <w:rPr>
            <w:b/>
            <w:bCs/>
            <w:szCs w:val="28"/>
          </w:rPr>
          <w:delText>Dokumentumok opcionális kiegészítő mezői</w:delText>
        </w:r>
      </w:del>
      <w:r w:rsidR="00931260" w:rsidRPr="006434FB">
        <w:rPr>
          <w:b/>
          <w:szCs w:val="28"/>
        </w:rPr>
        <w:fldChar w:fldCharType="end"/>
      </w:r>
      <w:r>
        <w:t>”</w:t>
      </w:r>
      <w:r w:rsidR="00DA6773">
        <w:t xml:space="preserve"> fejezetben </w:t>
      </w:r>
      <w:r w:rsidR="00EE5837">
        <w:t>definiált specifikus adat</w:t>
      </w:r>
      <w:r w:rsidR="003A4222">
        <w:t>tartalom kezelésére.</w:t>
      </w:r>
    </w:p>
    <w:p w14:paraId="438B5519" w14:textId="7291B1E7" w:rsidR="00931260" w:rsidRDefault="00931260" w:rsidP="006434FB">
      <w:pPr>
        <w:pStyle w:val="Felsorols"/>
      </w:pPr>
      <w:r>
        <w:t>A</w:t>
      </w:r>
      <w:r w:rsidR="006D659F">
        <w:t xml:space="preserve">z e-pénztárgép szoftver felkészítése a </w:t>
      </w:r>
      <w:r w:rsidR="00285027">
        <w:t>vevői a</w:t>
      </w:r>
      <w:r w:rsidR="00815974">
        <w:t>lkalmazással tört</w:t>
      </w:r>
      <w:r w:rsidR="001B4E0D">
        <w:t>énő adatcserére a</w:t>
      </w:r>
      <w:r>
        <w:t xml:space="preserve"> „</w:t>
      </w:r>
      <w:r w:rsidR="00704419" w:rsidRPr="006434FB">
        <w:rPr>
          <w:b/>
        </w:rPr>
        <w:fldChar w:fldCharType="begin"/>
      </w:r>
      <w:r w:rsidR="00704419" w:rsidRPr="006434FB">
        <w:rPr>
          <w:b/>
        </w:rPr>
        <w:instrText xml:space="preserve"> REF _Ref185201883 \h </w:instrText>
      </w:r>
      <w:r w:rsidR="002A15AC" w:rsidRPr="00386FCC">
        <w:rPr>
          <w:b/>
        </w:rPr>
        <w:instrText xml:space="preserve"> \* MERGEFORMAT </w:instrText>
      </w:r>
      <w:r w:rsidR="00704419" w:rsidRPr="006434FB">
        <w:rPr>
          <w:b/>
        </w:rPr>
      </w:r>
      <w:r w:rsidR="00704419" w:rsidRPr="006434FB">
        <w:rPr>
          <w:b/>
        </w:rPr>
        <w:fldChar w:fldCharType="separate"/>
      </w:r>
      <w:ins w:id="72" w:author="Szerző">
        <w:r w:rsidR="007E41D0" w:rsidRPr="00294685">
          <w:rPr>
            <w:b/>
            <w:bCs/>
            <w:rPrChange w:id="73" w:author="Szerző">
              <w:rPr/>
            </w:rPrChange>
          </w:rPr>
          <w:t>Vevői app és e-pénztárgép közötti adatátadások</w:t>
        </w:r>
      </w:ins>
      <w:del w:id="74" w:author="Szerző">
        <w:r w:rsidR="000F44AA" w:rsidRPr="000F44AA" w:rsidDel="007E41D0">
          <w:rPr>
            <w:b/>
            <w:bCs/>
          </w:rPr>
          <w:delText>Vevői app és e-pénztárgép közötti adatátadások</w:delText>
        </w:r>
      </w:del>
      <w:r w:rsidR="00704419" w:rsidRPr="006434FB">
        <w:rPr>
          <w:b/>
        </w:rPr>
        <w:fldChar w:fldCharType="end"/>
      </w:r>
      <w:r>
        <w:t>”</w:t>
      </w:r>
      <w:r w:rsidR="001B4E0D">
        <w:t xml:space="preserve"> fejezet szerint.</w:t>
      </w:r>
    </w:p>
    <w:p w14:paraId="0E5AAB8C" w14:textId="05529D25" w:rsidR="001B4E0D" w:rsidRDefault="48B27E26" w:rsidP="006434FB">
      <w:pPr>
        <w:pStyle w:val="Cmsor3"/>
      </w:pPr>
      <w:bookmarkStart w:id="75" w:name="_Toc195566983"/>
      <w:r w:rsidRPr="46920C6E">
        <w:rPr>
          <w:lang w:val="en-US"/>
        </w:rPr>
        <w:t>Felhőalapú e-pénztárgép alkalmazás</w:t>
      </w:r>
      <w:bookmarkEnd w:id="75"/>
    </w:p>
    <w:p w14:paraId="32FC8028" w14:textId="078E5F96" w:rsidR="00106164" w:rsidRDefault="001B4E0D" w:rsidP="003477A6">
      <w:pPr>
        <w:rPr>
          <w:rFonts w:eastAsiaTheme="minorHAnsi"/>
          <w:lang w:eastAsia="hu-HU"/>
        </w:rPr>
      </w:pPr>
      <w:r w:rsidRPr="00010356">
        <w:rPr>
          <w:rFonts w:eastAsiaTheme="minorHAnsi"/>
          <w:lang w:val="hu-HU" w:eastAsia="hu-HU"/>
        </w:rPr>
        <w:t>A</w:t>
      </w:r>
      <w:r w:rsidR="007A742B" w:rsidRPr="00010356">
        <w:rPr>
          <w:rFonts w:eastAsiaTheme="minorHAnsi"/>
          <w:lang w:val="hu-HU" w:eastAsia="hu-HU"/>
        </w:rPr>
        <w:t xml:space="preserve"> </w:t>
      </w:r>
      <w:r w:rsidR="00653D52" w:rsidRPr="00010356">
        <w:rPr>
          <w:rFonts w:eastAsiaTheme="minorHAnsi"/>
          <w:lang w:val="hu-HU" w:eastAsia="hu-HU"/>
        </w:rPr>
        <w:t>Felhőalapú Adóügyi Modul (FAM)</w:t>
      </w:r>
      <w:r w:rsidR="007A742B" w:rsidRPr="00010356">
        <w:rPr>
          <w:rFonts w:eastAsiaTheme="minorHAnsi"/>
          <w:lang w:val="hu-HU" w:eastAsia="hu-HU"/>
        </w:rPr>
        <w:t xml:space="preserve"> szolgáltatásként kínálja a</w:t>
      </w:r>
      <w:r w:rsidR="004D79D8" w:rsidRPr="00010356">
        <w:rPr>
          <w:rFonts w:eastAsiaTheme="minorHAnsi"/>
          <w:lang w:val="hu-HU" w:eastAsia="hu-HU"/>
        </w:rPr>
        <w:t>z Adóügyi Egység funkcionalitást a</w:t>
      </w:r>
      <w:r w:rsidR="00BE620E" w:rsidRPr="00010356">
        <w:rPr>
          <w:rFonts w:eastAsiaTheme="minorHAnsi"/>
          <w:lang w:val="hu-HU" w:eastAsia="hu-HU"/>
        </w:rPr>
        <w:t xml:space="preserve"> felhőalapú</w:t>
      </w:r>
      <w:r w:rsidR="000471F6" w:rsidRPr="00010356">
        <w:rPr>
          <w:rFonts w:eastAsiaTheme="minorHAnsi"/>
          <w:lang w:val="hu-HU" w:eastAsia="hu-HU"/>
        </w:rPr>
        <w:t xml:space="preserve"> e-pénztárgép </w:t>
      </w:r>
      <w:r w:rsidR="00BE620E" w:rsidRPr="00010356">
        <w:rPr>
          <w:rFonts w:eastAsiaTheme="minorHAnsi"/>
          <w:lang w:val="hu-HU" w:eastAsia="hu-HU"/>
        </w:rPr>
        <w:t xml:space="preserve">(FePG) </w:t>
      </w:r>
      <w:r w:rsidR="000471F6" w:rsidRPr="00010356">
        <w:rPr>
          <w:rFonts w:eastAsiaTheme="minorHAnsi"/>
          <w:lang w:val="hu-HU" w:eastAsia="hu-HU"/>
        </w:rPr>
        <w:t xml:space="preserve">alkalmazások számára. </w:t>
      </w:r>
      <w:r w:rsidR="000471F6">
        <w:rPr>
          <w:rFonts w:eastAsiaTheme="minorHAnsi"/>
          <w:lang w:eastAsia="hu-HU"/>
        </w:rPr>
        <w:t xml:space="preserve">Az </w:t>
      </w:r>
      <w:r w:rsidR="00E2235E">
        <w:rPr>
          <w:rFonts w:eastAsiaTheme="minorHAnsi"/>
          <w:lang w:eastAsia="hu-HU"/>
        </w:rPr>
        <w:t xml:space="preserve">FePG </w:t>
      </w:r>
      <w:r w:rsidR="000471F6">
        <w:rPr>
          <w:rFonts w:eastAsiaTheme="minorHAnsi"/>
          <w:lang w:eastAsia="hu-HU"/>
        </w:rPr>
        <w:t>alkalmazások fejlesztés</w:t>
      </w:r>
      <w:r w:rsidR="00565D84">
        <w:rPr>
          <w:rFonts w:eastAsiaTheme="minorHAnsi"/>
          <w:lang w:eastAsia="hu-HU"/>
        </w:rPr>
        <w:t>ének szükséges lépései:</w:t>
      </w:r>
    </w:p>
    <w:p w14:paraId="38289589" w14:textId="6856CA59" w:rsidR="00565D84" w:rsidRPr="004D590A" w:rsidRDefault="00CE2539" w:rsidP="006434FB">
      <w:pPr>
        <w:pStyle w:val="Felsorols"/>
      </w:pPr>
      <w:r w:rsidRPr="004D590A">
        <w:t xml:space="preserve">A Rendeletben meghatározott </w:t>
      </w:r>
      <w:r w:rsidR="00B77E0D" w:rsidRPr="004D590A">
        <w:t>követel</w:t>
      </w:r>
      <w:r w:rsidR="00007F7F" w:rsidRPr="004D590A">
        <w:t>mények</w:t>
      </w:r>
      <w:r w:rsidR="005A3380" w:rsidRPr="004D590A">
        <w:t xml:space="preserve">nek megfelelő </w:t>
      </w:r>
      <w:r w:rsidR="00151988" w:rsidRPr="004D590A">
        <w:t>applikáció létrehozása</w:t>
      </w:r>
      <w:r w:rsidR="00E35FBC" w:rsidRPr="004D590A">
        <w:t>.</w:t>
      </w:r>
    </w:p>
    <w:p w14:paraId="3507D2CB" w14:textId="05C0FAB1" w:rsidR="00F17F9C" w:rsidRPr="004D590A" w:rsidRDefault="00071342" w:rsidP="006434FB">
      <w:pPr>
        <w:pStyle w:val="Felsorols"/>
      </w:pPr>
      <w:r w:rsidRPr="004D590A">
        <w:t>Az alkalmazás intergrációja a</w:t>
      </w:r>
      <w:r w:rsidR="00F17F9C" w:rsidRPr="004D590A">
        <w:t xml:space="preserve"> „</w:t>
      </w:r>
      <w:r w:rsidR="005A3380" w:rsidRPr="006434FB">
        <w:rPr>
          <w:b/>
          <w:szCs w:val="28"/>
        </w:rPr>
        <w:fldChar w:fldCharType="begin"/>
      </w:r>
      <w:r w:rsidR="005A3380" w:rsidRPr="006434FB">
        <w:rPr>
          <w:b/>
          <w:szCs w:val="28"/>
        </w:rPr>
        <w:instrText xml:space="preserve"> REF _Ref185202544 \h </w:instrText>
      </w:r>
      <w:r w:rsidR="002A15AC" w:rsidRPr="006434FB">
        <w:rPr>
          <w:b/>
          <w:szCs w:val="28"/>
        </w:rPr>
        <w:instrText xml:space="preserve"> \* MERGEFORMAT </w:instrText>
      </w:r>
      <w:r w:rsidR="005A3380" w:rsidRPr="006434FB">
        <w:rPr>
          <w:b/>
          <w:szCs w:val="28"/>
        </w:rPr>
      </w:r>
      <w:r w:rsidR="005A3380" w:rsidRPr="006434FB">
        <w:rPr>
          <w:b/>
          <w:szCs w:val="28"/>
        </w:rPr>
        <w:fldChar w:fldCharType="separate"/>
      </w:r>
      <w:ins w:id="76" w:author="Szerző">
        <w:r w:rsidR="007E41D0" w:rsidRPr="00294685">
          <w:rPr>
            <w:b/>
            <w:bCs/>
            <w:szCs w:val="28"/>
            <w:rPrChange w:id="77" w:author="Szerző">
              <w:rPr/>
            </w:rPrChange>
          </w:rPr>
          <w:t>Felhőalapú adóügyi modul (FAM</w:t>
        </w:r>
        <w:r w:rsidR="007E41D0" w:rsidRPr="00294685">
          <w:rPr>
            <w:b/>
            <w:szCs w:val="28"/>
            <w:rPrChange w:id="78" w:author="Szerző">
              <w:rPr/>
            </w:rPrChange>
          </w:rPr>
          <w:t>)</w:t>
        </w:r>
      </w:ins>
      <w:del w:id="79" w:author="Szerző">
        <w:r w:rsidR="000F44AA" w:rsidRPr="000F44AA" w:rsidDel="007E41D0">
          <w:rPr>
            <w:b/>
            <w:bCs/>
            <w:szCs w:val="28"/>
          </w:rPr>
          <w:delText>Felhőalapú adóügyi modul (FAM</w:delText>
        </w:r>
        <w:r w:rsidR="000F44AA" w:rsidRPr="000F44AA" w:rsidDel="007E41D0">
          <w:rPr>
            <w:b/>
            <w:szCs w:val="28"/>
          </w:rPr>
          <w:delText>)</w:delText>
        </w:r>
      </w:del>
      <w:r w:rsidR="005A3380" w:rsidRPr="006434FB">
        <w:rPr>
          <w:b/>
          <w:szCs w:val="28"/>
        </w:rPr>
        <w:fldChar w:fldCharType="end"/>
      </w:r>
      <w:r w:rsidR="00F17F9C" w:rsidRPr="004D590A">
        <w:t>”</w:t>
      </w:r>
      <w:r w:rsidR="005A3380" w:rsidRPr="004D590A">
        <w:t xml:space="preserve"> fejezetben</w:t>
      </w:r>
      <w:r w:rsidR="00E35FBC" w:rsidRPr="004D590A">
        <w:t xml:space="preserve"> </w:t>
      </w:r>
      <w:r w:rsidRPr="004D590A">
        <w:t>ismertetett szolgáltatással.</w:t>
      </w:r>
    </w:p>
    <w:p w14:paraId="1EBA697F" w14:textId="3F60D0C5" w:rsidR="0015608E" w:rsidRPr="004D590A" w:rsidRDefault="0015608E" w:rsidP="006434FB">
      <w:pPr>
        <w:pStyle w:val="Felsorols"/>
      </w:pPr>
      <w:r w:rsidRPr="004D590A">
        <w:t>Az e-pénztárgép szoftver felkészítése a „</w:t>
      </w:r>
      <w:r w:rsidRPr="006434FB">
        <w:rPr>
          <w:b/>
          <w:szCs w:val="28"/>
        </w:rPr>
        <w:fldChar w:fldCharType="begin"/>
      </w:r>
      <w:r w:rsidRPr="006434FB">
        <w:rPr>
          <w:b/>
          <w:szCs w:val="28"/>
        </w:rPr>
        <w:instrText xml:space="preserve"> REF _Ref185201859 \h </w:instrText>
      </w:r>
      <w:r w:rsidR="002A15AC" w:rsidRPr="006434FB">
        <w:rPr>
          <w:b/>
          <w:sz w:val="28"/>
          <w:szCs w:val="28"/>
        </w:rPr>
        <w:instrText xml:space="preserve"> \* MERGEFORMAT </w:instrText>
      </w:r>
      <w:r w:rsidRPr="006434FB">
        <w:rPr>
          <w:b/>
          <w:szCs w:val="28"/>
        </w:rPr>
      </w:r>
      <w:r w:rsidRPr="006434FB">
        <w:rPr>
          <w:b/>
          <w:szCs w:val="28"/>
        </w:rPr>
        <w:fldChar w:fldCharType="separate"/>
      </w:r>
      <w:ins w:id="80" w:author="Szerző">
        <w:r w:rsidR="007E41D0" w:rsidRPr="00294685">
          <w:rPr>
            <w:b/>
            <w:bCs/>
            <w:szCs w:val="28"/>
            <w:rPrChange w:id="81" w:author="Szerző">
              <w:rPr/>
            </w:rPrChange>
          </w:rPr>
          <w:t>Dokumentumok opcionális kiegészítő mezői</w:t>
        </w:r>
      </w:ins>
      <w:del w:id="82" w:author="Szerző">
        <w:r w:rsidR="000F44AA" w:rsidRPr="000F44AA" w:rsidDel="007E41D0">
          <w:rPr>
            <w:b/>
            <w:bCs/>
            <w:szCs w:val="28"/>
          </w:rPr>
          <w:delText>Dokumentumok opcionális kiegészítő mezői</w:delText>
        </w:r>
      </w:del>
      <w:r w:rsidRPr="006434FB">
        <w:rPr>
          <w:b/>
          <w:szCs w:val="28"/>
        </w:rPr>
        <w:fldChar w:fldCharType="end"/>
      </w:r>
      <w:r w:rsidRPr="004D590A">
        <w:t>” fejezetben definiált specifikus adattartalom kezelésére.</w:t>
      </w:r>
    </w:p>
    <w:p w14:paraId="706DF01F" w14:textId="593D40C3" w:rsidR="0015608E" w:rsidRPr="004D590A" w:rsidRDefault="0015608E" w:rsidP="006434FB">
      <w:pPr>
        <w:pStyle w:val="Felsorols"/>
      </w:pPr>
      <w:r w:rsidRPr="004D590A">
        <w:t>Az e-pénztárgép szoftver felkészítése a vevői alkalmazással történő adatcserére a „</w:t>
      </w:r>
      <w:r w:rsidRPr="006434FB">
        <w:rPr>
          <w:b/>
          <w:szCs w:val="28"/>
        </w:rPr>
        <w:fldChar w:fldCharType="begin"/>
      </w:r>
      <w:r w:rsidRPr="006434FB">
        <w:rPr>
          <w:b/>
          <w:szCs w:val="28"/>
        </w:rPr>
        <w:instrText xml:space="preserve"> REF _Ref185201883 \h </w:instrText>
      </w:r>
      <w:r w:rsidR="002A15AC" w:rsidRPr="006434FB">
        <w:rPr>
          <w:b/>
          <w:sz w:val="28"/>
          <w:szCs w:val="28"/>
        </w:rPr>
        <w:instrText xml:space="preserve"> \* MERGEFORMAT </w:instrText>
      </w:r>
      <w:r w:rsidRPr="006434FB">
        <w:rPr>
          <w:b/>
          <w:szCs w:val="28"/>
        </w:rPr>
      </w:r>
      <w:r w:rsidRPr="006434FB">
        <w:rPr>
          <w:b/>
          <w:szCs w:val="28"/>
        </w:rPr>
        <w:fldChar w:fldCharType="separate"/>
      </w:r>
      <w:ins w:id="83" w:author="Szerző">
        <w:r w:rsidR="007E41D0" w:rsidRPr="00294685">
          <w:rPr>
            <w:b/>
            <w:bCs/>
            <w:szCs w:val="28"/>
            <w:rPrChange w:id="84" w:author="Szerző">
              <w:rPr/>
            </w:rPrChange>
          </w:rPr>
          <w:t>Vevői app és e-pénztárgép közötti adatátadások</w:t>
        </w:r>
      </w:ins>
      <w:del w:id="85" w:author="Szerző">
        <w:r w:rsidR="000F44AA" w:rsidRPr="000F44AA" w:rsidDel="007E41D0">
          <w:rPr>
            <w:b/>
            <w:bCs/>
            <w:szCs w:val="28"/>
          </w:rPr>
          <w:delText>Vevői app és e-pénztárgép közötti adatátadások</w:delText>
        </w:r>
      </w:del>
      <w:r w:rsidRPr="006434FB">
        <w:rPr>
          <w:b/>
          <w:szCs w:val="28"/>
        </w:rPr>
        <w:fldChar w:fldCharType="end"/>
      </w:r>
      <w:r w:rsidRPr="004D590A">
        <w:t>” fejezet szerint.</w:t>
      </w:r>
    </w:p>
    <w:p w14:paraId="25D6F163" w14:textId="3D7EE170" w:rsidR="001B4E0D" w:rsidRDefault="2D94F0C9" w:rsidP="0015608E">
      <w:pPr>
        <w:pStyle w:val="Cmsor3"/>
      </w:pPr>
      <w:bookmarkStart w:id="86" w:name="_Toc195566984"/>
      <w:r w:rsidRPr="46920C6E">
        <w:rPr>
          <w:lang w:val="en-US"/>
        </w:rPr>
        <w:t>Vevői alkalmazás</w:t>
      </w:r>
      <w:bookmarkEnd w:id="86"/>
    </w:p>
    <w:p w14:paraId="621FF147" w14:textId="61F0DA6E" w:rsidR="0015608E" w:rsidRDefault="0015608E" w:rsidP="0015608E">
      <w:pPr>
        <w:rPr>
          <w:rFonts w:eastAsiaTheme="minorHAnsi"/>
          <w:lang w:eastAsia="hu-HU"/>
        </w:rPr>
      </w:pPr>
      <w:r w:rsidRPr="00010356">
        <w:rPr>
          <w:rFonts w:eastAsiaTheme="minorHAnsi"/>
          <w:lang w:val="hu-HU" w:eastAsia="hu-HU"/>
        </w:rPr>
        <w:t>A</w:t>
      </w:r>
      <w:r w:rsidR="009B2352" w:rsidRPr="00010356">
        <w:rPr>
          <w:rFonts w:eastAsiaTheme="minorHAnsi"/>
          <w:lang w:val="hu-HU" w:eastAsia="hu-HU"/>
        </w:rPr>
        <w:t xml:space="preserve"> vevői alkalmazás</w:t>
      </w:r>
      <w:r w:rsidR="007914B0" w:rsidRPr="00010356">
        <w:rPr>
          <w:rFonts w:eastAsiaTheme="minorHAnsi"/>
          <w:lang w:val="hu-HU" w:eastAsia="hu-HU"/>
        </w:rPr>
        <w:t xml:space="preserve"> az e-nyugta rendszerben keletkezett bizonylatokat </w:t>
      </w:r>
      <w:r w:rsidR="00521C0B" w:rsidRPr="00010356">
        <w:rPr>
          <w:rFonts w:eastAsiaTheme="minorHAnsi"/>
          <w:lang w:val="hu-HU" w:eastAsia="hu-HU"/>
        </w:rPr>
        <w:t>juttatja el a vásárlók mobil eszközére</w:t>
      </w:r>
      <w:r w:rsidR="002B1DC9" w:rsidRPr="00010356">
        <w:rPr>
          <w:rFonts w:eastAsiaTheme="minorHAnsi"/>
          <w:lang w:val="hu-HU" w:eastAsia="hu-HU"/>
        </w:rPr>
        <w:t>.</w:t>
      </w:r>
      <w:r w:rsidR="00521C0B" w:rsidRPr="00010356">
        <w:rPr>
          <w:rFonts w:eastAsiaTheme="minorHAnsi"/>
          <w:lang w:val="hu-HU" w:eastAsia="hu-HU"/>
        </w:rPr>
        <w:t xml:space="preserve"> </w:t>
      </w:r>
      <w:r w:rsidR="00521C0B">
        <w:rPr>
          <w:rFonts w:eastAsiaTheme="minorHAnsi"/>
          <w:lang w:eastAsia="hu-HU"/>
        </w:rPr>
        <w:t>Az alkalmazás fejlesztése az alábbi lépéseket foglalja magá</w:t>
      </w:r>
      <w:r w:rsidR="00A67926">
        <w:rPr>
          <w:rFonts w:eastAsiaTheme="minorHAnsi"/>
          <w:lang w:eastAsia="hu-HU"/>
        </w:rPr>
        <w:t>ba:</w:t>
      </w:r>
    </w:p>
    <w:p w14:paraId="617C36A6" w14:textId="441DC5D6" w:rsidR="00A67926" w:rsidRDefault="00A67926" w:rsidP="006434FB">
      <w:pPr>
        <w:pStyle w:val="Felsorols"/>
      </w:pPr>
      <w:r>
        <w:t>A Rendeletben meghatározott követelményenknek megfelelő applikáció létrehozása.</w:t>
      </w:r>
    </w:p>
    <w:p w14:paraId="68383778" w14:textId="4844C39D" w:rsidR="00A67926" w:rsidRDefault="00A67926" w:rsidP="006434FB">
      <w:pPr>
        <w:pStyle w:val="Felsorols"/>
      </w:pPr>
      <w:r>
        <w:t>„</w:t>
      </w:r>
      <w:r w:rsidRPr="001838FC">
        <w:rPr>
          <w:b/>
        </w:rPr>
        <w:fldChar w:fldCharType="begin"/>
      </w:r>
      <w:r w:rsidRPr="001838FC">
        <w:rPr>
          <w:b/>
        </w:rPr>
        <w:instrText xml:space="preserve"> REF _Ref185201381 \h </w:instrText>
      </w:r>
      <w:r>
        <w:rPr>
          <w:b/>
        </w:rPr>
        <w:instrText xml:space="preserve"> \* MERGEFORMAT </w:instrText>
      </w:r>
      <w:r w:rsidRPr="001838FC">
        <w:rPr>
          <w:b/>
        </w:rPr>
      </w:r>
      <w:r w:rsidRPr="001838FC">
        <w:rPr>
          <w:b/>
        </w:rPr>
        <w:fldChar w:fldCharType="separate"/>
      </w:r>
      <w:ins w:id="87" w:author="Szerző">
        <w:r w:rsidR="007E41D0" w:rsidRPr="00294685">
          <w:rPr>
            <w:b/>
            <w:bCs/>
            <w:rPrChange w:id="88" w:author="Szerző">
              <w:rPr>
                <w:lang w:val="pt-BR"/>
              </w:rPr>
            </w:rPrChange>
          </w:rPr>
          <w:t>Az eReceipt gépi interfész általános ismertetése</w:t>
        </w:r>
      </w:ins>
      <w:del w:id="89" w:author="Szerző">
        <w:r w:rsidR="000F44AA" w:rsidRPr="00010356" w:rsidDel="007E41D0">
          <w:rPr>
            <w:b/>
            <w:bCs/>
          </w:rPr>
          <w:delText>Az eReceipt gépi interfész általános ismertetése</w:delText>
        </w:r>
      </w:del>
      <w:r w:rsidRPr="001838FC">
        <w:rPr>
          <w:b/>
        </w:rPr>
        <w:fldChar w:fldCharType="end"/>
      </w:r>
      <w:r>
        <w:t xml:space="preserve">” fejezetben ismertetett </w:t>
      </w:r>
      <w:r w:rsidR="00A33CEF">
        <w:t>adatszerkezete</w:t>
      </w:r>
      <w:r w:rsidR="00421943">
        <w:t>k (QR kód</w:t>
      </w:r>
      <w:r w:rsidR="002A6F9A">
        <w:t>ok, NDEF üzenetek</w:t>
      </w:r>
      <w:r w:rsidR="00421943">
        <w:t>)</w:t>
      </w:r>
      <w:r w:rsidR="00A33CEF">
        <w:t xml:space="preserve"> </w:t>
      </w:r>
      <w:r w:rsidR="009C10BF">
        <w:t xml:space="preserve">és az elektronikus bizonylatok értelmezéséhez szükséges </w:t>
      </w:r>
      <w:r w:rsidR="002A6F9A">
        <w:t xml:space="preserve">kriptográfiai </w:t>
      </w:r>
      <w:r w:rsidR="00367AB2">
        <w:t xml:space="preserve">és egyéb </w:t>
      </w:r>
      <w:r>
        <w:t>műveletek</w:t>
      </w:r>
      <w:r w:rsidR="006377F1">
        <w:t xml:space="preserve"> (titkosítás feloldása, aláírás ellenőrzése</w:t>
      </w:r>
      <w:r w:rsidR="00367AB2">
        <w:t>, kitömörítés</w:t>
      </w:r>
      <w:r w:rsidR="006377F1">
        <w:t>)</w:t>
      </w:r>
      <w:r>
        <w:t xml:space="preserve"> implementációja.</w:t>
      </w:r>
    </w:p>
    <w:p w14:paraId="40611830" w14:textId="2DE7A555" w:rsidR="00A67926" w:rsidRDefault="00A67926" w:rsidP="006434FB">
      <w:pPr>
        <w:pStyle w:val="Felsorols"/>
      </w:pPr>
      <w:r>
        <w:t>A</w:t>
      </w:r>
      <w:r w:rsidR="00B42EFF">
        <w:t xml:space="preserve"> </w:t>
      </w:r>
      <w:r w:rsidR="004027B5">
        <w:t>bizonylatok lekérésére szolgáló végpontok</w:t>
      </w:r>
      <w:r w:rsidR="00D86652">
        <w:t xml:space="preserve"> hívásának megvalósítása a</w:t>
      </w:r>
      <w:r>
        <w:t xml:space="preserve"> </w:t>
      </w:r>
      <w:r w:rsidR="007F1392">
        <w:t>„</w:t>
      </w:r>
      <w:r w:rsidR="00B42EFF" w:rsidRPr="006434FB">
        <w:rPr>
          <w:sz w:val="28"/>
          <w:szCs w:val="28"/>
        </w:rPr>
        <w:fldChar w:fldCharType="begin"/>
      </w:r>
      <w:r w:rsidR="00B42EFF" w:rsidRPr="006434FB">
        <w:rPr>
          <w:sz w:val="28"/>
          <w:szCs w:val="28"/>
        </w:rPr>
        <w:instrText xml:space="preserve"> REF _Ref185202991 \h </w:instrText>
      </w:r>
      <w:r w:rsidR="002A15AC" w:rsidRPr="006434FB">
        <w:rPr>
          <w:sz w:val="28"/>
          <w:szCs w:val="28"/>
        </w:rPr>
        <w:instrText xml:space="preserve"> \* MERGEFORMAT </w:instrText>
      </w:r>
      <w:r w:rsidR="00B42EFF" w:rsidRPr="006434FB">
        <w:rPr>
          <w:sz w:val="28"/>
          <w:szCs w:val="28"/>
        </w:rPr>
      </w:r>
      <w:r w:rsidR="00B42EFF" w:rsidRPr="006434FB">
        <w:rPr>
          <w:sz w:val="28"/>
          <w:szCs w:val="28"/>
        </w:rPr>
        <w:fldChar w:fldCharType="separate"/>
      </w:r>
      <w:ins w:id="90" w:author="Szerző">
        <w:r w:rsidR="007E41D0" w:rsidRPr="00294685">
          <w:rPr>
            <w:sz w:val="28"/>
            <w:szCs w:val="28"/>
            <w:rPrChange w:id="91" w:author="Szerző">
              <w:rPr/>
            </w:rPrChange>
          </w:rPr>
          <w:t xml:space="preserve">Nyugtatár </w:t>
        </w:r>
        <w:r w:rsidR="007E41D0" w:rsidRPr="00294685">
          <w:rPr>
            <w:b/>
            <w:bCs/>
            <w:szCs w:val="28"/>
            <w:rPrChange w:id="92" w:author="Szerző">
              <w:rPr/>
            </w:rPrChange>
          </w:rPr>
          <w:t>által biztosított szolgáltatások</w:t>
        </w:r>
      </w:ins>
      <w:del w:id="93" w:author="Szerző">
        <w:r w:rsidR="000F44AA" w:rsidRPr="000F44AA" w:rsidDel="007E41D0">
          <w:rPr>
            <w:sz w:val="28"/>
            <w:szCs w:val="28"/>
          </w:rPr>
          <w:delText xml:space="preserve">Nyugtatár </w:delText>
        </w:r>
        <w:r w:rsidR="000F44AA" w:rsidRPr="000F44AA" w:rsidDel="007E41D0">
          <w:rPr>
            <w:b/>
            <w:bCs/>
            <w:szCs w:val="28"/>
          </w:rPr>
          <w:delText>által biztosított szolgáltatások</w:delText>
        </w:r>
      </w:del>
      <w:r w:rsidR="00B42EFF" w:rsidRPr="006434FB">
        <w:rPr>
          <w:sz w:val="28"/>
          <w:szCs w:val="28"/>
        </w:rPr>
        <w:fldChar w:fldCharType="end"/>
      </w:r>
      <w:r w:rsidR="007F1392">
        <w:t>”</w:t>
      </w:r>
      <w:r w:rsidR="00D86652">
        <w:t xml:space="preserve"> fejezetben leírtak szerint.</w:t>
      </w:r>
    </w:p>
    <w:p w14:paraId="67235C0D" w14:textId="70574F2C" w:rsidR="00D86652" w:rsidRPr="00A67926" w:rsidRDefault="00D86652" w:rsidP="006434FB">
      <w:pPr>
        <w:pStyle w:val="Felsorols"/>
      </w:pPr>
      <w:r>
        <w:t xml:space="preserve">Az elektronikus bizonylatok adatainak értelmezése az </w:t>
      </w:r>
      <w:r w:rsidRPr="006F54EC">
        <w:rPr>
          <w:rFonts w:cs="Times New Roman"/>
        </w:rPr>
        <w:t>„</w:t>
      </w:r>
      <w:r w:rsidRPr="006F54EC">
        <w:rPr>
          <w:rFonts w:cs="Times New Roman"/>
        </w:rPr>
        <w:fldChar w:fldCharType="begin"/>
      </w:r>
      <w:r w:rsidRPr="006F54EC">
        <w:rPr>
          <w:rFonts w:cs="Times New Roman"/>
        </w:rPr>
        <w:instrText xml:space="preserve"> REF _Ref184599723 \h  \* MERGEFORMAT </w:instrText>
      </w:r>
      <w:r w:rsidRPr="006F54EC">
        <w:rPr>
          <w:rFonts w:cs="Times New Roman"/>
        </w:rPr>
      </w:r>
      <w:r w:rsidRPr="006F54EC">
        <w:rPr>
          <w:rFonts w:cs="Times New Roman"/>
        </w:rPr>
        <w:fldChar w:fldCharType="separate"/>
      </w:r>
      <w:ins w:id="94" w:author="Szerző">
        <w:r w:rsidR="007E41D0" w:rsidRPr="00294685">
          <w:rPr>
            <w:rFonts w:eastAsia="Calibri" w:cs="Times New Roman"/>
            <w:b/>
            <w:color w:val="00000A"/>
            <w:lang w:eastAsia="hu-HU"/>
            <w:rPrChange w:id="95" w:author="Szerző">
              <w:rPr>
                <w:lang w:val="pt-BR"/>
              </w:rPr>
            </w:rPrChange>
          </w:rPr>
          <w:t>Üzleti adattartalom leírása</w:t>
        </w:r>
        <w:r w:rsidR="007E41D0" w:rsidRPr="00294685">
          <w:rPr>
            <w:rFonts w:cs="Times New Roman"/>
            <w:rPrChange w:id="96" w:author="Szerző">
              <w:rPr>
                <w:lang w:val="pt-BR"/>
              </w:rPr>
            </w:rPrChange>
          </w:rPr>
          <w:t xml:space="preserve"> </w:t>
        </w:r>
        <w:r w:rsidR="007E41D0" w:rsidRPr="00294685">
          <w:rPr>
            <w:rFonts w:eastAsia="Calibri" w:cs="Times New Roman"/>
            <w:b/>
            <w:color w:val="00000A"/>
            <w:lang w:eastAsia="hu-HU"/>
            <w:rPrChange w:id="97" w:author="Szerző">
              <w:rPr>
                <w:lang w:val="pt-BR"/>
              </w:rPr>
            </w:rPrChange>
          </w:rPr>
          <w:t>(XSD Modell típusai és elemei)</w:t>
        </w:r>
      </w:ins>
      <w:del w:id="98" w:author="Szerző">
        <w:r w:rsidR="000F44AA" w:rsidRPr="000F44AA" w:rsidDel="007E41D0">
          <w:rPr>
            <w:rFonts w:eastAsia="Calibri" w:cs="Times New Roman"/>
            <w:b/>
            <w:color w:val="00000A"/>
            <w:lang w:eastAsia="hu-HU"/>
          </w:rPr>
          <w:delText>Üzleti adattartalom leírása</w:delText>
        </w:r>
        <w:r w:rsidR="000F44AA" w:rsidRPr="000F44AA" w:rsidDel="007E41D0">
          <w:rPr>
            <w:rFonts w:cs="Times New Roman"/>
          </w:rPr>
          <w:delText xml:space="preserve"> </w:delText>
        </w:r>
        <w:r w:rsidR="000F44AA" w:rsidRPr="000F44AA" w:rsidDel="007E41D0">
          <w:rPr>
            <w:rFonts w:eastAsia="Calibri" w:cs="Times New Roman"/>
            <w:b/>
            <w:color w:val="00000A"/>
            <w:lang w:eastAsia="hu-HU"/>
          </w:rPr>
          <w:delText>(XSD Modell típusai és elemei)</w:delText>
        </w:r>
      </w:del>
      <w:r w:rsidRPr="006F54EC">
        <w:rPr>
          <w:rFonts w:cs="Times New Roman"/>
        </w:rPr>
        <w:fldChar w:fldCharType="end"/>
      </w:r>
      <w:r w:rsidRPr="006F54EC">
        <w:rPr>
          <w:rFonts w:cs="Times New Roman"/>
        </w:rPr>
        <w:t xml:space="preserve">” </w:t>
      </w:r>
      <w:r>
        <w:t xml:space="preserve">fejezetben ismertetett </w:t>
      </w:r>
      <w:r w:rsidR="002A15AC">
        <w:t>adatleírók segítségével.</w:t>
      </w:r>
    </w:p>
    <w:p w14:paraId="59D87509" w14:textId="11DAC67A" w:rsidR="003D791C" w:rsidRDefault="003D791C" w:rsidP="006434FB">
      <w:pPr>
        <w:pStyle w:val="Felsorols"/>
      </w:pPr>
      <w:r>
        <w:t>A vevői alkalmazás felkészítése a „</w:t>
      </w:r>
      <w:r w:rsidRPr="001838FC">
        <w:rPr>
          <w:b/>
        </w:rPr>
        <w:fldChar w:fldCharType="begin"/>
      </w:r>
      <w:r w:rsidRPr="001838FC">
        <w:rPr>
          <w:b/>
        </w:rPr>
        <w:instrText xml:space="preserve"> REF _Ref185201859 \h </w:instrText>
      </w:r>
      <w:r>
        <w:rPr>
          <w:b/>
        </w:rPr>
        <w:instrText xml:space="preserve"> \* MERGEFORMAT </w:instrText>
      </w:r>
      <w:r w:rsidRPr="001838FC">
        <w:rPr>
          <w:b/>
        </w:rPr>
      </w:r>
      <w:r w:rsidRPr="001838FC">
        <w:rPr>
          <w:b/>
        </w:rPr>
        <w:fldChar w:fldCharType="separate"/>
      </w:r>
      <w:ins w:id="99" w:author="Szerző">
        <w:r w:rsidR="007E41D0" w:rsidRPr="00294685">
          <w:rPr>
            <w:b/>
            <w:bCs/>
            <w:rPrChange w:id="100" w:author="Szerző">
              <w:rPr/>
            </w:rPrChange>
          </w:rPr>
          <w:t>Dokumentumok opcionális kiegészítő mezői</w:t>
        </w:r>
      </w:ins>
      <w:del w:id="101" w:author="Szerző">
        <w:r w:rsidR="000F44AA" w:rsidRPr="000F44AA" w:rsidDel="007E41D0">
          <w:rPr>
            <w:b/>
            <w:bCs/>
          </w:rPr>
          <w:delText>Dokumentumok opcionális kiegészítő mezői</w:delText>
        </w:r>
      </w:del>
      <w:r w:rsidRPr="001838FC">
        <w:rPr>
          <w:b/>
        </w:rPr>
        <w:fldChar w:fldCharType="end"/>
      </w:r>
      <w:r>
        <w:t>” fejezetben definiált specifikus adattartalom értelmezésére.</w:t>
      </w:r>
    </w:p>
    <w:p w14:paraId="600EC0D8" w14:textId="1CD2BEAD" w:rsidR="003D791C" w:rsidRDefault="003D791C" w:rsidP="006434FB">
      <w:pPr>
        <w:pStyle w:val="Felsorols"/>
      </w:pPr>
      <w:r>
        <w:t>A vevői alkalmazás felkészítése az e-pénztárgépekkel történő adatcserére a „</w:t>
      </w:r>
      <w:r w:rsidRPr="001838FC">
        <w:rPr>
          <w:b/>
        </w:rPr>
        <w:fldChar w:fldCharType="begin"/>
      </w:r>
      <w:r w:rsidRPr="001838FC">
        <w:rPr>
          <w:b/>
        </w:rPr>
        <w:instrText xml:space="preserve"> REF _Ref185201883 \h </w:instrText>
      </w:r>
      <w:r>
        <w:rPr>
          <w:b/>
        </w:rPr>
        <w:instrText xml:space="preserve"> \* MERGEFORMAT </w:instrText>
      </w:r>
      <w:r w:rsidRPr="001838FC">
        <w:rPr>
          <w:b/>
        </w:rPr>
      </w:r>
      <w:r w:rsidRPr="001838FC">
        <w:rPr>
          <w:b/>
        </w:rPr>
        <w:fldChar w:fldCharType="separate"/>
      </w:r>
      <w:ins w:id="102" w:author="Szerző">
        <w:r w:rsidR="007E41D0" w:rsidRPr="00294685">
          <w:rPr>
            <w:b/>
            <w:bCs/>
            <w:rPrChange w:id="103" w:author="Szerző">
              <w:rPr/>
            </w:rPrChange>
          </w:rPr>
          <w:t>Vevői app és e-pénztárgép közötti adatátadások</w:t>
        </w:r>
      </w:ins>
      <w:del w:id="104" w:author="Szerző">
        <w:r w:rsidR="000F44AA" w:rsidRPr="000F44AA" w:rsidDel="007E41D0">
          <w:rPr>
            <w:b/>
            <w:bCs/>
          </w:rPr>
          <w:delText>Vevői app és e-pénztárgép közötti adatátadások</w:delText>
        </w:r>
      </w:del>
      <w:r w:rsidRPr="001838FC">
        <w:rPr>
          <w:b/>
        </w:rPr>
        <w:fldChar w:fldCharType="end"/>
      </w:r>
      <w:r>
        <w:t>” fejezet szerint.</w:t>
      </w:r>
    </w:p>
    <w:p w14:paraId="2DD9B644" w14:textId="77777777" w:rsidR="009B2352" w:rsidRPr="006434FB" w:rsidRDefault="009B2352" w:rsidP="006434FB">
      <w:pPr>
        <w:rPr>
          <w:rFonts w:eastAsiaTheme="minorHAnsi"/>
          <w:lang w:eastAsia="hu-HU"/>
        </w:rPr>
      </w:pPr>
    </w:p>
    <w:p w14:paraId="4D5324D4" w14:textId="5E1A4597" w:rsidR="008A78BF" w:rsidRDefault="008A78BF">
      <w:pPr>
        <w:pStyle w:val="Cmsor2"/>
        <w:rPr>
          <w:lang w:val="en-US"/>
        </w:rPr>
      </w:pPr>
      <w:bookmarkStart w:id="105" w:name="_Toc195566985"/>
      <w:bookmarkStart w:id="106" w:name="_Toc25262173"/>
      <w:bookmarkStart w:id="107" w:name="_Toc135127575"/>
      <w:bookmarkStart w:id="108" w:name="_Toc138241138"/>
      <w:bookmarkStart w:id="109" w:name="_Toc138749037"/>
      <w:bookmarkStart w:id="110" w:name="_Toc147150757"/>
      <w:bookmarkStart w:id="111" w:name="_Toc167061571"/>
      <w:bookmarkStart w:id="112" w:name="_Toc76105547"/>
      <w:r>
        <w:rPr>
          <w:lang w:val="en-US"/>
        </w:rPr>
        <w:t>Csatlakozási kérelem benyújtása</w:t>
      </w:r>
      <w:bookmarkEnd w:id="105"/>
    </w:p>
    <w:p w14:paraId="2AEC27F4" w14:textId="77777777" w:rsidR="00CA454B" w:rsidRDefault="00CA454B" w:rsidP="00CA454B">
      <w:pPr>
        <w:jc w:val="both"/>
        <w:rPr>
          <w:lang w:val="hu-HU"/>
        </w:rPr>
      </w:pPr>
      <w:r>
        <w:t>A NAV az e-pénztárgépek, valamint a vevői alkalmazások forgalmazói részére bevizsgálói környezetet biztosít a műszaki követelmények forgalmazási engedélyezési eljárását megelőző tesztelésére, ellenőrzésére.</w:t>
      </w:r>
    </w:p>
    <w:p w14:paraId="511743D2" w14:textId="77777777" w:rsidR="00CA454B" w:rsidRDefault="00CA454B" w:rsidP="008A78BF">
      <w:pPr>
        <w:rPr>
          <w:lang w:eastAsia="hu-HU"/>
        </w:rPr>
      </w:pPr>
    </w:p>
    <w:p w14:paraId="65488C19" w14:textId="358E77FA" w:rsidR="00CA454B" w:rsidRPr="00CA454B" w:rsidRDefault="00CA454B" w:rsidP="00CA454B">
      <w:pPr>
        <w:rPr>
          <w:lang w:val="hu-HU" w:eastAsia="hu-HU"/>
        </w:rPr>
      </w:pPr>
      <w:r>
        <w:rPr>
          <w:lang w:val="hu-HU" w:eastAsia="hu-HU"/>
        </w:rPr>
        <w:t>ePénztárgép forgalmazóként a</w:t>
      </w:r>
      <w:r w:rsidRPr="00CA454B">
        <w:rPr>
          <w:lang w:val="hu-HU" w:eastAsia="hu-HU"/>
        </w:rPr>
        <w:t xml:space="preserve"> bevizsgálói környezethez történő csatlakozási szándékot az </w:t>
      </w:r>
      <w:hyperlink r:id="rId18" w:history="1">
        <w:r w:rsidRPr="00CA454B">
          <w:rPr>
            <w:rStyle w:val="Hiperhivatkozs"/>
            <w:lang w:val="hu-HU" w:eastAsia="hu-HU"/>
          </w:rPr>
          <w:t>init.epg.helpdesk@nav.gov.hu</w:t>
        </w:r>
      </w:hyperlink>
      <w:r w:rsidRPr="00CA454B">
        <w:rPr>
          <w:lang w:val="hu-HU" w:eastAsia="hu-HU"/>
        </w:rPr>
        <w:t xml:space="preserve"> e-mail címen kell jelezni, az alábbi adatok megküldésével:</w:t>
      </w:r>
    </w:p>
    <w:p w14:paraId="2B3380FC" w14:textId="77777777" w:rsidR="00CA454B" w:rsidRPr="00CA454B" w:rsidRDefault="00CA454B" w:rsidP="00CA454B">
      <w:pPr>
        <w:numPr>
          <w:ilvl w:val="0"/>
          <w:numId w:val="227"/>
        </w:numPr>
        <w:rPr>
          <w:lang w:val="hu-HU" w:eastAsia="hu-HU"/>
        </w:rPr>
      </w:pPr>
      <w:r w:rsidRPr="00CA454B">
        <w:rPr>
          <w:lang w:val="hu-HU" w:eastAsia="hu-HU"/>
        </w:rPr>
        <w:t>forgalmazó adószáma,</w:t>
      </w:r>
    </w:p>
    <w:p w14:paraId="71E81E95" w14:textId="77777777" w:rsidR="00CA454B" w:rsidRPr="00CA454B" w:rsidRDefault="00CA454B" w:rsidP="00CA454B">
      <w:pPr>
        <w:numPr>
          <w:ilvl w:val="0"/>
          <w:numId w:val="227"/>
        </w:numPr>
        <w:rPr>
          <w:lang w:val="hu-HU" w:eastAsia="hu-HU"/>
        </w:rPr>
      </w:pPr>
      <w:r w:rsidRPr="00CA454B">
        <w:rPr>
          <w:lang w:val="hu-HU" w:eastAsia="hu-HU"/>
        </w:rPr>
        <w:t>forgalmazó megnevezése,</w:t>
      </w:r>
    </w:p>
    <w:p w14:paraId="70EA2E91" w14:textId="218DCB00" w:rsidR="00CA454B" w:rsidRPr="00CA454B" w:rsidRDefault="00CA454B" w:rsidP="00CA454B">
      <w:pPr>
        <w:numPr>
          <w:ilvl w:val="0"/>
          <w:numId w:val="227"/>
        </w:numPr>
        <w:rPr>
          <w:lang w:val="hu-HU" w:eastAsia="hu-HU"/>
        </w:rPr>
      </w:pPr>
      <w:r w:rsidRPr="00CA454B">
        <w:rPr>
          <w:lang w:val="hu-HU" w:eastAsia="hu-HU"/>
        </w:rPr>
        <w:t xml:space="preserve">ha a forgalmazó nevében nem a törvényes képviselője jár el (küldi meg a csatlakozási kérelmet), akkor csatolni kell a csatlakozási kérelem benyújtására vonatkozóan kitöltött, teljes bizonyító erejű magánokiratba foglalt eseti meghatalmazást elektronikusan hitelesítve (a NAV honlapján közzétett meghatalmazás minta </w:t>
      </w:r>
      <w:hyperlink r:id="rId19" w:history="1">
        <w:r w:rsidRPr="00CA454B">
          <w:rPr>
            <w:rStyle w:val="Hiperhivatkozs"/>
            <w:lang w:val="hu-HU" w:eastAsia="hu-HU"/>
          </w:rPr>
          <w:t>itt érhető el</w:t>
        </w:r>
      </w:hyperlink>
      <w:r w:rsidRPr="00CA454B">
        <w:rPr>
          <w:lang w:val="hu-HU" w:eastAsia="hu-HU"/>
        </w:rPr>
        <w:t>), </w:t>
      </w:r>
    </w:p>
    <w:p w14:paraId="63095501" w14:textId="77777777" w:rsidR="00CA454B" w:rsidRPr="00CA454B" w:rsidRDefault="00CA454B" w:rsidP="00CA454B">
      <w:pPr>
        <w:numPr>
          <w:ilvl w:val="0"/>
          <w:numId w:val="227"/>
        </w:numPr>
        <w:rPr>
          <w:lang w:val="hu-HU" w:eastAsia="hu-HU"/>
        </w:rPr>
      </w:pPr>
      <w:r w:rsidRPr="00CA454B">
        <w:rPr>
          <w:lang w:val="hu-HU" w:eastAsia="hu-HU"/>
        </w:rPr>
        <w:t>kapcsolattartó neve,</w:t>
      </w:r>
    </w:p>
    <w:p w14:paraId="780EE997" w14:textId="77777777" w:rsidR="00CA454B" w:rsidRPr="00CA454B" w:rsidRDefault="00CA454B" w:rsidP="00CA454B">
      <w:pPr>
        <w:numPr>
          <w:ilvl w:val="0"/>
          <w:numId w:val="227"/>
        </w:numPr>
        <w:rPr>
          <w:lang w:val="hu-HU" w:eastAsia="hu-HU"/>
        </w:rPr>
      </w:pPr>
      <w:r w:rsidRPr="00CA454B">
        <w:rPr>
          <w:lang w:val="hu-HU" w:eastAsia="hu-HU"/>
        </w:rPr>
        <w:t>kapcsolattartó e-mail címe,</w:t>
      </w:r>
    </w:p>
    <w:p w14:paraId="6F244B13" w14:textId="77777777" w:rsidR="00CA454B" w:rsidRPr="00CA454B" w:rsidRDefault="00CA454B" w:rsidP="00CA454B">
      <w:pPr>
        <w:numPr>
          <w:ilvl w:val="0"/>
          <w:numId w:val="227"/>
        </w:numPr>
        <w:rPr>
          <w:lang w:val="hu-HU" w:eastAsia="hu-HU"/>
        </w:rPr>
      </w:pPr>
      <w:r w:rsidRPr="00CA454B">
        <w:rPr>
          <w:lang w:val="hu-HU" w:eastAsia="hu-HU"/>
        </w:rPr>
        <w:t>kapcsolattartó telefonszáma,</w:t>
      </w:r>
    </w:p>
    <w:p w14:paraId="5E61169B" w14:textId="77777777" w:rsidR="00CA454B" w:rsidRDefault="00CA454B" w:rsidP="00CA454B">
      <w:pPr>
        <w:numPr>
          <w:ilvl w:val="0"/>
          <w:numId w:val="227"/>
        </w:numPr>
        <w:rPr>
          <w:lang w:val="hu-HU" w:eastAsia="hu-HU"/>
        </w:rPr>
      </w:pPr>
      <w:r w:rsidRPr="00CA454B">
        <w:rPr>
          <w:lang w:val="hu-HU" w:eastAsia="hu-HU"/>
        </w:rPr>
        <w:t xml:space="preserve">annak megjelölése, hogy hardveralapú vagy felhőalapú e-pénztárgép kerül bevizsgálásra, </w:t>
      </w:r>
    </w:p>
    <w:p w14:paraId="28380DA5" w14:textId="3F552161" w:rsidR="006014CA" w:rsidRDefault="006014CA" w:rsidP="00CA454B">
      <w:pPr>
        <w:numPr>
          <w:ilvl w:val="0"/>
          <w:numId w:val="227"/>
        </w:numPr>
        <w:rPr>
          <w:lang w:val="hu-HU" w:eastAsia="hu-HU"/>
        </w:rPr>
      </w:pPr>
      <w:r>
        <w:rPr>
          <w:lang w:val="hu-HU" w:eastAsia="hu-HU"/>
        </w:rPr>
        <w:t>e-pénztárgép megnevezése,</w:t>
      </w:r>
    </w:p>
    <w:p w14:paraId="375E8BA3" w14:textId="16C8618B" w:rsidR="006014CA" w:rsidRPr="00CA454B" w:rsidRDefault="006014CA" w:rsidP="00CA454B">
      <w:pPr>
        <w:numPr>
          <w:ilvl w:val="0"/>
          <w:numId w:val="227"/>
        </w:numPr>
        <w:rPr>
          <w:lang w:val="hu-HU" w:eastAsia="hu-HU"/>
        </w:rPr>
      </w:pPr>
      <w:r>
        <w:rPr>
          <w:lang w:val="hu-HU" w:eastAsia="hu-HU"/>
        </w:rPr>
        <w:t>társadózós e-pénztárgép (igen / nem),</w:t>
      </w:r>
    </w:p>
    <w:p w14:paraId="4DAD1824" w14:textId="2276007F" w:rsidR="00CA454B" w:rsidRPr="00CA454B" w:rsidRDefault="00CA454B" w:rsidP="00CA454B">
      <w:pPr>
        <w:numPr>
          <w:ilvl w:val="0"/>
          <w:numId w:val="227"/>
        </w:numPr>
        <w:rPr>
          <w:lang w:val="hu-HU" w:eastAsia="hu-HU"/>
        </w:rPr>
      </w:pPr>
      <w:r w:rsidRPr="00CA454B">
        <w:rPr>
          <w:lang w:val="hu-HU" w:eastAsia="hu-HU"/>
        </w:rPr>
        <w:t>hardveralapú e-pénztárgép esetén gyártói regisztrációs csv. fájl</w:t>
      </w:r>
      <w:r>
        <w:rPr>
          <w:lang w:val="hu-HU" w:eastAsia="hu-HU"/>
        </w:rPr>
        <w:t>, és annak SHA256 hash értéke</w:t>
      </w:r>
      <w:r w:rsidRPr="00CA454B">
        <w:rPr>
          <w:lang w:val="hu-HU" w:eastAsia="hu-HU"/>
        </w:rPr>
        <w:t>,</w:t>
      </w:r>
    </w:p>
    <w:p w14:paraId="75623ECF" w14:textId="77777777" w:rsidR="00CD59C0" w:rsidRDefault="00013B02" w:rsidP="00CA454B">
      <w:pPr>
        <w:numPr>
          <w:ilvl w:val="0"/>
          <w:numId w:val="227"/>
        </w:numPr>
        <w:rPr>
          <w:lang w:val="hu-HU" w:eastAsia="hu-HU"/>
        </w:rPr>
      </w:pPr>
      <w:r w:rsidRPr="00CA454B">
        <w:rPr>
          <w:lang w:val="hu-HU" w:eastAsia="hu-HU"/>
        </w:rPr>
        <w:t xml:space="preserve">hardveralapú e-pénztárgép esetén </w:t>
      </w:r>
      <w:r w:rsidR="00CA454B" w:rsidRPr="00CA454B">
        <w:rPr>
          <w:lang w:val="hu-HU" w:eastAsia="hu-HU"/>
        </w:rPr>
        <w:t>szoftver</w:t>
      </w:r>
      <w:r w:rsidR="00CD59C0">
        <w:rPr>
          <w:lang w:val="hu-HU" w:eastAsia="hu-HU"/>
        </w:rPr>
        <w:t>adatok</w:t>
      </w:r>
    </w:p>
    <w:p w14:paraId="04840322" w14:textId="53D806E8" w:rsidR="00CA454B" w:rsidRDefault="00CD59C0" w:rsidP="00CD59C0">
      <w:pPr>
        <w:numPr>
          <w:ilvl w:val="1"/>
          <w:numId w:val="227"/>
        </w:numPr>
        <w:rPr>
          <w:lang w:val="hu-HU" w:eastAsia="hu-HU"/>
        </w:rPr>
      </w:pPr>
      <w:r>
        <w:rPr>
          <w:lang w:val="hu-HU" w:eastAsia="hu-HU"/>
        </w:rPr>
        <w:t xml:space="preserve">szoftver </w:t>
      </w:r>
      <w:r w:rsidR="007F4FF5">
        <w:rPr>
          <w:lang w:val="hu-HU" w:eastAsia="hu-HU"/>
        </w:rPr>
        <w:t>binárisa</w:t>
      </w:r>
      <w:r w:rsidR="00CA454B" w:rsidRPr="00CA454B">
        <w:rPr>
          <w:lang w:val="hu-HU" w:eastAsia="hu-HU"/>
        </w:rPr>
        <w:t>, vagy annak elérhetősége</w:t>
      </w:r>
      <w:r w:rsidR="00CA454B">
        <w:rPr>
          <w:lang w:val="hu-HU" w:eastAsia="hu-HU"/>
        </w:rPr>
        <w:t xml:space="preserve"> és annak SHA256 hash értéke</w:t>
      </w:r>
      <w:r w:rsidR="00CA454B" w:rsidRPr="00CA454B">
        <w:rPr>
          <w:lang w:val="hu-HU" w:eastAsia="hu-HU"/>
        </w:rPr>
        <w:t>,</w:t>
      </w:r>
    </w:p>
    <w:p w14:paraId="357C5A98" w14:textId="0F8F5F89" w:rsidR="007F4FF5" w:rsidRDefault="007F4FF5" w:rsidP="00CD59C0">
      <w:pPr>
        <w:numPr>
          <w:ilvl w:val="1"/>
          <w:numId w:val="227"/>
        </w:numPr>
        <w:rPr>
          <w:lang w:val="hu-HU" w:eastAsia="hu-HU"/>
        </w:rPr>
      </w:pPr>
      <w:r>
        <w:rPr>
          <w:lang w:val="hu-HU" w:eastAsia="hu-HU"/>
        </w:rPr>
        <w:t>szoftver darabok mérete (bájtban),</w:t>
      </w:r>
    </w:p>
    <w:p w14:paraId="0FB8A584" w14:textId="06C28CDF" w:rsidR="007F4FF5" w:rsidRDefault="007F4FF5" w:rsidP="00CD59C0">
      <w:pPr>
        <w:numPr>
          <w:ilvl w:val="1"/>
          <w:numId w:val="227"/>
        </w:numPr>
        <w:rPr>
          <w:lang w:val="hu-HU" w:eastAsia="hu-HU"/>
        </w:rPr>
      </w:pPr>
      <w:r>
        <w:rPr>
          <w:lang w:val="hu-HU" w:eastAsia="hu-HU"/>
        </w:rPr>
        <w:t xml:space="preserve">szoftver neve, </w:t>
      </w:r>
    </w:p>
    <w:p w14:paraId="3847F562" w14:textId="20568513" w:rsidR="007F4FF5" w:rsidRDefault="007F4FF5" w:rsidP="00CD59C0">
      <w:pPr>
        <w:numPr>
          <w:ilvl w:val="1"/>
          <w:numId w:val="227"/>
        </w:numPr>
        <w:rPr>
          <w:lang w:val="hu-HU" w:eastAsia="hu-HU"/>
        </w:rPr>
      </w:pPr>
      <w:r>
        <w:rPr>
          <w:lang w:val="hu-HU" w:eastAsia="hu-HU"/>
        </w:rPr>
        <w:t>szoftver azonosító,</w:t>
      </w:r>
    </w:p>
    <w:p w14:paraId="4DDD7FDA" w14:textId="77777777" w:rsidR="00CD59C0" w:rsidRDefault="00CA454B" w:rsidP="00CD59C0">
      <w:pPr>
        <w:numPr>
          <w:ilvl w:val="1"/>
          <w:numId w:val="227"/>
        </w:numPr>
        <w:rPr>
          <w:lang w:val="hu-HU" w:eastAsia="hu-HU"/>
        </w:rPr>
      </w:pPr>
      <w:r w:rsidRPr="00CA454B">
        <w:rPr>
          <w:lang w:val="hu-HU" w:eastAsia="hu-HU"/>
        </w:rPr>
        <w:t xml:space="preserve">szoftver </w:t>
      </w:r>
      <w:r w:rsidR="007F4FF5">
        <w:rPr>
          <w:lang w:val="hu-HU" w:eastAsia="hu-HU"/>
        </w:rPr>
        <w:t>fő</w:t>
      </w:r>
      <w:r w:rsidRPr="00CA454B">
        <w:rPr>
          <w:lang w:val="hu-HU" w:eastAsia="hu-HU"/>
        </w:rPr>
        <w:t>verziószáma</w:t>
      </w:r>
    </w:p>
    <w:p w14:paraId="5778F1F6" w14:textId="016355E3" w:rsidR="00CA454B" w:rsidRPr="00CA454B" w:rsidRDefault="00CD59C0" w:rsidP="00CD59C0">
      <w:pPr>
        <w:numPr>
          <w:ilvl w:val="1"/>
          <w:numId w:val="227"/>
        </w:numPr>
        <w:rPr>
          <w:lang w:val="hu-HU" w:eastAsia="hu-HU"/>
        </w:rPr>
      </w:pPr>
      <w:r>
        <w:rPr>
          <w:lang w:val="hu-HU" w:eastAsia="hu-HU"/>
        </w:rPr>
        <w:t>szoftver utolsó frissítésének ideje</w:t>
      </w:r>
      <w:r w:rsidR="00CA454B" w:rsidRPr="00CA454B">
        <w:rPr>
          <w:lang w:val="hu-HU" w:eastAsia="hu-HU"/>
        </w:rPr>
        <w:t>.</w:t>
      </w:r>
    </w:p>
    <w:p w14:paraId="1B846A59" w14:textId="77777777" w:rsidR="00CA454B" w:rsidRDefault="00CA454B" w:rsidP="008A78BF">
      <w:pPr>
        <w:rPr>
          <w:lang w:eastAsia="hu-HU"/>
        </w:rPr>
      </w:pPr>
    </w:p>
    <w:p w14:paraId="4012A81B" w14:textId="52A324C8" w:rsidR="007F4FF5" w:rsidRDefault="007F4FF5" w:rsidP="008A78BF">
      <w:pPr>
        <w:rPr>
          <w:lang w:eastAsia="hu-HU"/>
        </w:rPr>
      </w:pPr>
      <w:r>
        <w:rPr>
          <w:lang w:eastAsia="hu-HU"/>
        </w:rPr>
        <w:t>A szoftver adatokat olyan formában és megkötésekben szükséges megadni, ahogy az GITHubon publikált xsd-ben megtalálható (</w:t>
      </w:r>
      <w:r w:rsidRPr="007F4FF5">
        <w:rPr>
          <w:lang w:eastAsia="hu-HU"/>
        </w:rPr>
        <w:t>communicationData:SoftwareType</w:t>
      </w:r>
      <w:r>
        <w:rPr>
          <w:lang w:eastAsia="hu-HU"/>
        </w:rPr>
        <w:t>).</w:t>
      </w:r>
    </w:p>
    <w:p w14:paraId="2026DF59" w14:textId="77777777" w:rsidR="007F4FF5" w:rsidRDefault="007F4FF5" w:rsidP="008A78BF">
      <w:pPr>
        <w:rPr>
          <w:lang w:eastAsia="hu-HU"/>
        </w:rPr>
      </w:pPr>
    </w:p>
    <w:p w14:paraId="615D83C9" w14:textId="099A0566" w:rsidR="00CA454B" w:rsidRDefault="00D93902" w:rsidP="008A78BF">
      <w:pPr>
        <w:rPr>
          <w:lang w:eastAsia="hu-HU"/>
        </w:rPr>
      </w:pPr>
      <w:r>
        <w:rPr>
          <w:lang w:eastAsia="hu-HU"/>
        </w:rPr>
        <w:t>A gyártói regisztrációs csv fájl</w:t>
      </w:r>
      <w:r w:rsidR="00565B27">
        <w:rPr>
          <w:lang w:eastAsia="hu-HU"/>
        </w:rPr>
        <w:t xml:space="preserve">nak az alábbi adatokat </w:t>
      </w:r>
      <w:r w:rsidR="00565B27" w:rsidRPr="00565B27">
        <w:rPr>
          <w:b/>
          <w:bCs/>
          <w:u w:val="single"/>
          <w:lang w:eastAsia="hu-HU"/>
        </w:rPr>
        <w:t>vesszővel</w:t>
      </w:r>
      <w:r w:rsidR="00565B27">
        <w:rPr>
          <w:lang w:eastAsia="hu-HU"/>
        </w:rPr>
        <w:t xml:space="preserve"> elválasztva kell </w:t>
      </w:r>
      <w:r>
        <w:rPr>
          <w:lang w:eastAsia="hu-HU"/>
        </w:rPr>
        <w:t>tartalma</w:t>
      </w:r>
      <w:r w:rsidR="00565B27">
        <w:rPr>
          <w:lang w:eastAsia="hu-HU"/>
        </w:rPr>
        <w:t>znia:</w:t>
      </w:r>
      <w:r>
        <w:rPr>
          <w:lang w:eastAsia="hu-HU"/>
        </w:rPr>
        <w:t xml:space="preserve"> </w:t>
      </w:r>
    </w:p>
    <w:p w14:paraId="12126CEA" w14:textId="005EDE6E" w:rsidR="00565B27" w:rsidRPr="00565B27" w:rsidRDefault="00565B27" w:rsidP="00565B27">
      <w:pPr>
        <w:numPr>
          <w:ilvl w:val="0"/>
          <w:numId w:val="227"/>
        </w:numPr>
        <w:rPr>
          <w:lang w:val="hu-HU" w:eastAsia="hu-HU"/>
        </w:rPr>
      </w:pPr>
      <w:r w:rsidRPr="6529E5B2">
        <w:rPr>
          <w:lang w:val="hu-HU" w:eastAsia="hu-HU"/>
        </w:rPr>
        <w:t>AE-be épített GSM egység IMEI szám (</w:t>
      </w:r>
      <w:r w:rsidRPr="6529E5B2">
        <w:rPr>
          <w:lang w:eastAsia="hu-HU"/>
        </w:rPr>
        <w:t>imei)</w:t>
      </w:r>
    </w:p>
    <w:p w14:paraId="67E9098C" w14:textId="5287D762" w:rsidR="00565B27" w:rsidRPr="00565B27" w:rsidRDefault="00565B27" w:rsidP="00565B27">
      <w:pPr>
        <w:numPr>
          <w:ilvl w:val="0"/>
          <w:numId w:val="227"/>
        </w:numPr>
        <w:rPr>
          <w:lang w:val="hu-HU" w:eastAsia="hu-HU"/>
        </w:rPr>
      </w:pPr>
      <w:r w:rsidRPr="00565B27">
        <w:rPr>
          <w:lang w:val="hu-HU" w:eastAsia="hu-HU"/>
        </w:rPr>
        <w:t xml:space="preserve">AE-be épített SIM kártya IMSI szám </w:t>
      </w:r>
      <w:r>
        <w:rPr>
          <w:lang w:val="hu-HU" w:eastAsia="hu-HU"/>
        </w:rPr>
        <w:t>(</w:t>
      </w:r>
      <w:r w:rsidRPr="00010356">
        <w:rPr>
          <w:lang w:val="hu-HU" w:eastAsia="hu-HU"/>
        </w:rPr>
        <w:t>imsi)</w:t>
      </w:r>
    </w:p>
    <w:p w14:paraId="72203711" w14:textId="252E47BF" w:rsidR="00565B27" w:rsidRPr="00565B27" w:rsidRDefault="00565B27" w:rsidP="00565B27">
      <w:pPr>
        <w:numPr>
          <w:ilvl w:val="0"/>
          <w:numId w:val="227"/>
        </w:numPr>
        <w:rPr>
          <w:lang w:val="hu-HU" w:eastAsia="hu-HU"/>
        </w:rPr>
      </w:pPr>
      <w:r w:rsidRPr="00565B27">
        <w:rPr>
          <w:lang w:val="hu-HU" w:eastAsia="hu-HU"/>
        </w:rPr>
        <w:t xml:space="preserve">Gyártó megnevezés </w:t>
      </w:r>
      <w:r>
        <w:rPr>
          <w:lang w:val="hu-HU" w:eastAsia="hu-HU"/>
        </w:rPr>
        <w:t>(</w:t>
      </w:r>
      <w:r w:rsidRPr="00565B27">
        <w:rPr>
          <w:lang w:eastAsia="hu-HU"/>
        </w:rPr>
        <w:t>gyarto</w:t>
      </w:r>
      <w:r>
        <w:rPr>
          <w:lang w:val="hu-HU" w:eastAsia="hu-HU"/>
        </w:rPr>
        <w:t>)</w:t>
      </w:r>
    </w:p>
    <w:p w14:paraId="58ED8701" w14:textId="405EB800" w:rsidR="00565B27" w:rsidRPr="00565B27" w:rsidRDefault="00565B27" w:rsidP="00565B27">
      <w:pPr>
        <w:numPr>
          <w:ilvl w:val="0"/>
          <w:numId w:val="227"/>
        </w:numPr>
        <w:rPr>
          <w:lang w:val="hu-HU" w:eastAsia="hu-HU"/>
        </w:rPr>
      </w:pPr>
      <w:r w:rsidRPr="00565B27">
        <w:rPr>
          <w:lang w:val="hu-HU" w:eastAsia="hu-HU"/>
        </w:rPr>
        <w:t xml:space="preserve">AE gyártói típusnév </w:t>
      </w:r>
      <w:r>
        <w:rPr>
          <w:lang w:val="hu-HU" w:eastAsia="hu-HU"/>
        </w:rPr>
        <w:t>(</w:t>
      </w:r>
      <w:r w:rsidRPr="00565B27">
        <w:rPr>
          <w:lang w:eastAsia="hu-HU"/>
        </w:rPr>
        <w:t>tipus</w:t>
      </w:r>
      <w:r>
        <w:rPr>
          <w:lang w:val="hu-HU" w:eastAsia="hu-HU"/>
        </w:rPr>
        <w:t>)</w:t>
      </w:r>
    </w:p>
    <w:p w14:paraId="2B6106B5" w14:textId="0CC5A15C" w:rsidR="00565B27" w:rsidRPr="00565B27" w:rsidRDefault="00565B27" w:rsidP="00565B27">
      <w:pPr>
        <w:numPr>
          <w:ilvl w:val="0"/>
          <w:numId w:val="227"/>
        </w:numPr>
        <w:rPr>
          <w:lang w:val="hu-HU" w:eastAsia="hu-HU"/>
        </w:rPr>
      </w:pPr>
      <w:r w:rsidRPr="00565B27">
        <w:rPr>
          <w:lang w:val="hu-HU" w:eastAsia="hu-HU"/>
        </w:rPr>
        <w:t xml:space="preserve">AE hardver verzió </w:t>
      </w:r>
      <w:r>
        <w:rPr>
          <w:lang w:val="hu-HU" w:eastAsia="hu-HU"/>
        </w:rPr>
        <w:t>(</w:t>
      </w:r>
      <w:r w:rsidRPr="00565B27">
        <w:rPr>
          <w:lang w:eastAsia="hu-HU"/>
        </w:rPr>
        <w:t>hwversion</w:t>
      </w:r>
      <w:r>
        <w:rPr>
          <w:lang w:val="hu-HU" w:eastAsia="hu-HU"/>
        </w:rPr>
        <w:t>)</w:t>
      </w:r>
    </w:p>
    <w:p w14:paraId="444B2352" w14:textId="14CBF33B" w:rsidR="00565B27" w:rsidRPr="00565B27" w:rsidRDefault="00565B27" w:rsidP="00565B27">
      <w:pPr>
        <w:numPr>
          <w:ilvl w:val="0"/>
          <w:numId w:val="227"/>
        </w:numPr>
        <w:rPr>
          <w:lang w:val="hu-HU" w:eastAsia="hu-HU"/>
        </w:rPr>
      </w:pPr>
      <w:r w:rsidRPr="00565B27">
        <w:rPr>
          <w:lang w:val="hu-HU" w:eastAsia="hu-HU"/>
        </w:rPr>
        <w:t xml:space="preserve">AE egyedi gyártási szám </w:t>
      </w:r>
      <w:r>
        <w:rPr>
          <w:lang w:val="hu-HU" w:eastAsia="hu-HU"/>
        </w:rPr>
        <w:t>(</w:t>
      </w:r>
      <w:r w:rsidRPr="00010356">
        <w:rPr>
          <w:lang w:val="hu-HU" w:eastAsia="hu-HU"/>
        </w:rPr>
        <w:t>serialnum</w:t>
      </w:r>
      <w:r>
        <w:rPr>
          <w:lang w:val="hu-HU" w:eastAsia="hu-HU"/>
        </w:rPr>
        <w:t>)</w:t>
      </w:r>
    </w:p>
    <w:p w14:paraId="1196EB44" w14:textId="6F3EE9BC" w:rsidR="00565B27" w:rsidRPr="00565B27" w:rsidRDefault="00565B27" w:rsidP="00565B27">
      <w:pPr>
        <w:numPr>
          <w:ilvl w:val="0"/>
          <w:numId w:val="227"/>
        </w:numPr>
        <w:rPr>
          <w:lang w:val="hu-HU" w:eastAsia="hu-HU"/>
        </w:rPr>
      </w:pPr>
      <w:r w:rsidRPr="00565B27">
        <w:rPr>
          <w:lang w:val="hu-HU" w:eastAsia="hu-HU"/>
        </w:rPr>
        <w:t xml:space="preserve">AE szoftver megnevezés </w:t>
      </w:r>
      <w:r>
        <w:rPr>
          <w:lang w:val="hu-HU" w:eastAsia="hu-HU"/>
        </w:rPr>
        <w:t>(</w:t>
      </w:r>
      <w:r w:rsidRPr="00565B27">
        <w:rPr>
          <w:lang w:eastAsia="hu-HU"/>
        </w:rPr>
        <w:t>swnev</w:t>
      </w:r>
      <w:r>
        <w:rPr>
          <w:lang w:val="hu-HU" w:eastAsia="hu-HU"/>
        </w:rPr>
        <w:t>)</w:t>
      </w:r>
    </w:p>
    <w:p w14:paraId="65CC4773" w14:textId="5B99C030" w:rsidR="00565B27" w:rsidRPr="00565B27" w:rsidRDefault="00565B27" w:rsidP="00565B27">
      <w:pPr>
        <w:numPr>
          <w:ilvl w:val="0"/>
          <w:numId w:val="227"/>
        </w:numPr>
        <w:rPr>
          <w:lang w:val="hu-HU" w:eastAsia="hu-HU"/>
        </w:rPr>
      </w:pPr>
      <w:r w:rsidRPr="00565B27">
        <w:rPr>
          <w:lang w:val="hu-HU" w:eastAsia="hu-HU"/>
        </w:rPr>
        <w:t xml:space="preserve">AE szoftver verziója </w:t>
      </w:r>
      <w:r>
        <w:rPr>
          <w:lang w:val="hu-HU" w:eastAsia="hu-HU"/>
        </w:rPr>
        <w:t>(</w:t>
      </w:r>
      <w:r w:rsidRPr="00565B27">
        <w:rPr>
          <w:lang w:eastAsia="hu-HU"/>
        </w:rPr>
        <w:t>swversion</w:t>
      </w:r>
      <w:r>
        <w:rPr>
          <w:lang w:val="hu-HU" w:eastAsia="hu-HU"/>
        </w:rPr>
        <w:t>)</w:t>
      </w:r>
    </w:p>
    <w:p w14:paraId="3C3A094D" w14:textId="213192EC" w:rsidR="008A78BF" w:rsidRPr="00565B27" w:rsidRDefault="00565B27" w:rsidP="00565B27">
      <w:pPr>
        <w:numPr>
          <w:ilvl w:val="0"/>
          <w:numId w:val="227"/>
        </w:numPr>
        <w:rPr>
          <w:lang w:val="hu-HU" w:eastAsia="hu-HU"/>
        </w:rPr>
      </w:pPr>
      <w:r w:rsidRPr="00565B27">
        <w:rPr>
          <w:lang w:val="hu-HU" w:eastAsia="hu-HU"/>
        </w:rPr>
        <w:t>GSM szolgáltatást nyújtó megnevezése</w:t>
      </w:r>
      <w:r>
        <w:rPr>
          <w:lang w:val="hu-HU" w:eastAsia="hu-HU"/>
        </w:rPr>
        <w:t xml:space="preserve"> (</w:t>
      </w:r>
      <w:r w:rsidRPr="00010356">
        <w:rPr>
          <w:lang w:val="hu-HU" w:eastAsia="hu-HU"/>
        </w:rPr>
        <w:t>gsmszolgkod</w:t>
      </w:r>
      <w:r>
        <w:rPr>
          <w:lang w:val="hu-HU" w:eastAsia="hu-HU"/>
        </w:rPr>
        <w:t>)</w:t>
      </w:r>
    </w:p>
    <w:p w14:paraId="68130636" w14:textId="77777777" w:rsidR="008A78BF" w:rsidRPr="00010356" w:rsidRDefault="008A78BF" w:rsidP="008A78BF">
      <w:pPr>
        <w:rPr>
          <w:lang w:val="hu-HU" w:eastAsia="hu-HU"/>
        </w:rPr>
      </w:pPr>
    </w:p>
    <w:p w14:paraId="4C0E23F5" w14:textId="25A6A645" w:rsidR="008A78BF" w:rsidRPr="00010356" w:rsidRDefault="00013B02" w:rsidP="008A78BF">
      <w:pPr>
        <w:rPr>
          <w:i/>
          <w:iCs/>
          <w:lang w:val="pt-BR" w:eastAsia="hu-HU"/>
        </w:rPr>
      </w:pPr>
      <w:r w:rsidRPr="00010356">
        <w:rPr>
          <w:i/>
          <w:iCs/>
          <w:lang w:val="pt-BR" w:eastAsia="hu-HU"/>
        </w:rPr>
        <w:t>Példa a gyártói regisztrációs fájlra:</w:t>
      </w:r>
    </w:p>
    <w:p w14:paraId="0A960728" w14:textId="77777777" w:rsidR="00013B02" w:rsidRPr="00013B02" w:rsidRDefault="00013B02" w:rsidP="00013B02">
      <w:pPr>
        <w:rPr>
          <w:i/>
          <w:iCs/>
          <w:lang w:eastAsia="hu-HU"/>
        </w:rPr>
      </w:pPr>
      <w:r w:rsidRPr="00013B02">
        <w:rPr>
          <w:i/>
          <w:iCs/>
          <w:lang w:eastAsia="hu-HU"/>
        </w:rPr>
        <w:t>imei,imsi,gyarto,tipus,hwversion,serialnum,swnev,swversion,gsmszolgkod</w:t>
      </w:r>
    </w:p>
    <w:p w14:paraId="51E3CCD6" w14:textId="0EAA75F9" w:rsidR="00013B02" w:rsidRPr="00013B02" w:rsidRDefault="00013B02" w:rsidP="00013B02">
      <w:pPr>
        <w:rPr>
          <w:i/>
          <w:iCs/>
          <w:lang w:eastAsia="hu-HU"/>
        </w:rPr>
      </w:pPr>
      <w:r w:rsidRPr="00013B02">
        <w:rPr>
          <w:i/>
          <w:iCs/>
          <w:lang w:eastAsia="hu-HU"/>
        </w:rPr>
        <w:t>999777111866449,999777221166446,Gyarto neve,Típus,Hardware version,Serial szám,Software neve,1,SZOLG</w:t>
      </w:r>
    </w:p>
    <w:p w14:paraId="38CBC9FE" w14:textId="77777777" w:rsidR="00565B27" w:rsidRPr="008A78BF" w:rsidRDefault="00565B27" w:rsidP="008A78BF">
      <w:pPr>
        <w:rPr>
          <w:lang w:eastAsia="hu-HU"/>
        </w:rPr>
      </w:pPr>
    </w:p>
    <w:p w14:paraId="68C140E6" w14:textId="0F6FC131" w:rsidR="002200C3" w:rsidRPr="005977A9" w:rsidRDefault="002200C3">
      <w:pPr>
        <w:pStyle w:val="Cmsor2"/>
        <w:rPr>
          <w:lang w:val="en-US"/>
        </w:rPr>
      </w:pPr>
      <w:bookmarkStart w:id="113" w:name="_Toc195566986"/>
      <w:r w:rsidRPr="005977A9">
        <w:rPr>
          <w:lang w:val="en-US"/>
        </w:rPr>
        <w:t>Adózókra vonatkozó használati követelmények</w:t>
      </w:r>
      <w:bookmarkEnd w:id="106"/>
      <w:bookmarkEnd w:id="107"/>
      <w:bookmarkEnd w:id="108"/>
      <w:bookmarkEnd w:id="109"/>
      <w:bookmarkEnd w:id="110"/>
      <w:bookmarkEnd w:id="111"/>
      <w:bookmarkEnd w:id="112"/>
      <w:bookmarkEnd w:id="113"/>
    </w:p>
    <w:p w14:paraId="58E3AA92" w14:textId="6267C6E4" w:rsidR="004B36FE" w:rsidRPr="005977A9" w:rsidRDefault="00723725" w:rsidP="00DA3390">
      <w:pPr>
        <w:jc w:val="both"/>
        <w:rPr>
          <w:rFonts w:asciiTheme="minorHAnsi" w:eastAsiaTheme="minorHAnsi" w:hAnsiTheme="minorHAnsi" w:cstheme="minorHAnsi"/>
          <w:szCs w:val="22"/>
          <w:lang w:eastAsia="en-US"/>
        </w:rPr>
      </w:pPr>
      <w:r w:rsidRPr="005977A9">
        <w:t>Az adózóknak a</w:t>
      </w:r>
      <w:r w:rsidR="00061457" w:rsidRPr="005977A9">
        <w:t>z</w:t>
      </w:r>
      <w:r w:rsidRPr="005977A9">
        <w:t xml:space="preserve"> </w:t>
      </w:r>
      <w:r w:rsidR="00061457" w:rsidRPr="005977A9">
        <w:t>e-</w:t>
      </w:r>
      <w:r w:rsidRPr="005977A9">
        <w:t>pénztárgép üzembe helyezése vagy átszemélyesítése előtt érvényes üzembe helyezési kóddal kell rendelkezni</w:t>
      </w:r>
      <w:r w:rsidR="005568FC" w:rsidRPr="005977A9">
        <w:t>ük</w:t>
      </w:r>
      <w:r w:rsidRPr="005977A9">
        <w:t xml:space="preserve">. </w:t>
      </w:r>
    </w:p>
    <w:p w14:paraId="311375E9" w14:textId="7FE0E96C" w:rsidR="004B36FE" w:rsidRPr="005977A9" w:rsidRDefault="002200C3">
      <w:pPr>
        <w:pStyle w:val="Cmsor2"/>
        <w:rPr>
          <w:lang w:val="en-US"/>
        </w:rPr>
      </w:pPr>
      <w:bookmarkStart w:id="114" w:name="_Toc25262174"/>
      <w:bookmarkStart w:id="115" w:name="_Toc135127576"/>
      <w:bookmarkStart w:id="116" w:name="_Toc138241139"/>
      <w:bookmarkStart w:id="117" w:name="_Toc138749038"/>
      <w:bookmarkStart w:id="118" w:name="_Toc147150758"/>
      <w:bookmarkStart w:id="119" w:name="_Toc167061572"/>
      <w:bookmarkStart w:id="120" w:name="_Toc322115306"/>
      <w:bookmarkStart w:id="121" w:name="_Toc195566987"/>
      <w:r w:rsidRPr="005977A9">
        <w:rPr>
          <w:lang w:val="en-US"/>
        </w:rPr>
        <w:t>A kapcsolódáshoz implementálandó technológiák</w:t>
      </w:r>
      <w:bookmarkEnd w:id="114"/>
      <w:bookmarkEnd w:id="115"/>
      <w:bookmarkEnd w:id="116"/>
      <w:bookmarkEnd w:id="117"/>
      <w:bookmarkEnd w:id="118"/>
      <w:bookmarkEnd w:id="119"/>
      <w:bookmarkEnd w:id="120"/>
      <w:bookmarkEnd w:id="121"/>
    </w:p>
    <w:p w14:paraId="429E3EB4" w14:textId="460EEA5C" w:rsidR="002200C3" w:rsidRPr="005977A9" w:rsidRDefault="000942BA" w:rsidP="00DA3390">
      <w:pPr>
        <w:jc w:val="both"/>
      </w:pPr>
      <w:r w:rsidRPr="005977A9">
        <w:t>A</w:t>
      </w:r>
      <w:r w:rsidR="00C56506" w:rsidRPr="005977A9">
        <w:t>z</w:t>
      </w:r>
      <w:r w:rsidRPr="005977A9">
        <w:t xml:space="preserve"> </w:t>
      </w:r>
      <w:r w:rsidR="00C56506" w:rsidRPr="005977A9">
        <w:t>e-</w:t>
      </w:r>
      <w:r w:rsidRPr="005977A9">
        <w:t>pénztárgépeknek a kapcsolódáshoz a következő technológiákat kell implementálniuk:</w:t>
      </w:r>
    </w:p>
    <w:p w14:paraId="4BD85123" w14:textId="26A379DC" w:rsidR="002200C3" w:rsidRPr="005977A9" w:rsidRDefault="031ADDCA" w:rsidP="006434FB">
      <w:pPr>
        <w:pStyle w:val="Felsorols"/>
      </w:pPr>
      <w:r w:rsidRPr="46920C6E">
        <w:t>HTTPS – Biztonságos HTTP</w:t>
      </w:r>
    </w:p>
    <w:p w14:paraId="1B231FBD" w14:textId="5A212B06" w:rsidR="000942BA" w:rsidRPr="005977A9" w:rsidRDefault="731FE816" w:rsidP="006434FB">
      <w:pPr>
        <w:pStyle w:val="Felsorols"/>
      </w:pPr>
      <w:r w:rsidRPr="46920C6E">
        <w:t>REST API – Adatszolgáltatáshoz szükséges REST interfész</w:t>
      </w:r>
    </w:p>
    <w:p w14:paraId="428C3BDB" w14:textId="1F796E24" w:rsidR="002200C3" w:rsidRPr="005977A9" w:rsidRDefault="031ADDCA" w:rsidP="006434FB">
      <w:pPr>
        <w:pStyle w:val="Felsorols"/>
      </w:pPr>
      <w:r w:rsidRPr="46920C6E">
        <w:t>XML – Kiterjeszthető Jelölő Nyelv</w:t>
      </w:r>
    </w:p>
    <w:p w14:paraId="4C4158DF" w14:textId="5E6A74BE" w:rsidR="006B51FE" w:rsidRPr="005977A9" w:rsidRDefault="00011616" w:rsidP="006434FB">
      <w:pPr>
        <w:pStyle w:val="Felsorols"/>
      </w:pPr>
      <w:r w:rsidRPr="005977A9">
        <w:t xml:space="preserve">Az e-pénztárgép által használandó </w:t>
      </w:r>
      <w:r w:rsidR="002200C3" w:rsidRPr="005977A9">
        <w:t>algoritmusok</w:t>
      </w:r>
      <w:r w:rsidRPr="005977A9">
        <w:t xml:space="preserve"> és szabályozások</w:t>
      </w:r>
    </w:p>
    <w:p w14:paraId="1C765A4A" w14:textId="037291CB" w:rsidR="006B51FE" w:rsidRPr="005977A9" w:rsidRDefault="006B51FE" w:rsidP="00DA3390">
      <w:pPr>
        <w:jc w:val="both"/>
      </w:pPr>
    </w:p>
    <w:p w14:paraId="5D4FC21B" w14:textId="5B24C701" w:rsidR="006B51FE" w:rsidRPr="005977A9" w:rsidRDefault="00011616" w:rsidP="00DA3390">
      <w:pPr>
        <w:jc w:val="both"/>
        <w:rPr>
          <w:rFonts w:asciiTheme="minorHAnsi" w:eastAsiaTheme="minorHAnsi" w:hAnsiTheme="minorHAnsi" w:cstheme="minorHAnsi"/>
          <w:szCs w:val="22"/>
          <w:lang w:eastAsia="en-US"/>
        </w:rPr>
      </w:pPr>
      <w:r w:rsidRPr="005977A9">
        <w:t>Az e-pénztárgép által használandó algoritmusok és szabályozások</w:t>
      </w:r>
      <w:r w:rsidR="006B51FE" w:rsidRPr="005977A9">
        <w:t>:</w:t>
      </w:r>
    </w:p>
    <w:p w14:paraId="08DA1B71" w14:textId="5C2A3BA6" w:rsidR="00624E07" w:rsidRPr="005977A9" w:rsidRDefault="52654BB4" w:rsidP="006434FB">
      <w:pPr>
        <w:pStyle w:val="Felsorols"/>
      </w:pPr>
      <w:r w:rsidRPr="46920C6E">
        <w:t>Hibrid nyilvános kulcsú titkosítás (RFC9180)</w:t>
      </w:r>
    </w:p>
    <w:p w14:paraId="325B714E" w14:textId="54872020" w:rsidR="00624E07" w:rsidRPr="005977A9" w:rsidRDefault="00624E07" w:rsidP="006434FB">
      <w:pPr>
        <w:pStyle w:val="Felsorols"/>
      </w:pPr>
      <w:r w:rsidRPr="005977A9">
        <w:t>Elliptic Curve Integrated Encryption Scheme (SECG,</w:t>
      </w:r>
      <w:r w:rsidR="005568FC" w:rsidRPr="005977A9">
        <w:t xml:space="preserve"> </w:t>
      </w:r>
      <w:r w:rsidRPr="005977A9">
        <w:t>SEC 1)</w:t>
      </w:r>
    </w:p>
    <w:p w14:paraId="696F9AFF" w14:textId="7F04D920" w:rsidR="00624E07" w:rsidRPr="005977A9" w:rsidRDefault="52654BB4" w:rsidP="006434FB">
      <w:pPr>
        <w:pStyle w:val="Felsorols"/>
      </w:pPr>
      <w:r w:rsidRPr="46920C6E">
        <w:t>AES-256 titkosítás (RFC3602)</w:t>
      </w:r>
    </w:p>
    <w:p w14:paraId="262999D5" w14:textId="261A85BF" w:rsidR="00700A9E" w:rsidRPr="005977A9" w:rsidRDefault="5A42E394" w:rsidP="006434FB">
      <w:pPr>
        <w:pStyle w:val="Felsorols"/>
      </w:pPr>
      <w:r w:rsidRPr="46920C6E">
        <w:t>RSA titkosítás</w:t>
      </w:r>
      <w:r w:rsidR="09AB04B8" w:rsidRPr="46920C6E">
        <w:t>, aláírás</w:t>
      </w:r>
      <w:r w:rsidRPr="46920C6E">
        <w:t xml:space="preserve"> (RFC8017)</w:t>
      </w:r>
    </w:p>
    <w:p w14:paraId="214DC1F7" w14:textId="6E86D9B0" w:rsidR="258594FD" w:rsidRPr="005977A9" w:rsidRDefault="2E37B63C" w:rsidP="006434FB">
      <w:pPr>
        <w:pStyle w:val="Felsorols"/>
      </w:pPr>
      <w:r w:rsidRPr="46920C6E">
        <w:t>DER formátumú tanúsítvány (RFC5280)</w:t>
      </w:r>
    </w:p>
    <w:p w14:paraId="1D296AB3" w14:textId="6566A00E" w:rsidR="5B8D133E" w:rsidRPr="00010356" w:rsidRDefault="2E37B63C" w:rsidP="006434FB">
      <w:pPr>
        <w:pStyle w:val="Felsorols"/>
        <w:rPr>
          <w:lang w:val="pt-BR"/>
        </w:rPr>
      </w:pPr>
      <w:r w:rsidRPr="00010356">
        <w:rPr>
          <w:lang w:val="pt-BR"/>
        </w:rPr>
        <w:t>DER formátumú tanúsítvány kérelem (RFC2986)</w:t>
      </w:r>
    </w:p>
    <w:p w14:paraId="732659BF" w14:textId="66FF89E3" w:rsidR="00700A9E" w:rsidRPr="005977A9" w:rsidRDefault="03C8EA01" w:rsidP="006434FB">
      <w:pPr>
        <w:pStyle w:val="Felsorols"/>
      </w:pPr>
      <w:r w:rsidRPr="46920C6E">
        <w:t>PEM formátumú tanúsítvány (RFC7468)</w:t>
      </w:r>
    </w:p>
    <w:p w14:paraId="69A9E4C7" w14:textId="60542A37" w:rsidR="002B77FD" w:rsidRPr="005977A9" w:rsidRDefault="003D0CFD" w:rsidP="006434FB">
      <w:pPr>
        <w:pStyle w:val="Felsorols"/>
      </w:pPr>
      <w:r w:rsidRPr="005977A9">
        <w:t>SHA-256 (RFC6234)</w:t>
      </w:r>
    </w:p>
    <w:p w14:paraId="17E46EF4" w14:textId="72017B35" w:rsidR="00D323D0" w:rsidRPr="005977A9" w:rsidRDefault="00D323D0" w:rsidP="006434FB">
      <w:pPr>
        <w:pStyle w:val="Felsorols"/>
      </w:pPr>
      <w:r w:rsidRPr="005977A9">
        <w:t>SHA3-512</w:t>
      </w:r>
      <w:r w:rsidR="00084C98" w:rsidRPr="005977A9">
        <w:t xml:space="preserve"> </w:t>
      </w:r>
      <w:r w:rsidRPr="005977A9">
        <w:t>(RFC6931)</w:t>
      </w:r>
    </w:p>
    <w:p w14:paraId="0B6E260F" w14:textId="19246623" w:rsidR="008A1C4A" w:rsidRPr="005977A9" w:rsidRDefault="6CCDCDB9" w:rsidP="006434FB">
      <w:pPr>
        <w:pStyle w:val="Felsorols"/>
      </w:pPr>
      <w:r w:rsidRPr="46920C6E">
        <w:t>ECC - Elliptic Curve Crytography (RFC4492)</w:t>
      </w:r>
    </w:p>
    <w:p w14:paraId="5E3C02E6" w14:textId="648FEE86" w:rsidR="1985E71C" w:rsidRPr="005977A9" w:rsidRDefault="05596139" w:rsidP="006434FB">
      <w:pPr>
        <w:pStyle w:val="Felsorols"/>
      </w:pPr>
      <w:r w:rsidRPr="46920C6E">
        <w:t>Determinisztikus ECDSA (RFC6979)</w:t>
      </w:r>
    </w:p>
    <w:p w14:paraId="34FCC730" w14:textId="62E7DCA7" w:rsidR="003A4DB2" w:rsidRPr="005977A9" w:rsidRDefault="003A4DB2" w:rsidP="006434FB">
      <w:pPr>
        <w:pStyle w:val="Felsorols"/>
      </w:pPr>
      <w:r w:rsidRPr="005977A9">
        <w:t>CMS Signed Data (RFC</w:t>
      </w:r>
      <w:r w:rsidR="00A2250F" w:rsidRPr="005977A9">
        <w:t>5652</w:t>
      </w:r>
      <w:r w:rsidRPr="005977A9">
        <w:t>)</w:t>
      </w:r>
    </w:p>
    <w:p w14:paraId="16396E4D" w14:textId="208D65D7" w:rsidR="003D0CFD" w:rsidRPr="005977A9" w:rsidRDefault="09AB04B8" w:rsidP="006434FB">
      <w:pPr>
        <w:pStyle w:val="Felsorols"/>
      </w:pPr>
      <w:r w:rsidRPr="46920C6E">
        <w:t>BASE64 kódolás (RFC3548)</w:t>
      </w:r>
    </w:p>
    <w:p w14:paraId="7BAAE51A" w14:textId="75D8A7C0" w:rsidR="00016222" w:rsidRPr="005977A9" w:rsidRDefault="00016222" w:rsidP="006434FB">
      <w:pPr>
        <w:pStyle w:val="Felsorols"/>
      </w:pPr>
      <w:r w:rsidRPr="005977A9">
        <w:t>GZIP compress/decompress (RFC1952)</w:t>
      </w:r>
    </w:p>
    <w:p w14:paraId="179863CE" w14:textId="3497690C" w:rsidR="00624E07" w:rsidRPr="005977A9" w:rsidRDefault="008A1C4A" w:rsidP="006434FB">
      <w:pPr>
        <w:pStyle w:val="Felsorols"/>
      </w:pPr>
      <w:r w:rsidRPr="005977A9">
        <w:t>XML kanonizálás (</w:t>
      </w:r>
      <w:r w:rsidR="00301D2D" w:rsidRPr="005977A9">
        <w:t>RFC3076</w:t>
      </w:r>
      <w:r w:rsidRPr="005977A9">
        <w:t>)</w:t>
      </w:r>
    </w:p>
    <w:p w14:paraId="4F599E53" w14:textId="14F08874" w:rsidR="002200C3" w:rsidRPr="007A4A62" w:rsidRDefault="00D323D0" w:rsidP="34680D37">
      <w:pPr>
        <w:pStyle w:val="Cmsor2"/>
      </w:pPr>
      <w:bookmarkStart w:id="122" w:name="_Toc147150759"/>
      <w:bookmarkStart w:id="123" w:name="_Toc25262175"/>
      <w:bookmarkStart w:id="124" w:name="_Toc135127577"/>
      <w:bookmarkStart w:id="125" w:name="_Toc138241140"/>
      <w:bookmarkStart w:id="126" w:name="_Toc138749039"/>
      <w:bookmarkStart w:id="127" w:name="_Toc147150760"/>
      <w:bookmarkStart w:id="128" w:name="_Toc167061573"/>
      <w:bookmarkStart w:id="129" w:name="_Toc1664252375"/>
      <w:bookmarkStart w:id="130" w:name="_Toc195566988"/>
      <w:bookmarkEnd w:id="122"/>
      <w:r w:rsidRPr="03BE81FC">
        <w:rPr>
          <w:lang w:val="en-US"/>
        </w:rPr>
        <w:t xml:space="preserve">Az </w:t>
      </w:r>
      <w:r w:rsidR="00C56506" w:rsidRPr="03BE81FC">
        <w:rPr>
          <w:lang w:val="en-US"/>
        </w:rPr>
        <w:t>e-p</w:t>
      </w:r>
      <w:r w:rsidR="006241AB" w:rsidRPr="03BE81FC">
        <w:rPr>
          <w:lang w:val="en-US"/>
        </w:rPr>
        <w:t xml:space="preserve">énztárgép </w:t>
      </w:r>
      <w:r w:rsidRPr="03BE81FC">
        <w:rPr>
          <w:lang w:val="en-US"/>
        </w:rPr>
        <w:t xml:space="preserve">szoftverre </w:t>
      </w:r>
      <w:r w:rsidR="002200C3" w:rsidRPr="03BE81FC">
        <w:rPr>
          <w:lang w:val="en-US"/>
        </w:rPr>
        <w:t xml:space="preserve">vonatkozó </w:t>
      </w:r>
      <w:r w:rsidR="000942BA" w:rsidRPr="03BE81FC">
        <w:rPr>
          <w:lang w:val="en-US"/>
        </w:rPr>
        <w:t xml:space="preserve">technikai </w:t>
      </w:r>
      <w:r w:rsidR="002200C3" w:rsidRPr="03BE81FC">
        <w:rPr>
          <w:lang w:val="en-US"/>
        </w:rPr>
        <w:t>követelmények</w:t>
      </w:r>
      <w:bookmarkEnd w:id="123"/>
      <w:bookmarkEnd w:id="124"/>
      <w:bookmarkEnd w:id="125"/>
      <w:bookmarkEnd w:id="126"/>
      <w:bookmarkEnd w:id="127"/>
      <w:bookmarkEnd w:id="128"/>
      <w:bookmarkEnd w:id="129"/>
      <w:bookmarkEnd w:id="130"/>
    </w:p>
    <w:p w14:paraId="214A4829" w14:textId="089D586D" w:rsidR="003D0CFD" w:rsidRPr="00010356" w:rsidRDefault="000942BA" w:rsidP="00DA3390">
      <w:pPr>
        <w:jc w:val="both"/>
        <w:rPr>
          <w:lang w:val="hu-HU"/>
        </w:rPr>
      </w:pPr>
      <w:r w:rsidRPr="00010356">
        <w:rPr>
          <w:lang w:val="hu-HU"/>
        </w:rPr>
        <w:t>A</w:t>
      </w:r>
      <w:r w:rsidR="00C56506" w:rsidRPr="00010356">
        <w:rPr>
          <w:lang w:val="hu-HU"/>
        </w:rPr>
        <w:t>z</w:t>
      </w:r>
      <w:r w:rsidRPr="00010356">
        <w:rPr>
          <w:lang w:val="hu-HU"/>
        </w:rPr>
        <w:t xml:space="preserve"> </w:t>
      </w:r>
      <w:r w:rsidR="00C56506" w:rsidRPr="00010356">
        <w:rPr>
          <w:lang w:val="hu-HU"/>
        </w:rPr>
        <w:t>e-</w:t>
      </w:r>
      <w:r w:rsidRPr="00010356">
        <w:rPr>
          <w:lang w:val="hu-HU"/>
        </w:rPr>
        <w:t xml:space="preserve">pénztárgép interfészeket az éles környezetben csak a </w:t>
      </w:r>
      <w:r w:rsidR="003471BC" w:rsidRPr="00010356">
        <w:rPr>
          <w:lang w:val="hu-HU"/>
        </w:rPr>
        <w:t xml:space="preserve">NAV </w:t>
      </w:r>
      <w:r w:rsidRPr="00010356">
        <w:rPr>
          <w:lang w:val="hu-HU"/>
        </w:rPr>
        <w:t>által bevizsgált</w:t>
      </w:r>
      <w:r w:rsidR="0070627C" w:rsidRPr="00010356">
        <w:rPr>
          <w:lang w:val="hu-HU"/>
        </w:rPr>
        <w:t xml:space="preserve"> és </w:t>
      </w:r>
      <w:r w:rsidRPr="00010356">
        <w:rPr>
          <w:lang w:val="hu-HU"/>
        </w:rPr>
        <w:t xml:space="preserve">engedélyezett </w:t>
      </w:r>
      <w:r w:rsidR="00C56506" w:rsidRPr="00010356">
        <w:rPr>
          <w:lang w:val="hu-HU"/>
        </w:rPr>
        <w:t>e-</w:t>
      </w:r>
      <w:r w:rsidRPr="00010356">
        <w:rPr>
          <w:lang w:val="hu-HU"/>
        </w:rPr>
        <w:t xml:space="preserve">pénztárgépek vehetik igénybe. </w:t>
      </w:r>
    </w:p>
    <w:p w14:paraId="5A55CCAA" w14:textId="77777777" w:rsidR="006A705F" w:rsidRPr="00010356" w:rsidRDefault="000942BA" w:rsidP="00DA3390">
      <w:pPr>
        <w:jc w:val="both"/>
        <w:rPr>
          <w:lang w:val="hu-HU"/>
        </w:rPr>
      </w:pPr>
      <w:r w:rsidRPr="00010356">
        <w:rPr>
          <w:lang w:val="hu-HU"/>
        </w:rPr>
        <w:t xml:space="preserve">A fejlesztés alatt álló, még nem engedélyezett </w:t>
      </w:r>
      <w:r w:rsidR="00C56506" w:rsidRPr="00010356">
        <w:rPr>
          <w:lang w:val="hu-HU"/>
        </w:rPr>
        <w:t>e-</w:t>
      </w:r>
      <w:r w:rsidRPr="00010356">
        <w:rPr>
          <w:lang w:val="hu-HU"/>
        </w:rPr>
        <w:t>pénztárgép</w:t>
      </w:r>
      <w:r w:rsidR="00723725" w:rsidRPr="00010356">
        <w:rPr>
          <w:lang w:val="hu-HU"/>
        </w:rPr>
        <w:t xml:space="preserve"> típusok</w:t>
      </w:r>
      <w:r w:rsidRPr="00010356">
        <w:rPr>
          <w:lang w:val="hu-HU"/>
        </w:rPr>
        <w:t xml:space="preserve"> csak a teszt környezet szolgáltatásait vehetik igénybe.</w:t>
      </w:r>
    </w:p>
    <w:p w14:paraId="75427B69" w14:textId="77777777" w:rsidR="006A705F" w:rsidRDefault="44FFF5BE" w:rsidP="006434FB">
      <w:pPr>
        <w:pStyle w:val="Cmsor2"/>
      </w:pPr>
      <w:bookmarkStart w:id="131" w:name="_Toc195566989"/>
      <w:r w:rsidRPr="03CBCD27">
        <w:rPr>
          <w:lang w:val="en-US"/>
        </w:rPr>
        <w:t>A vevői alkalmazásra vonatkozó technikai követelmények</w:t>
      </w:r>
      <w:bookmarkEnd w:id="131"/>
    </w:p>
    <w:p w14:paraId="6647FCBA" w14:textId="70132685" w:rsidR="006A705F" w:rsidRPr="00010356" w:rsidRDefault="00D04416" w:rsidP="00DA3390">
      <w:pPr>
        <w:jc w:val="both"/>
        <w:rPr>
          <w:lang w:val="hu-HU"/>
        </w:rPr>
      </w:pPr>
      <w:r w:rsidRPr="00010356">
        <w:rPr>
          <w:lang w:val="hu-HU"/>
        </w:rPr>
        <w:t>A Nyugtatár interfészek</w:t>
      </w:r>
      <w:r w:rsidR="00BA758F" w:rsidRPr="00010356">
        <w:rPr>
          <w:lang w:val="hu-HU"/>
        </w:rPr>
        <w:t>et az éles környezetben kizárólag a NAV által bevizsgált, engedélyezett vevői alkalmazások vehetik igénybe.</w:t>
      </w:r>
    </w:p>
    <w:p w14:paraId="5B335712" w14:textId="1BA18982" w:rsidR="00BA758F" w:rsidRPr="00010356" w:rsidRDefault="00BA758F" w:rsidP="00DA3390">
      <w:pPr>
        <w:jc w:val="both"/>
        <w:rPr>
          <w:lang w:val="hu-HU"/>
        </w:rPr>
      </w:pPr>
      <w:r w:rsidRPr="00010356">
        <w:rPr>
          <w:lang w:val="hu-HU"/>
        </w:rPr>
        <w:t>A fejlesztés alatt álló, még nem engedélyezett vevői alkalmazások csak a teszt</w:t>
      </w:r>
      <w:r w:rsidR="00675E29" w:rsidRPr="00010356">
        <w:rPr>
          <w:lang w:val="hu-HU"/>
        </w:rPr>
        <w:t xml:space="preserve"> </w:t>
      </w:r>
      <w:r w:rsidRPr="00010356">
        <w:rPr>
          <w:lang w:val="hu-HU"/>
        </w:rPr>
        <w:t>környezet szolgáltatásait vehetik igénybe.</w:t>
      </w:r>
    </w:p>
    <w:p w14:paraId="6FCBAB23" w14:textId="6C3C7456" w:rsidR="00315676" w:rsidRPr="00010356" w:rsidRDefault="00315676" w:rsidP="00DA3390">
      <w:pPr>
        <w:jc w:val="both"/>
        <w:rPr>
          <w:rFonts w:asciiTheme="minorHAnsi" w:eastAsiaTheme="minorHAnsi" w:hAnsiTheme="minorHAnsi" w:cstheme="minorHAnsi"/>
          <w:szCs w:val="22"/>
          <w:lang w:val="hu-HU" w:eastAsia="en-US"/>
        </w:rPr>
      </w:pPr>
      <w:r w:rsidRPr="00010356">
        <w:rPr>
          <w:lang w:val="hu-HU"/>
        </w:rPr>
        <w:br w:type="page"/>
      </w:r>
    </w:p>
    <w:p w14:paraId="7371585F" w14:textId="55010137" w:rsidR="002200C3" w:rsidRPr="00010356" w:rsidRDefault="00BA6DA0" w:rsidP="006434FB">
      <w:pPr>
        <w:pStyle w:val="Cmsor1"/>
        <w:rPr>
          <w:lang w:val="pt-BR"/>
        </w:rPr>
      </w:pPr>
      <w:bookmarkStart w:id="132" w:name="_Toc25256208"/>
      <w:bookmarkStart w:id="133" w:name="_Toc135127578"/>
      <w:bookmarkStart w:id="134" w:name="_Toc138241141"/>
      <w:bookmarkStart w:id="135" w:name="_Toc138749040"/>
      <w:bookmarkStart w:id="136" w:name="_Toc147150761"/>
      <w:bookmarkStart w:id="137" w:name="_Toc167061574"/>
      <w:bookmarkStart w:id="138" w:name="_Toc1532232175"/>
      <w:bookmarkStart w:id="139" w:name="_Ref184599663"/>
      <w:bookmarkStart w:id="140" w:name="_Ref185201381"/>
      <w:bookmarkStart w:id="141" w:name="_Toc195566990"/>
      <w:r w:rsidRPr="00010356">
        <w:rPr>
          <w:lang w:val="pt-BR"/>
        </w:rPr>
        <w:t xml:space="preserve">Az </w:t>
      </w:r>
      <w:r w:rsidR="00BA23C4" w:rsidRPr="00010356">
        <w:rPr>
          <w:lang w:val="pt-BR"/>
        </w:rPr>
        <w:t>eReceipt</w:t>
      </w:r>
      <w:r w:rsidR="002200C3" w:rsidRPr="00010356">
        <w:rPr>
          <w:lang w:val="pt-BR"/>
        </w:rPr>
        <w:t xml:space="preserve"> gépi interfész általános ismertetése</w:t>
      </w:r>
      <w:bookmarkEnd w:id="132"/>
      <w:bookmarkEnd w:id="133"/>
      <w:bookmarkEnd w:id="134"/>
      <w:bookmarkEnd w:id="135"/>
      <w:bookmarkEnd w:id="136"/>
      <w:bookmarkEnd w:id="137"/>
      <w:bookmarkEnd w:id="138"/>
      <w:bookmarkEnd w:id="139"/>
      <w:bookmarkEnd w:id="140"/>
      <w:bookmarkEnd w:id="141"/>
    </w:p>
    <w:p w14:paraId="5E581BB0" w14:textId="71656522" w:rsidR="002200C3" w:rsidRPr="005977A9" w:rsidRDefault="002200C3" w:rsidP="00DA3390">
      <w:pPr>
        <w:spacing w:after="165" w:line="259" w:lineRule="auto"/>
        <w:jc w:val="both"/>
        <w:rPr>
          <w:rFonts w:asciiTheme="minorHAnsi" w:eastAsiaTheme="minorHAnsi" w:hAnsiTheme="minorHAnsi" w:cstheme="minorHAnsi"/>
          <w:szCs w:val="22"/>
          <w:lang w:eastAsia="en-US"/>
        </w:rPr>
      </w:pPr>
      <w:r w:rsidRPr="005977A9">
        <w:t>Jelen fejezet az összes szolgáltatásra kiterjedő technikai információkat tartalmaz</w:t>
      </w:r>
      <w:r w:rsidR="00280817" w:rsidRPr="005977A9">
        <w:t>za</w:t>
      </w:r>
      <w:r w:rsidRPr="005977A9">
        <w:t>, az egyes üzleti szolgáltatások részletes leírását</w:t>
      </w:r>
      <w:r w:rsidR="00011BB1" w:rsidRPr="005977A9">
        <w:t xml:space="preserve">, kérés-válasz struktúráját a </w:t>
      </w:r>
      <w:r w:rsidR="0031014F" w:rsidRPr="005977A9">
        <w:t>„</w:t>
      </w:r>
      <w:r w:rsidR="000A386C" w:rsidRPr="009504B0">
        <w:rPr>
          <w:b/>
        </w:rPr>
        <w:fldChar w:fldCharType="begin"/>
      </w:r>
      <w:r w:rsidR="000A386C" w:rsidRPr="006434FB">
        <w:rPr>
          <w:b/>
        </w:rPr>
        <w:instrText xml:space="preserve"> REF _Ref184599800 \h </w:instrText>
      </w:r>
      <w:r w:rsidR="009504B0" w:rsidRPr="006434FB">
        <w:rPr>
          <w:b/>
        </w:rPr>
        <w:instrText xml:space="preserve"> \* MERGEFORMAT</w:instrText>
      </w:r>
      <w:r w:rsidR="009504B0" w:rsidRPr="009504B0">
        <w:rPr>
          <w:b/>
        </w:rPr>
        <w:instrText xml:space="preserve"> </w:instrText>
      </w:r>
      <w:r w:rsidR="000A386C" w:rsidRPr="009504B0">
        <w:rPr>
          <w:b/>
        </w:rPr>
      </w:r>
      <w:r w:rsidR="000A386C" w:rsidRPr="009504B0">
        <w:rPr>
          <w:b/>
        </w:rPr>
        <w:fldChar w:fldCharType="separate"/>
      </w:r>
      <w:ins w:id="142" w:author="Szerző">
        <w:r w:rsidR="007E41D0" w:rsidRPr="00294685">
          <w:rPr>
            <w:b/>
            <w:rPrChange w:id="143" w:author="Szerző">
              <w:rPr/>
            </w:rPrChange>
          </w:rPr>
          <w:t>NAV által az e-pénztárgépeknek biztosított üzleti szolgáltatások</w:t>
        </w:r>
      </w:ins>
      <w:del w:id="144" w:author="Szerző">
        <w:r w:rsidR="000F44AA" w:rsidRPr="000F44AA" w:rsidDel="007E41D0">
          <w:rPr>
            <w:b/>
          </w:rPr>
          <w:delText>NAV által az e-pénztárgépeknek biztosított üzleti szolgáltatások</w:delText>
        </w:r>
      </w:del>
      <w:r w:rsidR="000A386C" w:rsidRPr="009504B0">
        <w:rPr>
          <w:b/>
        </w:rPr>
        <w:fldChar w:fldCharType="end"/>
      </w:r>
      <w:r w:rsidR="0031014F" w:rsidRPr="005977A9">
        <w:rPr>
          <w:b/>
        </w:rPr>
        <w:t>”</w:t>
      </w:r>
      <w:r w:rsidRPr="005977A9">
        <w:t xml:space="preserve"> </w:t>
      </w:r>
      <w:r w:rsidR="003E0DF8">
        <w:t xml:space="preserve">fejezet </w:t>
      </w:r>
      <w:r w:rsidRPr="005977A9">
        <w:t>tartalmazza.</w:t>
      </w:r>
    </w:p>
    <w:p w14:paraId="752B0D6B" w14:textId="3E9379F8" w:rsidR="00060042" w:rsidRPr="005977A9" w:rsidRDefault="00060042">
      <w:pPr>
        <w:pStyle w:val="Cmsor2"/>
        <w:rPr>
          <w:lang w:val="en-US"/>
        </w:rPr>
      </w:pPr>
      <w:bookmarkStart w:id="145" w:name="_Toc135127579"/>
      <w:bookmarkStart w:id="146" w:name="_Toc138241142"/>
      <w:bookmarkStart w:id="147" w:name="_Toc138749041"/>
      <w:bookmarkStart w:id="148" w:name="_Toc147150762"/>
      <w:bookmarkStart w:id="149" w:name="_Toc167061575"/>
      <w:bookmarkStart w:id="150" w:name="_Toc182429003"/>
      <w:bookmarkStart w:id="151" w:name="_Toc195566991"/>
      <w:r w:rsidRPr="005977A9">
        <w:rPr>
          <w:lang w:val="en-US"/>
        </w:rPr>
        <w:t>Az eReceipt adatszolgáltatás folyamata</w:t>
      </w:r>
      <w:bookmarkStart w:id="152" w:name="_Toc25256209"/>
      <w:bookmarkEnd w:id="145"/>
      <w:bookmarkEnd w:id="146"/>
      <w:bookmarkEnd w:id="147"/>
      <w:bookmarkEnd w:id="148"/>
      <w:bookmarkEnd w:id="149"/>
      <w:bookmarkEnd w:id="150"/>
      <w:bookmarkEnd w:id="151"/>
    </w:p>
    <w:p w14:paraId="3EA00157" w14:textId="25523CBB" w:rsidR="00E26F7C" w:rsidRPr="005977A9" w:rsidRDefault="005D16C5" w:rsidP="00DA3390">
      <w:pPr>
        <w:jc w:val="both"/>
        <w:rPr>
          <w:rFonts w:asciiTheme="minorHAnsi" w:eastAsiaTheme="minorHAnsi" w:hAnsiTheme="minorHAnsi" w:cstheme="minorHAnsi"/>
          <w:szCs w:val="22"/>
          <w:lang w:eastAsia="en-US"/>
        </w:rPr>
      </w:pPr>
      <w:r w:rsidRPr="005977A9">
        <w:t xml:space="preserve">Az </w:t>
      </w:r>
      <w:r w:rsidR="00C56506" w:rsidRPr="005977A9">
        <w:t>e-</w:t>
      </w:r>
      <w:r w:rsidR="00E26F7C" w:rsidRPr="005977A9">
        <w:t>pénztárgép üzembe</w:t>
      </w:r>
      <w:r w:rsidR="00011BB1" w:rsidRPr="005977A9">
        <w:t xml:space="preserve"> </w:t>
      </w:r>
      <w:r w:rsidR="00E26F7C" w:rsidRPr="005977A9">
        <w:t>helyezéséhez</w:t>
      </w:r>
      <w:r w:rsidR="00011BB1" w:rsidRPr="005977A9">
        <w:t xml:space="preserve">, illetve </w:t>
      </w:r>
      <w:r w:rsidRPr="005977A9">
        <w:t>átszemélyesítéséhez</w:t>
      </w:r>
      <w:r w:rsidR="00E26F7C" w:rsidRPr="005977A9">
        <w:t xml:space="preserve"> üzembe</w:t>
      </w:r>
      <w:r w:rsidR="00011BB1" w:rsidRPr="005977A9">
        <w:t xml:space="preserve"> </w:t>
      </w:r>
      <w:r w:rsidR="00E26F7C" w:rsidRPr="005977A9">
        <w:t>helyezési</w:t>
      </w:r>
      <w:r w:rsidR="00011BB1" w:rsidRPr="005977A9">
        <w:t xml:space="preserve"> kódot </w:t>
      </w:r>
      <w:r w:rsidR="0009196A" w:rsidRPr="005977A9">
        <w:t xml:space="preserve">kell </w:t>
      </w:r>
      <w:r w:rsidR="00011BB1" w:rsidRPr="005977A9">
        <w:t>igényelni. A</w:t>
      </w:r>
      <w:r w:rsidR="00C56506" w:rsidRPr="005977A9">
        <w:t>z</w:t>
      </w:r>
      <w:r w:rsidR="00011BB1" w:rsidRPr="005977A9">
        <w:t xml:space="preserve"> </w:t>
      </w:r>
      <w:r w:rsidR="00C56506" w:rsidRPr="005977A9">
        <w:t>e-</w:t>
      </w:r>
      <w:r w:rsidR="00E26F7C" w:rsidRPr="005977A9">
        <w:t xml:space="preserve">pénztárgépnek és egyben az adóügyi egységnek egyedi azonosítóval, AP számmal kell rendelkeznie. </w:t>
      </w:r>
    </w:p>
    <w:p w14:paraId="1B604C10" w14:textId="640A2890" w:rsidR="00E26F7C" w:rsidRPr="005977A9" w:rsidRDefault="00E26F7C" w:rsidP="00DA3390">
      <w:pPr>
        <w:jc w:val="both"/>
        <w:rPr>
          <w:rFonts w:asciiTheme="minorHAnsi" w:eastAsiaTheme="minorHAnsi" w:hAnsiTheme="minorHAnsi" w:cstheme="minorHAnsi"/>
          <w:szCs w:val="22"/>
          <w:lang w:eastAsia="en-US"/>
        </w:rPr>
      </w:pPr>
      <w:r w:rsidRPr="005977A9">
        <w:t>Minden e-pénztárgépnek a működés megkezdése előtt meg kell hívnia a</w:t>
      </w:r>
      <w:r w:rsidR="00C56506" w:rsidRPr="005977A9">
        <w:t>z</w:t>
      </w:r>
      <w:r w:rsidRPr="005977A9">
        <w:t xml:space="preserve"> </w:t>
      </w:r>
      <w:r w:rsidR="00F51C8A" w:rsidRPr="005977A9">
        <w:t>eszköz</w:t>
      </w:r>
      <w:r w:rsidRPr="005977A9">
        <w:t>regisztráció szolgáltatást, ennek sikeres végrehajtása után lehet az e-pénztárgépet használni</w:t>
      </w:r>
      <w:r w:rsidR="00C56506" w:rsidRPr="005977A9">
        <w:t xml:space="preserve">. </w:t>
      </w:r>
      <w:r w:rsidR="00B054C5" w:rsidRPr="005977A9">
        <w:t>A r</w:t>
      </w:r>
      <w:r w:rsidR="00C56506" w:rsidRPr="005977A9">
        <w:t>egisztráció folyamata a</w:t>
      </w:r>
      <w:r w:rsidRPr="005977A9">
        <w:t xml:space="preserve"> </w:t>
      </w:r>
      <w:r w:rsidR="00846D1D" w:rsidRPr="005977A9">
        <w:t>„</w:t>
      </w:r>
      <w:r w:rsidR="003E0DF8" w:rsidRPr="00822046">
        <w:rPr>
          <w:b/>
        </w:rPr>
        <w:fldChar w:fldCharType="begin"/>
      </w:r>
      <w:r w:rsidR="003E0DF8" w:rsidRPr="006434FB">
        <w:rPr>
          <w:b/>
        </w:rPr>
        <w:instrText xml:space="preserve"> REF _Ref184599826 \h </w:instrText>
      </w:r>
      <w:r w:rsidR="00822046" w:rsidRPr="006434FB">
        <w:rPr>
          <w:b/>
        </w:rPr>
        <w:instrText xml:space="preserve"> \* MERGEFORMAT </w:instrText>
      </w:r>
      <w:r w:rsidR="003E0DF8" w:rsidRPr="00822046">
        <w:rPr>
          <w:b/>
        </w:rPr>
      </w:r>
      <w:r w:rsidR="003E0DF8" w:rsidRPr="00822046">
        <w:rPr>
          <w:b/>
        </w:rPr>
        <w:fldChar w:fldCharType="separate"/>
      </w:r>
      <w:ins w:id="153" w:author="Szerző">
        <w:r w:rsidR="007E41D0" w:rsidRPr="00294685">
          <w:rPr>
            <w:b/>
            <w:rPrChange w:id="154" w:author="Szerző">
              <w:rPr/>
            </w:rPrChange>
          </w:rPr>
          <w:t>Eszközregisztráció</w:t>
        </w:r>
      </w:ins>
      <w:del w:id="155" w:author="Szerző">
        <w:r w:rsidR="000F44AA" w:rsidRPr="000F44AA" w:rsidDel="007E41D0">
          <w:rPr>
            <w:b/>
          </w:rPr>
          <w:delText>Eszközregisztráció</w:delText>
        </w:r>
      </w:del>
      <w:r w:rsidR="003E0DF8" w:rsidRPr="00822046">
        <w:rPr>
          <w:b/>
        </w:rPr>
        <w:fldChar w:fldCharType="end"/>
      </w:r>
      <w:r w:rsidR="00846D1D" w:rsidRPr="005977A9">
        <w:t>”</w:t>
      </w:r>
      <w:r w:rsidRPr="005977A9">
        <w:t xml:space="preserve"> </w:t>
      </w:r>
      <w:r w:rsidR="003E0DF8">
        <w:t>al</w:t>
      </w:r>
      <w:r w:rsidRPr="005977A9">
        <w:t>fejezet</w:t>
      </w:r>
      <w:r w:rsidR="00F51C8A" w:rsidRPr="005977A9">
        <w:t>ben</w:t>
      </w:r>
      <w:r w:rsidR="00C56506" w:rsidRPr="005977A9">
        <w:t xml:space="preserve"> kerül ismertetésre</w:t>
      </w:r>
      <w:r w:rsidRPr="005977A9">
        <w:t>.</w:t>
      </w:r>
    </w:p>
    <w:p w14:paraId="5852B30A" w14:textId="0341E25B" w:rsidR="00E26F7C" w:rsidRPr="005977A9" w:rsidRDefault="00E26F7C" w:rsidP="00DA3390">
      <w:pPr>
        <w:jc w:val="both"/>
        <w:rPr>
          <w:rFonts w:asciiTheme="minorHAnsi" w:eastAsiaTheme="minorHAnsi" w:hAnsiTheme="minorHAnsi" w:cstheme="minorHAnsi"/>
          <w:szCs w:val="22"/>
          <w:lang w:eastAsia="en-US"/>
        </w:rPr>
      </w:pPr>
      <w:r w:rsidRPr="005977A9">
        <w:t>Az egyes bizonylatokat, a papír alapú bizonylatokról teljesített adatszolgáltatásokat és egyéb adatszolgáltatásokat a NAV</w:t>
      </w:r>
      <w:r w:rsidR="00B054C5" w:rsidRPr="005977A9">
        <w:t>-I</w:t>
      </w:r>
      <w:r w:rsidRPr="005977A9">
        <w:t xml:space="preserve"> felé kell teljesíteni a keletkezést követően azonnal, szinkron módon a </w:t>
      </w:r>
      <w:r w:rsidR="00846D1D" w:rsidRPr="005977A9">
        <w:t>„</w:t>
      </w:r>
      <w:r w:rsidR="00294DA8" w:rsidRPr="00822046">
        <w:rPr>
          <w:b/>
        </w:rPr>
        <w:fldChar w:fldCharType="begin"/>
      </w:r>
      <w:r w:rsidR="00294DA8" w:rsidRPr="006434FB">
        <w:rPr>
          <w:b/>
        </w:rPr>
        <w:instrText xml:space="preserve"> REF _Ref184599874 \h </w:instrText>
      </w:r>
      <w:r w:rsidR="00822046" w:rsidRPr="006434FB">
        <w:rPr>
          <w:b/>
        </w:rPr>
        <w:instrText xml:space="preserve"> \* MERGEFORMAT </w:instrText>
      </w:r>
      <w:r w:rsidR="00294DA8" w:rsidRPr="00822046">
        <w:rPr>
          <w:b/>
        </w:rPr>
      </w:r>
      <w:r w:rsidR="00294DA8" w:rsidRPr="00822046">
        <w:rPr>
          <w:b/>
        </w:rPr>
        <w:fldChar w:fldCharType="separate"/>
      </w:r>
      <w:ins w:id="156" w:author="Szerző">
        <w:r w:rsidR="007E41D0" w:rsidRPr="00294685">
          <w:rPr>
            <w:b/>
            <w:rPrChange w:id="157" w:author="Szerző">
              <w:rPr/>
            </w:rPrChange>
          </w:rPr>
          <w:t>Környezetek elérhetőségei</w:t>
        </w:r>
      </w:ins>
      <w:del w:id="158" w:author="Szerző">
        <w:r w:rsidR="000F44AA" w:rsidRPr="000F44AA" w:rsidDel="007E41D0">
          <w:rPr>
            <w:b/>
          </w:rPr>
          <w:delText>Környezetek elérhetőségei</w:delText>
        </w:r>
      </w:del>
      <w:r w:rsidR="00294DA8" w:rsidRPr="00822046">
        <w:rPr>
          <w:b/>
        </w:rPr>
        <w:fldChar w:fldCharType="end"/>
      </w:r>
      <w:r w:rsidR="00846D1D" w:rsidRPr="005977A9">
        <w:t>”</w:t>
      </w:r>
      <w:r w:rsidRPr="005977A9">
        <w:t xml:space="preserve"> fejezetben környezetenként</w:t>
      </w:r>
      <w:r w:rsidR="00B054C5" w:rsidRPr="005977A9">
        <w:t xml:space="preserve"> meghatározott</w:t>
      </w:r>
      <w:r w:rsidRPr="005977A9">
        <w:t xml:space="preserve"> </w:t>
      </w:r>
      <w:r w:rsidR="00B054C5" w:rsidRPr="005977A9">
        <w:t>végpontok igénybevételével</w:t>
      </w:r>
      <w:r w:rsidRPr="005977A9">
        <w:t>.</w:t>
      </w:r>
    </w:p>
    <w:p w14:paraId="77AB6D6E" w14:textId="35E92AB0" w:rsidR="00E26F7C" w:rsidRPr="005977A9" w:rsidRDefault="00E26F7C" w:rsidP="00DA3390">
      <w:pPr>
        <w:jc w:val="both"/>
        <w:rPr>
          <w:rFonts w:asciiTheme="minorHAnsi" w:eastAsiaTheme="minorHAnsi" w:hAnsiTheme="minorHAnsi" w:cstheme="minorHAnsi"/>
          <w:szCs w:val="22"/>
          <w:lang w:eastAsia="en-US"/>
        </w:rPr>
      </w:pPr>
      <w:r w:rsidRPr="005977A9">
        <w:t xml:space="preserve">A bizonylatokat és adatszolgáltatásokat </w:t>
      </w:r>
      <w:r w:rsidR="00B054C5" w:rsidRPr="005977A9">
        <w:t xml:space="preserve">szolgáltatás hívásonként </w:t>
      </w:r>
      <w:r w:rsidR="0083639F" w:rsidRPr="005977A9">
        <w:t>egyesével</w:t>
      </w:r>
      <w:r w:rsidRPr="005977A9">
        <w:t xml:space="preserve"> kell beküldeni, </w:t>
      </w:r>
      <w:r w:rsidR="00B054C5" w:rsidRPr="005977A9">
        <w:t>a beküldés nem</w:t>
      </w:r>
      <w:r w:rsidRPr="005977A9">
        <w:t xml:space="preserve"> történhet kötegelten.</w:t>
      </w:r>
    </w:p>
    <w:p w14:paraId="06921D42" w14:textId="64BFD55F" w:rsidR="00E26F7C" w:rsidRPr="005977A9" w:rsidRDefault="00E26F7C" w:rsidP="00DA3390">
      <w:pPr>
        <w:jc w:val="both"/>
        <w:rPr>
          <w:rFonts w:asciiTheme="minorHAnsi" w:eastAsiaTheme="minorHAnsi" w:hAnsiTheme="minorHAnsi" w:cstheme="minorHAnsi"/>
          <w:szCs w:val="22"/>
          <w:lang w:eastAsia="en-US"/>
        </w:rPr>
      </w:pPr>
      <w:r w:rsidRPr="005977A9">
        <w:t xml:space="preserve">A különböző környezetekhez különböző tanúsítvány alapú </w:t>
      </w:r>
      <w:r w:rsidR="0009196A" w:rsidRPr="005977A9">
        <w:t>azonosítást (</w:t>
      </w:r>
      <w:r w:rsidRPr="005977A9">
        <w:t>authentikációt</w:t>
      </w:r>
      <w:r w:rsidR="0009196A" w:rsidRPr="005977A9">
        <w:t>)</w:t>
      </w:r>
      <w:r w:rsidRPr="005977A9">
        <w:t xml:space="preserve"> kell alkalmazni, amelynek leírását a</w:t>
      </w:r>
      <w:r w:rsidR="00846D1D" w:rsidRPr="005977A9">
        <w:t>z</w:t>
      </w:r>
      <w:r w:rsidR="008709F7" w:rsidRPr="005977A9">
        <w:t xml:space="preserve"> </w:t>
      </w:r>
      <w:r w:rsidR="00846D1D" w:rsidRPr="005977A9">
        <w:t>„</w:t>
      </w:r>
      <w:r w:rsidR="004E2524" w:rsidRPr="00822046">
        <w:rPr>
          <w:b/>
        </w:rPr>
        <w:fldChar w:fldCharType="begin"/>
      </w:r>
      <w:r w:rsidR="004E2524" w:rsidRPr="006434FB">
        <w:rPr>
          <w:b/>
        </w:rPr>
        <w:instrText xml:space="preserve"> REF _Ref184599900 \h </w:instrText>
      </w:r>
      <w:r w:rsidR="00822046" w:rsidRPr="006434FB">
        <w:rPr>
          <w:b/>
        </w:rPr>
        <w:instrText xml:space="preserve"> \* MERGEFORMAT </w:instrText>
      </w:r>
      <w:r w:rsidR="004E2524" w:rsidRPr="00822046">
        <w:rPr>
          <w:b/>
        </w:rPr>
      </w:r>
      <w:r w:rsidR="004E2524" w:rsidRPr="00822046">
        <w:rPr>
          <w:b/>
        </w:rPr>
        <w:fldChar w:fldCharType="separate"/>
      </w:r>
      <w:ins w:id="159" w:author="Szerző">
        <w:r w:rsidR="007E41D0" w:rsidRPr="00294685">
          <w:rPr>
            <w:b/>
            <w:rPrChange w:id="160" w:author="Szerző">
              <w:rPr/>
            </w:rPrChange>
          </w:rPr>
          <w:t>Authentikáció</w:t>
        </w:r>
      </w:ins>
      <w:del w:id="161" w:author="Szerző">
        <w:r w:rsidR="000F44AA" w:rsidRPr="000F44AA" w:rsidDel="007E41D0">
          <w:rPr>
            <w:b/>
          </w:rPr>
          <w:delText>Authentikáció</w:delText>
        </w:r>
      </w:del>
      <w:r w:rsidR="004E2524" w:rsidRPr="00822046">
        <w:rPr>
          <w:b/>
        </w:rPr>
        <w:fldChar w:fldCharType="end"/>
      </w:r>
      <w:r w:rsidR="00846D1D" w:rsidRPr="005977A9">
        <w:t>”</w:t>
      </w:r>
      <w:r w:rsidRPr="005977A9">
        <w:t xml:space="preserve"> </w:t>
      </w:r>
      <w:r w:rsidR="004E2524">
        <w:t>al</w:t>
      </w:r>
      <w:r w:rsidRPr="005977A9">
        <w:t>fejezet tartalmazza.</w:t>
      </w:r>
    </w:p>
    <w:p w14:paraId="2E79300A" w14:textId="31C0E819" w:rsidR="00E26F7C" w:rsidRPr="005977A9" w:rsidRDefault="00E26F7C" w:rsidP="00DA3390">
      <w:pPr>
        <w:jc w:val="both"/>
        <w:rPr>
          <w:rFonts w:asciiTheme="minorHAnsi" w:eastAsiaTheme="minorHAnsi" w:hAnsiTheme="minorHAnsi" w:cstheme="minorHAnsi"/>
          <w:szCs w:val="22"/>
          <w:lang w:eastAsia="en-US"/>
        </w:rPr>
      </w:pPr>
      <w:r w:rsidRPr="005977A9">
        <w:t xml:space="preserve">A bizonylati adatoknak és adatszolgáltatásoknak aláírva és </w:t>
      </w:r>
      <w:r w:rsidR="00B054C5" w:rsidRPr="005977A9">
        <w:t>azon részeknél</w:t>
      </w:r>
      <w:r w:rsidR="0009196A" w:rsidRPr="005977A9">
        <w:t>,</w:t>
      </w:r>
      <w:r w:rsidR="00B054C5" w:rsidRPr="005977A9">
        <w:t xml:space="preserve"> amelyeknél szükséges</w:t>
      </w:r>
      <w:r w:rsidR="0009196A" w:rsidRPr="005977A9">
        <w:t>,</w:t>
      </w:r>
      <w:r w:rsidR="00B054C5" w:rsidRPr="005977A9">
        <w:t xml:space="preserve"> </w:t>
      </w:r>
      <w:r w:rsidRPr="005977A9">
        <w:t xml:space="preserve">titkosítva kell beérkezniük, </w:t>
      </w:r>
      <w:r w:rsidR="0009196A" w:rsidRPr="005977A9">
        <w:t xml:space="preserve">az aláírás és titkosításra vonatkozó követelmények </w:t>
      </w:r>
      <w:r w:rsidRPr="005977A9">
        <w:t>részletei a</w:t>
      </w:r>
      <w:r w:rsidR="00846D1D" w:rsidRPr="005977A9">
        <w:t>z</w:t>
      </w:r>
      <w:r w:rsidR="00E663B6" w:rsidRPr="005977A9">
        <w:t xml:space="preserve"> </w:t>
      </w:r>
      <w:r w:rsidR="00846D1D" w:rsidRPr="005977A9">
        <w:t>„</w:t>
      </w:r>
      <w:r w:rsidR="004E2524" w:rsidRPr="00FB015A">
        <w:rPr>
          <w:b/>
        </w:rPr>
        <w:fldChar w:fldCharType="begin"/>
      </w:r>
      <w:r w:rsidR="004E2524" w:rsidRPr="006434FB">
        <w:rPr>
          <w:b/>
        </w:rPr>
        <w:instrText xml:space="preserve"> REF _Ref184599922 \h </w:instrText>
      </w:r>
      <w:r w:rsidR="00FB015A" w:rsidRPr="006434FB">
        <w:rPr>
          <w:b/>
        </w:rPr>
        <w:instrText xml:space="preserve"> \* MERGEFORMAT</w:instrText>
      </w:r>
      <w:r w:rsidR="00FB015A" w:rsidRPr="00FB015A">
        <w:rPr>
          <w:b/>
        </w:rPr>
        <w:instrText xml:space="preserve"> </w:instrText>
      </w:r>
      <w:r w:rsidR="004E2524" w:rsidRPr="00FB015A">
        <w:rPr>
          <w:b/>
        </w:rPr>
      </w:r>
      <w:r w:rsidR="004E2524" w:rsidRPr="00FB015A">
        <w:rPr>
          <w:b/>
        </w:rPr>
        <w:fldChar w:fldCharType="separate"/>
      </w:r>
      <w:ins w:id="162" w:author="Szerző">
        <w:r w:rsidR="007E41D0" w:rsidRPr="00294685">
          <w:rPr>
            <w:b/>
            <w:rPrChange w:id="163" w:author="Szerző">
              <w:rPr/>
            </w:rPrChange>
          </w:rPr>
          <w:t>Aláírás képzése</w:t>
        </w:r>
      </w:ins>
      <w:del w:id="164" w:author="Szerző">
        <w:r w:rsidR="000F44AA" w:rsidRPr="000F44AA" w:rsidDel="007E41D0">
          <w:rPr>
            <w:b/>
          </w:rPr>
          <w:delText>Aláírás képzése</w:delText>
        </w:r>
      </w:del>
      <w:r w:rsidR="004E2524" w:rsidRPr="00FB015A">
        <w:rPr>
          <w:b/>
        </w:rPr>
        <w:fldChar w:fldCharType="end"/>
      </w:r>
      <w:r w:rsidR="00846D1D" w:rsidRPr="005977A9">
        <w:t>”</w:t>
      </w:r>
      <w:r w:rsidRPr="005977A9">
        <w:t xml:space="preserve"> és </w:t>
      </w:r>
      <w:r w:rsidR="00846D1D" w:rsidRPr="005977A9">
        <w:t>a „</w:t>
      </w:r>
      <w:r w:rsidR="004E2524" w:rsidRPr="00FB015A">
        <w:rPr>
          <w:b/>
        </w:rPr>
        <w:fldChar w:fldCharType="begin"/>
      </w:r>
      <w:r w:rsidR="004E2524" w:rsidRPr="006434FB">
        <w:rPr>
          <w:b/>
        </w:rPr>
        <w:instrText xml:space="preserve"> REF _Ref184599935 \h </w:instrText>
      </w:r>
      <w:r w:rsidR="00FB015A" w:rsidRPr="006434FB">
        <w:rPr>
          <w:b/>
        </w:rPr>
        <w:instrText xml:space="preserve"> \* MERGEFORMAT</w:instrText>
      </w:r>
      <w:r w:rsidR="00FB015A" w:rsidRPr="00FB015A">
        <w:rPr>
          <w:b/>
        </w:rPr>
        <w:instrText xml:space="preserve"> </w:instrText>
      </w:r>
      <w:r w:rsidR="004E2524" w:rsidRPr="00FB015A">
        <w:rPr>
          <w:b/>
        </w:rPr>
      </w:r>
      <w:r w:rsidR="004E2524" w:rsidRPr="00FB015A">
        <w:rPr>
          <w:b/>
        </w:rPr>
        <w:fldChar w:fldCharType="separate"/>
      </w:r>
      <w:ins w:id="165" w:author="Szerző">
        <w:r w:rsidR="007E41D0" w:rsidRPr="00294685">
          <w:rPr>
            <w:b/>
            <w:rPrChange w:id="166" w:author="Szerző">
              <w:rPr/>
            </w:rPrChange>
          </w:rPr>
          <w:t>Titkosítás</w:t>
        </w:r>
      </w:ins>
      <w:del w:id="167" w:author="Szerző">
        <w:r w:rsidR="000F44AA" w:rsidRPr="000F44AA" w:rsidDel="007E41D0">
          <w:rPr>
            <w:b/>
          </w:rPr>
          <w:delText>Titkosítás</w:delText>
        </w:r>
      </w:del>
      <w:r w:rsidR="004E2524" w:rsidRPr="00FB015A">
        <w:rPr>
          <w:b/>
        </w:rPr>
        <w:fldChar w:fldCharType="end"/>
      </w:r>
      <w:r w:rsidR="00846D1D" w:rsidRPr="005977A9">
        <w:t>”</w:t>
      </w:r>
      <w:r w:rsidRPr="005977A9">
        <w:t xml:space="preserve"> </w:t>
      </w:r>
      <w:r w:rsidR="004E2524">
        <w:t>al</w:t>
      </w:r>
      <w:r w:rsidRPr="005977A9">
        <w:t>fejezetek</w:t>
      </w:r>
      <w:r w:rsidR="0009196A" w:rsidRPr="005977A9">
        <w:t>ben kerül</w:t>
      </w:r>
      <w:r w:rsidR="0054648F" w:rsidRPr="005977A9">
        <w:t>nek</w:t>
      </w:r>
      <w:r w:rsidR="0009196A" w:rsidRPr="005977A9">
        <w:t xml:space="preserve"> ismertetésre.</w:t>
      </w:r>
    </w:p>
    <w:p w14:paraId="750FE6F2" w14:textId="77777777" w:rsidR="00624E07" w:rsidRPr="005977A9" w:rsidRDefault="00624E07" w:rsidP="00DA3390">
      <w:pPr>
        <w:jc w:val="both"/>
      </w:pPr>
    </w:p>
    <w:p w14:paraId="53A6B536" w14:textId="6AE87BC3" w:rsidR="00E26F7C" w:rsidRPr="005977A9" w:rsidRDefault="00E26F7C" w:rsidP="00DA3390">
      <w:pPr>
        <w:jc w:val="both"/>
        <w:rPr>
          <w:rFonts w:asciiTheme="minorHAnsi" w:eastAsiaTheme="minorHAnsi" w:hAnsiTheme="minorHAnsi" w:cstheme="minorHAnsi"/>
          <w:szCs w:val="22"/>
          <w:lang w:eastAsia="en-US"/>
        </w:rPr>
      </w:pPr>
      <w:r w:rsidRPr="005977A9">
        <w:t>A NAV-</w:t>
      </w:r>
      <w:r w:rsidR="0009196A" w:rsidRPr="005977A9">
        <w:t>I-he</w:t>
      </w:r>
      <w:r w:rsidRPr="005977A9">
        <w:t>z történt bizonylat</w:t>
      </w:r>
      <w:r w:rsidR="00616936" w:rsidRPr="005977A9">
        <w:t>ok</w:t>
      </w:r>
      <w:r w:rsidRPr="005977A9">
        <w:t xml:space="preserve"> és adatszolgáltatás</w:t>
      </w:r>
      <w:r w:rsidR="00616936" w:rsidRPr="005977A9">
        <w:t>ok</w:t>
      </w:r>
      <w:r w:rsidRPr="005977A9">
        <w:t xml:space="preserve"> beküldésének eredményéről technológiailag sikeres vagy sikertelen választ kap </w:t>
      </w:r>
      <w:r w:rsidR="00616936" w:rsidRPr="005977A9">
        <w:t xml:space="preserve">vissza </w:t>
      </w:r>
      <w:r w:rsidR="00223109" w:rsidRPr="005977A9">
        <w:t>a</w:t>
      </w:r>
      <w:r w:rsidR="0009196A" w:rsidRPr="005977A9">
        <w:t>z</w:t>
      </w:r>
      <w:r w:rsidR="00223109" w:rsidRPr="005977A9">
        <w:t xml:space="preserve"> </w:t>
      </w:r>
      <w:r w:rsidR="0009196A" w:rsidRPr="005977A9">
        <w:t>e-</w:t>
      </w:r>
      <w:r w:rsidRPr="005977A9">
        <w:t>pénztárgép.</w:t>
      </w:r>
      <w:r w:rsidR="00223109" w:rsidRPr="005977A9">
        <w:t xml:space="preserve"> </w:t>
      </w:r>
      <w:r w:rsidR="00766563" w:rsidRPr="005977A9">
        <w:t xml:space="preserve">A sikertelen válaszok kezelése </w:t>
      </w:r>
      <w:r w:rsidR="001F4E8E" w:rsidRPr="005977A9">
        <w:t xml:space="preserve">a </w:t>
      </w:r>
      <w:r w:rsidR="00766563" w:rsidRPr="005977A9">
        <w:t>„</w:t>
      </w:r>
      <w:r w:rsidR="0063727B" w:rsidRPr="00822046">
        <w:rPr>
          <w:b/>
        </w:rPr>
        <w:fldChar w:fldCharType="begin"/>
      </w:r>
      <w:r w:rsidR="0063727B" w:rsidRPr="006434FB">
        <w:rPr>
          <w:b/>
        </w:rPr>
        <w:instrText xml:space="preserve"> REF _Ref184599968 \h </w:instrText>
      </w:r>
      <w:r w:rsidR="00822046" w:rsidRPr="006434FB">
        <w:rPr>
          <w:b/>
        </w:rPr>
        <w:instrText xml:space="preserve"> \* MERGEFORMAT </w:instrText>
      </w:r>
      <w:r w:rsidR="0063727B" w:rsidRPr="00822046">
        <w:rPr>
          <w:b/>
        </w:rPr>
      </w:r>
      <w:r w:rsidR="0063727B" w:rsidRPr="00822046">
        <w:rPr>
          <w:b/>
        </w:rPr>
        <w:fldChar w:fldCharType="separate"/>
      </w:r>
      <w:ins w:id="168" w:author="Szerző">
        <w:r w:rsidR="007E41D0" w:rsidRPr="00294685">
          <w:rPr>
            <w:b/>
            <w:rPrChange w:id="169" w:author="Szerző">
              <w:rPr/>
            </w:rPrChange>
          </w:rPr>
          <w:t>Hibakezelés</w:t>
        </w:r>
      </w:ins>
      <w:del w:id="170" w:author="Szerző">
        <w:r w:rsidR="000F44AA" w:rsidRPr="000F44AA" w:rsidDel="007E41D0">
          <w:rPr>
            <w:b/>
          </w:rPr>
          <w:delText>Hibakezelés</w:delText>
        </w:r>
      </w:del>
      <w:r w:rsidR="0063727B" w:rsidRPr="00822046">
        <w:rPr>
          <w:b/>
        </w:rPr>
        <w:fldChar w:fldCharType="end"/>
      </w:r>
      <w:r w:rsidR="00766563" w:rsidRPr="005977A9">
        <w:t>”</w:t>
      </w:r>
      <w:r w:rsidR="00223109" w:rsidRPr="005977A9">
        <w:t xml:space="preserve"> fejezetbe</w:t>
      </w:r>
      <w:r w:rsidR="00AF3D2E" w:rsidRPr="005977A9">
        <w:t>n kerül ismertetésre</w:t>
      </w:r>
      <w:r w:rsidR="00223109" w:rsidRPr="005977A9">
        <w:t>.</w:t>
      </w:r>
    </w:p>
    <w:p w14:paraId="5354FF04" w14:textId="0613785F" w:rsidR="00C42F21" w:rsidRPr="005977A9" w:rsidRDefault="00682284" w:rsidP="00DA3390">
      <w:pPr>
        <w:jc w:val="both"/>
        <w:rPr>
          <w:rFonts w:asciiTheme="minorHAnsi" w:eastAsiaTheme="minorHAnsi" w:hAnsiTheme="minorHAnsi" w:cstheme="minorHAnsi"/>
          <w:szCs w:val="22"/>
          <w:lang w:eastAsia="en-US"/>
        </w:rPr>
      </w:pPr>
      <w:r w:rsidRPr="005977A9">
        <w:t>Az üzleti adattartalom ellenőrzése a bizonylatok és adatszolgáltatások befogadása után történik csak meg, ezért az üzleti hibákról nem történik visszajelzés a</w:t>
      </w:r>
      <w:r w:rsidR="00F51C8A" w:rsidRPr="005977A9">
        <w:t>z</w:t>
      </w:r>
      <w:r w:rsidRPr="005977A9">
        <w:t xml:space="preserve"> </w:t>
      </w:r>
      <w:r w:rsidR="00F51C8A" w:rsidRPr="005977A9">
        <w:t>e-</w:t>
      </w:r>
      <w:r w:rsidRPr="005977A9">
        <w:t xml:space="preserve">pénztárgép felé. </w:t>
      </w:r>
    </w:p>
    <w:p w14:paraId="58785606" w14:textId="5C303FEA" w:rsidR="002200C3" w:rsidRPr="005977A9" w:rsidRDefault="002200C3" w:rsidP="74D59A5B">
      <w:pPr>
        <w:pStyle w:val="Cmsor2"/>
        <w:rPr>
          <w:lang w:val="en-US"/>
        </w:rPr>
      </w:pPr>
      <w:bookmarkStart w:id="171" w:name="_Toc25256218"/>
      <w:bookmarkStart w:id="172" w:name="_Toc135127580"/>
      <w:bookmarkStart w:id="173" w:name="_Toc138241143"/>
      <w:bookmarkStart w:id="174" w:name="_Toc138749042"/>
      <w:bookmarkStart w:id="175" w:name="_Toc147150763"/>
      <w:bookmarkStart w:id="176" w:name="_Toc167061576"/>
      <w:bookmarkStart w:id="177" w:name="_Toc1590582164"/>
      <w:bookmarkStart w:id="178" w:name="_Ref184599922"/>
      <w:bookmarkStart w:id="179" w:name="_Ref187884017"/>
      <w:bookmarkStart w:id="180" w:name="_Ref187884245"/>
      <w:bookmarkStart w:id="181" w:name="_Ref187884395"/>
      <w:bookmarkStart w:id="182" w:name="_Ref187884834"/>
      <w:bookmarkStart w:id="183" w:name="_Ref187884930"/>
      <w:bookmarkStart w:id="184" w:name="_Toc195566992"/>
      <w:bookmarkEnd w:id="152"/>
      <w:r w:rsidRPr="005977A9">
        <w:rPr>
          <w:lang w:val="en-US"/>
        </w:rPr>
        <w:t>A</w:t>
      </w:r>
      <w:r w:rsidR="00747374" w:rsidRPr="005977A9">
        <w:rPr>
          <w:lang w:val="en-US"/>
        </w:rPr>
        <w:t>láírás képzése</w:t>
      </w:r>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1B88F6D4" w14:textId="2F919103" w:rsidR="00016CEE" w:rsidRPr="005977A9" w:rsidRDefault="00B93F9B" w:rsidP="00DA3390">
      <w:pPr>
        <w:jc w:val="both"/>
      </w:pPr>
      <w:r w:rsidRPr="005977A9">
        <w:t>A</w:t>
      </w:r>
      <w:r w:rsidR="00C56506" w:rsidRPr="005977A9">
        <w:t>z</w:t>
      </w:r>
      <w:r w:rsidR="00DA369E" w:rsidRPr="005977A9">
        <w:t xml:space="preserve"> </w:t>
      </w:r>
      <w:r w:rsidR="00C56506" w:rsidRPr="005977A9">
        <w:t>e-</w:t>
      </w:r>
      <w:r w:rsidR="00DA369E" w:rsidRPr="005977A9">
        <w:t>pénztárgépeknek a bizonylat</w:t>
      </w:r>
      <w:r w:rsidR="009054DB" w:rsidRPr="005977A9">
        <w:t>ot, annak mellékletét és</w:t>
      </w:r>
      <w:r w:rsidR="00DA369E" w:rsidRPr="005977A9">
        <w:t xml:space="preserve"> adatszolgáltatási részét, a vevőnek bi</w:t>
      </w:r>
      <w:r w:rsidR="009A090D" w:rsidRPr="005977A9">
        <w:t>ztosított pénzmozgás bizonylatokat</w:t>
      </w:r>
      <w:r w:rsidR="005D16C5" w:rsidRPr="005977A9">
        <w:t>,</w:t>
      </w:r>
      <w:r w:rsidR="00DA369E" w:rsidRPr="005977A9">
        <w:t xml:space="preserve"> továbbá a vevő számára nem átadandó bizonylatok</w:t>
      </w:r>
      <w:r w:rsidR="00862171" w:rsidRPr="005977A9">
        <w:t>at</w:t>
      </w:r>
      <w:r w:rsidR="00DA369E" w:rsidRPr="005977A9">
        <w:t xml:space="preserve"> digitális aláírással kell ellátni. A digitális aláírás</w:t>
      </w:r>
      <w:r w:rsidR="00016CEE" w:rsidRPr="005977A9">
        <w:t xml:space="preserve"> biztosít</w:t>
      </w:r>
      <w:r w:rsidR="0054648F" w:rsidRPr="005977A9">
        <w:t>ja</w:t>
      </w:r>
      <w:r w:rsidR="00DA369E" w:rsidRPr="005977A9">
        <w:t xml:space="preserve"> az </w:t>
      </w:r>
      <w:r w:rsidR="00016CEE" w:rsidRPr="005977A9">
        <w:t xml:space="preserve">üzenetekben levő </w:t>
      </w:r>
      <w:r w:rsidR="00DA369E" w:rsidRPr="005977A9">
        <w:t xml:space="preserve">információk hitelességét, sértetlenségét és eredetiségét. Az aláírás alkalmazása lehetővé teszi az üzenet küldőjének azonosítását, </w:t>
      </w:r>
      <w:r w:rsidR="009A090D" w:rsidRPr="005977A9">
        <w:t>továbbá</w:t>
      </w:r>
      <w:r w:rsidR="00DA369E" w:rsidRPr="005977A9">
        <w:t xml:space="preserve"> biztosítja, hogy az üzenet tartalma nem változott meg </w:t>
      </w:r>
      <w:r w:rsidR="00016CEE" w:rsidRPr="005977A9">
        <w:t>a beküldés során.</w:t>
      </w:r>
    </w:p>
    <w:p w14:paraId="7E74E971" w14:textId="77777777" w:rsidR="0005237E" w:rsidRPr="005977A9" w:rsidRDefault="0005237E" w:rsidP="00DA3390">
      <w:pPr>
        <w:jc w:val="both"/>
      </w:pPr>
    </w:p>
    <w:p w14:paraId="65040E42" w14:textId="5445D10F" w:rsidR="002D3F7A" w:rsidRPr="005977A9" w:rsidRDefault="00016CEE" w:rsidP="00DA3390">
      <w:pPr>
        <w:jc w:val="both"/>
      </w:pPr>
      <w:r w:rsidRPr="005977A9">
        <w:rPr>
          <w:b/>
        </w:rPr>
        <w:t xml:space="preserve">Minden </w:t>
      </w:r>
      <w:r w:rsidR="009054DB" w:rsidRPr="005977A9">
        <w:rPr>
          <w:b/>
        </w:rPr>
        <w:t>e-</w:t>
      </w:r>
      <w:r w:rsidRPr="005977A9">
        <w:rPr>
          <w:b/>
        </w:rPr>
        <w:t xml:space="preserve">pénztárgépnek AP számonként egyedi aláírókulccsal kell rendelkeznie, amelyet </w:t>
      </w:r>
      <w:r w:rsidR="00EC3204" w:rsidRPr="005977A9">
        <w:rPr>
          <w:b/>
        </w:rPr>
        <w:t>a regisztrációs folyamat során igényel a NAV-I-től</w:t>
      </w:r>
      <w:r w:rsidRPr="005977A9">
        <w:rPr>
          <w:b/>
        </w:rPr>
        <w:t>.</w:t>
      </w:r>
      <w:r w:rsidR="00542E24" w:rsidRPr="005977A9">
        <w:t xml:space="preserve"> A NAV az </w:t>
      </w:r>
      <w:r w:rsidR="00B83B7C" w:rsidRPr="005977A9">
        <w:t>aláírásra</w:t>
      </w:r>
      <w:r w:rsidR="00542E24" w:rsidRPr="005977A9">
        <w:t xml:space="preserve"> használandó tanúsítványt az e-pénztárgép által összeállított, x.509 formátumú tanúsítványkérés (Certificate Signing Request – CSR) alapján a NAV-I rendszer</w:t>
      </w:r>
      <w:r w:rsidR="00E02CB7" w:rsidRPr="005977A9">
        <w:t>é</w:t>
      </w:r>
      <w:r w:rsidR="00542E24" w:rsidRPr="005977A9">
        <w:t>n keresztül bocsátja ki.</w:t>
      </w:r>
    </w:p>
    <w:p w14:paraId="251AA4EB" w14:textId="77777777" w:rsidR="00B83B7C" w:rsidRPr="005977A9" w:rsidRDefault="00B83B7C" w:rsidP="00DA3390">
      <w:pPr>
        <w:jc w:val="both"/>
      </w:pPr>
    </w:p>
    <w:p w14:paraId="4A1E9E29" w14:textId="2E677B24" w:rsidR="0054647C" w:rsidRPr="00010356" w:rsidRDefault="0054647C" w:rsidP="0054647C">
      <w:pPr>
        <w:jc w:val="both"/>
        <w:rPr>
          <w:lang w:val="pt-BR"/>
        </w:rPr>
      </w:pPr>
      <w:r w:rsidRPr="005977A9">
        <w:t xml:space="preserve">Az aláíró tanúsítvány biztonságos tárolásról az adóügyi egységnek illetve a felhőalapú e-pénztárgép </w:t>
      </w:r>
      <w:r w:rsidR="007453B8" w:rsidRPr="005977A9">
        <w:t>esetén a FAM-nak</w:t>
      </w:r>
      <w:r w:rsidRPr="005977A9">
        <w:t xml:space="preserve"> kell gondoskodni. </w:t>
      </w:r>
      <w:r w:rsidR="0025421D" w:rsidRPr="005977A9">
        <w:t>Hardveralapú e-pénztárgép esetén a</w:t>
      </w:r>
      <w:r w:rsidRPr="005977A9">
        <w:t>z</w:t>
      </w:r>
      <w:r w:rsidR="00DD62AD" w:rsidRPr="005977A9">
        <w:t xml:space="preserve"> adóügyi egységnek az</w:t>
      </w:r>
      <w:r w:rsidRPr="005977A9">
        <w:t xml:space="preserve"> aláíró tanúsítványt jelszóval ellátott hardveres kulcstárolóban kell elhelyezni. </w:t>
      </w:r>
      <w:r w:rsidRPr="00010356">
        <w:rPr>
          <w:lang w:val="pt-BR"/>
        </w:rPr>
        <w:t>Az aláíró tanúsítvány privát kulcsa nem hagyhatja el a hardveres kulcstároló elemet.</w:t>
      </w:r>
    </w:p>
    <w:p w14:paraId="13A65A06" w14:textId="77777777" w:rsidR="0054647C" w:rsidRPr="00010356" w:rsidRDefault="0054647C" w:rsidP="0054647C">
      <w:pPr>
        <w:jc w:val="both"/>
        <w:rPr>
          <w:lang w:val="pt-BR"/>
        </w:rPr>
      </w:pPr>
    </w:p>
    <w:p w14:paraId="36734647" w14:textId="328294AC" w:rsidR="0054647C" w:rsidRPr="005977A9" w:rsidRDefault="0054647C" w:rsidP="0054647C">
      <w:pPr>
        <w:jc w:val="both"/>
      </w:pPr>
      <w:r w:rsidRPr="005977A9">
        <w:t xml:space="preserve">Az aláíró tanúsítványok érvényességi ideje a kibocsájtástól számított két év plusz 30 nap. Az aláíró tanúsítvány lejárati idejének elérése előtt 30 nappal az e-pénztárgépnek új aláíró tanúsítványt kell igényelnie, hogy az általa kiállított bizonylatok </w:t>
      </w:r>
      <w:r w:rsidR="00541417" w:rsidRPr="005977A9">
        <w:t>hitelesítése</w:t>
      </w:r>
      <w:r w:rsidR="006211FF" w:rsidRPr="005977A9">
        <w:t xml:space="preserve"> folyamatos legyen</w:t>
      </w:r>
      <w:r w:rsidRPr="005977A9">
        <w:t xml:space="preserve">. Az új </w:t>
      </w:r>
      <w:r w:rsidR="006211FF" w:rsidRPr="005977A9">
        <w:t xml:space="preserve">aláíró </w:t>
      </w:r>
      <w:r w:rsidRPr="005977A9">
        <w:t xml:space="preserve">tanúsítvány igénylése a </w:t>
      </w:r>
      <w:r w:rsidRPr="005977A9">
        <w:rPr>
          <w:b/>
        </w:rPr>
        <w:t>„</w:t>
      </w:r>
      <w:r w:rsidR="00F716EC" w:rsidRPr="009C4DDC">
        <w:rPr>
          <w:b/>
        </w:rPr>
        <w:fldChar w:fldCharType="begin"/>
      </w:r>
      <w:r w:rsidR="00F716EC" w:rsidRPr="009C4DDC">
        <w:rPr>
          <w:b/>
        </w:rPr>
        <w:instrText xml:space="preserve"> REF _Ref184600018 \h </w:instrText>
      </w:r>
      <w:r w:rsidR="009C4DDC" w:rsidRPr="006434FB">
        <w:rPr>
          <w:b/>
        </w:rPr>
        <w:instrText xml:space="preserve"> \* MERGEFORMAT</w:instrText>
      </w:r>
      <w:r w:rsidR="009C4DDC" w:rsidRPr="009C4DDC">
        <w:rPr>
          <w:b/>
        </w:rPr>
        <w:instrText xml:space="preserve"> </w:instrText>
      </w:r>
      <w:r w:rsidR="00F716EC" w:rsidRPr="009C4DDC">
        <w:rPr>
          <w:b/>
        </w:rPr>
      </w:r>
      <w:r w:rsidR="00F716EC" w:rsidRPr="009C4DDC">
        <w:rPr>
          <w:b/>
        </w:rPr>
        <w:fldChar w:fldCharType="separate"/>
      </w:r>
      <w:ins w:id="185" w:author="Szerző">
        <w:r w:rsidR="007E41D0" w:rsidRPr="00294685">
          <w:rPr>
            <w:b/>
            <w:rPrChange w:id="186" w:author="Szerző">
              <w:rPr/>
            </w:rPrChange>
          </w:rPr>
          <w:t>Tanúsítványok megújítása</w:t>
        </w:r>
      </w:ins>
      <w:del w:id="187" w:author="Szerző">
        <w:r w:rsidR="000F44AA" w:rsidRPr="000F44AA" w:rsidDel="007E41D0">
          <w:rPr>
            <w:b/>
          </w:rPr>
          <w:delText>Tanúsítványok megújítása</w:delText>
        </w:r>
      </w:del>
      <w:r w:rsidR="00F716EC" w:rsidRPr="009C4DDC">
        <w:rPr>
          <w:b/>
        </w:rPr>
        <w:fldChar w:fldCharType="end"/>
      </w:r>
      <w:r w:rsidRPr="005977A9">
        <w:rPr>
          <w:b/>
        </w:rPr>
        <w:t>”</w:t>
      </w:r>
      <w:r w:rsidRPr="005977A9">
        <w:t xml:space="preserve"> szolgáltatáson keresztül történik.</w:t>
      </w:r>
    </w:p>
    <w:p w14:paraId="7F5BE26A" w14:textId="77777777" w:rsidR="0054647C" w:rsidRPr="005977A9" w:rsidRDefault="0054647C" w:rsidP="0054647C">
      <w:pPr>
        <w:jc w:val="both"/>
      </w:pPr>
    </w:p>
    <w:p w14:paraId="0309E76F" w14:textId="1ED90C22" w:rsidR="0054647C" w:rsidRPr="005977A9" w:rsidRDefault="0054647C" w:rsidP="0054647C">
      <w:pPr>
        <w:jc w:val="both"/>
        <w:rPr>
          <w:rFonts w:asciiTheme="minorHAnsi" w:eastAsiaTheme="minorHAnsi" w:hAnsiTheme="minorHAnsi" w:cstheme="minorHAnsi"/>
          <w:szCs w:val="22"/>
          <w:lang w:eastAsia="en-US"/>
        </w:rPr>
      </w:pPr>
      <w:r w:rsidRPr="005977A9">
        <w:t xml:space="preserve">A teszt és éles környezetben különböző </w:t>
      </w:r>
      <w:r w:rsidR="006211FF" w:rsidRPr="005977A9">
        <w:t xml:space="preserve">aláíró </w:t>
      </w:r>
      <w:r w:rsidRPr="005977A9">
        <w:t>tanúsítványok használandók. Egy e-pénztárgép csak egyféle tanúsítvánnyal rendelkezhet, teszt tanúsítvány nem cserélhető le élesre, illetve éles tanúsítvány tesztre.</w:t>
      </w:r>
    </w:p>
    <w:p w14:paraId="6FE07657" w14:textId="77777777" w:rsidR="00B83B7C" w:rsidRPr="005977A9" w:rsidRDefault="00B83B7C" w:rsidP="00DA3390">
      <w:pPr>
        <w:jc w:val="both"/>
      </w:pPr>
    </w:p>
    <w:p w14:paraId="7831D039" w14:textId="77777777" w:rsidR="00C510F3" w:rsidRPr="00010356" w:rsidRDefault="00C510F3" w:rsidP="00DA3390">
      <w:pPr>
        <w:jc w:val="both"/>
        <w:rPr>
          <w:rFonts w:asciiTheme="minorHAnsi" w:eastAsiaTheme="minorHAnsi" w:hAnsiTheme="minorHAnsi" w:cstheme="minorHAnsi"/>
          <w:szCs w:val="22"/>
          <w:lang w:val="pt-BR" w:eastAsia="en-US"/>
        </w:rPr>
      </w:pPr>
      <w:r w:rsidRPr="00010356">
        <w:rPr>
          <w:lang w:val="pt-BR"/>
        </w:rPr>
        <w:t>A digitális aláírás folyamatának a lépései:</w:t>
      </w:r>
    </w:p>
    <w:p w14:paraId="12D36D71" w14:textId="4605B321" w:rsidR="00521CF4" w:rsidRPr="005977A9" w:rsidRDefault="00AD4FBA" w:rsidP="006434FB">
      <w:pPr>
        <w:pStyle w:val="Felsorols"/>
      </w:pPr>
      <w:r w:rsidRPr="005977A9">
        <w:t xml:space="preserve">Digitális </w:t>
      </w:r>
      <w:r w:rsidR="0054648F" w:rsidRPr="005977A9">
        <w:t xml:space="preserve">aláírással </w:t>
      </w:r>
      <w:r w:rsidR="00016CEE" w:rsidRPr="005977A9">
        <w:t xml:space="preserve">kell </w:t>
      </w:r>
      <w:r w:rsidRPr="005977A9">
        <w:t>ellátni a „</w:t>
      </w:r>
      <w:r w:rsidR="00282403" w:rsidRPr="006434FB">
        <w:rPr>
          <w:b/>
          <w:bCs/>
        </w:rPr>
        <w:fldChar w:fldCharType="begin"/>
      </w:r>
      <w:r w:rsidR="00282403" w:rsidRPr="006434FB">
        <w:rPr>
          <w:b/>
          <w:bCs/>
        </w:rPr>
        <w:instrText xml:space="preserve"> REF _Ref184600044 \h </w:instrText>
      </w:r>
      <w:r w:rsidR="009C4DDC">
        <w:rPr>
          <w:b/>
          <w:bCs/>
        </w:rPr>
        <w:instrText xml:space="preserve"> \* MERGEFORMAT</w:instrText>
      </w:r>
      <w:r w:rsidR="009C4DDC" w:rsidRPr="002A5570">
        <w:rPr>
          <w:b/>
        </w:rPr>
        <w:instrText xml:space="preserve"> </w:instrText>
      </w:r>
      <w:r w:rsidR="00282403" w:rsidRPr="006434FB">
        <w:rPr>
          <w:b/>
          <w:bCs/>
        </w:rPr>
      </w:r>
      <w:r w:rsidR="00282403" w:rsidRPr="006434FB">
        <w:rPr>
          <w:b/>
          <w:bCs/>
        </w:rPr>
        <w:fldChar w:fldCharType="separate"/>
      </w:r>
      <w:ins w:id="188" w:author="Szerző">
        <w:r w:rsidR="007E41D0" w:rsidRPr="00294685">
          <w:rPr>
            <w:b/>
            <w:bCs/>
            <w:rPrChange w:id="189" w:author="Szerző">
              <w:rPr/>
            </w:rPrChange>
          </w:rPr>
          <w:t>Bizonylat fogadás</w:t>
        </w:r>
      </w:ins>
      <w:del w:id="190" w:author="Szerző">
        <w:r w:rsidR="000F44AA" w:rsidRPr="000F44AA" w:rsidDel="007E41D0">
          <w:rPr>
            <w:b/>
            <w:bCs/>
          </w:rPr>
          <w:delText>Bizonylat fogadás</w:delText>
        </w:r>
      </w:del>
      <w:r w:rsidR="00282403" w:rsidRPr="006434FB">
        <w:rPr>
          <w:b/>
          <w:bCs/>
        </w:rPr>
        <w:fldChar w:fldCharType="end"/>
      </w:r>
      <w:r w:rsidRPr="005977A9">
        <w:t>” és a „</w:t>
      </w:r>
      <w:r w:rsidR="00282403" w:rsidRPr="006434FB">
        <w:rPr>
          <w:b/>
          <w:bCs/>
        </w:rPr>
        <w:fldChar w:fldCharType="begin"/>
      </w:r>
      <w:r w:rsidR="00282403" w:rsidRPr="006434FB">
        <w:rPr>
          <w:b/>
          <w:bCs/>
        </w:rPr>
        <w:instrText xml:space="preserve"> REF _Ref184600058 \h </w:instrText>
      </w:r>
      <w:r w:rsidR="009C4DDC">
        <w:rPr>
          <w:b/>
          <w:bCs/>
        </w:rPr>
        <w:instrText xml:space="preserve"> \* MERGEFORMAT</w:instrText>
      </w:r>
      <w:r w:rsidR="009C4DDC" w:rsidRPr="002A5570">
        <w:rPr>
          <w:b/>
        </w:rPr>
        <w:instrText xml:space="preserve"> </w:instrText>
      </w:r>
      <w:r w:rsidR="00282403" w:rsidRPr="006434FB">
        <w:rPr>
          <w:b/>
          <w:bCs/>
        </w:rPr>
      </w:r>
      <w:r w:rsidR="00282403" w:rsidRPr="006434FB">
        <w:rPr>
          <w:b/>
          <w:bCs/>
        </w:rPr>
        <w:fldChar w:fldCharType="separate"/>
      </w:r>
      <w:ins w:id="191" w:author="Szerző">
        <w:r w:rsidR="007E41D0" w:rsidRPr="00294685">
          <w:rPr>
            <w:b/>
            <w:bCs/>
            <w:rPrChange w:id="192" w:author="Szerző">
              <w:rPr/>
            </w:rPrChange>
          </w:rPr>
          <w:t>Riport fogadás</w:t>
        </w:r>
      </w:ins>
      <w:del w:id="193" w:author="Szerző">
        <w:r w:rsidR="000F44AA" w:rsidRPr="000F44AA" w:rsidDel="007E41D0">
          <w:rPr>
            <w:b/>
            <w:bCs/>
          </w:rPr>
          <w:delText>Riport fogadás</w:delText>
        </w:r>
      </w:del>
      <w:r w:rsidR="00282403" w:rsidRPr="006434FB">
        <w:rPr>
          <w:b/>
          <w:bCs/>
        </w:rPr>
        <w:fldChar w:fldCharType="end"/>
      </w:r>
      <w:r w:rsidRPr="005977A9">
        <w:t xml:space="preserve">” </w:t>
      </w:r>
      <w:r w:rsidR="00282403">
        <w:t>al</w:t>
      </w:r>
      <w:r w:rsidRPr="005977A9">
        <w:t>fejezetben ismer</w:t>
      </w:r>
      <w:r w:rsidR="0054648F" w:rsidRPr="005977A9">
        <w:t>t</w:t>
      </w:r>
      <w:r w:rsidRPr="005977A9">
        <w:t>etet</w:t>
      </w:r>
      <w:r w:rsidR="0054648F" w:rsidRPr="005977A9">
        <w:t>t</w:t>
      </w:r>
      <w:r w:rsidRPr="005977A9">
        <w:t xml:space="preserve"> </w:t>
      </w:r>
      <w:r w:rsidR="00FD1605" w:rsidRPr="005977A9">
        <w:t xml:space="preserve">üzleti </w:t>
      </w:r>
      <w:r w:rsidRPr="005977A9">
        <w:t>adatokat.</w:t>
      </w:r>
      <w:r w:rsidR="00FD1605" w:rsidRPr="005977A9">
        <w:t xml:space="preserve"> </w:t>
      </w:r>
    </w:p>
    <w:p w14:paraId="61966072" w14:textId="6665AD7B" w:rsidR="00C64A8E" w:rsidRPr="005977A9" w:rsidRDefault="00C64A8E" w:rsidP="006434FB">
      <w:pPr>
        <w:pStyle w:val="Felsorols"/>
      </w:pPr>
      <w:r w:rsidRPr="005977A9">
        <w:t>A digitális aláírás a</w:t>
      </w:r>
      <w:r w:rsidR="00F622F4" w:rsidRPr="005977A9">
        <w:t xml:space="preserve"> dokumentumok és riportok beküldése előtt, a</w:t>
      </w:r>
      <w:r w:rsidRPr="005977A9">
        <w:t xml:space="preserve"> szolgáltatások hívás</w:t>
      </w:r>
      <w:r w:rsidR="00F622F4" w:rsidRPr="005977A9">
        <w:t xml:space="preserve">át </w:t>
      </w:r>
      <w:r w:rsidRPr="005977A9">
        <w:t>megelőző utolsó lépés.</w:t>
      </w:r>
    </w:p>
    <w:p w14:paraId="2D560C00" w14:textId="39DEBB52" w:rsidR="00FD1605" w:rsidRPr="005977A9" w:rsidRDefault="00FD1605" w:rsidP="006434FB">
      <w:pPr>
        <w:pStyle w:val="Felsorols"/>
      </w:pPr>
      <w:r w:rsidRPr="005977A9">
        <w:t xml:space="preserve">A </w:t>
      </w:r>
      <w:r w:rsidR="00E471A3" w:rsidRPr="005977A9">
        <w:t>„</w:t>
      </w:r>
      <w:r w:rsidR="00282403" w:rsidRPr="006434FB">
        <w:rPr>
          <w:b/>
        </w:rPr>
        <w:fldChar w:fldCharType="begin"/>
      </w:r>
      <w:r w:rsidR="00282403" w:rsidRPr="006434FB">
        <w:rPr>
          <w:b/>
        </w:rPr>
        <w:instrText xml:space="preserve"> REF _Ref184600079 \h </w:instrText>
      </w:r>
      <w:r w:rsidR="005873BA" w:rsidRPr="006434FB">
        <w:rPr>
          <w:b/>
        </w:rPr>
        <w:instrText xml:space="preserve"> \* MERGEFORMAT </w:instrText>
      </w:r>
      <w:r w:rsidR="00282403" w:rsidRPr="006434FB">
        <w:rPr>
          <w:b/>
        </w:rPr>
      </w:r>
      <w:r w:rsidR="00282403" w:rsidRPr="006434FB">
        <w:rPr>
          <w:b/>
        </w:rPr>
        <w:fldChar w:fldCharType="separate"/>
      </w:r>
      <w:ins w:id="194" w:author="Szerző">
        <w:r w:rsidR="007E41D0" w:rsidRPr="00294685">
          <w:rPr>
            <w:b/>
            <w:rPrChange w:id="195" w:author="Szerző">
              <w:rPr/>
            </w:rPrChange>
          </w:rPr>
          <w:t>Bizonylat fogadás</w:t>
        </w:r>
      </w:ins>
      <w:del w:id="196" w:author="Szerző">
        <w:r w:rsidR="000F44AA" w:rsidRPr="000F44AA" w:rsidDel="007E41D0">
          <w:rPr>
            <w:b/>
          </w:rPr>
          <w:delText>Bizonylat fogadás</w:delText>
        </w:r>
      </w:del>
      <w:r w:rsidR="00282403" w:rsidRPr="006434FB">
        <w:rPr>
          <w:b/>
        </w:rPr>
        <w:fldChar w:fldCharType="end"/>
      </w:r>
      <w:r w:rsidR="00E471A3" w:rsidRPr="005977A9">
        <w:t>” és „</w:t>
      </w:r>
      <w:r w:rsidR="00282403" w:rsidRPr="006434FB">
        <w:rPr>
          <w:b/>
        </w:rPr>
        <w:fldChar w:fldCharType="begin"/>
      </w:r>
      <w:r w:rsidR="00282403" w:rsidRPr="006434FB">
        <w:rPr>
          <w:b/>
        </w:rPr>
        <w:instrText xml:space="preserve"> REF _Ref184600092 \h </w:instrText>
      </w:r>
      <w:r w:rsidR="005873BA" w:rsidRPr="006434FB">
        <w:rPr>
          <w:b/>
        </w:rPr>
        <w:instrText xml:space="preserve"> \* MERGEFORMAT </w:instrText>
      </w:r>
      <w:r w:rsidR="00282403" w:rsidRPr="006434FB">
        <w:rPr>
          <w:b/>
        </w:rPr>
      </w:r>
      <w:r w:rsidR="00282403" w:rsidRPr="006434FB">
        <w:rPr>
          <w:b/>
        </w:rPr>
        <w:fldChar w:fldCharType="separate"/>
      </w:r>
      <w:ins w:id="197" w:author="Szerző">
        <w:r w:rsidR="007E41D0" w:rsidRPr="00294685">
          <w:rPr>
            <w:b/>
            <w:rPrChange w:id="198" w:author="Szerző">
              <w:rPr/>
            </w:rPrChange>
          </w:rPr>
          <w:t>Riport fogadás</w:t>
        </w:r>
      </w:ins>
      <w:del w:id="199" w:author="Szerző">
        <w:r w:rsidR="000F44AA" w:rsidRPr="000F44AA" w:rsidDel="007E41D0">
          <w:rPr>
            <w:b/>
          </w:rPr>
          <w:delText>Riport fogadás</w:delText>
        </w:r>
      </w:del>
      <w:r w:rsidR="00282403" w:rsidRPr="006434FB">
        <w:rPr>
          <w:b/>
        </w:rPr>
        <w:fldChar w:fldCharType="end"/>
      </w:r>
      <w:r w:rsidR="00E471A3" w:rsidRPr="005977A9">
        <w:t>”</w:t>
      </w:r>
      <w:r w:rsidRPr="005977A9">
        <w:t xml:space="preserve"> fejezetben bemutatott folyamat</w:t>
      </w:r>
      <w:r w:rsidR="00E471A3" w:rsidRPr="005977A9">
        <w:t xml:space="preserve"> eredményeként előálló </w:t>
      </w:r>
      <w:r w:rsidRPr="005977A9">
        <w:t>base64</w:t>
      </w:r>
      <w:r w:rsidR="00E471A3" w:rsidRPr="005977A9">
        <w:t xml:space="preserve">-ben kódolt </w:t>
      </w:r>
      <w:r w:rsidRPr="005977A9">
        <w:t>adatot kell borítékba helyezés előtt digitálisan aláírni.</w:t>
      </w:r>
      <w:r w:rsidR="00AD4FBA" w:rsidRPr="005977A9">
        <w:t xml:space="preserve"> </w:t>
      </w:r>
    </w:p>
    <w:p w14:paraId="3AE34251" w14:textId="799CA5F7" w:rsidR="00AD4FBA" w:rsidRPr="005977A9" w:rsidRDefault="00971275" w:rsidP="006434FB">
      <w:pPr>
        <w:pStyle w:val="Felsorols"/>
      </w:pPr>
      <w:r w:rsidRPr="005977A9">
        <w:t>Digitális aláírással</w:t>
      </w:r>
      <w:r w:rsidR="00B93F9B" w:rsidRPr="005977A9">
        <w:t xml:space="preserve"> kell </w:t>
      </w:r>
      <w:r w:rsidRPr="005977A9">
        <w:t xml:space="preserve">ellátni minden az API-ban </w:t>
      </w:r>
      <w:r w:rsidR="00775C8B" w:rsidRPr="005977A9">
        <w:t xml:space="preserve">beküldött </w:t>
      </w:r>
      <w:r w:rsidRPr="005977A9">
        <w:t>borítékot függetlenül attól, hogy a borítékba helyezendő adat titkosítással vagy anélkül állt elő.</w:t>
      </w:r>
    </w:p>
    <w:p w14:paraId="708BA966" w14:textId="4768C5CB" w:rsidR="00C64A8E" w:rsidRPr="005977A9" w:rsidRDefault="00C64A8E" w:rsidP="006434FB">
      <w:pPr>
        <w:pStyle w:val="Felsorols"/>
      </w:pPr>
      <w:r w:rsidRPr="005977A9">
        <w:t>A digitális aláírás</w:t>
      </w:r>
      <w:r w:rsidR="00545C92" w:rsidRPr="005977A9">
        <w:t>t</w:t>
      </w:r>
      <w:r w:rsidRPr="005977A9">
        <w:t xml:space="preserve"> a </w:t>
      </w:r>
      <w:r w:rsidR="00502630" w:rsidRPr="005977A9">
        <w:t>NAV</w:t>
      </w:r>
      <w:r w:rsidR="00D721E0" w:rsidRPr="005977A9">
        <w:t>-I-n keresztül</w:t>
      </w:r>
      <w:r w:rsidR="00502630" w:rsidRPr="005977A9">
        <w:t xml:space="preserve"> kiadott aláíró tanúsítvánnyal</w:t>
      </w:r>
      <w:r w:rsidR="00B93F9B" w:rsidRPr="005977A9">
        <w:t xml:space="preserve"> kell </w:t>
      </w:r>
      <w:r w:rsidRPr="005977A9">
        <w:t xml:space="preserve">végrehajtani. </w:t>
      </w:r>
    </w:p>
    <w:p w14:paraId="356F6209" w14:textId="0C79A411" w:rsidR="00C64A8E" w:rsidRPr="005977A9" w:rsidRDefault="00521CF4" w:rsidP="006434FB">
      <w:pPr>
        <w:pStyle w:val="Felsorols"/>
      </w:pPr>
      <w:r w:rsidRPr="005977A9">
        <w:t xml:space="preserve">Az </w:t>
      </w:r>
      <w:r w:rsidR="00C64A8E" w:rsidRPr="005977A9">
        <w:t>aláírás</w:t>
      </w:r>
      <w:r w:rsidR="00545C92" w:rsidRPr="005977A9">
        <w:t>t</w:t>
      </w:r>
      <w:r w:rsidRPr="005977A9">
        <w:t xml:space="preserve"> az </w:t>
      </w:r>
      <w:r w:rsidR="00AE6EE0" w:rsidRPr="005977A9">
        <w:t xml:space="preserve">előállított </w:t>
      </w:r>
      <w:r w:rsidR="00C64A8E" w:rsidRPr="005977A9">
        <w:t>base64 információ alapján képzett SHA</w:t>
      </w:r>
      <w:r w:rsidR="003259A3" w:rsidRPr="005977A9">
        <w:t>-</w:t>
      </w:r>
      <w:r w:rsidR="00C64A8E" w:rsidRPr="005977A9">
        <w:t>256 hash alapján kell képezni</w:t>
      </w:r>
      <w:r w:rsidR="009B6B16" w:rsidRPr="005977A9">
        <w:t xml:space="preserve">, a privát kulcs </w:t>
      </w:r>
      <w:r w:rsidR="007C4FB8" w:rsidRPr="005977A9">
        <w:t>felhasználásával</w:t>
      </w:r>
      <w:r w:rsidR="009B6B16" w:rsidRPr="005977A9">
        <w:t>.</w:t>
      </w:r>
    </w:p>
    <w:p w14:paraId="2C9EAC53" w14:textId="19E18BE4" w:rsidR="00214501" w:rsidRPr="005977A9" w:rsidRDefault="007C4FB8" w:rsidP="006434FB">
      <w:pPr>
        <w:pStyle w:val="Felsorols"/>
      </w:pPr>
      <w:r w:rsidRPr="005977A9">
        <w:t>Az aláírás eredményét „Signed</w:t>
      </w:r>
      <w:r w:rsidR="32F80DD1" w:rsidRPr="005977A9">
        <w:t>Document</w:t>
      </w:r>
      <w:r w:rsidRPr="005977A9">
        <w:t>EnvelopeType</w:t>
      </w:r>
      <w:r w:rsidR="48A08A7B" w:rsidRPr="005977A9">
        <w:t>”/”SignedReportEnvelopeType</w:t>
      </w:r>
      <w:r w:rsidRPr="005977A9">
        <w:t xml:space="preserve">”-ban kell tárolni, ahol </w:t>
      </w:r>
      <w:r w:rsidR="00C11DF6" w:rsidRPr="005977A9">
        <w:t xml:space="preserve">az </w:t>
      </w:r>
      <w:r w:rsidRPr="005977A9">
        <w:t>„envelopeData”</w:t>
      </w:r>
      <w:r w:rsidR="00004830" w:rsidRPr="005977A9">
        <w:t xml:space="preserve"> és a „customerEnvelopeData”</w:t>
      </w:r>
      <w:r w:rsidRPr="005977A9">
        <w:t xml:space="preserve"> értéke</w:t>
      </w:r>
      <w:r w:rsidR="00004830" w:rsidRPr="005977A9">
        <w:t>i</w:t>
      </w:r>
      <w:r w:rsidRPr="005977A9">
        <w:t xml:space="preserve"> a digitálisan aláírt adat</w:t>
      </w:r>
      <w:r w:rsidR="003C03F1" w:rsidRPr="005977A9">
        <w:t>ok</w:t>
      </w:r>
      <w:r w:rsidRPr="005977A9">
        <w:t xml:space="preserve"> base64 </w:t>
      </w:r>
      <w:r w:rsidR="00545C92" w:rsidRPr="005977A9">
        <w:t>formátumban</w:t>
      </w:r>
      <w:r w:rsidRPr="005977A9">
        <w:t xml:space="preserve">, </w:t>
      </w:r>
      <w:r w:rsidR="00C11DF6" w:rsidRPr="005977A9">
        <w:t xml:space="preserve">az </w:t>
      </w:r>
      <w:r w:rsidRPr="005977A9">
        <w:t xml:space="preserve">„envelopeHash” </w:t>
      </w:r>
      <w:r w:rsidR="00AE6EE0" w:rsidRPr="005977A9">
        <w:t xml:space="preserve">értéke az </w:t>
      </w:r>
      <w:r w:rsidRPr="005977A9">
        <w:t>„envelopeData”-ban</w:t>
      </w:r>
      <w:r w:rsidR="00C200B3" w:rsidRPr="005977A9">
        <w:t xml:space="preserve"> és a „customerEnvelopeData”</w:t>
      </w:r>
      <w:r w:rsidR="002B6840" w:rsidRPr="005977A9">
        <w:t>-</w:t>
      </w:r>
      <w:r w:rsidRPr="005977A9">
        <w:t xml:space="preserve"> tárolt </w:t>
      </w:r>
      <w:r w:rsidR="00545C92" w:rsidRPr="005977A9">
        <w:t xml:space="preserve">base64 </w:t>
      </w:r>
      <w:r w:rsidRPr="005977A9">
        <w:t>string</w:t>
      </w:r>
      <w:r w:rsidR="002B6840" w:rsidRPr="005977A9">
        <w:t>ek konkatenáltjának</w:t>
      </w:r>
      <w:r w:rsidRPr="005977A9">
        <w:t xml:space="preserve"> SHA-256 hash értéke</w:t>
      </w:r>
      <w:r w:rsidR="55E5D152" w:rsidRPr="005977A9">
        <w:t xml:space="preserve"> base64 formátumba</w:t>
      </w:r>
      <w:r w:rsidRPr="005977A9">
        <w:t>, a</w:t>
      </w:r>
      <w:r w:rsidR="00545C92" w:rsidRPr="005977A9">
        <w:t>z</w:t>
      </w:r>
      <w:r w:rsidRPr="005977A9">
        <w:t xml:space="preserve"> „</w:t>
      </w:r>
      <w:r w:rsidR="00AE6EE0" w:rsidRPr="005977A9">
        <w:t>envelopeSignature</w:t>
      </w:r>
      <w:r w:rsidRPr="005977A9">
        <w:t xml:space="preserve">” a digitális aláírás byte sorozat eredményének base64 kódolt értéke. </w:t>
      </w:r>
    </w:p>
    <w:p w14:paraId="082D24B9" w14:textId="48528CEF" w:rsidR="00D8273F" w:rsidRPr="005977A9" w:rsidRDefault="00D8273F" w:rsidP="74D59A5B">
      <w:pPr>
        <w:pStyle w:val="Cmsor2"/>
        <w:rPr>
          <w:lang w:val="en-US"/>
        </w:rPr>
      </w:pPr>
      <w:bookmarkStart w:id="200" w:name="_Toc138164496"/>
      <w:bookmarkStart w:id="201" w:name="_Toc138164497"/>
      <w:bookmarkStart w:id="202" w:name="_Toc138164498"/>
      <w:bookmarkStart w:id="203" w:name="_Toc138164499"/>
      <w:bookmarkStart w:id="204" w:name="_Toc138164500"/>
      <w:bookmarkStart w:id="205" w:name="_Toc138164501"/>
      <w:bookmarkStart w:id="206" w:name="_Toc138164502"/>
      <w:bookmarkStart w:id="207" w:name="_Toc138164503"/>
      <w:bookmarkStart w:id="208" w:name="_Toc138164504"/>
      <w:bookmarkStart w:id="209" w:name="_Toc135127581"/>
      <w:bookmarkStart w:id="210" w:name="_Toc138241144"/>
      <w:bookmarkStart w:id="211" w:name="_Toc138749043"/>
      <w:bookmarkStart w:id="212" w:name="_Toc147150764"/>
      <w:bookmarkStart w:id="213" w:name="_Toc167061577"/>
      <w:bookmarkStart w:id="214" w:name="_Toc763901922"/>
      <w:bookmarkStart w:id="215" w:name="_Ref184599900"/>
      <w:bookmarkStart w:id="216" w:name="_Toc195566993"/>
      <w:bookmarkEnd w:id="200"/>
      <w:bookmarkEnd w:id="201"/>
      <w:bookmarkEnd w:id="202"/>
      <w:bookmarkEnd w:id="203"/>
      <w:bookmarkEnd w:id="204"/>
      <w:bookmarkEnd w:id="205"/>
      <w:bookmarkEnd w:id="206"/>
      <w:bookmarkEnd w:id="207"/>
      <w:bookmarkEnd w:id="208"/>
      <w:r w:rsidRPr="005977A9">
        <w:rPr>
          <w:lang w:val="en-US"/>
        </w:rPr>
        <w:t>Authentikáció</w:t>
      </w:r>
      <w:bookmarkEnd w:id="209"/>
      <w:bookmarkEnd w:id="210"/>
      <w:bookmarkEnd w:id="211"/>
      <w:bookmarkEnd w:id="212"/>
      <w:bookmarkEnd w:id="213"/>
      <w:bookmarkEnd w:id="214"/>
      <w:bookmarkEnd w:id="215"/>
      <w:bookmarkEnd w:id="216"/>
    </w:p>
    <w:p w14:paraId="3502F3E8" w14:textId="48803DCD" w:rsidR="00441EFA" w:rsidRPr="005977A9" w:rsidRDefault="004E3996" w:rsidP="00DA3390">
      <w:pPr>
        <w:jc w:val="both"/>
        <w:rPr>
          <w:rFonts w:asciiTheme="minorHAnsi" w:eastAsiaTheme="minorHAnsi" w:hAnsiTheme="minorHAnsi" w:cstheme="minorHAnsi"/>
          <w:szCs w:val="22"/>
          <w:lang w:eastAsia="en-US"/>
        </w:rPr>
      </w:pPr>
      <w:r w:rsidRPr="005977A9">
        <w:t>A NAV</w:t>
      </w:r>
      <w:r w:rsidR="00775C8B" w:rsidRPr="005977A9">
        <w:t>-I</w:t>
      </w:r>
      <w:r w:rsidRPr="005977A9">
        <w:t xml:space="preserve"> központi rendszerén futó szolgáltatások eléréséhez authentikációs</w:t>
      </w:r>
      <w:r w:rsidR="00647D6A" w:rsidRPr="005977A9">
        <w:t xml:space="preserve"> (azonosító)</w:t>
      </w:r>
      <w:r w:rsidRPr="005977A9">
        <w:t xml:space="preserve"> tanúsítványra van szükség. Abban az esetben</w:t>
      </w:r>
      <w:r w:rsidR="00005458" w:rsidRPr="005977A9">
        <w:t>,</w:t>
      </w:r>
      <w:r w:rsidRPr="005977A9">
        <w:t xml:space="preserve"> ha valamelyik szolgáltatás authentikációs tanúsítvány nélkül is igénybe vehető</w:t>
      </w:r>
      <w:r w:rsidR="00C11DF6" w:rsidRPr="005977A9">
        <w:t>, akkor ez</w:t>
      </w:r>
      <w:r w:rsidRPr="005977A9">
        <w:t xml:space="preserve"> az adott szolgáltatásnál</w:t>
      </w:r>
      <w:r w:rsidR="00C11DF6" w:rsidRPr="005977A9">
        <w:t xml:space="preserve"> </w:t>
      </w:r>
      <w:r w:rsidR="00B12554" w:rsidRPr="005977A9">
        <w:t xml:space="preserve">külön </w:t>
      </w:r>
      <w:r w:rsidRPr="005977A9">
        <w:t>jelzésre kerül. A</w:t>
      </w:r>
      <w:r w:rsidR="00AE723D" w:rsidRPr="005977A9">
        <w:t xml:space="preserve"> NAV a</w:t>
      </w:r>
      <w:r w:rsidRPr="005977A9">
        <w:t>z azonosításra használandó tanúsítványt</w:t>
      </w:r>
      <w:r w:rsidR="00A45DEF" w:rsidRPr="005977A9">
        <w:t xml:space="preserve"> az e-pénztárgép által összeállított, x.509 formátumú tanúsítványkérés (Certificate Signing Request – CSR) alapján</w:t>
      </w:r>
      <w:r w:rsidRPr="005977A9">
        <w:t xml:space="preserve"> a NAV</w:t>
      </w:r>
      <w:r w:rsidR="000229EC" w:rsidRPr="005977A9">
        <w:t>-I</w:t>
      </w:r>
      <w:r w:rsidR="009241C7" w:rsidRPr="005977A9">
        <w:t xml:space="preserve"> rendszer</w:t>
      </w:r>
      <w:r w:rsidR="001461F7" w:rsidRPr="005977A9">
        <w:t>e</w:t>
      </w:r>
      <w:r w:rsidR="009241C7" w:rsidRPr="005977A9">
        <w:t>n keresztül</w:t>
      </w:r>
      <w:r w:rsidRPr="005977A9">
        <w:t xml:space="preserve"> bocsátja ki.</w:t>
      </w:r>
      <w:r w:rsidR="00C11DF6" w:rsidRPr="005977A9">
        <w:t xml:space="preserve"> </w:t>
      </w:r>
    </w:p>
    <w:p w14:paraId="69E25193" w14:textId="77777777" w:rsidR="00441EFA" w:rsidRPr="005977A9" w:rsidRDefault="00441EFA" w:rsidP="00DA3390">
      <w:pPr>
        <w:jc w:val="both"/>
      </w:pPr>
    </w:p>
    <w:p w14:paraId="10CC1CCF" w14:textId="74BF7795" w:rsidR="004E3996" w:rsidRPr="005977A9" w:rsidRDefault="00A45DEF" w:rsidP="00DA3390">
      <w:pPr>
        <w:jc w:val="both"/>
      </w:pPr>
      <w:r w:rsidRPr="005977A9">
        <w:t>Az e-pénztárgép</w:t>
      </w:r>
      <w:r w:rsidR="004E3996" w:rsidRPr="005977A9">
        <w:t xml:space="preserve"> a</w:t>
      </w:r>
      <w:r w:rsidR="007C4FB8" w:rsidRPr="005977A9">
        <w:t>z</w:t>
      </w:r>
      <w:r w:rsidR="004E3996" w:rsidRPr="005977A9">
        <w:t xml:space="preserve"> </w:t>
      </w:r>
      <w:r w:rsidR="00203373" w:rsidRPr="005977A9">
        <w:t>eszköz</w:t>
      </w:r>
      <w:r w:rsidR="004E3996" w:rsidRPr="005977A9">
        <w:t xml:space="preserve">regisztráció </w:t>
      </w:r>
      <w:r w:rsidR="00647D6A" w:rsidRPr="005977A9">
        <w:t xml:space="preserve">során </w:t>
      </w:r>
      <w:r w:rsidRPr="005977A9">
        <w:t xml:space="preserve">küldi be a CSR fájlt, az elkészült tanúsítvány </w:t>
      </w:r>
      <w:r w:rsidR="00BB7C58" w:rsidRPr="005977A9">
        <w:t xml:space="preserve">letöltésére szolgáló URL </w:t>
      </w:r>
      <w:r w:rsidRPr="005977A9">
        <w:t xml:space="preserve">ennek során </w:t>
      </w:r>
      <w:r w:rsidR="004E3996" w:rsidRPr="005977A9">
        <w:t>kerül átadásra a</w:t>
      </w:r>
      <w:r w:rsidR="007C4FB8" w:rsidRPr="005977A9">
        <w:t>z</w:t>
      </w:r>
      <w:r w:rsidR="004E3996" w:rsidRPr="005977A9">
        <w:t xml:space="preserve"> </w:t>
      </w:r>
      <w:r w:rsidR="007C4FB8" w:rsidRPr="005977A9">
        <w:t>e-</w:t>
      </w:r>
      <w:r w:rsidR="004E3996" w:rsidRPr="005977A9">
        <w:t xml:space="preserve">pénztárgépnek. Annak biztonságos tárolásról az </w:t>
      </w:r>
      <w:r w:rsidR="00C11DF6" w:rsidRPr="005977A9">
        <w:t>a</w:t>
      </w:r>
      <w:r w:rsidR="004E3996" w:rsidRPr="005977A9">
        <w:t>dóügyi egységnek</w:t>
      </w:r>
      <w:r w:rsidR="00282403">
        <w:t>,</w:t>
      </w:r>
      <w:r w:rsidR="004E3996" w:rsidRPr="005977A9">
        <w:t xml:space="preserve"> </w:t>
      </w:r>
      <w:r w:rsidR="00390221" w:rsidRPr="005977A9">
        <w:t xml:space="preserve">illetve felhőalapú e-pénztárgép </w:t>
      </w:r>
      <w:r w:rsidR="00B55036" w:rsidRPr="005977A9">
        <w:t>esetán a FAM-nak</w:t>
      </w:r>
      <w:r w:rsidR="00390221" w:rsidRPr="005977A9">
        <w:t xml:space="preserve"> </w:t>
      </w:r>
      <w:r w:rsidR="004E3996" w:rsidRPr="005977A9">
        <w:t>kell gondoskodni. Az azonosítási tanúsítvány</w:t>
      </w:r>
      <w:r w:rsidR="00647D6A" w:rsidRPr="005977A9">
        <w:t>t</w:t>
      </w:r>
      <w:r w:rsidR="004E3996" w:rsidRPr="005977A9">
        <w:t xml:space="preserve"> jelszóval ellátott </w:t>
      </w:r>
      <w:r w:rsidRPr="005977A9">
        <w:t xml:space="preserve">hardveres </w:t>
      </w:r>
      <w:r w:rsidR="004E3996" w:rsidRPr="005977A9">
        <w:t xml:space="preserve">kulcstárolóban kell elhelyezni. </w:t>
      </w:r>
      <w:r w:rsidRPr="005977A9">
        <w:t>Az authentikációs tanúsítvány privát kulcsa nem hagyhatja el a hardveres kulcstároló elemet.</w:t>
      </w:r>
    </w:p>
    <w:p w14:paraId="0179FA69" w14:textId="77777777" w:rsidR="004E3996" w:rsidRPr="005977A9" w:rsidRDefault="004E3996" w:rsidP="00DA3390">
      <w:pPr>
        <w:jc w:val="both"/>
      </w:pPr>
    </w:p>
    <w:p w14:paraId="3F882D04" w14:textId="7F72A6BA" w:rsidR="004E3996" w:rsidRPr="005977A9" w:rsidRDefault="004E3996" w:rsidP="00DA3390">
      <w:pPr>
        <w:jc w:val="both"/>
        <w:rPr>
          <w:rFonts w:asciiTheme="minorHAnsi" w:eastAsiaTheme="minorHAnsi" w:hAnsiTheme="minorHAnsi" w:cstheme="minorHAnsi"/>
          <w:szCs w:val="22"/>
          <w:lang w:eastAsia="en-US"/>
        </w:rPr>
      </w:pPr>
      <w:r w:rsidRPr="005977A9">
        <w:t>Az azonosításhoz kötött szolgáltatások esetén a</w:t>
      </w:r>
      <w:r w:rsidR="007C4FB8" w:rsidRPr="005977A9">
        <w:t>z</w:t>
      </w:r>
      <w:r w:rsidRPr="005977A9">
        <w:t xml:space="preserve"> </w:t>
      </w:r>
      <w:r w:rsidR="007C4FB8" w:rsidRPr="005977A9">
        <w:t>e-</w:t>
      </w:r>
      <w:r w:rsidRPr="005977A9">
        <w:t xml:space="preserve">pénztárgépnek a regisztráció során megkapott azonosítási tanúsítvány használatával kell azonosítani magát, hogy </w:t>
      </w:r>
      <w:r w:rsidR="00647D6A" w:rsidRPr="005977A9">
        <w:t xml:space="preserve">a </w:t>
      </w:r>
      <w:r w:rsidRPr="005977A9">
        <w:t xml:space="preserve">szolgáltatást igénybe tudja venni. </w:t>
      </w:r>
    </w:p>
    <w:p w14:paraId="6633C5FF" w14:textId="77777777" w:rsidR="004E3996" w:rsidRPr="005977A9" w:rsidRDefault="004E3996" w:rsidP="00DA3390">
      <w:pPr>
        <w:jc w:val="both"/>
      </w:pPr>
    </w:p>
    <w:p w14:paraId="07E56029" w14:textId="3E6DDBC7" w:rsidR="004E3996" w:rsidRPr="005977A9" w:rsidRDefault="004E3996" w:rsidP="00DA3390">
      <w:pPr>
        <w:jc w:val="both"/>
      </w:pPr>
      <w:r w:rsidRPr="005977A9">
        <w:t>A</w:t>
      </w:r>
      <w:r w:rsidR="007B06EB" w:rsidRPr="005977A9">
        <w:t xml:space="preserve">z authentikációs </w:t>
      </w:r>
      <w:r w:rsidRPr="005977A9">
        <w:t xml:space="preserve">tanúsítványok </w:t>
      </w:r>
      <w:r w:rsidR="007B06EB" w:rsidRPr="005977A9">
        <w:t>érvényességi</w:t>
      </w:r>
      <w:r w:rsidRPr="005977A9">
        <w:t xml:space="preserve"> ideje </w:t>
      </w:r>
      <w:r w:rsidR="007B06EB" w:rsidRPr="005977A9">
        <w:t xml:space="preserve">a kibocsájtástól számított </w:t>
      </w:r>
      <w:r w:rsidR="007C4FB8" w:rsidRPr="005977A9">
        <w:t>két év</w:t>
      </w:r>
      <w:r w:rsidR="00CB4AF2" w:rsidRPr="005977A9">
        <w:t xml:space="preserve"> </w:t>
      </w:r>
      <w:r w:rsidR="00C16EB4" w:rsidRPr="005977A9">
        <w:t>plusz</w:t>
      </w:r>
      <w:r w:rsidR="00CB4AF2" w:rsidRPr="005977A9">
        <w:t xml:space="preserve"> </w:t>
      </w:r>
      <w:r w:rsidR="00C16EB4" w:rsidRPr="005977A9">
        <w:t>30 nap</w:t>
      </w:r>
      <w:r w:rsidRPr="005977A9">
        <w:t xml:space="preserve">. Az azonosítási tanúsítvány lejárati idejének </w:t>
      </w:r>
      <w:r w:rsidR="00305ABA" w:rsidRPr="005977A9">
        <w:t xml:space="preserve">elérése előtt </w:t>
      </w:r>
      <w:r w:rsidR="00C16EB4" w:rsidRPr="005977A9">
        <w:t>30</w:t>
      </w:r>
      <w:r w:rsidR="00305ABA" w:rsidRPr="005977A9">
        <w:t xml:space="preserve"> nappal </w:t>
      </w:r>
      <w:r w:rsidRPr="005977A9">
        <w:t>a</w:t>
      </w:r>
      <w:r w:rsidR="00322296" w:rsidRPr="005977A9">
        <w:t>z</w:t>
      </w:r>
      <w:r w:rsidRPr="005977A9">
        <w:t xml:space="preserve"> </w:t>
      </w:r>
      <w:r w:rsidR="00322296" w:rsidRPr="005977A9">
        <w:t>e-</w:t>
      </w:r>
      <w:r w:rsidRPr="005977A9">
        <w:t>pénztárgépnek új azonosítási tanúsítványt kell igényelnie, hogy továbbra is hozzáférhe</w:t>
      </w:r>
      <w:r w:rsidR="005A52E0" w:rsidRPr="005977A9">
        <w:t>ssen a szolgáltatások</w:t>
      </w:r>
      <w:r w:rsidRPr="005977A9">
        <w:t>hoz.</w:t>
      </w:r>
      <w:r w:rsidR="00C11DF6" w:rsidRPr="005977A9">
        <w:t xml:space="preserve"> </w:t>
      </w:r>
      <w:r w:rsidRPr="005977A9">
        <w:t xml:space="preserve">Az új azonosítási tanúsítvány </w:t>
      </w:r>
      <w:r w:rsidR="00203373" w:rsidRPr="005977A9">
        <w:t xml:space="preserve">igénylése </w:t>
      </w:r>
      <w:r w:rsidRPr="005977A9">
        <w:t xml:space="preserve">a </w:t>
      </w:r>
      <w:r w:rsidR="007C4FB8" w:rsidRPr="005977A9">
        <w:rPr>
          <w:b/>
        </w:rPr>
        <w:t>„</w:t>
      </w:r>
      <w:r w:rsidR="00282403" w:rsidRPr="00822046">
        <w:rPr>
          <w:b/>
        </w:rPr>
        <w:fldChar w:fldCharType="begin"/>
      </w:r>
      <w:r w:rsidR="00282403" w:rsidRPr="00822046">
        <w:rPr>
          <w:b/>
        </w:rPr>
        <w:instrText xml:space="preserve"> REF _Ref184600018 \h </w:instrText>
      </w:r>
      <w:r w:rsidR="00822046" w:rsidRPr="006434FB">
        <w:rPr>
          <w:b/>
        </w:rPr>
        <w:instrText xml:space="preserve"> \* MERGEFORMAT </w:instrText>
      </w:r>
      <w:r w:rsidR="00282403" w:rsidRPr="00822046">
        <w:rPr>
          <w:b/>
        </w:rPr>
      </w:r>
      <w:r w:rsidR="00282403" w:rsidRPr="00822046">
        <w:rPr>
          <w:b/>
        </w:rPr>
        <w:fldChar w:fldCharType="separate"/>
      </w:r>
      <w:ins w:id="217" w:author="Szerző">
        <w:r w:rsidR="007E41D0" w:rsidRPr="00294685">
          <w:rPr>
            <w:b/>
            <w:rPrChange w:id="218" w:author="Szerző">
              <w:rPr/>
            </w:rPrChange>
          </w:rPr>
          <w:t>Tanúsítványok megújítása</w:t>
        </w:r>
      </w:ins>
      <w:del w:id="219" w:author="Szerző">
        <w:r w:rsidR="000F44AA" w:rsidRPr="000F44AA" w:rsidDel="007E41D0">
          <w:rPr>
            <w:b/>
          </w:rPr>
          <w:delText>Tanúsítványok megújítása</w:delText>
        </w:r>
      </w:del>
      <w:r w:rsidR="00282403" w:rsidRPr="00822046">
        <w:rPr>
          <w:b/>
        </w:rPr>
        <w:fldChar w:fldCharType="end"/>
      </w:r>
      <w:r w:rsidR="007C4FB8" w:rsidRPr="005977A9">
        <w:rPr>
          <w:b/>
        </w:rPr>
        <w:t>”</w:t>
      </w:r>
      <w:r w:rsidRPr="005977A9">
        <w:t xml:space="preserve"> szolgáltatáson keresztül történik.</w:t>
      </w:r>
    </w:p>
    <w:p w14:paraId="05A6C975" w14:textId="77777777" w:rsidR="004E3996" w:rsidRPr="005977A9" w:rsidRDefault="004E3996" w:rsidP="00DA3390">
      <w:pPr>
        <w:jc w:val="both"/>
      </w:pPr>
    </w:p>
    <w:p w14:paraId="6A8B48B2" w14:textId="236608E5" w:rsidR="004E3996" w:rsidRPr="005977A9" w:rsidRDefault="004E3996" w:rsidP="00DA3390">
      <w:pPr>
        <w:jc w:val="both"/>
      </w:pPr>
      <w:r w:rsidRPr="005977A9">
        <w:t>A teszt és éles környezetben különböző azonosítási tanúsítványok használ</w:t>
      </w:r>
      <w:r w:rsidR="00390221" w:rsidRPr="005977A9">
        <w:t>andók</w:t>
      </w:r>
      <w:r w:rsidRPr="005977A9">
        <w:t xml:space="preserve">. </w:t>
      </w:r>
      <w:r w:rsidR="00647D6A" w:rsidRPr="005977A9">
        <w:t xml:space="preserve">Egy </w:t>
      </w:r>
      <w:r w:rsidR="00322296" w:rsidRPr="005977A9">
        <w:t>e-</w:t>
      </w:r>
      <w:r w:rsidR="00647D6A" w:rsidRPr="005977A9">
        <w:t>pénztárgép csak egyféle tanúsítvánnyal rendelkezhet, teszt tanúsítvány nem cserélhető le élesre, illetve éles tanúsítvány tesztre.</w:t>
      </w:r>
    </w:p>
    <w:p w14:paraId="522667F3" w14:textId="77777777" w:rsidR="00D97726" w:rsidRPr="005977A9" w:rsidRDefault="00D97726" w:rsidP="00DA3390">
      <w:pPr>
        <w:jc w:val="both"/>
        <w:rPr>
          <w:rFonts w:asciiTheme="minorHAnsi" w:eastAsiaTheme="minorHAnsi" w:hAnsiTheme="minorHAnsi" w:cstheme="minorHAnsi"/>
          <w:szCs w:val="22"/>
          <w:lang w:eastAsia="en-US"/>
        </w:rPr>
      </w:pPr>
    </w:p>
    <w:p w14:paraId="73866E43" w14:textId="5F5D3612" w:rsidR="007B06EB" w:rsidRPr="00010356" w:rsidRDefault="007B06EB" w:rsidP="00DA3390">
      <w:pPr>
        <w:jc w:val="both"/>
        <w:rPr>
          <w:rFonts w:asciiTheme="minorHAnsi" w:eastAsiaTheme="minorHAnsi" w:hAnsiTheme="minorHAnsi" w:cstheme="minorHAnsi"/>
          <w:szCs w:val="22"/>
          <w:lang w:val="pt-BR" w:eastAsia="en-US"/>
        </w:rPr>
      </w:pPr>
      <w:r w:rsidRPr="005977A9">
        <w:t xml:space="preserve">Adott </w:t>
      </w:r>
      <w:r w:rsidR="00240B02" w:rsidRPr="005977A9">
        <w:t>e-</w:t>
      </w:r>
      <w:r w:rsidRPr="005977A9">
        <w:t xml:space="preserve">pénztárgép tehát vagy éles vagy teszt környezethez kapcsolódhat. </w:t>
      </w:r>
      <w:r w:rsidRPr="00010356">
        <w:rPr>
          <w:lang w:val="pt-BR"/>
        </w:rPr>
        <w:t xml:space="preserve">Éles </w:t>
      </w:r>
      <w:r w:rsidR="00240B02" w:rsidRPr="00010356">
        <w:rPr>
          <w:lang w:val="pt-BR"/>
        </w:rPr>
        <w:t>e-</w:t>
      </w:r>
      <w:r w:rsidRPr="00010356">
        <w:rPr>
          <w:lang w:val="pt-BR"/>
        </w:rPr>
        <w:t xml:space="preserve">pénztárgép nem konvertálható át teszt </w:t>
      </w:r>
      <w:r w:rsidR="00240B02" w:rsidRPr="00010356">
        <w:rPr>
          <w:lang w:val="pt-BR"/>
        </w:rPr>
        <w:t>e-</w:t>
      </w:r>
      <w:r w:rsidRPr="00010356">
        <w:rPr>
          <w:lang w:val="pt-BR"/>
        </w:rPr>
        <w:t>pénztárgéppé és fordítva.</w:t>
      </w:r>
    </w:p>
    <w:p w14:paraId="0261B64F" w14:textId="1E3CA23A" w:rsidR="00D31BCA" w:rsidRPr="005977A9" w:rsidRDefault="00D31BCA" w:rsidP="74D59A5B">
      <w:pPr>
        <w:pStyle w:val="Cmsor2"/>
        <w:rPr>
          <w:lang w:val="en-US"/>
        </w:rPr>
      </w:pPr>
      <w:bookmarkStart w:id="220" w:name="_Toc138241145"/>
      <w:bookmarkStart w:id="221" w:name="_Toc138749044"/>
      <w:bookmarkStart w:id="222" w:name="_Toc147150765"/>
      <w:bookmarkStart w:id="223" w:name="_Toc167061578"/>
      <w:bookmarkStart w:id="224" w:name="_Toc1429756442"/>
      <w:bookmarkStart w:id="225" w:name="_Ref184600206"/>
      <w:bookmarkStart w:id="226" w:name="_Ref187884360"/>
      <w:bookmarkStart w:id="227" w:name="_Ref187884895"/>
      <w:bookmarkStart w:id="228" w:name="_Toc195566994"/>
      <w:r w:rsidRPr="005977A9">
        <w:rPr>
          <w:lang w:val="en-US"/>
        </w:rPr>
        <w:t>Tömörítés</w:t>
      </w:r>
      <w:bookmarkEnd w:id="220"/>
      <w:bookmarkEnd w:id="221"/>
      <w:bookmarkEnd w:id="222"/>
      <w:bookmarkEnd w:id="223"/>
      <w:bookmarkEnd w:id="224"/>
      <w:bookmarkEnd w:id="225"/>
      <w:bookmarkEnd w:id="226"/>
      <w:bookmarkEnd w:id="227"/>
      <w:bookmarkEnd w:id="228"/>
    </w:p>
    <w:p w14:paraId="2A11A7DE" w14:textId="12DDFEE7" w:rsidR="00D31BCA" w:rsidRPr="005977A9" w:rsidRDefault="00D31BCA" w:rsidP="00DA3390">
      <w:pPr>
        <w:jc w:val="both"/>
        <w:rPr>
          <w:rFonts w:asciiTheme="minorHAnsi" w:eastAsiaTheme="minorHAnsi" w:hAnsiTheme="minorHAnsi" w:cstheme="minorHAnsi"/>
          <w:szCs w:val="22"/>
          <w:lang w:eastAsia="en-US"/>
        </w:rPr>
      </w:pPr>
      <w:r w:rsidRPr="005977A9">
        <w:t>Az e-pénztárgép által előállított bizonylat, bizonylat melléklet és adatszolgáltatás adatokat tömörítetten kell beküldeni, így csökkentve a küldendő adatmennyiséget és az adat beküldéséhez szükséges időt.</w:t>
      </w:r>
      <w:r w:rsidR="00E22D44" w:rsidRPr="005977A9">
        <w:t xml:space="preserve"> A tömörítést a beküldendő adatok méretétől függetlenül minden esetben el kell végezni.</w:t>
      </w:r>
    </w:p>
    <w:p w14:paraId="2370A14B" w14:textId="32E89283" w:rsidR="009B7D7E" w:rsidRPr="005977A9" w:rsidRDefault="009B7D7E" w:rsidP="00DA3390">
      <w:pPr>
        <w:jc w:val="both"/>
      </w:pPr>
    </w:p>
    <w:p w14:paraId="156EE102" w14:textId="0510EAA3" w:rsidR="009B7D7E" w:rsidRPr="006434FB" w:rsidRDefault="004804C1" w:rsidP="00DA3390">
      <w:pPr>
        <w:jc w:val="both"/>
        <w:rPr>
          <w:rFonts w:eastAsiaTheme="minorHAnsi"/>
        </w:rPr>
      </w:pPr>
      <w:r w:rsidRPr="005977A9">
        <w:t xml:space="preserve">A tömörítendő adat </w:t>
      </w:r>
      <w:r w:rsidR="009B7D7E" w:rsidRPr="005977A9">
        <w:t>mindig a kitöltött bizonylat,</w:t>
      </w:r>
      <w:r w:rsidR="00083D76" w:rsidRPr="005977A9">
        <w:t xml:space="preserve"> vevői érzékeny adatokat tartalmazó</w:t>
      </w:r>
      <w:r w:rsidR="009B7D7E" w:rsidRPr="005977A9">
        <w:t xml:space="preserve"> bizonylat melléklet</w:t>
      </w:r>
      <w:r w:rsidR="00083D76" w:rsidRPr="005977A9">
        <w:t xml:space="preserve">, illetve riport, </w:t>
      </w:r>
      <w:r w:rsidR="007157F2" w:rsidRPr="005977A9">
        <w:t>vevői érzékeny adatokat tartalmazó riport melléklet</w:t>
      </w:r>
      <w:r w:rsidR="009B7D7E" w:rsidRPr="005977A9">
        <w:t>, azaz a következő adatstruktúrák egyike:</w:t>
      </w:r>
    </w:p>
    <w:p w14:paraId="2A640552" w14:textId="08009F07" w:rsidR="00007E47" w:rsidRPr="005977A9" w:rsidRDefault="00637158" w:rsidP="006434FB">
      <w:pPr>
        <w:pStyle w:val="Felsorols"/>
      </w:pPr>
      <w:r w:rsidRPr="000551A8">
        <w:t>„</w:t>
      </w:r>
      <w:r w:rsidR="00282403" w:rsidRPr="006434FB">
        <w:rPr>
          <w:b/>
          <w:bCs/>
        </w:rPr>
        <w:fldChar w:fldCharType="begin"/>
      </w:r>
      <w:r w:rsidR="00282403" w:rsidRPr="006434FB">
        <w:rPr>
          <w:b/>
          <w:bCs/>
        </w:rPr>
        <w:instrText xml:space="preserve"> REF _Ref184600158 \h </w:instrText>
      </w:r>
      <w:r w:rsidR="000551A8" w:rsidRPr="006434FB">
        <w:rPr>
          <w:b/>
          <w:bCs/>
        </w:rPr>
        <w:instrText xml:space="preserve"> \* MERGEFORMAT </w:instrText>
      </w:r>
      <w:r w:rsidR="00282403" w:rsidRPr="006434FB">
        <w:rPr>
          <w:b/>
          <w:bCs/>
        </w:rPr>
      </w:r>
      <w:r w:rsidR="00282403" w:rsidRPr="006434FB">
        <w:rPr>
          <w:b/>
          <w:bCs/>
        </w:rPr>
        <w:fldChar w:fldCharType="separate"/>
      </w:r>
      <w:ins w:id="229" w:author="Szerző">
        <w:r w:rsidR="007E41D0" w:rsidRPr="00294685">
          <w:rPr>
            <w:b/>
            <w:bCs/>
            <w:rPrChange w:id="230" w:author="Szerző">
              <w:rPr/>
            </w:rPrChange>
          </w:rPr>
          <w:t>Bizonylat fogadás</w:t>
        </w:r>
      </w:ins>
      <w:del w:id="231" w:author="Szerző">
        <w:r w:rsidR="000F44AA" w:rsidRPr="000F44AA" w:rsidDel="007E41D0">
          <w:rPr>
            <w:b/>
            <w:bCs/>
          </w:rPr>
          <w:delText>Bizonylat fogadás</w:delText>
        </w:r>
      </w:del>
      <w:r w:rsidR="00282403" w:rsidRPr="006434FB">
        <w:rPr>
          <w:b/>
          <w:bCs/>
        </w:rPr>
        <w:fldChar w:fldCharType="end"/>
      </w:r>
      <w:r w:rsidRPr="000551A8">
        <w:t>” interfész</w:t>
      </w:r>
      <w:r w:rsidR="004804C1" w:rsidRPr="000551A8">
        <w:t xml:space="preserve"> esetén:</w:t>
      </w:r>
    </w:p>
    <w:p w14:paraId="788FD496" w14:textId="2C1F6197" w:rsidR="00933D6E" w:rsidRPr="005977A9" w:rsidRDefault="00933D6E" w:rsidP="006434FB">
      <w:pPr>
        <w:pStyle w:val="Felsorols2"/>
      </w:pPr>
      <w:r w:rsidRPr="005977A9">
        <w:t>CoreDocument</w:t>
      </w:r>
    </w:p>
    <w:p w14:paraId="22D284EA" w14:textId="1DF772E6" w:rsidR="00007E47" w:rsidRPr="005977A9" w:rsidRDefault="00007E47" w:rsidP="006434FB">
      <w:pPr>
        <w:pStyle w:val="Felsorols2"/>
      </w:pPr>
      <w:r w:rsidRPr="005977A9">
        <w:t>CustomerDocument</w:t>
      </w:r>
    </w:p>
    <w:p w14:paraId="5FAF9C42" w14:textId="209CB407" w:rsidR="004804C1" w:rsidRPr="005977A9" w:rsidRDefault="00637158" w:rsidP="006434FB">
      <w:pPr>
        <w:pStyle w:val="Felsorols"/>
      </w:pPr>
      <w:r w:rsidRPr="000551A8">
        <w:t>„</w:t>
      </w:r>
      <w:r w:rsidR="00282403" w:rsidRPr="006434FB">
        <w:rPr>
          <w:b/>
          <w:bCs/>
        </w:rPr>
        <w:fldChar w:fldCharType="begin"/>
      </w:r>
      <w:r w:rsidR="00282403" w:rsidRPr="006434FB">
        <w:rPr>
          <w:b/>
          <w:bCs/>
        </w:rPr>
        <w:instrText xml:space="preserve"> REF _Ref184600183 \h </w:instrText>
      </w:r>
      <w:r w:rsidR="000551A8" w:rsidRPr="006434FB">
        <w:rPr>
          <w:b/>
          <w:bCs/>
        </w:rPr>
        <w:instrText xml:space="preserve"> \* MERGEFORMAT </w:instrText>
      </w:r>
      <w:r w:rsidR="00282403" w:rsidRPr="006434FB">
        <w:rPr>
          <w:b/>
          <w:bCs/>
        </w:rPr>
      </w:r>
      <w:r w:rsidR="00282403" w:rsidRPr="006434FB">
        <w:rPr>
          <w:b/>
          <w:bCs/>
        </w:rPr>
        <w:fldChar w:fldCharType="separate"/>
      </w:r>
      <w:ins w:id="232" w:author="Szerző">
        <w:r w:rsidR="007E41D0" w:rsidRPr="00294685">
          <w:rPr>
            <w:b/>
            <w:bCs/>
            <w:rPrChange w:id="233" w:author="Szerző">
              <w:rPr/>
            </w:rPrChange>
          </w:rPr>
          <w:t>Riport fogadás</w:t>
        </w:r>
      </w:ins>
      <w:del w:id="234" w:author="Szerző">
        <w:r w:rsidR="000F44AA" w:rsidRPr="000F44AA" w:rsidDel="007E41D0">
          <w:rPr>
            <w:b/>
            <w:bCs/>
          </w:rPr>
          <w:delText>Riport fogadás</w:delText>
        </w:r>
      </w:del>
      <w:r w:rsidR="00282403" w:rsidRPr="006434FB">
        <w:rPr>
          <w:b/>
          <w:bCs/>
        </w:rPr>
        <w:fldChar w:fldCharType="end"/>
      </w:r>
      <w:r w:rsidRPr="000551A8">
        <w:t>” interfész</w:t>
      </w:r>
      <w:r w:rsidR="004804C1" w:rsidRPr="000551A8">
        <w:t xml:space="preserve"> esetén:</w:t>
      </w:r>
    </w:p>
    <w:p w14:paraId="16B8CE1C" w14:textId="40EEE0D9" w:rsidR="003C1D1F" w:rsidRPr="005977A9" w:rsidRDefault="003C1D1F" w:rsidP="006434FB">
      <w:pPr>
        <w:pStyle w:val="Felsorols2"/>
      </w:pPr>
      <w:r w:rsidRPr="005977A9">
        <w:t>CoreReport</w:t>
      </w:r>
    </w:p>
    <w:p w14:paraId="50737BA2" w14:textId="1D4F20C0" w:rsidR="00D81633" w:rsidRPr="005977A9" w:rsidRDefault="00D81633" w:rsidP="006434FB">
      <w:pPr>
        <w:pStyle w:val="Felsorols2"/>
      </w:pPr>
      <w:r w:rsidRPr="005977A9">
        <w:t>CustomerReport</w:t>
      </w:r>
    </w:p>
    <w:p w14:paraId="52DB4919" w14:textId="77777777" w:rsidR="00301D2D" w:rsidRPr="005977A9" w:rsidRDefault="00301D2D" w:rsidP="00DA3390">
      <w:pPr>
        <w:jc w:val="both"/>
      </w:pPr>
    </w:p>
    <w:p w14:paraId="34E821B3" w14:textId="6DB4ED56" w:rsidR="00301D2D" w:rsidRPr="006434FB" w:rsidRDefault="00301D2D" w:rsidP="00DA3390">
      <w:pPr>
        <w:jc w:val="both"/>
        <w:rPr>
          <w:rFonts w:eastAsiaTheme="minorHAnsi"/>
        </w:rPr>
      </w:pPr>
      <w:r w:rsidRPr="006434FB">
        <w:t>A tömörítés előtt az XML kanonizálás</w:t>
      </w:r>
      <w:r w:rsidR="001F4E8E" w:rsidRPr="006434FB">
        <w:t>t</w:t>
      </w:r>
      <w:r w:rsidRPr="006434FB">
        <w:t xml:space="preserve"> kell végrehajtani</w:t>
      </w:r>
      <w:r w:rsidR="0089037E" w:rsidRPr="006434FB">
        <w:t>,</w:t>
      </w:r>
      <w:r w:rsidRPr="006434FB">
        <w:t xml:space="preserve"> </w:t>
      </w:r>
      <w:r w:rsidR="0089037E" w:rsidRPr="006434FB">
        <w:t>a</w:t>
      </w:r>
      <w:r w:rsidRPr="006434FB">
        <w:t>mely eredményeként az XML dokumentum normalizált, egységes reprezentációja jön létre. A kanonizálás célja, hogy a dokumentum egységes szabványnak megfelelő szabályok szerinti átalakítása megtörténjen úgy</w:t>
      </w:r>
      <w:r w:rsidR="0089037E" w:rsidRPr="006434FB">
        <w:t>,</w:t>
      </w:r>
      <w:r w:rsidRPr="006434FB">
        <w:t xml:space="preserve"> hogy nem befolyásolja a dokumentum </w:t>
      </w:r>
      <w:r w:rsidR="001F4E8E" w:rsidRPr="006434FB">
        <w:t>adattartalmát</w:t>
      </w:r>
      <w:r w:rsidRPr="006434FB">
        <w:t xml:space="preserve">. Az XML kanonizálást az RFC 3076 ("Canonical XML Version 1.0") szabvány definiálja. </w:t>
      </w:r>
    </w:p>
    <w:p w14:paraId="6A6B9D87" w14:textId="77777777" w:rsidR="00301D2D" w:rsidRPr="005977A9" w:rsidRDefault="00301D2D" w:rsidP="00DA3390">
      <w:pPr>
        <w:jc w:val="both"/>
      </w:pPr>
    </w:p>
    <w:p w14:paraId="68EE63F7" w14:textId="77777777" w:rsidR="000A7185" w:rsidRPr="005977A9" w:rsidRDefault="009B7D7E" w:rsidP="00DA3390">
      <w:pPr>
        <w:jc w:val="both"/>
        <w:rPr>
          <w:rFonts w:asciiTheme="minorHAnsi" w:eastAsiaTheme="minorHAnsi" w:hAnsiTheme="minorHAnsi" w:cstheme="minorHAnsi"/>
          <w:szCs w:val="22"/>
          <w:lang w:eastAsia="en-US"/>
        </w:rPr>
      </w:pPr>
      <w:r w:rsidRPr="005977A9">
        <w:t xml:space="preserve">A tömörítendő adat minden esetben az adatstruktúra teljes adattartalma, beleértve az adatstruktúra nyitó és záró tag-jét is. </w:t>
      </w:r>
    </w:p>
    <w:p w14:paraId="2E4ADCBA" w14:textId="77777777" w:rsidR="000A7185" w:rsidRPr="005977A9" w:rsidRDefault="000A7185" w:rsidP="00DA3390">
      <w:pPr>
        <w:jc w:val="both"/>
      </w:pPr>
    </w:p>
    <w:p w14:paraId="621DB64A" w14:textId="3E77874D" w:rsidR="009B7D7E" w:rsidRPr="005977A9" w:rsidRDefault="009B7D7E" w:rsidP="00DA3390">
      <w:pPr>
        <w:jc w:val="both"/>
        <w:rPr>
          <w:rFonts w:asciiTheme="minorHAnsi" w:eastAsiaTheme="minorHAnsi" w:hAnsiTheme="minorHAnsi" w:cstheme="minorHAnsi"/>
          <w:szCs w:val="22"/>
          <w:lang w:eastAsia="en-US"/>
        </w:rPr>
      </w:pPr>
      <w:r w:rsidRPr="005977A9">
        <w:t xml:space="preserve">Azaz a </w:t>
      </w:r>
      <w:r w:rsidR="00E22D44" w:rsidRPr="005977A9">
        <w:t>tömörítendő</w:t>
      </w:r>
      <w:r w:rsidRPr="005977A9">
        <w:t xml:space="preserve"> adat p</w:t>
      </w:r>
      <w:r w:rsidR="000A7185" w:rsidRPr="005977A9">
        <w:t>éldául a nyugtatár</w:t>
      </w:r>
      <w:r w:rsidR="00CE7D25" w:rsidRPr="005977A9">
        <w:t>nak</w:t>
      </w:r>
      <w:r w:rsidR="000A7185" w:rsidRPr="005977A9">
        <w:t xml:space="preserve"> küldendő adat esetén </w:t>
      </w:r>
      <w:r w:rsidRPr="005977A9">
        <w:t>a &lt;</w:t>
      </w:r>
      <w:r w:rsidR="00EB457B" w:rsidRPr="005977A9">
        <w:t>CoreDocument</w:t>
      </w:r>
      <w:r w:rsidR="009D6FBA" w:rsidRPr="005977A9">
        <w:t>&gt;</w:t>
      </w:r>
      <w:r w:rsidR="000A7185" w:rsidRPr="005977A9">
        <w:t xml:space="preserve"> tag</w:t>
      </w:r>
      <w:r w:rsidR="009D6FBA" w:rsidRPr="005977A9">
        <w:t>t</w:t>
      </w:r>
      <w:r w:rsidR="000A7185" w:rsidRPr="005977A9">
        <w:t>ő</w:t>
      </w:r>
      <w:r w:rsidR="009D6FBA" w:rsidRPr="005977A9">
        <w:t>l a &lt;/</w:t>
      </w:r>
      <w:r w:rsidR="00EB457B" w:rsidRPr="005977A9">
        <w:t>CoreDocument</w:t>
      </w:r>
      <w:r w:rsidRPr="005977A9">
        <w:t>&gt;</w:t>
      </w:r>
      <w:r w:rsidR="000A7185" w:rsidRPr="005977A9">
        <w:t xml:space="preserve"> tag</w:t>
      </w:r>
      <w:r w:rsidRPr="005977A9">
        <w:t>ig (</w:t>
      </w:r>
      <w:r w:rsidR="000A7185" w:rsidRPr="005977A9">
        <w:t>fontos</w:t>
      </w:r>
      <w:r w:rsidR="00CE7D25" w:rsidRPr="005977A9">
        <w:t>, hogy</w:t>
      </w:r>
      <w:r w:rsidR="000A7185" w:rsidRPr="005977A9">
        <w:t xml:space="preserve"> a</w:t>
      </w:r>
      <w:r w:rsidRPr="005977A9">
        <w:t xml:space="preserve"> nyitó és záró elemet is tartalmaznia kell):</w:t>
      </w:r>
      <w:r w:rsidR="000A7185" w:rsidRPr="005977A9">
        <w:t xml:space="preserve"> </w:t>
      </w:r>
    </w:p>
    <w:p w14:paraId="28E722BB" w14:textId="1363BF94" w:rsidR="009B7D7E" w:rsidRPr="005977A9" w:rsidRDefault="009D6FBA" w:rsidP="00DA3390">
      <w:pPr>
        <w:jc w:val="both"/>
      </w:pPr>
      <w:r w:rsidRPr="005977A9">
        <w:t>&lt;</w:t>
      </w:r>
      <w:r w:rsidR="00EB457B" w:rsidRPr="005977A9">
        <w:t>CoreDocument</w:t>
      </w:r>
      <w:r w:rsidR="009B7D7E" w:rsidRPr="005977A9">
        <w:t>&gt;</w:t>
      </w:r>
    </w:p>
    <w:p w14:paraId="462C1E59" w14:textId="6C8ABED7" w:rsidR="009B7D7E" w:rsidRPr="005977A9" w:rsidRDefault="009B7D7E" w:rsidP="00DA3390">
      <w:pPr>
        <w:jc w:val="both"/>
        <w:rPr>
          <w:rFonts w:asciiTheme="minorHAnsi" w:eastAsiaTheme="minorHAnsi" w:hAnsiTheme="minorHAnsi" w:cstheme="minorHAnsi"/>
          <w:szCs w:val="22"/>
          <w:lang w:eastAsia="en-US"/>
        </w:rPr>
      </w:pPr>
      <w:r w:rsidRPr="005977A9">
        <w:tab/>
        <w:t>&lt;</w:t>
      </w:r>
      <w:r w:rsidR="000A7185" w:rsidRPr="005977A9">
        <w:t>receiptCore</w:t>
      </w:r>
      <w:r w:rsidRPr="005977A9">
        <w:t>&gt;…&lt;/</w:t>
      </w:r>
      <w:r w:rsidR="000A7185" w:rsidRPr="005977A9">
        <w:t>receiptCore</w:t>
      </w:r>
      <w:r w:rsidRPr="005977A9">
        <w:t>&gt;</w:t>
      </w:r>
    </w:p>
    <w:p w14:paraId="259521F0" w14:textId="053930A5" w:rsidR="009B7D7E" w:rsidRPr="005977A9" w:rsidRDefault="009B7D7E" w:rsidP="00DA3390">
      <w:pPr>
        <w:jc w:val="both"/>
        <w:rPr>
          <w:rFonts w:asciiTheme="minorHAnsi" w:eastAsiaTheme="minorHAnsi" w:hAnsiTheme="minorHAnsi" w:cstheme="minorHAnsi"/>
          <w:szCs w:val="22"/>
          <w:lang w:eastAsia="en-US"/>
        </w:rPr>
      </w:pPr>
      <w:r w:rsidRPr="005977A9">
        <w:tab/>
        <w:t>&lt;</w:t>
      </w:r>
      <w:r w:rsidR="00C57E9B" w:rsidRPr="005977A9">
        <w:t>receiptControl</w:t>
      </w:r>
      <w:r w:rsidRPr="005977A9">
        <w:t>&gt;…&lt;/</w:t>
      </w:r>
      <w:r w:rsidR="00C57E9B" w:rsidRPr="005977A9">
        <w:t>receiptControl</w:t>
      </w:r>
      <w:r w:rsidRPr="005977A9">
        <w:t>&gt;</w:t>
      </w:r>
    </w:p>
    <w:p w14:paraId="30600C05" w14:textId="26F2724A" w:rsidR="009B7D7E" w:rsidRPr="005977A9" w:rsidRDefault="009B7D7E" w:rsidP="00DA3390">
      <w:pPr>
        <w:jc w:val="both"/>
        <w:rPr>
          <w:rFonts w:asciiTheme="minorHAnsi" w:eastAsiaTheme="minorHAnsi" w:hAnsiTheme="minorHAnsi" w:cstheme="minorHAnsi"/>
          <w:szCs w:val="22"/>
          <w:lang w:eastAsia="en-US"/>
        </w:rPr>
      </w:pPr>
      <w:r w:rsidRPr="005977A9">
        <w:t>&lt;/</w:t>
      </w:r>
      <w:r w:rsidR="00EB457B" w:rsidRPr="005977A9">
        <w:t>CoreDocument</w:t>
      </w:r>
      <w:r w:rsidRPr="005977A9">
        <w:t>&gt;</w:t>
      </w:r>
    </w:p>
    <w:p w14:paraId="784234AE" w14:textId="1EEBF026" w:rsidR="009B7D7E" w:rsidRPr="005977A9" w:rsidRDefault="009B7D7E" w:rsidP="00DA3390">
      <w:pPr>
        <w:jc w:val="both"/>
      </w:pPr>
    </w:p>
    <w:p w14:paraId="5C689BDF" w14:textId="57907366" w:rsidR="009B7D7E" w:rsidRPr="005977A9" w:rsidRDefault="00954D94" w:rsidP="00DA3390">
      <w:pPr>
        <w:jc w:val="both"/>
        <w:rPr>
          <w:rFonts w:asciiTheme="minorHAnsi" w:eastAsiaTheme="minorHAnsi" w:hAnsiTheme="minorHAnsi" w:cstheme="minorHAnsi"/>
          <w:szCs w:val="22"/>
          <w:lang w:eastAsia="en-US"/>
        </w:rPr>
      </w:pPr>
      <w:r w:rsidRPr="005977A9">
        <w:t xml:space="preserve">A tömörítést GZIP formátummal kell elvégezni (RFC1952), a tömörítés eredménye bináris adat. </w:t>
      </w:r>
    </w:p>
    <w:p w14:paraId="7C70C188" w14:textId="535C73A2" w:rsidR="00A01AE0" w:rsidRPr="005977A9" w:rsidRDefault="00A01AE0" w:rsidP="74D59A5B">
      <w:pPr>
        <w:pStyle w:val="Cmsor2"/>
        <w:rPr>
          <w:lang w:val="en-US"/>
        </w:rPr>
      </w:pPr>
      <w:bookmarkStart w:id="235" w:name="_Toc135127582"/>
      <w:bookmarkStart w:id="236" w:name="_Toc138241146"/>
      <w:bookmarkStart w:id="237" w:name="_Toc138749045"/>
      <w:bookmarkStart w:id="238" w:name="_Toc147150766"/>
      <w:bookmarkStart w:id="239" w:name="_Toc167061579"/>
      <w:bookmarkStart w:id="240" w:name="_Toc1568014576"/>
      <w:bookmarkStart w:id="241" w:name="_Ref184599935"/>
      <w:bookmarkStart w:id="242" w:name="_Ref187883997"/>
      <w:bookmarkStart w:id="243" w:name="_Ref187884269"/>
      <w:bookmarkStart w:id="244" w:name="_Ref187884374"/>
      <w:bookmarkStart w:id="245" w:name="_Ref187884911"/>
      <w:bookmarkStart w:id="246" w:name="_Ref187885450"/>
      <w:bookmarkStart w:id="247" w:name="_Toc195566995"/>
      <w:r w:rsidRPr="005977A9">
        <w:rPr>
          <w:lang w:val="en-US"/>
        </w:rPr>
        <w:t>Titkosítás</w:t>
      </w:r>
      <w:bookmarkEnd w:id="235"/>
      <w:bookmarkEnd w:id="236"/>
      <w:bookmarkEnd w:id="237"/>
      <w:bookmarkEnd w:id="238"/>
      <w:bookmarkEnd w:id="239"/>
      <w:bookmarkEnd w:id="240"/>
      <w:bookmarkEnd w:id="241"/>
      <w:bookmarkEnd w:id="242"/>
      <w:bookmarkEnd w:id="243"/>
      <w:bookmarkEnd w:id="244"/>
      <w:bookmarkEnd w:id="245"/>
      <w:bookmarkEnd w:id="246"/>
      <w:bookmarkEnd w:id="247"/>
    </w:p>
    <w:p w14:paraId="17D75C3E" w14:textId="3EE40579" w:rsidR="00E61A04" w:rsidRPr="005977A9" w:rsidRDefault="00805E34" w:rsidP="74D59A5B">
      <w:pPr>
        <w:pStyle w:val="Cmsor3"/>
        <w:jc w:val="both"/>
        <w:rPr>
          <w:lang w:val="en-US"/>
        </w:rPr>
      </w:pPr>
      <w:bookmarkStart w:id="248" w:name="_Toc138241147"/>
      <w:bookmarkStart w:id="249" w:name="_Toc138749046"/>
      <w:bookmarkStart w:id="250" w:name="_Toc147150767"/>
      <w:bookmarkStart w:id="251" w:name="_Toc167061580"/>
      <w:bookmarkStart w:id="252" w:name="_Toc1887592392"/>
      <w:bookmarkStart w:id="253" w:name="_Toc195566996"/>
      <w:r w:rsidRPr="005977A9">
        <w:rPr>
          <w:lang w:val="en-US"/>
        </w:rPr>
        <w:t>e-p</w:t>
      </w:r>
      <w:r w:rsidR="00E61A04" w:rsidRPr="005977A9">
        <w:rPr>
          <w:lang w:val="en-US"/>
        </w:rPr>
        <w:t>énztárgép titkosító kulcspár generálása</w:t>
      </w:r>
      <w:bookmarkStart w:id="254" w:name="_Toc135127583"/>
      <w:bookmarkEnd w:id="248"/>
      <w:bookmarkEnd w:id="249"/>
      <w:bookmarkEnd w:id="250"/>
      <w:bookmarkEnd w:id="251"/>
      <w:bookmarkEnd w:id="252"/>
      <w:bookmarkEnd w:id="253"/>
    </w:p>
    <w:p w14:paraId="5806D9E6" w14:textId="54A9F190" w:rsidR="00E61A04" w:rsidRPr="005977A9" w:rsidRDefault="00E61A04" w:rsidP="00DA3390">
      <w:pPr>
        <w:jc w:val="both"/>
      </w:pPr>
      <w:r w:rsidRPr="005977A9">
        <w:t>A</w:t>
      </w:r>
      <w:r w:rsidR="00805E34" w:rsidRPr="005977A9">
        <w:t>z</w:t>
      </w:r>
      <w:r w:rsidRPr="005977A9">
        <w:t xml:space="preserve"> </w:t>
      </w:r>
      <w:r w:rsidR="00805E34" w:rsidRPr="005977A9">
        <w:t>e-</w:t>
      </w:r>
      <w:r w:rsidRPr="005977A9">
        <w:t xml:space="preserve">pénztárgépnek </w:t>
      </w:r>
      <w:r w:rsidR="007E591C" w:rsidRPr="005977A9">
        <w:t>képesnek kell lenni</w:t>
      </w:r>
      <w:r w:rsidR="004D5D26" w:rsidRPr="005977A9">
        <w:t xml:space="preserve"> 256 bites titkosító kulcs</w:t>
      </w:r>
      <w:r w:rsidR="001376BA" w:rsidRPr="005977A9">
        <w:t>, illetve</w:t>
      </w:r>
      <w:r w:rsidR="007E591C" w:rsidRPr="005977A9">
        <w:t xml:space="preserve"> </w:t>
      </w:r>
      <w:r w:rsidRPr="005977A9">
        <w:t>ECC titkosító kulcspár</w:t>
      </w:r>
      <w:r w:rsidR="007E591C" w:rsidRPr="005977A9">
        <w:t xml:space="preserve"> generálásra. </w:t>
      </w:r>
      <w:r w:rsidRPr="005977A9">
        <w:t>A</w:t>
      </w:r>
      <w:r w:rsidR="00E16523" w:rsidRPr="005977A9">
        <w:t>z ECC</w:t>
      </w:r>
      <w:r w:rsidRPr="005977A9">
        <w:t xml:space="preserve"> titkosító kulcspárt ECC SECP256R1 görbe (RFC5480) szerint kell generálni.</w:t>
      </w:r>
    </w:p>
    <w:p w14:paraId="0CBD7BB1" w14:textId="3BDB6875" w:rsidR="00915D9C" w:rsidRPr="005977A9" w:rsidRDefault="00915D9C" w:rsidP="00DA3390">
      <w:pPr>
        <w:pStyle w:val="Cmsor3"/>
        <w:jc w:val="both"/>
        <w:rPr>
          <w:lang w:val="en-US"/>
        </w:rPr>
      </w:pPr>
      <w:bookmarkStart w:id="255" w:name="_Toc138241148"/>
      <w:bookmarkStart w:id="256" w:name="_Toc138749047"/>
      <w:bookmarkStart w:id="257" w:name="_Toc147150768"/>
      <w:bookmarkStart w:id="258" w:name="_Toc167061581"/>
      <w:bookmarkStart w:id="259" w:name="_Toc1715175067"/>
      <w:bookmarkStart w:id="260" w:name="_Toc195566997"/>
      <w:r w:rsidRPr="005977A9">
        <w:rPr>
          <w:lang w:val="en-US"/>
        </w:rPr>
        <w:t>Adatok titkosítása</w:t>
      </w:r>
      <w:bookmarkEnd w:id="254"/>
      <w:bookmarkEnd w:id="255"/>
      <w:bookmarkEnd w:id="256"/>
      <w:bookmarkEnd w:id="257"/>
      <w:bookmarkEnd w:id="258"/>
      <w:bookmarkEnd w:id="259"/>
      <w:bookmarkEnd w:id="260"/>
      <w:r w:rsidR="00735393" w:rsidRPr="005977A9">
        <w:rPr>
          <w:lang w:val="en-US"/>
        </w:rPr>
        <w:t xml:space="preserve"> </w:t>
      </w:r>
    </w:p>
    <w:p w14:paraId="25E8EE32" w14:textId="6F146CD6" w:rsidR="4B93E445" w:rsidRPr="005977A9" w:rsidRDefault="4B93E445" w:rsidP="09450A90">
      <w:r w:rsidRPr="005977A9">
        <w:t>Szimmetrikus titkosítás</w:t>
      </w:r>
      <w:r w:rsidR="008B17F3">
        <w:t xml:space="preserve"> </w:t>
      </w:r>
      <w:r w:rsidR="006F7220" w:rsidRPr="005977A9">
        <w:t>esetén alkalmazandó paraméterek:</w:t>
      </w:r>
    </w:p>
    <w:p w14:paraId="7E171899" w14:textId="3DD2C23F" w:rsidR="7E071C0A" w:rsidRPr="005977A9" w:rsidRDefault="7E071C0A" w:rsidP="006434FB">
      <w:pPr>
        <w:pStyle w:val="Felsorols"/>
      </w:pPr>
      <w:r w:rsidRPr="005977A9">
        <w:t>Algoritmus AES-256-CBC</w:t>
      </w:r>
    </w:p>
    <w:p w14:paraId="5B31A3D0" w14:textId="7AC657B4" w:rsidR="1B7C2F9C" w:rsidRPr="005977A9" w:rsidRDefault="1B7C2F9C" w:rsidP="006434FB">
      <w:pPr>
        <w:pStyle w:val="Felsorols"/>
      </w:pPr>
      <w:r w:rsidRPr="005977A9">
        <w:t>PKCS</w:t>
      </w:r>
      <w:r w:rsidR="049F8397" w:rsidRPr="005977A9">
        <w:t>7</w:t>
      </w:r>
      <w:r w:rsidRPr="005977A9">
        <w:t xml:space="preserve"> Padding</w:t>
      </w:r>
    </w:p>
    <w:p w14:paraId="1E8AD171" w14:textId="08D81482" w:rsidR="7E071C0A" w:rsidRPr="005977A9" w:rsidRDefault="7E071C0A" w:rsidP="006434FB">
      <w:pPr>
        <w:pStyle w:val="Felsorols"/>
      </w:pPr>
      <w:r w:rsidRPr="005977A9">
        <w:t>Initialization vector value: 16 x [0]</w:t>
      </w:r>
    </w:p>
    <w:p w14:paraId="59887052" w14:textId="0A4E00A7" w:rsidR="623B2856" w:rsidRPr="005977A9" w:rsidRDefault="623B2856" w:rsidP="006434FB">
      <w:pPr>
        <w:pStyle w:val="Felsorols"/>
      </w:pPr>
      <w:r w:rsidRPr="005977A9">
        <w:t>Minden dokumentumhoz új kulcsot kell generálni</w:t>
      </w:r>
    </w:p>
    <w:p w14:paraId="48541E7E" w14:textId="0DD3028B" w:rsidR="09450A90" w:rsidRPr="005977A9" w:rsidRDefault="09450A90" w:rsidP="09450A90"/>
    <w:p w14:paraId="5C3EDD63" w14:textId="16855EA6" w:rsidR="00E75236" w:rsidRPr="005977A9" w:rsidRDefault="00E75236" w:rsidP="00DA3390">
      <w:pPr>
        <w:jc w:val="both"/>
        <w:rPr>
          <w:rFonts w:asciiTheme="minorHAnsi" w:eastAsiaTheme="minorHAnsi" w:hAnsiTheme="minorHAnsi" w:cstheme="minorHAnsi"/>
          <w:szCs w:val="22"/>
          <w:lang w:eastAsia="en-US"/>
        </w:rPr>
      </w:pPr>
      <w:r w:rsidRPr="005977A9">
        <w:t>A bizonylat</w:t>
      </w:r>
      <w:r w:rsidR="006F5F3E" w:rsidRPr="005977A9">
        <w:t xml:space="preserve">boríték </w:t>
      </w:r>
      <w:r w:rsidR="005C3983" w:rsidRPr="005977A9">
        <w:t>bizonylat részét</w:t>
      </w:r>
      <w:r w:rsidRPr="005977A9">
        <w:t xml:space="preserve"> a</w:t>
      </w:r>
      <w:r w:rsidR="00BB558A" w:rsidRPr="005977A9">
        <w:t>z</w:t>
      </w:r>
      <w:r w:rsidRPr="005977A9">
        <w:t xml:space="preserve"> </w:t>
      </w:r>
      <w:r w:rsidR="00BB558A" w:rsidRPr="005977A9">
        <w:t>e-</w:t>
      </w:r>
      <w:r w:rsidRPr="005977A9">
        <w:t xml:space="preserve">pénztárgépnek </w:t>
      </w:r>
      <w:r w:rsidR="005C3983" w:rsidRPr="005977A9">
        <w:t xml:space="preserve">szimmetrikus algoritmussal </w:t>
      </w:r>
      <w:r w:rsidRPr="005977A9">
        <w:t>titkosítva kell beküldenie</w:t>
      </w:r>
      <w:r w:rsidR="00547A1D" w:rsidRPr="005977A9">
        <w:t>.</w:t>
      </w:r>
    </w:p>
    <w:p w14:paraId="72BFFF9F" w14:textId="77777777" w:rsidR="00E75236" w:rsidRPr="005977A9" w:rsidRDefault="00E75236" w:rsidP="00DA3390">
      <w:pPr>
        <w:jc w:val="both"/>
      </w:pPr>
    </w:p>
    <w:p w14:paraId="6A862D98" w14:textId="6AA594DB" w:rsidR="005D076D" w:rsidRPr="005977A9" w:rsidRDefault="00252F05" w:rsidP="00DA3390">
      <w:pPr>
        <w:jc w:val="both"/>
        <w:rPr>
          <w:rFonts w:asciiTheme="minorHAnsi" w:eastAsiaTheme="minorHAnsi" w:hAnsiTheme="minorHAnsi" w:cstheme="minorHAnsi"/>
          <w:szCs w:val="22"/>
          <w:lang w:eastAsia="en-US"/>
        </w:rPr>
      </w:pPr>
      <w:r w:rsidRPr="005977A9">
        <w:t xml:space="preserve">A titkosítandó adat mindig </w:t>
      </w:r>
      <w:r w:rsidR="00D32C2F" w:rsidRPr="005977A9">
        <w:t xml:space="preserve">a </w:t>
      </w:r>
      <w:r w:rsidR="00E22D44" w:rsidRPr="005977A9">
        <w:t>tömörítés eredményeképpen előálló bináris adat, ennek a leírását lásd a „</w:t>
      </w:r>
      <w:r w:rsidR="004C7498" w:rsidRPr="002805B5">
        <w:rPr>
          <w:b/>
        </w:rPr>
        <w:fldChar w:fldCharType="begin"/>
      </w:r>
      <w:r w:rsidR="004C7498" w:rsidRPr="006434FB">
        <w:rPr>
          <w:b/>
        </w:rPr>
        <w:instrText xml:space="preserve"> REF _Ref184600206 \h </w:instrText>
      </w:r>
      <w:r w:rsidR="002805B5" w:rsidRPr="006434FB">
        <w:rPr>
          <w:b/>
        </w:rPr>
        <w:instrText xml:space="preserve"> \* MERGEFORMAT</w:instrText>
      </w:r>
      <w:r w:rsidR="002805B5" w:rsidRPr="002805B5">
        <w:rPr>
          <w:b/>
        </w:rPr>
        <w:instrText xml:space="preserve"> </w:instrText>
      </w:r>
      <w:r w:rsidR="004C7498" w:rsidRPr="002805B5">
        <w:rPr>
          <w:b/>
        </w:rPr>
      </w:r>
      <w:r w:rsidR="004C7498" w:rsidRPr="002805B5">
        <w:rPr>
          <w:b/>
        </w:rPr>
        <w:fldChar w:fldCharType="separate"/>
      </w:r>
      <w:ins w:id="261" w:author="Szerző">
        <w:r w:rsidR="007E41D0" w:rsidRPr="00294685">
          <w:rPr>
            <w:b/>
            <w:rPrChange w:id="262" w:author="Szerző">
              <w:rPr/>
            </w:rPrChange>
          </w:rPr>
          <w:t>Tömörítés</w:t>
        </w:r>
      </w:ins>
      <w:del w:id="263" w:author="Szerző">
        <w:r w:rsidR="000F44AA" w:rsidRPr="000F44AA" w:rsidDel="007E41D0">
          <w:rPr>
            <w:b/>
          </w:rPr>
          <w:delText>Tömörítés</w:delText>
        </w:r>
      </w:del>
      <w:r w:rsidR="004C7498" w:rsidRPr="002805B5">
        <w:rPr>
          <w:b/>
        </w:rPr>
        <w:fldChar w:fldCharType="end"/>
      </w:r>
      <w:r w:rsidR="00E22D44" w:rsidRPr="005977A9">
        <w:t xml:space="preserve">” </w:t>
      </w:r>
      <w:r w:rsidR="004C7498">
        <w:t>al</w:t>
      </w:r>
      <w:r w:rsidR="00E22D44" w:rsidRPr="005977A9">
        <w:t>fejezetben.</w:t>
      </w:r>
      <w:r w:rsidR="005D076D" w:rsidRPr="005977A9">
        <w:t xml:space="preserve"> A titkosítandó adatot ki kell egészíteni az AES-256 blokkméretnek megfelelően (</w:t>
      </w:r>
      <w:r w:rsidR="000945C4" w:rsidRPr="005977A9">
        <w:t>PKCS#</w:t>
      </w:r>
      <w:r w:rsidR="00B545AB" w:rsidRPr="005977A9">
        <w:t>7</w:t>
      </w:r>
      <w:r w:rsidR="000945C4" w:rsidRPr="005977A9">
        <w:t xml:space="preserve"> padding</w:t>
      </w:r>
      <w:r w:rsidR="005D076D" w:rsidRPr="005977A9">
        <w:t xml:space="preserve">). </w:t>
      </w:r>
    </w:p>
    <w:p w14:paraId="5A5716B8" w14:textId="5A0F8641" w:rsidR="00C27889" w:rsidRPr="005977A9" w:rsidRDefault="00C27889" w:rsidP="00DA3390">
      <w:pPr>
        <w:jc w:val="both"/>
      </w:pPr>
    </w:p>
    <w:p w14:paraId="209E5DA8" w14:textId="016E9D9C" w:rsidR="00C27889" w:rsidRPr="005977A9" w:rsidRDefault="00920AA6" w:rsidP="00DA3390">
      <w:pPr>
        <w:jc w:val="both"/>
        <w:rPr>
          <w:rFonts w:asciiTheme="minorHAnsi" w:eastAsiaTheme="minorHAnsi" w:hAnsiTheme="minorHAnsi" w:cstheme="minorHAnsi"/>
          <w:szCs w:val="22"/>
          <w:lang w:eastAsia="en-US"/>
        </w:rPr>
      </w:pPr>
      <w:r w:rsidRPr="005977A9">
        <w:t xml:space="preserve">A vevői </w:t>
      </w:r>
      <w:r w:rsidR="0040619A" w:rsidRPr="005977A9">
        <w:t>adat</w:t>
      </w:r>
      <w:r w:rsidRPr="005977A9">
        <w:t>ok</w:t>
      </w:r>
      <w:r w:rsidR="0040619A" w:rsidRPr="005977A9">
        <w:t xml:space="preserve"> titkosításához a</w:t>
      </w:r>
      <w:r w:rsidR="00140B01" w:rsidRPr="005977A9">
        <w:t>z</w:t>
      </w:r>
      <w:r w:rsidR="0040619A" w:rsidRPr="005977A9">
        <w:t xml:space="preserve"> </w:t>
      </w:r>
      <w:r w:rsidR="00140B01" w:rsidRPr="005977A9">
        <w:t>e-</w:t>
      </w:r>
      <w:r w:rsidR="0040619A" w:rsidRPr="005977A9">
        <w:t>pénztárgépnek generálnia kell egy ECC titkosító kulcspárt SECP256R1 görbe (RFC5480) szerint</w:t>
      </w:r>
      <w:r w:rsidR="007E591C" w:rsidRPr="005977A9">
        <w:t>.</w:t>
      </w:r>
      <w:r w:rsidR="00E47123" w:rsidRPr="005977A9">
        <w:rPr>
          <w:lang w:eastAsia="hu-HU"/>
        </w:rPr>
        <w:t xml:space="preserve"> </w:t>
      </w:r>
      <w:r w:rsidR="00EB2584" w:rsidRPr="005977A9">
        <w:rPr>
          <w:lang w:eastAsia="hu-HU"/>
        </w:rPr>
        <w:t xml:space="preserve">Bizonyos feltételek teljesülése esetén pénztárgép helyett </w:t>
      </w:r>
      <w:r w:rsidR="00E47123" w:rsidRPr="005977A9">
        <w:rPr>
          <w:lang w:eastAsia="hu-HU"/>
        </w:rPr>
        <w:t>a vevői alkalmazás</w:t>
      </w:r>
      <w:r w:rsidR="00EB2584" w:rsidRPr="005977A9">
        <w:rPr>
          <w:lang w:eastAsia="hu-HU"/>
        </w:rPr>
        <w:t xml:space="preserve"> vagy más külső fél</w:t>
      </w:r>
      <w:r w:rsidR="00E47123" w:rsidRPr="005977A9">
        <w:rPr>
          <w:lang w:eastAsia="hu-HU"/>
        </w:rPr>
        <w:t xml:space="preserve"> </w:t>
      </w:r>
      <w:r w:rsidR="00EB2584" w:rsidRPr="005977A9">
        <w:rPr>
          <w:lang w:eastAsia="hu-HU"/>
        </w:rPr>
        <w:t xml:space="preserve">generálja az ECC kulcspárt és </w:t>
      </w:r>
      <w:r w:rsidR="00E47123" w:rsidRPr="005977A9">
        <w:rPr>
          <w:lang w:eastAsia="hu-HU"/>
        </w:rPr>
        <w:t xml:space="preserve">átadja </w:t>
      </w:r>
      <w:r w:rsidR="00EB2584" w:rsidRPr="005977A9">
        <w:rPr>
          <w:lang w:eastAsia="hu-HU"/>
        </w:rPr>
        <w:t>a</w:t>
      </w:r>
      <w:r w:rsidR="006E3A67">
        <w:rPr>
          <w:lang w:eastAsia="hu-HU"/>
        </w:rPr>
        <w:t>z</w:t>
      </w:r>
      <w:r w:rsidR="00EB2584" w:rsidRPr="005977A9">
        <w:rPr>
          <w:lang w:eastAsia="hu-HU"/>
        </w:rPr>
        <w:t xml:space="preserve"> </w:t>
      </w:r>
      <w:r w:rsidR="006E3A67">
        <w:rPr>
          <w:lang w:eastAsia="hu-HU"/>
        </w:rPr>
        <w:t>e-</w:t>
      </w:r>
      <w:r w:rsidR="00EB2584" w:rsidRPr="005977A9">
        <w:rPr>
          <w:lang w:eastAsia="hu-HU"/>
        </w:rPr>
        <w:t xml:space="preserve">pénztárgépnek </w:t>
      </w:r>
      <w:r w:rsidR="00E47123" w:rsidRPr="005977A9">
        <w:rPr>
          <w:lang w:eastAsia="hu-HU"/>
        </w:rPr>
        <w:t>a vevő titkosító kulcspárjának nyilvános kulcsát.</w:t>
      </w:r>
    </w:p>
    <w:p w14:paraId="277135FB" w14:textId="77777777" w:rsidR="00AC6C97" w:rsidRPr="005977A9" w:rsidRDefault="00AC6C97" w:rsidP="00DA3390">
      <w:pPr>
        <w:jc w:val="both"/>
      </w:pPr>
    </w:p>
    <w:p w14:paraId="184257D3" w14:textId="20A8A231" w:rsidR="657EB2EF" w:rsidRPr="005977A9" w:rsidRDefault="00AC6C97" w:rsidP="7A73CD3F">
      <w:pPr>
        <w:jc w:val="both"/>
      </w:pPr>
      <w:r w:rsidRPr="005977A9">
        <w:t>A titkosítást az elliptikus görbék integrált titkosítási rendszere (ECIES) szabvány szerint kell végrehajtani (IEEE 1363a).</w:t>
      </w:r>
      <w:r w:rsidR="006E3A67">
        <w:t xml:space="preserve"> </w:t>
      </w:r>
      <w:r w:rsidR="657EB2EF" w:rsidRPr="005977A9">
        <w:t>A</w:t>
      </w:r>
      <w:r w:rsidR="0BE3FF19" w:rsidRPr="005977A9">
        <w:t xml:space="preserve"> választott</w:t>
      </w:r>
      <w:r w:rsidR="657EB2EF" w:rsidRPr="005977A9">
        <w:t xml:space="preserve"> ECIES paramétere</w:t>
      </w:r>
      <w:r w:rsidR="6BF4477D" w:rsidRPr="005977A9">
        <w:t>k</w:t>
      </w:r>
      <w:r w:rsidR="657EB2EF" w:rsidRPr="005977A9">
        <w:t xml:space="preserve"> a következők:</w:t>
      </w:r>
    </w:p>
    <w:p w14:paraId="25CEC50C" w14:textId="3465CF4B" w:rsidR="49525A22" w:rsidRPr="005977A9" w:rsidRDefault="49525A22" w:rsidP="006434FB">
      <w:pPr>
        <w:pStyle w:val="Felsorols"/>
      </w:pPr>
      <w:r w:rsidRPr="005977A9">
        <w:t>Key agreement: ECDH</w:t>
      </w:r>
    </w:p>
    <w:p w14:paraId="5792130F" w14:textId="45793CDE" w:rsidR="49525A22" w:rsidRPr="005977A9" w:rsidRDefault="49525A22" w:rsidP="006434FB">
      <w:pPr>
        <w:pStyle w:val="Felsorols"/>
      </w:pPr>
      <w:r w:rsidRPr="005977A9">
        <w:t>Key derivation function: KDF2 (SHA-256)</w:t>
      </w:r>
    </w:p>
    <w:p w14:paraId="6682792A" w14:textId="32F28CA7" w:rsidR="009DF31E" w:rsidRPr="005977A9" w:rsidRDefault="009DF31E" w:rsidP="006434FB">
      <w:pPr>
        <w:pStyle w:val="Felsorols"/>
      </w:pPr>
      <w:r w:rsidRPr="005977A9">
        <w:t>S</w:t>
      </w:r>
      <w:r w:rsidR="064C18F6" w:rsidRPr="005977A9">
        <w:t>ymmetric</w:t>
      </w:r>
      <w:r w:rsidRPr="005977A9">
        <w:t xml:space="preserve"> </w:t>
      </w:r>
      <w:r w:rsidR="2083E038" w:rsidRPr="005977A9">
        <w:t>encryption</w:t>
      </w:r>
      <w:r w:rsidRPr="005977A9">
        <w:t xml:space="preserve"> </w:t>
      </w:r>
      <w:r w:rsidR="2862A121" w:rsidRPr="005977A9">
        <w:t>algorithm</w:t>
      </w:r>
      <w:r w:rsidRPr="005977A9">
        <w:t>: AES-256-CBC</w:t>
      </w:r>
    </w:p>
    <w:p w14:paraId="26E4EC51" w14:textId="00630606" w:rsidR="009DF31E" w:rsidRPr="005977A9" w:rsidRDefault="0E54147D" w:rsidP="006434FB">
      <w:pPr>
        <w:pStyle w:val="Felsorols"/>
      </w:pPr>
      <w:r w:rsidRPr="005977A9">
        <w:t>Initialization vector</w:t>
      </w:r>
      <w:r w:rsidR="009DF31E" w:rsidRPr="005977A9">
        <w:t xml:space="preserve"> </w:t>
      </w:r>
      <w:r w:rsidR="1A190CCB" w:rsidRPr="005977A9">
        <w:t>value</w:t>
      </w:r>
      <w:r w:rsidR="009DF31E" w:rsidRPr="005977A9">
        <w:t>: 16 x [0]</w:t>
      </w:r>
    </w:p>
    <w:p w14:paraId="0C1910B4" w14:textId="71EACDF2" w:rsidR="4960CB29" w:rsidRPr="005977A9" w:rsidRDefault="4960CB29" w:rsidP="006434FB">
      <w:pPr>
        <w:pStyle w:val="Felsorols"/>
      </w:pPr>
      <w:r w:rsidRPr="005977A9">
        <w:t>PKCS7 Padding</w:t>
      </w:r>
    </w:p>
    <w:p w14:paraId="47C9E0AA" w14:textId="6ED9AF4E" w:rsidR="20922548" w:rsidRPr="005977A9" w:rsidRDefault="20922548" w:rsidP="006434FB">
      <w:pPr>
        <w:pStyle w:val="Felsorols"/>
      </w:pPr>
      <w:r w:rsidRPr="005977A9">
        <w:t>MAC algori</w:t>
      </w:r>
      <w:r w:rsidR="2E05C560" w:rsidRPr="005977A9">
        <w:t>thm</w:t>
      </w:r>
      <w:r w:rsidRPr="005977A9">
        <w:t xml:space="preserve">: </w:t>
      </w:r>
      <w:r w:rsidR="1374BFA3" w:rsidRPr="005977A9">
        <w:t>HMAC-SHA-256</w:t>
      </w:r>
    </w:p>
    <w:p w14:paraId="167B6512" w14:textId="64341B50" w:rsidR="66B57348" w:rsidRPr="005977A9" w:rsidRDefault="66B57348" w:rsidP="006434FB">
      <w:pPr>
        <w:pStyle w:val="Felsorols"/>
      </w:pPr>
      <w:r w:rsidRPr="005977A9">
        <w:t>Tömörített publikus kulcs formátum</w:t>
      </w:r>
      <w:r w:rsidR="4CC5EF97" w:rsidRPr="005977A9">
        <w:t xml:space="preserve">: </w:t>
      </w:r>
      <w:r w:rsidR="5293A1B0" w:rsidRPr="005977A9">
        <w:t>igen</w:t>
      </w:r>
      <w:r w:rsidR="4CC5EF97" w:rsidRPr="005977A9">
        <w:t xml:space="preserve"> (a</w:t>
      </w:r>
      <w:r w:rsidR="2B55325E" w:rsidRPr="005977A9">
        <w:t>z eredményben</w:t>
      </w:r>
      <w:r w:rsidR="4CC5EF97" w:rsidRPr="005977A9">
        <w:t xml:space="preserve"> lévő publikus kulcsra vonatkozik)</w:t>
      </w:r>
    </w:p>
    <w:p w14:paraId="0E6D8489" w14:textId="4E386D2F" w:rsidR="00AC6C97" w:rsidRPr="005977A9" w:rsidRDefault="00AC6C97" w:rsidP="00DA3390">
      <w:pPr>
        <w:jc w:val="both"/>
      </w:pPr>
      <w:r w:rsidRPr="005977A9">
        <w:t xml:space="preserve"> </w:t>
      </w:r>
    </w:p>
    <w:p w14:paraId="7F8779B5" w14:textId="77777777" w:rsidR="00AC6C97" w:rsidRPr="00010356" w:rsidRDefault="00AC6C97" w:rsidP="00DA3390">
      <w:pPr>
        <w:jc w:val="both"/>
        <w:rPr>
          <w:rFonts w:asciiTheme="minorHAnsi" w:eastAsiaTheme="minorHAnsi" w:hAnsiTheme="minorHAnsi" w:cstheme="minorHAnsi"/>
          <w:szCs w:val="22"/>
          <w:lang w:val="pt-BR" w:eastAsia="en-US"/>
        </w:rPr>
      </w:pPr>
      <w:r w:rsidRPr="00010356">
        <w:rPr>
          <w:lang w:val="pt-BR"/>
        </w:rPr>
        <w:t>Az ECIES alkalmazását az e-Nyugta rendszerben az alábbi ábra mutatja be.</w:t>
      </w:r>
    </w:p>
    <w:p w14:paraId="55962749" w14:textId="77777777" w:rsidR="00AC6C97" w:rsidRPr="00010356" w:rsidRDefault="00AC6C97" w:rsidP="00DA3390">
      <w:pPr>
        <w:jc w:val="both"/>
        <w:rPr>
          <w:lang w:val="pt-BR"/>
        </w:rPr>
      </w:pPr>
    </w:p>
    <w:p w14:paraId="627B7E90" w14:textId="0DC77AD2" w:rsidR="00AC6C97" w:rsidRPr="005977A9" w:rsidRDefault="00AE1B5A" w:rsidP="00DA3390">
      <w:pPr>
        <w:jc w:val="both"/>
      </w:pPr>
      <w:r>
        <w:rPr>
          <w:noProof/>
          <w:lang w:val="hu-HU" w:eastAsia="hu-HU"/>
        </w:rPr>
        <w:drawing>
          <wp:inline distT="0" distB="0" distL="0" distR="0" wp14:anchorId="6509F354" wp14:editId="3EF83D4A">
            <wp:extent cx="5760720" cy="4338955"/>
            <wp:effectExtent l="0" t="0" r="5080" b="4445"/>
            <wp:docPr id="1168706013"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706013" name="Picture 6" descr="A diagram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338955"/>
                    </a:xfrm>
                    <a:prstGeom prst="rect">
                      <a:avLst/>
                    </a:prstGeom>
                  </pic:spPr>
                </pic:pic>
              </a:graphicData>
            </a:graphic>
          </wp:inline>
        </w:drawing>
      </w:r>
    </w:p>
    <w:p w14:paraId="0B55182F" w14:textId="77777777" w:rsidR="00AC6C97" w:rsidRPr="005977A9" w:rsidRDefault="00AC6C97" w:rsidP="00DA3390">
      <w:pPr>
        <w:jc w:val="both"/>
      </w:pPr>
      <w:r w:rsidRPr="005977A9">
        <w:t xml:space="preserve"> </w:t>
      </w:r>
    </w:p>
    <w:p w14:paraId="5A8D671D" w14:textId="365D74A6" w:rsidR="00AC6C97" w:rsidRPr="005977A9" w:rsidRDefault="00AC6C97" w:rsidP="00DA3390">
      <w:pPr>
        <w:jc w:val="both"/>
      </w:pPr>
      <w:r w:rsidRPr="005977A9">
        <w:t>A titkosítási folyamat lépései:</w:t>
      </w:r>
    </w:p>
    <w:p w14:paraId="7DB9AB88" w14:textId="02689A16" w:rsidR="00AC6C97" w:rsidRPr="005977A9" w:rsidRDefault="00AC6C97" w:rsidP="006434FB">
      <w:pPr>
        <w:pStyle w:val="Szmozottlista"/>
        <w:numPr>
          <w:ilvl w:val="0"/>
          <w:numId w:val="211"/>
        </w:numPr>
      </w:pPr>
      <w:r w:rsidRPr="005977A9">
        <w:t>A vevő bemutatja a legenerált ECC kulcspár publikus kulcsát (</w:t>
      </w:r>
      <w:r w:rsidRPr="005977A9">
        <w:rPr>
          <w:b/>
        </w:rPr>
        <w:t>cus</w:t>
      </w:r>
      <w:r w:rsidRPr="005977A9">
        <w:rPr>
          <w:b/>
          <w:vertAlign w:val="subscript"/>
        </w:rPr>
        <w:t>pub</w:t>
      </w:r>
      <w:r w:rsidRPr="005977A9">
        <w:t>) QR</w:t>
      </w:r>
      <w:r w:rsidR="00CE7D25" w:rsidRPr="005977A9">
        <w:t>-</w:t>
      </w:r>
      <w:r w:rsidRPr="005977A9">
        <w:t>kódban, amelyet a</w:t>
      </w:r>
      <w:r w:rsidR="00CE7D25" w:rsidRPr="005977A9">
        <w:t>z e-</w:t>
      </w:r>
      <w:r w:rsidRPr="005977A9">
        <w:t xml:space="preserve">pénztárgép beolvas. A további lépések </w:t>
      </w:r>
      <w:r w:rsidR="00403BAB" w:rsidRPr="005977A9">
        <w:t xml:space="preserve">végrehajtása </w:t>
      </w:r>
      <w:r w:rsidR="006E3A67" w:rsidRPr="005977A9">
        <w:t>a</w:t>
      </w:r>
      <w:r w:rsidR="006E3A67">
        <w:t xml:space="preserve"> hardveralapú</w:t>
      </w:r>
      <w:r w:rsidR="006E3A67" w:rsidRPr="005977A9">
        <w:t xml:space="preserve"> </w:t>
      </w:r>
      <w:r w:rsidRPr="005977A9">
        <w:t>e-pénztárgép</w:t>
      </w:r>
      <w:r w:rsidR="006E3A67">
        <w:t xml:space="preserve"> esetén az</w:t>
      </w:r>
      <w:r w:rsidRPr="005977A9">
        <w:t xml:space="preserve"> AE-ben</w:t>
      </w:r>
      <w:r w:rsidR="00FB06C9" w:rsidRPr="005977A9">
        <w:t>, felhőalapú e-pénztárgép esetén a FAM-ban</w:t>
      </w:r>
      <w:r w:rsidRPr="005977A9">
        <w:t xml:space="preserve"> </w:t>
      </w:r>
      <w:r w:rsidR="00403BAB" w:rsidRPr="005977A9">
        <w:t>történik</w:t>
      </w:r>
      <w:r w:rsidRPr="005977A9">
        <w:t>.</w:t>
      </w:r>
    </w:p>
    <w:p w14:paraId="56F6851A" w14:textId="01EBFCDC" w:rsidR="00AC6C97" w:rsidRPr="005977A9" w:rsidRDefault="00AC6C97" w:rsidP="006434FB">
      <w:pPr>
        <w:pStyle w:val="Szmozottlista"/>
      </w:pPr>
      <w:r w:rsidRPr="005977A9">
        <w:t>A</w:t>
      </w:r>
      <w:r w:rsidR="00240B02" w:rsidRPr="005977A9">
        <w:t>z e-</w:t>
      </w:r>
      <w:r w:rsidRPr="005977A9">
        <w:t>pénztárgép generál egy vásárlásonként egyedi ECC kulcspárt. A vevő nyilvános kulcsa (</w:t>
      </w:r>
      <w:r w:rsidRPr="005977A9">
        <w:rPr>
          <w:b/>
        </w:rPr>
        <w:t>cus</w:t>
      </w:r>
      <w:r w:rsidRPr="005977A9">
        <w:rPr>
          <w:b/>
          <w:vertAlign w:val="subscript"/>
        </w:rPr>
        <w:t>pub</w:t>
      </w:r>
      <w:r w:rsidRPr="005977A9">
        <w:t xml:space="preserve">) és az e-pénztárgép </w:t>
      </w:r>
      <w:r w:rsidR="00CE7D25" w:rsidRPr="005977A9">
        <w:t>által generált kulcspár</w:t>
      </w:r>
      <w:r w:rsidRPr="005977A9">
        <w:t xml:space="preserve"> privát kulcsa (</w:t>
      </w:r>
      <w:r w:rsidRPr="005977A9">
        <w:rPr>
          <w:b/>
        </w:rPr>
        <w:t>cr</w:t>
      </w:r>
      <w:r w:rsidRPr="005977A9">
        <w:rPr>
          <w:b/>
          <w:vertAlign w:val="subscript"/>
        </w:rPr>
        <w:t>prv</w:t>
      </w:r>
      <w:r w:rsidRPr="005977A9">
        <w:t>) alapján a Kulcsmegállapodás (</w:t>
      </w:r>
      <w:r w:rsidRPr="005977A9">
        <w:rPr>
          <w:b/>
        </w:rPr>
        <w:t>KA</w:t>
      </w:r>
      <w:r w:rsidRPr="005977A9">
        <w:t>) algoritmussal megképződik a közös titok (</w:t>
      </w:r>
      <w:r w:rsidRPr="005977A9">
        <w:rPr>
          <w:b/>
        </w:rPr>
        <w:t>s</w:t>
      </w:r>
      <w:r w:rsidRPr="005977A9">
        <w:t>)</w:t>
      </w:r>
      <w:r w:rsidR="006E3A67">
        <w:t>.</w:t>
      </w:r>
      <w:r w:rsidRPr="005977A9">
        <w:t xml:space="preserve"> </w:t>
      </w:r>
    </w:p>
    <w:p w14:paraId="4A5D2AA9" w14:textId="2FEED6C8" w:rsidR="00AC6C97" w:rsidRPr="005977A9" w:rsidRDefault="00AC6C97" w:rsidP="006434FB">
      <w:pPr>
        <w:pStyle w:val="Szmozottlista"/>
      </w:pPr>
      <w:r w:rsidRPr="005977A9">
        <w:t>A Kulcs</w:t>
      </w:r>
      <w:r w:rsidR="00390221" w:rsidRPr="005977A9">
        <w:t xml:space="preserve"> származtatási</w:t>
      </w:r>
      <w:r w:rsidRPr="005977A9">
        <w:t xml:space="preserve"> funkció (</w:t>
      </w:r>
      <w:r w:rsidRPr="005977A9">
        <w:rPr>
          <w:b/>
        </w:rPr>
        <w:t>KDF</w:t>
      </w:r>
      <w:r w:rsidR="00390221" w:rsidRPr="005977A9">
        <w:rPr>
          <w:b/>
        </w:rPr>
        <w:t xml:space="preserve"> - Key Derivation Function</w:t>
      </w:r>
      <w:r w:rsidRPr="005977A9">
        <w:t>) segítségével megképződnek a szimmetrikus kulcsok (</w:t>
      </w:r>
      <w:r w:rsidRPr="005977A9">
        <w:rPr>
          <w:b/>
        </w:rPr>
        <w:t>k</w:t>
      </w:r>
      <w:r w:rsidRPr="005977A9">
        <w:rPr>
          <w:b/>
          <w:vertAlign w:val="subscript"/>
        </w:rPr>
        <w:t>mac</w:t>
      </w:r>
      <w:r w:rsidRPr="005977A9">
        <w:t xml:space="preserve">, </w:t>
      </w:r>
      <w:r w:rsidRPr="005977A9">
        <w:rPr>
          <w:b/>
        </w:rPr>
        <w:t>k</w:t>
      </w:r>
      <w:r w:rsidRPr="005977A9">
        <w:rPr>
          <w:b/>
          <w:vertAlign w:val="subscript"/>
        </w:rPr>
        <w:t>enc</w:t>
      </w:r>
      <w:r w:rsidRPr="005977A9">
        <w:t xml:space="preserve">). </w:t>
      </w:r>
    </w:p>
    <w:p w14:paraId="733A64AA" w14:textId="03B1B27A" w:rsidR="00AC6C97" w:rsidRPr="005977A9" w:rsidRDefault="007F71A9" w:rsidP="006434FB">
      <w:pPr>
        <w:pStyle w:val="Szmozottlista"/>
      </w:pPr>
      <w:r w:rsidRPr="005977A9">
        <w:t>A</w:t>
      </w:r>
      <w:r w:rsidRPr="005977A9">
        <w:rPr>
          <w:b/>
        </w:rPr>
        <w:t xml:space="preserve"> </w:t>
      </w:r>
      <w:r w:rsidR="00AC6C97" w:rsidRPr="005977A9">
        <w:rPr>
          <w:b/>
        </w:rPr>
        <w:t>k</w:t>
      </w:r>
      <w:r w:rsidR="00AC6C97" w:rsidRPr="005977A9">
        <w:rPr>
          <w:b/>
          <w:vertAlign w:val="subscript"/>
        </w:rPr>
        <w:t>enc</w:t>
      </w:r>
      <w:r w:rsidR="00AC6C97" w:rsidRPr="005977A9">
        <w:t xml:space="preserve"> szimmetrikus kulcs felhasználásával titkosítja a nyugta adatokat (</w:t>
      </w:r>
      <w:r w:rsidR="00AC6C97" w:rsidRPr="005977A9">
        <w:rPr>
          <w:b/>
        </w:rPr>
        <w:t>xml</w:t>
      </w:r>
      <w:r w:rsidR="00AC6C97" w:rsidRPr="005977A9">
        <w:t>) a megadott szimmetrikus titkosítási algoritmussal (</w:t>
      </w:r>
      <w:r w:rsidR="00AC6C97" w:rsidRPr="005977A9">
        <w:rPr>
          <w:b/>
        </w:rPr>
        <w:t>ENC</w:t>
      </w:r>
      <w:r w:rsidR="00AC6C97" w:rsidRPr="005977A9">
        <w:t>), mely eredményeként</w:t>
      </w:r>
      <w:r w:rsidRPr="005977A9">
        <w:t xml:space="preserve"> megkapjuk a titkosított üzenetet</w:t>
      </w:r>
      <w:r w:rsidR="00AC6C97" w:rsidRPr="005977A9">
        <w:t xml:space="preserve"> </w:t>
      </w:r>
      <w:r w:rsidRPr="005977A9">
        <w:t>(</w:t>
      </w:r>
      <w:r w:rsidR="00AC6C97" w:rsidRPr="005977A9">
        <w:rPr>
          <w:b/>
        </w:rPr>
        <w:t>c</w:t>
      </w:r>
      <w:r w:rsidR="00AC6C97" w:rsidRPr="005977A9">
        <w:rPr>
          <w:b/>
          <w:vertAlign w:val="subscript"/>
        </w:rPr>
        <w:t>xml</w:t>
      </w:r>
      <w:r w:rsidRPr="005977A9">
        <w:t>)</w:t>
      </w:r>
      <w:r w:rsidR="00AC6C97" w:rsidRPr="005977A9">
        <w:t>.</w:t>
      </w:r>
    </w:p>
    <w:p w14:paraId="2234D4B5" w14:textId="1CEF1E74" w:rsidR="00AC6C97" w:rsidRPr="005977A9" w:rsidRDefault="00AC6C97" w:rsidP="006434FB">
      <w:pPr>
        <w:pStyle w:val="Szmozottlista"/>
      </w:pPr>
      <w:r w:rsidRPr="005977A9">
        <w:t>A titkosított üzenetet (</w:t>
      </w:r>
      <w:r w:rsidRPr="005977A9">
        <w:rPr>
          <w:b/>
        </w:rPr>
        <w:t>c</w:t>
      </w:r>
      <w:r w:rsidRPr="005977A9">
        <w:rPr>
          <w:b/>
          <w:vertAlign w:val="subscript"/>
        </w:rPr>
        <w:t>xml</w:t>
      </w:r>
      <w:r w:rsidRPr="005977A9">
        <w:t>) a kulcsot (</w:t>
      </w:r>
      <w:r w:rsidRPr="005977A9">
        <w:rPr>
          <w:b/>
        </w:rPr>
        <w:t>k</w:t>
      </w:r>
      <w:r w:rsidRPr="005977A9">
        <w:rPr>
          <w:b/>
          <w:vertAlign w:val="subscript"/>
        </w:rPr>
        <w:t>mac</w:t>
      </w:r>
      <w:r w:rsidRPr="005977A9">
        <w:t>) felhasználva a meghatározott üzenethitelesítési kód algoritmussal (</w:t>
      </w:r>
      <w:r w:rsidRPr="005977A9">
        <w:rPr>
          <w:b/>
        </w:rPr>
        <w:t>MAC</w:t>
      </w:r>
      <w:r w:rsidRPr="005977A9">
        <w:t>) megképezzük</w:t>
      </w:r>
      <w:r w:rsidR="007F71A9" w:rsidRPr="005977A9">
        <w:t xml:space="preserve"> a</w:t>
      </w:r>
      <w:r w:rsidRPr="005977A9">
        <w:t xml:space="preserve"> </w:t>
      </w:r>
      <w:r w:rsidRPr="005977A9">
        <w:rPr>
          <w:b/>
        </w:rPr>
        <w:t>c</w:t>
      </w:r>
      <w:r w:rsidRPr="005977A9">
        <w:rPr>
          <w:b/>
          <w:vertAlign w:val="subscript"/>
        </w:rPr>
        <w:t>mac</w:t>
      </w:r>
      <w:r w:rsidRPr="005977A9">
        <w:t xml:space="preserve"> értékét. </w:t>
      </w:r>
      <w:r w:rsidR="007F71A9" w:rsidRPr="005977A9">
        <w:t xml:space="preserve">A </w:t>
      </w:r>
      <w:r w:rsidRPr="005977A9">
        <w:rPr>
          <w:b/>
        </w:rPr>
        <w:t>c</w:t>
      </w:r>
      <w:r w:rsidRPr="005977A9">
        <w:rPr>
          <w:b/>
          <w:vertAlign w:val="subscript"/>
        </w:rPr>
        <w:t>mac</w:t>
      </w:r>
      <w:r w:rsidRPr="005977A9">
        <w:t xml:space="preserve"> biztosítja, hogy az elküldött üzenet ne legyen kompromittálható.</w:t>
      </w:r>
    </w:p>
    <w:p w14:paraId="5FD0DC79" w14:textId="3558356B" w:rsidR="00AC6C97" w:rsidRPr="00A54CD7" w:rsidRDefault="00AC6C97" w:rsidP="006434FB">
      <w:pPr>
        <w:pStyle w:val="Szmozottlista"/>
      </w:pPr>
      <w:r w:rsidRPr="03BE81FC">
        <w:t xml:space="preserve">Az algoritmus eredménye a </w:t>
      </w:r>
      <w:r w:rsidRPr="03BE81FC">
        <w:rPr>
          <w:b/>
          <w:bCs/>
        </w:rPr>
        <w:t>c</w:t>
      </w:r>
      <w:r w:rsidRPr="03BE81FC">
        <w:rPr>
          <w:b/>
          <w:bCs/>
          <w:vertAlign w:val="subscript"/>
        </w:rPr>
        <w:t>receipt</w:t>
      </w:r>
      <w:r w:rsidRPr="03BE81FC">
        <w:t xml:space="preserve"> állomány, mely tartalmazza az e-pénztárgép </w:t>
      </w:r>
      <w:r w:rsidR="007F71A9" w:rsidRPr="03BE81FC">
        <w:t>által</w:t>
      </w:r>
      <w:r w:rsidRPr="03BE81FC">
        <w:t xml:space="preserve"> generált kulcspár nyilvános kulcsát</w:t>
      </w:r>
      <w:r w:rsidR="00E96FDA" w:rsidRPr="03BE81FC">
        <w:t xml:space="preserve"> </w:t>
      </w:r>
      <w:r w:rsidRPr="03BE81FC">
        <w:t>(</w:t>
      </w:r>
      <w:r w:rsidRPr="03BE81FC">
        <w:rPr>
          <w:b/>
          <w:bCs/>
        </w:rPr>
        <w:t>cr</w:t>
      </w:r>
      <w:r w:rsidRPr="03BE81FC">
        <w:rPr>
          <w:b/>
          <w:bCs/>
          <w:vertAlign w:val="subscript"/>
        </w:rPr>
        <w:t>pub</w:t>
      </w:r>
      <w:r w:rsidRPr="03BE81FC">
        <w:t>), az üzenethitelesítési kódot (</w:t>
      </w:r>
      <w:r w:rsidRPr="03BE81FC">
        <w:rPr>
          <w:b/>
          <w:bCs/>
        </w:rPr>
        <w:t>c</w:t>
      </w:r>
      <w:r w:rsidRPr="03BE81FC">
        <w:rPr>
          <w:b/>
          <w:bCs/>
          <w:vertAlign w:val="subscript"/>
        </w:rPr>
        <w:t>mac</w:t>
      </w:r>
      <w:r w:rsidRPr="03BE81FC">
        <w:t>) és a titkosított nyugtaadatot (</w:t>
      </w:r>
      <w:r w:rsidRPr="03BE81FC">
        <w:rPr>
          <w:b/>
          <w:bCs/>
        </w:rPr>
        <w:t>c</w:t>
      </w:r>
      <w:r w:rsidRPr="03BE81FC">
        <w:rPr>
          <w:b/>
          <w:bCs/>
          <w:vertAlign w:val="subscript"/>
        </w:rPr>
        <w:t>xml</w:t>
      </w:r>
      <w:r w:rsidRPr="03BE81FC">
        <w:t xml:space="preserve">).  </w:t>
      </w:r>
    </w:p>
    <w:p w14:paraId="6AA4A97A" w14:textId="3AAD58EF" w:rsidR="00AC6C97" w:rsidRPr="005977A9" w:rsidRDefault="00AC6C97" w:rsidP="00DA3390">
      <w:pPr>
        <w:jc w:val="both"/>
      </w:pPr>
    </w:p>
    <w:p w14:paraId="27B4B3C0" w14:textId="53189C0E" w:rsidR="00AC6C97" w:rsidRPr="005977A9" w:rsidRDefault="00AC6C97" w:rsidP="00DA3390">
      <w:pPr>
        <w:jc w:val="both"/>
        <w:rPr>
          <w:rFonts w:asciiTheme="minorHAnsi" w:eastAsiaTheme="minorHAnsi" w:hAnsiTheme="minorHAnsi" w:cstheme="minorHAnsi"/>
          <w:szCs w:val="22"/>
          <w:lang w:eastAsia="en-US"/>
        </w:rPr>
      </w:pPr>
      <w:r w:rsidRPr="005977A9">
        <w:t xml:space="preserve">Titkosítás feloldása a </w:t>
      </w:r>
      <w:r w:rsidR="007F71A9" w:rsidRPr="005977A9">
        <w:t>v</w:t>
      </w:r>
      <w:r w:rsidRPr="005977A9">
        <w:t>evői alkalmazásban történik. A nyugtatár</w:t>
      </w:r>
      <w:r w:rsidR="00395C39" w:rsidRPr="005977A9">
        <w:t>ból</w:t>
      </w:r>
      <w:r w:rsidRPr="005977A9">
        <w:t xml:space="preserve"> letöltött </w:t>
      </w:r>
      <w:r w:rsidRPr="005977A9">
        <w:rPr>
          <w:b/>
        </w:rPr>
        <w:t>c</w:t>
      </w:r>
      <w:r w:rsidRPr="005977A9">
        <w:rPr>
          <w:b/>
          <w:vertAlign w:val="subscript"/>
        </w:rPr>
        <w:t>receipt</w:t>
      </w:r>
      <w:r w:rsidRPr="005977A9">
        <w:rPr>
          <w:b/>
          <w:i/>
          <w:vertAlign w:val="subscript"/>
        </w:rPr>
        <w:t xml:space="preserve"> </w:t>
      </w:r>
      <w:r w:rsidRPr="005977A9">
        <w:t>titkosításának feloldása csak és kizárólag a vevő privát kulcsával (</w:t>
      </w:r>
      <w:r w:rsidRPr="005977A9">
        <w:rPr>
          <w:b/>
        </w:rPr>
        <w:t>cus</w:t>
      </w:r>
      <w:r w:rsidRPr="005977A9">
        <w:rPr>
          <w:b/>
          <w:vertAlign w:val="subscript"/>
        </w:rPr>
        <w:t>prv</w:t>
      </w:r>
      <w:r w:rsidRPr="005977A9">
        <w:t xml:space="preserve">) lehetséges. </w:t>
      </w:r>
    </w:p>
    <w:p w14:paraId="362815CB" w14:textId="490A143C" w:rsidR="00AC6C97" w:rsidRPr="005977A9" w:rsidRDefault="002172C9" w:rsidP="00DA3390">
      <w:pPr>
        <w:jc w:val="both"/>
        <w:rPr>
          <w:lang w:eastAsia="hu-HU"/>
        </w:rPr>
      </w:pPr>
      <w:r w:rsidRPr="005977A9">
        <w:rPr>
          <w:lang w:eastAsia="hu-HU"/>
        </w:rPr>
        <w:t>A vevői oldal</w:t>
      </w:r>
      <w:r w:rsidR="007B4653" w:rsidRPr="005977A9">
        <w:rPr>
          <w:lang w:eastAsia="hu-HU"/>
        </w:rPr>
        <w:t>on szintén elő kell tudni állítani a közös tito</w:t>
      </w:r>
      <w:r w:rsidR="00756A05" w:rsidRPr="005977A9">
        <w:rPr>
          <w:lang w:eastAsia="hu-HU"/>
        </w:rPr>
        <w:t>k</w:t>
      </w:r>
      <w:r w:rsidR="007B4653" w:rsidRPr="005977A9">
        <w:rPr>
          <w:lang w:eastAsia="hu-HU"/>
        </w:rPr>
        <w:t xml:space="preserve"> </w:t>
      </w:r>
      <w:r w:rsidR="007B4653" w:rsidRPr="005977A9">
        <w:rPr>
          <w:b/>
          <w:lang w:eastAsia="hu-HU"/>
        </w:rPr>
        <w:t>s</w:t>
      </w:r>
      <w:r w:rsidR="007B4653" w:rsidRPr="005977A9">
        <w:rPr>
          <w:lang w:eastAsia="hu-HU"/>
        </w:rPr>
        <w:t xml:space="preserve">-t, ami lehetséges a </w:t>
      </w:r>
      <w:r w:rsidR="002F18E8" w:rsidRPr="005977A9">
        <w:rPr>
          <w:b/>
          <w:lang w:eastAsia="hu-HU"/>
        </w:rPr>
        <w:t>cr</w:t>
      </w:r>
      <w:r w:rsidR="002F18E8" w:rsidRPr="005977A9">
        <w:rPr>
          <w:b/>
          <w:vertAlign w:val="subscript"/>
          <w:lang w:eastAsia="hu-HU"/>
        </w:rPr>
        <w:t>pub</w:t>
      </w:r>
      <w:r w:rsidR="002F18E8" w:rsidRPr="005977A9">
        <w:rPr>
          <w:b/>
          <w:lang w:eastAsia="hu-HU"/>
        </w:rPr>
        <w:t xml:space="preserve"> * </w:t>
      </w:r>
      <w:r w:rsidR="005C2E28" w:rsidRPr="005977A9">
        <w:rPr>
          <w:b/>
          <w:lang w:eastAsia="hu-HU"/>
        </w:rPr>
        <w:t>cus</w:t>
      </w:r>
      <w:r w:rsidR="00A051CD" w:rsidRPr="005977A9">
        <w:rPr>
          <w:b/>
          <w:vertAlign w:val="subscript"/>
          <w:lang w:eastAsia="hu-HU"/>
        </w:rPr>
        <w:t>prv</w:t>
      </w:r>
      <w:r w:rsidR="00A051CD" w:rsidRPr="005977A9">
        <w:rPr>
          <w:lang w:eastAsia="hu-HU"/>
        </w:rPr>
        <w:t xml:space="preserve"> segítségével. A közös titokból, ugyanúgy </w:t>
      </w:r>
      <w:r w:rsidR="00F94B5D" w:rsidRPr="005977A9">
        <w:rPr>
          <w:lang w:eastAsia="hu-HU"/>
        </w:rPr>
        <w:t>származtatható</w:t>
      </w:r>
      <w:r w:rsidR="00A051CD" w:rsidRPr="005977A9">
        <w:rPr>
          <w:lang w:eastAsia="hu-HU"/>
        </w:rPr>
        <w:t xml:space="preserve"> a </w:t>
      </w:r>
      <w:r w:rsidR="00A051CD" w:rsidRPr="005977A9">
        <w:rPr>
          <w:b/>
          <w:lang w:eastAsia="hu-HU"/>
        </w:rPr>
        <w:t>k</w:t>
      </w:r>
      <w:r w:rsidR="00A051CD" w:rsidRPr="005977A9">
        <w:rPr>
          <w:b/>
          <w:vertAlign w:val="subscript"/>
          <w:lang w:eastAsia="hu-HU"/>
        </w:rPr>
        <w:t>mac</w:t>
      </w:r>
      <w:r w:rsidR="00A051CD" w:rsidRPr="005977A9">
        <w:rPr>
          <w:lang w:eastAsia="hu-HU"/>
        </w:rPr>
        <w:t xml:space="preserve"> és </w:t>
      </w:r>
      <w:r w:rsidR="00A051CD" w:rsidRPr="005977A9">
        <w:rPr>
          <w:b/>
          <w:lang w:eastAsia="hu-HU"/>
        </w:rPr>
        <w:t>k</w:t>
      </w:r>
      <w:r w:rsidR="00A051CD" w:rsidRPr="005977A9">
        <w:rPr>
          <w:b/>
          <w:vertAlign w:val="subscript"/>
          <w:lang w:eastAsia="hu-HU"/>
        </w:rPr>
        <w:t>enc</w:t>
      </w:r>
      <w:r w:rsidR="00A051CD" w:rsidRPr="005977A9">
        <w:rPr>
          <w:lang w:eastAsia="hu-HU"/>
        </w:rPr>
        <w:t xml:space="preserve">. A </w:t>
      </w:r>
      <w:r w:rsidR="00100926" w:rsidRPr="005977A9">
        <w:rPr>
          <w:b/>
          <w:lang w:eastAsia="hu-HU"/>
        </w:rPr>
        <w:t>k</w:t>
      </w:r>
      <w:r w:rsidR="00100926" w:rsidRPr="005977A9">
        <w:rPr>
          <w:b/>
          <w:vertAlign w:val="subscript"/>
          <w:lang w:eastAsia="hu-HU"/>
        </w:rPr>
        <w:t>enc</w:t>
      </w:r>
      <w:r w:rsidR="00A051CD" w:rsidRPr="005977A9">
        <w:rPr>
          <w:lang w:eastAsia="hu-HU"/>
        </w:rPr>
        <w:t xml:space="preserve"> szimmetrikus kulcs segítségével a </w:t>
      </w:r>
      <w:r w:rsidR="007E55F9" w:rsidRPr="005977A9">
        <w:rPr>
          <w:b/>
          <w:lang w:eastAsia="hu-HU"/>
        </w:rPr>
        <w:t>c</w:t>
      </w:r>
      <w:r w:rsidR="007E55F9" w:rsidRPr="005977A9">
        <w:rPr>
          <w:b/>
          <w:vertAlign w:val="subscript"/>
          <w:lang w:eastAsia="hu-HU"/>
        </w:rPr>
        <w:t>xml</w:t>
      </w:r>
      <w:r w:rsidR="007E55F9" w:rsidRPr="005977A9">
        <w:rPr>
          <w:lang w:eastAsia="hu-HU"/>
        </w:rPr>
        <w:t xml:space="preserve"> feloldható</w:t>
      </w:r>
      <w:r w:rsidR="00100926" w:rsidRPr="005977A9">
        <w:rPr>
          <w:lang w:eastAsia="hu-HU"/>
        </w:rPr>
        <w:t xml:space="preserve">. </w:t>
      </w:r>
      <w:r w:rsidR="00DA40A2" w:rsidRPr="005977A9">
        <w:rPr>
          <w:lang w:eastAsia="hu-HU"/>
        </w:rPr>
        <w:t xml:space="preserve">A </w:t>
      </w:r>
      <w:r w:rsidR="00DA40A2" w:rsidRPr="005977A9">
        <w:rPr>
          <w:b/>
          <w:lang w:eastAsia="hu-HU"/>
        </w:rPr>
        <w:t>k</w:t>
      </w:r>
      <w:r w:rsidR="00DA40A2" w:rsidRPr="005977A9">
        <w:rPr>
          <w:b/>
          <w:vertAlign w:val="subscript"/>
          <w:lang w:eastAsia="hu-HU"/>
        </w:rPr>
        <w:t>mac</w:t>
      </w:r>
      <w:r w:rsidR="00DA40A2" w:rsidRPr="005977A9">
        <w:rPr>
          <w:lang w:eastAsia="hu-HU"/>
        </w:rPr>
        <w:t xml:space="preserve"> és </w:t>
      </w:r>
      <w:r w:rsidR="00DA40A2" w:rsidRPr="005977A9">
        <w:rPr>
          <w:b/>
          <w:lang w:eastAsia="hu-HU"/>
        </w:rPr>
        <w:t>c</w:t>
      </w:r>
      <w:r w:rsidR="00DA40A2" w:rsidRPr="005977A9">
        <w:rPr>
          <w:b/>
          <w:vertAlign w:val="subscript"/>
          <w:lang w:eastAsia="hu-HU"/>
        </w:rPr>
        <w:t>xml</w:t>
      </w:r>
      <w:r w:rsidR="00832E89" w:rsidRPr="005977A9">
        <w:rPr>
          <w:lang w:eastAsia="hu-HU"/>
        </w:rPr>
        <w:t xml:space="preserve"> segítségével generálható </w:t>
      </w:r>
      <w:r w:rsidR="007A4B92" w:rsidRPr="005977A9">
        <w:rPr>
          <w:lang w:eastAsia="hu-HU"/>
        </w:rPr>
        <w:t xml:space="preserve">a </w:t>
      </w:r>
      <w:r w:rsidR="007A4B92" w:rsidRPr="005977A9">
        <w:rPr>
          <w:b/>
          <w:lang w:eastAsia="hu-HU"/>
        </w:rPr>
        <w:t>MAC</w:t>
      </w:r>
      <w:r w:rsidR="007A4B92" w:rsidRPr="005977A9">
        <w:rPr>
          <w:lang w:eastAsia="hu-HU"/>
        </w:rPr>
        <w:t xml:space="preserve">, aminek meg kell egyezni </w:t>
      </w:r>
      <w:r w:rsidR="007660AC" w:rsidRPr="005977A9">
        <w:rPr>
          <w:b/>
          <w:lang w:eastAsia="hu-HU"/>
        </w:rPr>
        <w:t>c</w:t>
      </w:r>
      <w:r w:rsidR="007660AC" w:rsidRPr="005977A9">
        <w:rPr>
          <w:b/>
          <w:vertAlign w:val="subscript"/>
          <w:lang w:eastAsia="hu-HU"/>
        </w:rPr>
        <w:t>mac</w:t>
      </w:r>
      <w:r w:rsidR="007660AC" w:rsidRPr="005977A9">
        <w:rPr>
          <w:lang w:eastAsia="hu-HU"/>
        </w:rPr>
        <w:t>-el</w:t>
      </w:r>
      <w:r w:rsidR="002F71AC" w:rsidRPr="005977A9">
        <w:rPr>
          <w:lang w:eastAsia="hu-HU"/>
        </w:rPr>
        <w:t>, hogy a</w:t>
      </w:r>
      <w:r w:rsidR="004829C9" w:rsidRPr="005977A9">
        <w:rPr>
          <w:lang w:eastAsia="hu-HU"/>
        </w:rPr>
        <w:t xml:space="preserve"> </w:t>
      </w:r>
      <w:r w:rsidR="004829C9" w:rsidRPr="005977A9">
        <w:rPr>
          <w:b/>
          <w:lang w:eastAsia="hu-HU"/>
        </w:rPr>
        <w:t>c</w:t>
      </w:r>
      <w:r w:rsidR="004829C9" w:rsidRPr="005977A9">
        <w:rPr>
          <w:b/>
          <w:vertAlign w:val="subscript"/>
          <w:lang w:eastAsia="hu-HU"/>
        </w:rPr>
        <w:t>receipt</w:t>
      </w:r>
      <w:r w:rsidR="004829C9" w:rsidRPr="005977A9">
        <w:rPr>
          <w:lang w:eastAsia="hu-HU"/>
        </w:rPr>
        <w:t xml:space="preserve"> hitelesnek tekinthet</w:t>
      </w:r>
      <w:r w:rsidR="00025FAA" w:rsidRPr="005977A9">
        <w:rPr>
          <w:lang w:eastAsia="hu-HU"/>
        </w:rPr>
        <w:t>ő legyen.</w:t>
      </w:r>
    </w:p>
    <w:p w14:paraId="07C8B5F9" w14:textId="77777777" w:rsidR="002172C9" w:rsidRPr="005977A9" w:rsidRDefault="002172C9" w:rsidP="00DA3390">
      <w:pPr>
        <w:jc w:val="both"/>
      </w:pPr>
    </w:p>
    <w:p w14:paraId="3811D64C" w14:textId="3B9DB68A" w:rsidR="00016243" w:rsidRPr="00010356" w:rsidRDefault="00016243" w:rsidP="74D59A5B">
      <w:pPr>
        <w:pStyle w:val="Cmsor2"/>
        <w:rPr>
          <w:lang w:val="en-US"/>
        </w:rPr>
      </w:pPr>
      <w:bookmarkStart w:id="264" w:name="_Toc147150769"/>
      <w:bookmarkStart w:id="265" w:name="_Toc167061582"/>
      <w:bookmarkStart w:id="266" w:name="_Toc1257371636"/>
      <w:bookmarkStart w:id="267" w:name="_Toc195566998"/>
      <w:bookmarkStart w:id="268" w:name="_Toc135127586"/>
      <w:bookmarkStart w:id="269" w:name="_Toc138241150"/>
      <w:bookmarkStart w:id="270" w:name="_Toc138749049"/>
      <w:r w:rsidRPr="00010356">
        <w:rPr>
          <w:lang w:val="en-US"/>
        </w:rPr>
        <w:t>Az e-pénztárgép QR</w:t>
      </w:r>
      <w:r w:rsidR="007F71A9" w:rsidRPr="00010356">
        <w:rPr>
          <w:lang w:val="en-US"/>
        </w:rPr>
        <w:t>-</w:t>
      </w:r>
      <w:r w:rsidRPr="00010356">
        <w:rPr>
          <w:lang w:val="en-US"/>
        </w:rPr>
        <w:t xml:space="preserve">kódok </w:t>
      </w:r>
      <w:r w:rsidR="00182F66" w:rsidRPr="00010356">
        <w:rPr>
          <w:lang w:val="en-US"/>
        </w:rPr>
        <w:t>és N</w:t>
      </w:r>
      <w:r w:rsidR="00567B90" w:rsidRPr="00010356">
        <w:rPr>
          <w:lang w:val="en-US"/>
        </w:rPr>
        <w:t xml:space="preserve">DEF (NFC) adatcsomagok </w:t>
      </w:r>
      <w:r w:rsidRPr="00010356">
        <w:rPr>
          <w:lang w:val="en-US"/>
        </w:rPr>
        <w:t>képzése</w:t>
      </w:r>
      <w:bookmarkEnd w:id="264"/>
      <w:bookmarkEnd w:id="265"/>
      <w:bookmarkEnd w:id="266"/>
      <w:bookmarkEnd w:id="267"/>
    </w:p>
    <w:p w14:paraId="2413993B" w14:textId="62D19C88" w:rsidR="0083639F" w:rsidRPr="007A4A62" w:rsidRDefault="0083639F" w:rsidP="74D59A5B">
      <w:pPr>
        <w:pStyle w:val="Cmsor3"/>
        <w:jc w:val="both"/>
        <w:rPr>
          <w:lang w:val="pt-BR"/>
        </w:rPr>
      </w:pPr>
      <w:bookmarkStart w:id="271" w:name="_Toc147150770"/>
      <w:bookmarkStart w:id="272" w:name="_Toc167061583"/>
      <w:bookmarkStart w:id="273" w:name="_Toc240499927"/>
      <w:bookmarkStart w:id="274" w:name="_Ref187628523"/>
      <w:bookmarkStart w:id="275" w:name="_Ref187628533"/>
      <w:bookmarkStart w:id="276" w:name="_Ref187885581"/>
      <w:bookmarkStart w:id="277" w:name="_Toc195566999"/>
      <w:r w:rsidRPr="007A4A62">
        <w:rPr>
          <w:lang w:val="pt-BR"/>
        </w:rPr>
        <w:t>Az e-pénztárgép bemeneti QR</w:t>
      </w:r>
      <w:r w:rsidR="00BB7AD9" w:rsidRPr="007A4A62">
        <w:rPr>
          <w:lang w:val="pt-BR"/>
        </w:rPr>
        <w:t>-</w:t>
      </w:r>
      <w:r w:rsidRPr="007A4A62">
        <w:rPr>
          <w:lang w:val="pt-BR"/>
        </w:rPr>
        <w:t>kód képzése</w:t>
      </w:r>
      <w:bookmarkEnd w:id="268"/>
      <w:bookmarkEnd w:id="269"/>
      <w:bookmarkEnd w:id="270"/>
      <w:bookmarkEnd w:id="271"/>
      <w:bookmarkEnd w:id="272"/>
      <w:bookmarkEnd w:id="273"/>
      <w:bookmarkEnd w:id="274"/>
      <w:bookmarkEnd w:id="275"/>
      <w:bookmarkEnd w:id="276"/>
      <w:bookmarkEnd w:id="277"/>
    </w:p>
    <w:p w14:paraId="11AF354E" w14:textId="7B82EA6F"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Rendelet </w:t>
      </w:r>
      <w:r w:rsidR="002C0605" w:rsidRPr="00010356">
        <w:rPr>
          <w:lang w:val="pt-BR"/>
        </w:rPr>
        <w:t>2</w:t>
      </w:r>
      <w:r w:rsidRPr="00010356">
        <w:rPr>
          <w:lang w:val="pt-BR"/>
        </w:rPr>
        <w:t>. melléklet A) rész 8. pont szerint az e-pénztárgépnek alkalmasnak kell lennie egy QR</w:t>
      </w:r>
      <w:r w:rsidR="007F71A9" w:rsidRPr="00010356">
        <w:rPr>
          <w:lang w:val="pt-BR"/>
        </w:rPr>
        <w:t>-</w:t>
      </w:r>
      <w:r w:rsidRPr="00010356">
        <w:rPr>
          <w:lang w:val="pt-BR"/>
        </w:rPr>
        <w:t xml:space="preserve">kód beolvasására és adattartalmának értelmezésére az alábbi adatok vonatkozásában: </w:t>
      </w:r>
    </w:p>
    <w:p w14:paraId="099CBA18" w14:textId="77777777" w:rsidR="0003686C" w:rsidRPr="00010356" w:rsidRDefault="0003686C" w:rsidP="00DA3390">
      <w:pPr>
        <w:jc w:val="both"/>
        <w:rPr>
          <w:lang w:val="pt-BR"/>
        </w:rPr>
      </w:pPr>
    </w:p>
    <w:p w14:paraId="5C9BEC81"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 xml:space="preserve">A vevő eszközéről titkosító kulcs fogadása </w:t>
      </w:r>
    </w:p>
    <w:p w14:paraId="64CCFD22"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számlaigényének fogadása</w:t>
      </w:r>
    </w:p>
    <w:p w14:paraId="2717ED40"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számlaigénye esetén a vevő adatainak fogadása</w:t>
      </w:r>
    </w:p>
    <w:p w14:paraId="5BF5794E"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által használni kívánt fizetőeszköz fogadása</w:t>
      </w:r>
    </w:p>
    <w:p w14:paraId="733B82FE"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megjelölt e-mail cím fogadása</w:t>
      </w:r>
    </w:p>
    <w:p w14:paraId="4D1D4C6C"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érvényesíteni kívánt kuponkód (kedvezménykód) fogadása</w:t>
      </w:r>
    </w:p>
    <w:p w14:paraId="7809B8B4" w14:textId="6868941D"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megjelölt, százalékos vagy összegszerű borravalóra vonatkozó adat fogadása</w:t>
      </w:r>
    </w:p>
    <w:p w14:paraId="27FFB9B1"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használni kívánt törzsvásárlói azonosító fogadása és értelmezése</w:t>
      </w:r>
    </w:p>
    <w:p w14:paraId="18838F26" w14:textId="4E5CC6D2"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az Azonnali Fizetési Rendszerben</w:t>
      </w:r>
      <w:r w:rsidR="00DA112D">
        <w:rPr>
          <w:rFonts w:ascii="Times New Roman" w:hAnsi="Times New Roman" w:cs="Times New Roman"/>
          <w:lang w:val="pt-BR"/>
        </w:rPr>
        <w:t xml:space="preserve"> (qvik)</w:t>
      </w:r>
      <w:r w:rsidRPr="00010356">
        <w:rPr>
          <w:rFonts w:ascii="Times New Roman" w:hAnsi="Times New Roman" w:cs="Times New Roman"/>
          <w:lang w:val="pt-BR"/>
        </w:rPr>
        <w:t xml:space="preserve"> alkalmazni kívánt bankszámlaszám vagy másodlagos azonosító fogadása</w:t>
      </w:r>
    </w:p>
    <w:p w14:paraId="0A17621A" w14:textId="3DBE4DD5"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QR</w:t>
      </w:r>
      <w:r w:rsidR="005A448F" w:rsidRPr="00010356">
        <w:rPr>
          <w:rFonts w:ascii="Times New Roman" w:hAnsi="Times New Roman" w:cs="Times New Roman"/>
          <w:lang w:val="pt-BR"/>
        </w:rPr>
        <w:t>-</w:t>
      </w:r>
      <w:r w:rsidRPr="00010356">
        <w:rPr>
          <w:rFonts w:ascii="Times New Roman" w:hAnsi="Times New Roman" w:cs="Times New Roman"/>
          <w:lang w:val="pt-BR"/>
        </w:rPr>
        <w:t>kód létrehozásának időbélyegének fogadása</w:t>
      </w:r>
    </w:p>
    <w:p w14:paraId="3E1B22E3" w14:textId="77777777" w:rsidR="0003686C" w:rsidRPr="00010356" w:rsidRDefault="0003686C" w:rsidP="00DA3390">
      <w:pPr>
        <w:jc w:val="both"/>
        <w:rPr>
          <w:lang w:val="pt-BR"/>
        </w:rPr>
      </w:pPr>
    </w:p>
    <w:p w14:paraId="5875A348" w14:textId="0470E3CA" w:rsidR="0083525C" w:rsidRPr="00010356" w:rsidRDefault="0003686C" w:rsidP="00DA3390">
      <w:pPr>
        <w:jc w:val="both"/>
        <w:rPr>
          <w:rFonts w:eastAsiaTheme="minorHAnsi"/>
          <w:lang w:val="pt-BR"/>
        </w:rPr>
      </w:pPr>
      <w:r w:rsidRPr="00010356">
        <w:rPr>
          <w:lang w:val="pt-BR"/>
        </w:rPr>
        <w:t>Az e-pénztárgépek ezen funkciójával lehetőség nyílik a vásárlással, annak bizonylatolásával kapcsolatos vevői igények adatait egységes formátumban átadni az e-pénztárgép számára.</w:t>
      </w:r>
    </w:p>
    <w:p w14:paraId="18FF3F92" w14:textId="77777777" w:rsidR="0003686C" w:rsidRPr="00010356" w:rsidRDefault="0003686C" w:rsidP="00DA3390">
      <w:pPr>
        <w:jc w:val="both"/>
        <w:rPr>
          <w:lang w:val="pt-BR"/>
        </w:rPr>
      </w:pPr>
    </w:p>
    <w:p w14:paraId="13368ED2" w14:textId="79DF5D46"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Az e-pénztárgép által beolvasni rendelt QR</w:t>
      </w:r>
      <w:r w:rsidR="005A448F" w:rsidRPr="00010356">
        <w:rPr>
          <w:lang w:val="pt-BR"/>
        </w:rPr>
        <w:t>-</w:t>
      </w:r>
      <w:r w:rsidRPr="00010356">
        <w:rPr>
          <w:lang w:val="pt-BR"/>
        </w:rPr>
        <w:t xml:space="preserve">kódot jellemzően a vevői alkalmazás rajzolja ki. Minden e-pénztárgépnek alkalmasnak kell lennie </w:t>
      </w:r>
      <w:r w:rsidR="00BF2EDC" w:rsidRPr="00010356">
        <w:rPr>
          <w:lang w:val="pt-BR"/>
        </w:rPr>
        <w:t xml:space="preserve">egy </w:t>
      </w:r>
      <w:r w:rsidR="00C26B03" w:rsidRPr="00010356">
        <w:rPr>
          <w:lang w:val="pt-BR"/>
        </w:rPr>
        <w:t xml:space="preserve">értékesítési tranzakció során </w:t>
      </w:r>
      <w:r w:rsidR="00BF2EDC" w:rsidRPr="00010356">
        <w:rPr>
          <w:lang w:val="pt-BR"/>
        </w:rPr>
        <w:t xml:space="preserve">egy vagy több bemeneti </w:t>
      </w:r>
      <w:r w:rsidRPr="00010356">
        <w:rPr>
          <w:lang w:val="pt-BR"/>
        </w:rPr>
        <w:t>QR</w:t>
      </w:r>
      <w:r w:rsidR="005A448F" w:rsidRPr="00010356">
        <w:rPr>
          <w:lang w:val="pt-BR"/>
        </w:rPr>
        <w:t>-</w:t>
      </w:r>
      <w:r w:rsidRPr="00010356">
        <w:rPr>
          <w:lang w:val="pt-BR"/>
        </w:rPr>
        <w:t xml:space="preserve">kód beolvasására és az abban foglaltak helyes értelmezésére, </w:t>
      </w:r>
      <w:r w:rsidR="003967DD" w:rsidRPr="00010356">
        <w:rPr>
          <w:lang w:val="pt-BR"/>
        </w:rPr>
        <w:t xml:space="preserve">még akkor is, ha </w:t>
      </w:r>
      <w:r w:rsidRPr="00010356">
        <w:rPr>
          <w:lang w:val="pt-BR"/>
        </w:rPr>
        <w:t xml:space="preserve">az e-pénztárgép üzemeltetője </w:t>
      </w:r>
      <w:r w:rsidR="003967DD" w:rsidRPr="00010356">
        <w:rPr>
          <w:lang w:val="pt-BR"/>
        </w:rPr>
        <w:t xml:space="preserve">nem akarja használni </w:t>
      </w:r>
      <w:r w:rsidRPr="00010356">
        <w:rPr>
          <w:lang w:val="pt-BR"/>
        </w:rPr>
        <w:t xml:space="preserve">ezeket a funkciókat. A funkció célja, hogy a vevők egységesen, minden e-pénztárgép által értelmezhető formában, kényelmesen jelezhessék a fizetéssel, bizonylatolással kapcsolatos igényeiket. </w:t>
      </w:r>
    </w:p>
    <w:p w14:paraId="2F11CC68" w14:textId="77777777" w:rsidR="0003686C" w:rsidRPr="00010356" w:rsidRDefault="0003686C" w:rsidP="00DA3390">
      <w:pPr>
        <w:jc w:val="both"/>
        <w:rPr>
          <w:lang w:val="pt-BR"/>
        </w:rPr>
      </w:pPr>
    </w:p>
    <w:p w14:paraId="04D5F423" w14:textId="6CE92810" w:rsidR="009C7EFF" w:rsidRPr="00010356" w:rsidRDefault="009C7EFF" w:rsidP="00DA3390">
      <w:pPr>
        <w:jc w:val="both"/>
        <w:rPr>
          <w:lang w:val="pt-BR"/>
        </w:rPr>
      </w:pPr>
      <w:r w:rsidRPr="00010356">
        <w:rPr>
          <w:lang w:val="pt-BR"/>
        </w:rPr>
        <w:t>A QR kód adattartalma NFC</w:t>
      </w:r>
      <w:r w:rsidR="0054761F" w:rsidRPr="00010356">
        <w:rPr>
          <w:lang w:val="pt-BR"/>
        </w:rPr>
        <w:t>-n, szöveges NDEF rekord formájában is átadható a vevői alkalmazásból az e-pénztárgép számára</w:t>
      </w:r>
      <w:r w:rsidR="007035AC" w:rsidRPr="00010356">
        <w:rPr>
          <w:lang w:val="pt-BR"/>
        </w:rPr>
        <w:t xml:space="preserve">, amennyiben az e-pénztárgép </w:t>
      </w:r>
      <w:r w:rsidR="0019730E" w:rsidRPr="00010356">
        <w:rPr>
          <w:lang w:val="pt-BR"/>
        </w:rPr>
        <w:t>rendelkezik a megfelelő perifériával</w:t>
      </w:r>
      <w:r w:rsidR="0054761F" w:rsidRPr="00010356">
        <w:rPr>
          <w:lang w:val="pt-BR"/>
        </w:rPr>
        <w:t>.</w:t>
      </w:r>
    </w:p>
    <w:p w14:paraId="66DF5065" w14:textId="77777777" w:rsidR="009C7EFF" w:rsidRPr="00010356" w:rsidRDefault="009C7EFF" w:rsidP="00DA3390">
      <w:pPr>
        <w:jc w:val="both"/>
        <w:rPr>
          <w:lang w:val="pt-BR"/>
        </w:rPr>
      </w:pPr>
    </w:p>
    <w:p w14:paraId="234A618A" w14:textId="1754989D" w:rsidR="00817846" w:rsidRPr="00010356" w:rsidRDefault="006F79CF" w:rsidP="00DA3390">
      <w:pPr>
        <w:jc w:val="both"/>
        <w:rPr>
          <w:lang w:val="pt-BR"/>
        </w:rPr>
      </w:pPr>
      <w:r w:rsidRPr="00010356">
        <w:rPr>
          <w:lang w:val="pt-BR"/>
        </w:rPr>
        <w:t xml:space="preserve">Az </w:t>
      </w:r>
      <w:r w:rsidR="0003686C" w:rsidRPr="00010356">
        <w:rPr>
          <w:lang w:val="pt-BR"/>
        </w:rPr>
        <w:t xml:space="preserve">adatokat </w:t>
      </w:r>
      <w:r w:rsidR="00387C47" w:rsidRPr="00010356">
        <w:rPr>
          <w:lang w:val="pt-BR"/>
        </w:rPr>
        <w:t>az alábbi</w:t>
      </w:r>
      <w:r w:rsidR="00817846" w:rsidRPr="00010356">
        <w:rPr>
          <w:lang w:val="pt-BR"/>
        </w:rPr>
        <w:t xml:space="preserve"> kompakt</w:t>
      </w:r>
      <w:r w:rsidR="00387C47" w:rsidRPr="00010356">
        <w:rPr>
          <w:lang w:val="pt-BR"/>
        </w:rPr>
        <w:t xml:space="preserve"> </w:t>
      </w:r>
      <w:r w:rsidR="00B427B1" w:rsidRPr="00010356">
        <w:rPr>
          <w:lang w:val="pt-BR"/>
        </w:rPr>
        <w:t>formátumban kell</w:t>
      </w:r>
      <w:r w:rsidRPr="00010356">
        <w:rPr>
          <w:lang w:val="pt-BR"/>
        </w:rPr>
        <w:t xml:space="preserve"> létrehozni és a QR</w:t>
      </w:r>
      <w:r w:rsidR="005A448F" w:rsidRPr="00010356">
        <w:rPr>
          <w:lang w:val="pt-BR"/>
        </w:rPr>
        <w:t>-</w:t>
      </w:r>
      <w:r w:rsidRPr="00010356">
        <w:rPr>
          <w:lang w:val="pt-BR"/>
        </w:rPr>
        <w:t>kódba befordítani</w:t>
      </w:r>
      <w:r w:rsidR="00817846" w:rsidRPr="00010356">
        <w:rPr>
          <w:lang w:val="pt-BR"/>
        </w:rPr>
        <w:t>:</w:t>
      </w:r>
    </w:p>
    <w:p w14:paraId="58DB7B82" w14:textId="0631186B" w:rsidR="0003686C" w:rsidRPr="00010356" w:rsidRDefault="003D1FC1" w:rsidP="006434FB">
      <w:pPr>
        <w:pStyle w:val="Felsorols"/>
        <w:rPr>
          <w:lang w:val="pt-BR"/>
        </w:rPr>
      </w:pPr>
      <w:r w:rsidRPr="00010356">
        <w:rPr>
          <w:lang w:val="pt-BR"/>
        </w:rPr>
        <w:t>UTF-8 kódolású karaktersorozat</w:t>
      </w:r>
      <w:r w:rsidR="00026286" w:rsidRPr="00010356">
        <w:rPr>
          <w:lang w:val="pt-BR"/>
        </w:rPr>
        <w:t xml:space="preserve"> sortörés nélkül</w:t>
      </w:r>
      <w:r w:rsidR="00C47F94" w:rsidRPr="00010356">
        <w:rPr>
          <w:lang w:val="pt-BR"/>
        </w:rPr>
        <w:t>.</w:t>
      </w:r>
    </w:p>
    <w:p w14:paraId="6CCFC774" w14:textId="0DB7B945" w:rsidR="00E30B2E" w:rsidRPr="00010356" w:rsidRDefault="00E30B2E" w:rsidP="006434FB">
      <w:pPr>
        <w:pStyle w:val="Felsorols"/>
        <w:rPr>
          <w:lang w:val="pt-BR"/>
        </w:rPr>
      </w:pPr>
      <w:r w:rsidRPr="00010356">
        <w:rPr>
          <w:lang w:val="pt-BR"/>
        </w:rPr>
        <w:t xml:space="preserve">Az első karakter egy </w:t>
      </w:r>
      <w:r w:rsidR="00646BE8" w:rsidRPr="00010356">
        <w:rPr>
          <w:lang w:val="pt-BR"/>
        </w:rPr>
        <w:t xml:space="preserve">„1”-es </w:t>
      </w:r>
      <w:r w:rsidRPr="00010356">
        <w:rPr>
          <w:lang w:val="pt-BR"/>
        </w:rPr>
        <w:t>számjegy</w:t>
      </w:r>
      <w:r w:rsidR="00646BE8" w:rsidRPr="00010356">
        <w:rPr>
          <w:lang w:val="pt-BR"/>
        </w:rPr>
        <w:t>, ami azt mutatja, hogy ez egy vevői alkalmazásban generált QR kód.</w:t>
      </w:r>
    </w:p>
    <w:p w14:paraId="09FE729C" w14:textId="1F374E4C" w:rsidR="00026286" w:rsidRPr="00010356" w:rsidRDefault="00026286" w:rsidP="006434FB">
      <w:pPr>
        <w:pStyle w:val="Felsorols"/>
        <w:rPr>
          <w:lang w:val="pt-BR"/>
        </w:rPr>
      </w:pPr>
      <w:r w:rsidRPr="00010356">
        <w:rPr>
          <w:lang w:val="pt-BR"/>
        </w:rPr>
        <w:t xml:space="preserve">Az adatmezőket „|” </w:t>
      </w:r>
      <w:r w:rsidR="001A5311">
        <w:rPr>
          <w:lang w:val="pt-BR"/>
        </w:rPr>
        <w:t xml:space="preserve">(ASCII 124) </w:t>
      </w:r>
      <w:r w:rsidRPr="00010356">
        <w:rPr>
          <w:lang w:val="pt-BR"/>
        </w:rPr>
        <w:t>karakter</w:t>
      </w:r>
      <w:r w:rsidR="00C47F94" w:rsidRPr="00010356">
        <w:rPr>
          <w:lang w:val="pt-BR"/>
        </w:rPr>
        <w:t>rel kell elhatárolni.</w:t>
      </w:r>
    </w:p>
    <w:p w14:paraId="7FE5F7E9" w14:textId="4292F0C4" w:rsidR="00C47F94" w:rsidRPr="006434FB" w:rsidRDefault="00C47F94" w:rsidP="006434FB">
      <w:pPr>
        <w:pStyle w:val="Felsorols"/>
      </w:pPr>
      <w:r w:rsidRPr="006434FB">
        <w:t>A</w:t>
      </w:r>
      <w:r w:rsidR="00555631" w:rsidRPr="006434FB">
        <w:t>z adaton belül szereplő „|” karaktert a „\” (backslash, fordított per) karakterrel kell escape-elni</w:t>
      </w:r>
      <w:r w:rsidR="002D1695" w:rsidRPr="006434FB">
        <w:t xml:space="preserve"> („\|”)</w:t>
      </w:r>
      <w:r w:rsidR="00555631" w:rsidRPr="006434FB">
        <w:t>.</w:t>
      </w:r>
      <w:r w:rsidR="002D1695" w:rsidRPr="006434FB">
        <w:t xml:space="preserve"> Az escape karaktert saját magával kell escape-elni (pl. „\\”)</w:t>
      </w:r>
    </w:p>
    <w:p w14:paraId="4202B264" w14:textId="5707DC70" w:rsidR="001D7521" w:rsidRPr="006434FB" w:rsidRDefault="001D7521" w:rsidP="006434FB">
      <w:pPr>
        <w:pStyle w:val="Felsorols"/>
      </w:pPr>
      <w:r w:rsidRPr="006434FB">
        <w:t>Ha az adatban sortörés található (pl. két sorban leírt cím esetén), a sortörést „\n” karaktersorozattal kell helyettesíteni.</w:t>
      </w:r>
    </w:p>
    <w:p w14:paraId="630F60DA" w14:textId="78E87315" w:rsidR="00C47F94" w:rsidRPr="006434FB" w:rsidRDefault="00C47F94" w:rsidP="006434FB">
      <w:pPr>
        <w:pStyle w:val="Felsorols"/>
      </w:pPr>
      <w:r w:rsidRPr="006434FB">
        <w:t>Az adatmezők első karaktere az adott mező azonosítója.</w:t>
      </w:r>
    </w:p>
    <w:p w14:paraId="5A990EB8" w14:textId="43FE4039" w:rsidR="00C47F94" w:rsidRPr="006434FB" w:rsidRDefault="00C47F94" w:rsidP="006434FB">
      <w:pPr>
        <w:pStyle w:val="Felsorols"/>
      </w:pPr>
      <w:r w:rsidRPr="006434FB">
        <w:t xml:space="preserve">Az UTF-8 kódolást a </w:t>
      </w:r>
      <w:r w:rsidR="006E3A67" w:rsidRPr="006434FB">
        <w:t>QR-</w:t>
      </w:r>
      <w:r w:rsidRPr="006434FB">
        <w:t>kód fejlécében is meg kell adni.</w:t>
      </w:r>
    </w:p>
    <w:p w14:paraId="5A80D242" w14:textId="77777777" w:rsidR="0003686C" w:rsidRPr="005977A9" w:rsidRDefault="0003686C" w:rsidP="00DA3390">
      <w:pPr>
        <w:jc w:val="both"/>
      </w:pPr>
    </w:p>
    <w:p w14:paraId="1B0F23EB" w14:textId="3B1B99AC" w:rsidR="0003686C" w:rsidRPr="005977A9" w:rsidRDefault="0003686C" w:rsidP="00DA3390">
      <w:pPr>
        <w:jc w:val="both"/>
        <w:rPr>
          <w:rFonts w:asciiTheme="minorHAnsi" w:eastAsiaTheme="minorHAnsi" w:hAnsiTheme="minorHAnsi" w:cstheme="minorHAnsi"/>
          <w:szCs w:val="22"/>
          <w:lang w:eastAsia="en-US"/>
        </w:rPr>
      </w:pPr>
      <w:r w:rsidRPr="005977A9">
        <w:t>A QR</w:t>
      </w:r>
      <w:r w:rsidR="005A448F" w:rsidRPr="005977A9">
        <w:t>-</w:t>
      </w:r>
      <w:r w:rsidRPr="005977A9">
        <w:t xml:space="preserve">kódban szerepeltetett adatok sorrendje kötött az alábbi felsorolás sorrendjében. Minden adatot karaktersorozatként (string) kell szerepeltetni akkor is, ha az számként is értelmezhető volna. Egyik adat szerepeltetése sem kötelező, de akár mindegyik is szerepelhet. Egyes adatok akár többször is szerepelhetnek az alábbi táblázat szerint. A táblázatban a vevő adatainál zárójelben a számla adatait leíró XSD szerinti elemnevek szerepelnek. </w:t>
      </w:r>
    </w:p>
    <w:p w14:paraId="2EE19E1A" w14:textId="77777777" w:rsidR="0003686C" w:rsidRPr="005977A9" w:rsidRDefault="0003686C" w:rsidP="00DA3390">
      <w:pPr>
        <w:jc w:val="both"/>
      </w:pPr>
    </w:p>
    <w:p w14:paraId="207B19F9"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Az e-pénztárgép által kötelezően értelmezendő jelölések</w:t>
      </w:r>
    </w:p>
    <w:p w14:paraId="73FA42B2" w14:textId="77777777" w:rsidR="0003686C" w:rsidRPr="005977A9" w:rsidRDefault="0003686C"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03686C" w:rsidRPr="005977A9" w14:paraId="461B0EF1" w14:textId="77777777" w:rsidTr="2BFDD1FF">
        <w:trPr>
          <w:trHeight w:val="286"/>
        </w:trPr>
        <w:tc>
          <w:tcPr>
            <w:tcW w:w="1096" w:type="dxa"/>
          </w:tcPr>
          <w:p w14:paraId="62DDAF68" w14:textId="77777777" w:rsidR="0003686C" w:rsidRPr="005977A9" w:rsidRDefault="0003686C" w:rsidP="00DA3390">
            <w:pPr>
              <w:jc w:val="both"/>
              <w:rPr>
                <w:b/>
              </w:rPr>
            </w:pPr>
            <w:r w:rsidRPr="005977A9">
              <w:rPr>
                <w:b/>
              </w:rPr>
              <w:t>Sorszám</w:t>
            </w:r>
          </w:p>
        </w:tc>
        <w:tc>
          <w:tcPr>
            <w:tcW w:w="816" w:type="dxa"/>
          </w:tcPr>
          <w:p w14:paraId="6D9F15A6"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Jelölő</w:t>
            </w:r>
          </w:p>
        </w:tc>
        <w:tc>
          <w:tcPr>
            <w:tcW w:w="7155" w:type="dxa"/>
          </w:tcPr>
          <w:p w14:paraId="0B0E7E97"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Kötelezően értelmezendő adat leírása</w:t>
            </w:r>
          </w:p>
        </w:tc>
      </w:tr>
      <w:tr w:rsidR="0003686C" w:rsidRPr="00A54CD7" w14:paraId="41AD2101" w14:textId="77777777" w:rsidTr="2BFDD1FF">
        <w:trPr>
          <w:trHeight w:val="470"/>
        </w:trPr>
        <w:tc>
          <w:tcPr>
            <w:tcW w:w="1096" w:type="dxa"/>
          </w:tcPr>
          <w:p w14:paraId="17191436" w14:textId="77777777" w:rsidR="0003686C" w:rsidRPr="005977A9" w:rsidRDefault="0003686C" w:rsidP="00DA3390">
            <w:pPr>
              <w:jc w:val="both"/>
            </w:pPr>
            <w:r w:rsidRPr="005977A9">
              <w:t>1.</w:t>
            </w:r>
          </w:p>
        </w:tc>
        <w:tc>
          <w:tcPr>
            <w:tcW w:w="816" w:type="dxa"/>
          </w:tcPr>
          <w:p w14:paraId="7E3C8AC7" w14:textId="3B19E560" w:rsidR="2BFDD1FF" w:rsidRPr="005977A9" w:rsidRDefault="2BFDD1FF" w:rsidP="00900762">
            <w:pPr>
              <w:jc w:val="both"/>
            </w:pPr>
            <w:r w:rsidRPr="005977A9">
              <w:t>K</w:t>
            </w:r>
          </w:p>
        </w:tc>
        <w:tc>
          <w:tcPr>
            <w:tcW w:w="7155" w:type="dxa"/>
          </w:tcPr>
          <w:p w14:paraId="1C068871" w14:textId="236F81CC" w:rsidR="0003686C" w:rsidRPr="005977A9" w:rsidRDefault="0003686C" w:rsidP="00DA3390">
            <w:pPr>
              <w:jc w:val="both"/>
              <w:rPr>
                <w:rFonts w:asciiTheme="minorHAnsi" w:eastAsiaTheme="minorHAnsi" w:hAnsiTheme="minorHAnsi" w:cstheme="minorHAnsi"/>
                <w:szCs w:val="22"/>
                <w:lang w:eastAsia="en-US"/>
              </w:rPr>
            </w:pPr>
            <w:r w:rsidRPr="005977A9">
              <w:t>Titkosító ECC kulc</w:t>
            </w:r>
            <w:r w:rsidR="00B427B1" w:rsidRPr="005977A9">
              <w:t>spár nyílt tagja</w:t>
            </w:r>
            <w:r w:rsidR="00643081" w:rsidRPr="005977A9">
              <w:t xml:space="preserve"> compressed formátumban (33 bájt)</w:t>
            </w:r>
            <w:r w:rsidR="00AB7642" w:rsidRPr="005977A9">
              <w:t xml:space="preserve">, </w:t>
            </w:r>
            <w:r w:rsidR="0040401E" w:rsidRPr="005977A9">
              <w:t>kizárólag a kulcs bájtjai,</w:t>
            </w:r>
            <w:r w:rsidR="00B427B1" w:rsidRPr="005977A9">
              <w:t xml:space="preserve"> </w:t>
            </w:r>
            <w:r w:rsidR="006A2807" w:rsidRPr="005977A9">
              <w:t xml:space="preserve">base64 </w:t>
            </w:r>
            <w:r w:rsidR="00643081" w:rsidRPr="005977A9">
              <w:t>kódolással</w:t>
            </w:r>
            <w:r w:rsidR="005A448F" w:rsidRPr="005977A9">
              <w:t>.</w:t>
            </w:r>
            <w:r w:rsidRPr="005977A9">
              <w:t xml:space="preserve"> </w:t>
            </w:r>
          </w:p>
        </w:tc>
      </w:tr>
      <w:tr w:rsidR="0003686C" w:rsidRPr="00FB36BC" w14:paraId="4B8C96AD" w14:textId="77777777" w:rsidTr="2BFDD1FF">
        <w:trPr>
          <w:trHeight w:val="1161"/>
        </w:trPr>
        <w:tc>
          <w:tcPr>
            <w:tcW w:w="1096" w:type="dxa"/>
          </w:tcPr>
          <w:p w14:paraId="29D807EB" w14:textId="77777777" w:rsidR="0003686C" w:rsidRPr="005977A9" w:rsidRDefault="0003686C" w:rsidP="00DA3390">
            <w:pPr>
              <w:jc w:val="both"/>
            </w:pPr>
            <w:r w:rsidRPr="005977A9">
              <w:t>2.</w:t>
            </w:r>
          </w:p>
        </w:tc>
        <w:tc>
          <w:tcPr>
            <w:tcW w:w="816" w:type="dxa"/>
          </w:tcPr>
          <w:p w14:paraId="5F54CA43" w14:textId="338DA6A2" w:rsidR="2BFDD1FF" w:rsidRPr="005977A9" w:rsidRDefault="2BFDD1FF" w:rsidP="00900762">
            <w:pPr>
              <w:jc w:val="both"/>
            </w:pPr>
            <w:r w:rsidRPr="005977A9">
              <w:t>I</w:t>
            </w:r>
          </w:p>
        </w:tc>
        <w:tc>
          <w:tcPr>
            <w:tcW w:w="7155" w:type="dxa"/>
          </w:tcPr>
          <w:p w14:paraId="2D7AE51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Annak jelölése, hogy a vevő az adott tranzakcióról milyen bizonylatot (számlát vagy nyugtát) kíván kapni és azt milyen megjelenési formában. Értékkészlet: </w:t>
            </w:r>
          </w:p>
          <w:p w14:paraId="5EB29A9C" w14:textId="77777777" w:rsidR="0003686C" w:rsidRPr="005977A9" w:rsidRDefault="0003686C" w:rsidP="00DA3390">
            <w:pPr>
              <w:jc w:val="both"/>
              <w:rPr>
                <w:rFonts w:asciiTheme="minorHAnsi" w:eastAsiaTheme="minorHAnsi" w:hAnsiTheme="minorHAnsi" w:cstheme="minorHAnsi"/>
                <w:szCs w:val="22"/>
                <w:lang w:eastAsia="en-US"/>
              </w:rPr>
            </w:pPr>
            <w:r w:rsidRPr="005977A9">
              <w:t>P – a vevő papír alapú számlát kíván kapni</w:t>
            </w:r>
          </w:p>
          <w:p w14:paraId="04E23FEC" w14:textId="07D342E2" w:rsidR="0003686C" w:rsidRPr="005977A9" w:rsidRDefault="0003686C" w:rsidP="2BFDD1FF">
            <w:pPr>
              <w:jc w:val="both"/>
              <w:rPr>
                <w:rFonts w:asciiTheme="minorHAnsi" w:eastAsiaTheme="minorEastAsia" w:hAnsiTheme="minorHAnsi" w:cstheme="minorBidi"/>
                <w:lang w:eastAsia="en-US"/>
              </w:rPr>
            </w:pPr>
            <w:r w:rsidRPr="005977A9">
              <w:t>I – a vevő elektronikus számlát kíván kapni</w:t>
            </w:r>
          </w:p>
          <w:p w14:paraId="76BAEDC3"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R – papír alapú nyugta másolat</w:t>
            </w:r>
          </w:p>
          <w:p w14:paraId="7C405868" w14:textId="4EB98E6D" w:rsidR="0003686C" w:rsidRPr="00010356" w:rsidRDefault="0003686C" w:rsidP="2BFDD1FF">
            <w:pPr>
              <w:jc w:val="both"/>
              <w:rPr>
                <w:rFonts w:asciiTheme="minorHAnsi" w:eastAsiaTheme="minorEastAsia" w:hAnsiTheme="minorHAnsi" w:cstheme="minorBidi"/>
                <w:lang w:val="pt-BR" w:eastAsia="en-US"/>
              </w:rPr>
            </w:pPr>
            <w:r w:rsidRPr="00010356">
              <w:rPr>
                <w:lang w:val="pt-BR"/>
              </w:rPr>
              <w:t xml:space="preserve">E – </w:t>
            </w:r>
            <w:r w:rsidR="005A448F" w:rsidRPr="00010356">
              <w:rPr>
                <w:lang w:val="pt-BR"/>
              </w:rPr>
              <w:t>e-</w:t>
            </w:r>
            <w:r w:rsidRPr="00010356">
              <w:rPr>
                <w:lang w:val="pt-BR"/>
              </w:rPr>
              <w:t xml:space="preserve">nyugta (alapértelmezés szerint) </w:t>
            </w:r>
          </w:p>
        </w:tc>
      </w:tr>
      <w:tr w:rsidR="0003686C" w:rsidRPr="00A54CD7" w14:paraId="3CE8442E" w14:textId="77777777" w:rsidTr="2BFDD1FF">
        <w:trPr>
          <w:trHeight w:val="286"/>
        </w:trPr>
        <w:tc>
          <w:tcPr>
            <w:tcW w:w="1096" w:type="dxa"/>
          </w:tcPr>
          <w:p w14:paraId="6B7D3F4A" w14:textId="77777777" w:rsidR="0003686C" w:rsidRPr="005977A9" w:rsidRDefault="0003686C" w:rsidP="00DA3390">
            <w:pPr>
              <w:jc w:val="both"/>
            </w:pPr>
            <w:r w:rsidRPr="005977A9">
              <w:t>3.</w:t>
            </w:r>
          </w:p>
        </w:tc>
        <w:tc>
          <w:tcPr>
            <w:tcW w:w="816" w:type="dxa"/>
          </w:tcPr>
          <w:p w14:paraId="4CB6916C" w14:textId="17C80E0B" w:rsidR="2BFDD1FF" w:rsidRPr="005977A9" w:rsidRDefault="2BFDD1FF" w:rsidP="00900762">
            <w:pPr>
              <w:jc w:val="both"/>
            </w:pPr>
            <w:r w:rsidRPr="005977A9">
              <w:t>N</w:t>
            </w:r>
          </w:p>
        </w:tc>
        <w:tc>
          <w:tcPr>
            <w:tcW w:w="7155" w:type="dxa"/>
          </w:tcPr>
          <w:p w14:paraId="6267A315"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számlaigénye esetén a számlán szerepeltetendő vevő neve. </w:t>
            </w:r>
          </w:p>
        </w:tc>
      </w:tr>
      <w:tr w:rsidR="0003686C" w:rsidRPr="005977A9" w14:paraId="1E004A2E" w14:textId="77777777" w:rsidTr="2BFDD1FF">
        <w:trPr>
          <w:trHeight w:val="1161"/>
        </w:trPr>
        <w:tc>
          <w:tcPr>
            <w:tcW w:w="1096" w:type="dxa"/>
          </w:tcPr>
          <w:p w14:paraId="358C739A" w14:textId="77777777" w:rsidR="0003686C" w:rsidRPr="005977A9" w:rsidRDefault="0003686C" w:rsidP="00DA3390">
            <w:pPr>
              <w:jc w:val="both"/>
            </w:pPr>
            <w:r w:rsidRPr="005977A9">
              <w:t>4.</w:t>
            </w:r>
          </w:p>
        </w:tc>
        <w:tc>
          <w:tcPr>
            <w:tcW w:w="816" w:type="dxa"/>
          </w:tcPr>
          <w:p w14:paraId="51CA32D6" w14:textId="01BA43CB" w:rsidR="2BFDD1FF" w:rsidRPr="005977A9" w:rsidRDefault="2BFDD1FF" w:rsidP="00900762">
            <w:pPr>
              <w:jc w:val="both"/>
            </w:pPr>
            <w:r w:rsidRPr="005977A9">
              <w:t>S</w:t>
            </w:r>
          </w:p>
        </w:tc>
        <w:tc>
          <w:tcPr>
            <w:tcW w:w="7155" w:type="dxa"/>
          </w:tcPr>
          <w:p w14:paraId="51B9610D"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áfa státusza (customerVatStatus). Értékkészlete: </w:t>
            </w:r>
          </w:p>
          <w:p w14:paraId="4FCD033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D – belföldi </w:t>
            </w:r>
          </w:p>
          <w:p w14:paraId="070055FB" w14:textId="77777777" w:rsidR="0003686C" w:rsidRPr="005977A9" w:rsidRDefault="0003686C" w:rsidP="00DA3390">
            <w:pPr>
              <w:jc w:val="both"/>
              <w:rPr>
                <w:rFonts w:asciiTheme="minorHAnsi" w:eastAsiaTheme="minorHAnsi" w:hAnsiTheme="minorHAnsi" w:cstheme="minorHAnsi"/>
                <w:szCs w:val="22"/>
                <w:lang w:eastAsia="en-US"/>
              </w:rPr>
            </w:pPr>
            <w:r w:rsidRPr="005977A9">
              <w:t>P – nem áfaalany természetes személy</w:t>
            </w:r>
          </w:p>
          <w:p w14:paraId="32EF363B" w14:textId="77777777" w:rsidR="0003686C" w:rsidRPr="005977A9" w:rsidRDefault="0003686C" w:rsidP="00DA3390">
            <w:pPr>
              <w:jc w:val="both"/>
              <w:rPr>
                <w:rFonts w:asciiTheme="minorHAnsi" w:eastAsiaTheme="minorHAnsi" w:hAnsiTheme="minorHAnsi" w:cstheme="minorHAnsi"/>
                <w:szCs w:val="22"/>
                <w:lang w:eastAsia="en-US"/>
              </w:rPr>
            </w:pPr>
            <w:r w:rsidRPr="005977A9">
              <w:t>O – egyéb</w:t>
            </w:r>
          </w:p>
        </w:tc>
      </w:tr>
      <w:tr w:rsidR="0003686C" w:rsidRPr="005977A9" w14:paraId="1780FBC2" w14:textId="77777777" w:rsidTr="2BFDD1FF">
        <w:trPr>
          <w:trHeight w:val="572"/>
        </w:trPr>
        <w:tc>
          <w:tcPr>
            <w:tcW w:w="1096" w:type="dxa"/>
          </w:tcPr>
          <w:p w14:paraId="0C2A8AE6" w14:textId="77777777" w:rsidR="0003686C" w:rsidRPr="005977A9" w:rsidRDefault="0003686C" w:rsidP="00DA3390">
            <w:pPr>
              <w:jc w:val="both"/>
            </w:pPr>
            <w:r w:rsidRPr="005977A9">
              <w:t xml:space="preserve">5a. </w:t>
            </w:r>
          </w:p>
        </w:tc>
        <w:tc>
          <w:tcPr>
            <w:tcW w:w="816" w:type="dxa"/>
          </w:tcPr>
          <w:p w14:paraId="2078A992" w14:textId="02071BA2" w:rsidR="2BFDD1FF" w:rsidRPr="005977A9" w:rsidRDefault="2BFDD1FF" w:rsidP="00900762">
            <w:pPr>
              <w:jc w:val="both"/>
            </w:pPr>
            <w:r w:rsidRPr="005977A9">
              <w:t>X</w:t>
            </w:r>
          </w:p>
        </w:tc>
        <w:tc>
          <w:tcPr>
            <w:tcW w:w="7155" w:type="dxa"/>
          </w:tcPr>
          <w:p w14:paraId="688A2A2D" w14:textId="77777777" w:rsidR="0003686C" w:rsidRPr="005977A9" w:rsidRDefault="0003686C" w:rsidP="00DA3390">
            <w:pPr>
              <w:jc w:val="both"/>
              <w:rPr>
                <w:rFonts w:asciiTheme="minorHAnsi" w:eastAsiaTheme="minorHAnsi" w:hAnsiTheme="minorHAnsi" w:cstheme="minorHAnsi"/>
                <w:szCs w:val="22"/>
                <w:lang w:eastAsia="en-US"/>
              </w:rPr>
            </w:pPr>
            <w:r w:rsidRPr="005977A9">
              <w:t>A vevő számlán szerepeltetendő belföldi adószáma 12345678-1-12 formátumban, vagy 12345678 formátumban. (customerTaxNumber)</w:t>
            </w:r>
          </w:p>
        </w:tc>
      </w:tr>
      <w:tr w:rsidR="0003686C" w:rsidRPr="005977A9" w14:paraId="1FC8A533" w14:textId="77777777" w:rsidTr="2BFDD1FF">
        <w:trPr>
          <w:trHeight w:val="572"/>
        </w:trPr>
        <w:tc>
          <w:tcPr>
            <w:tcW w:w="1096" w:type="dxa"/>
          </w:tcPr>
          <w:p w14:paraId="4A46FB2C" w14:textId="77777777" w:rsidR="0003686C" w:rsidRPr="005977A9" w:rsidRDefault="0003686C" w:rsidP="00DA3390">
            <w:pPr>
              <w:jc w:val="both"/>
            </w:pPr>
            <w:r w:rsidRPr="005977A9">
              <w:t xml:space="preserve">5b. </w:t>
            </w:r>
          </w:p>
        </w:tc>
        <w:tc>
          <w:tcPr>
            <w:tcW w:w="816" w:type="dxa"/>
          </w:tcPr>
          <w:p w14:paraId="4D5DEE5F" w14:textId="3DCF066A" w:rsidR="2BFDD1FF" w:rsidRPr="005977A9" w:rsidRDefault="2BFDD1FF" w:rsidP="00900762">
            <w:pPr>
              <w:jc w:val="both"/>
            </w:pPr>
            <w:r w:rsidRPr="005977A9">
              <w:t>U</w:t>
            </w:r>
          </w:p>
        </w:tc>
        <w:tc>
          <w:tcPr>
            <w:tcW w:w="7155" w:type="dxa"/>
          </w:tcPr>
          <w:p w14:paraId="51435960" w14:textId="77777777" w:rsidR="0003686C" w:rsidRPr="005977A9" w:rsidRDefault="0003686C" w:rsidP="00DA3390">
            <w:pPr>
              <w:jc w:val="both"/>
              <w:rPr>
                <w:rFonts w:asciiTheme="minorHAnsi" w:eastAsiaTheme="minorHAnsi" w:hAnsiTheme="minorHAnsi" w:cstheme="minorHAnsi"/>
                <w:szCs w:val="22"/>
                <w:lang w:eastAsia="en-US"/>
              </w:rPr>
            </w:pPr>
            <w:r w:rsidRPr="005977A9">
              <w:t>A vevő számlán szerepeltetendő közösségi adószáma. (communityVatNumber)</w:t>
            </w:r>
          </w:p>
        </w:tc>
      </w:tr>
      <w:tr w:rsidR="0003686C" w:rsidRPr="005977A9" w14:paraId="3B7181E9" w14:textId="77777777" w:rsidTr="2BFDD1FF">
        <w:trPr>
          <w:trHeight w:val="588"/>
        </w:trPr>
        <w:tc>
          <w:tcPr>
            <w:tcW w:w="1096" w:type="dxa"/>
          </w:tcPr>
          <w:p w14:paraId="6F764986" w14:textId="77777777" w:rsidR="0003686C" w:rsidRPr="005977A9" w:rsidRDefault="0003686C" w:rsidP="00DA3390">
            <w:pPr>
              <w:jc w:val="both"/>
            </w:pPr>
            <w:r w:rsidRPr="005977A9">
              <w:t>5c.</w:t>
            </w:r>
          </w:p>
        </w:tc>
        <w:tc>
          <w:tcPr>
            <w:tcW w:w="816" w:type="dxa"/>
          </w:tcPr>
          <w:p w14:paraId="473DECB1" w14:textId="6C399104" w:rsidR="2BFDD1FF" w:rsidRPr="005977A9" w:rsidRDefault="2BFDD1FF" w:rsidP="00900762">
            <w:pPr>
              <w:jc w:val="both"/>
            </w:pPr>
            <w:r w:rsidRPr="005977A9">
              <w:t>H</w:t>
            </w:r>
          </w:p>
        </w:tc>
        <w:tc>
          <w:tcPr>
            <w:tcW w:w="7155" w:type="dxa"/>
          </w:tcPr>
          <w:p w14:paraId="2E4580F8" w14:textId="77777777" w:rsidR="0003686C" w:rsidRPr="005977A9" w:rsidRDefault="0003686C" w:rsidP="00DA3390">
            <w:pPr>
              <w:jc w:val="both"/>
              <w:rPr>
                <w:rFonts w:asciiTheme="minorHAnsi" w:eastAsiaTheme="minorHAnsi" w:hAnsiTheme="minorHAnsi" w:cstheme="minorHAnsi"/>
                <w:szCs w:val="22"/>
                <w:lang w:eastAsia="en-US"/>
              </w:rPr>
            </w:pPr>
            <w:r w:rsidRPr="005977A9">
              <w:t>A vevő számlán szerepeltetendő harmadik országbeli adószáma. (thirdStateTaxId)</w:t>
            </w:r>
          </w:p>
        </w:tc>
      </w:tr>
      <w:tr w:rsidR="0003686C" w:rsidRPr="005977A9" w14:paraId="7E7F76DA" w14:textId="77777777" w:rsidTr="2BFDD1FF">
        <w:trPr>
          <w:trHeight w:val="547"/>
        </w:trPr>
        <w:tc>
          <w:tcPr>
            <w:tcW w:w="1096" w:type="dxa"/>
          </w:tcPr>
          <w:p w14:paraId="0C919CFE" w14:textId="77777777" w:rsidR="0003686C" w:rsidRPr="005977A9" w:rsidRDefault="0003686C" w:rsidP="00DA3390">
            <w:pPr>
              <w:jc w:val="both"/>
            </w:pPr>
            <w:r w:rsidRPr="005977A9">
              <w:t xml:space="preserve">6. </w:t>
            </w:r>
          </w:p>
        </w:tc>
        <w:tc>
          <w:tcPr>
            <w:tcW w:w="816" w:type="dxa"/>
          </w:tcPr>
          <w:p w14:paraId="2D483AA4" w14:textId="6F96C692" w:rsidR="2BFDD1FF" w:rsidRPr="005977A9" w:rsidRDefault="2BFDD1FF" w:rsidP="00900762">
            <w:pPr>
              <w:jc w:val="both"/>
            </w:pPr>
            <w:r w:rsidRPr="005977A9">
              <w:t>G</w:t>
            </w:r>
          </w:p>
        </w:tc>
        <w:tc>
          <w:tcPr>
            <w:tcW w:w="7155" w:type="dxa"/>
          </w:tcPr>
          <w:p w14:paraId="476811CB" w14:textId="77777777" w:rsidR="0003686C" w:rsidRPr="005977A9" w:rsidRDefault="0003686C" w:rsidP="00DA3390">
            <w:pPr>
              <w:jc w:val="both"/>
              <w:rPr>
                <w:rFonts w:asciiTheme="minorHAnsi" w:eastAsiaTheme="minorHAnsi" w:hAnsiTheme="minorHAnsi" w:cstheme="minorHAnsi"/>
                <w:szCs w:val="22"/>
                <w:lang w:eastAsia="en-US"/>
              </w:rPr>
            </w:pPr>
            <w:r w:rsidRPr="005977A9">
              <w:t>Ha a vevő áfacsoport tagja, akkor a csoporttag adószáma 12345678-1-12 formátumban, vagy 12345678 formátumban. (groupMemberTaxNumber)</w:t>
            </w:r>
          </w:p>
        </w:tc>
      </w:tr>
      <w:tr w:rsidR="0003686C" w:rsidRPr="005977A9" w14:paraId="435472F4" w14:textId="77777777" w:rsidTr="2BFDD1FF">
        <w:trPr>
          <w:trHeight w:val="286"/>
        </w:trPr>
        <w:tc>
          <w:tcPr>
            <w:tcW w:w="1096" w:type="dxa"/>
          </w:tcPr>
          <w:p w14:paraId="7AFF8ECA" w14:textId="77777777" w:rsidR="0003686C" w:rsidRPr="005977A9" w:rsidRDefault="0003686C" w:rsidP="00DA3390">
            <w:pPr>
              <w:jc w:val="both"/>
            </w:pPr>
            <w:r w:rsidRPr="005977A9">
              <w:t xml:space="preserve">7. </w:t>
            </w:r>
          </w:p>
        </w:tc>
        <w:tc>
          <w:tcPr>
            <w:tcW w:w="816" w:type="dxa"/>
          </w:tcPr>
          <w:p w14:paraId="1CDC9381" w14:textId="026F8C7B" w:rsidR="2BFDD1FF" w:rsidRPr="005977A9" w:rsidRDefault="2BFDD1FF" w:rsidP="00900762">
            <w:pPr>
              <w:jc w:val="both"/>
            </w:pPr>
            <w:r w:rsidRPr="005977A9">
              <w:t xml:space="preserve"> </w:t>
            </w:r>
          </w:p>
        </w:tc>
        <w:tc>
          <w:tcPr>
            <w:tcW w:w="7155" w:type="dxa"/>
          </w:tcPr>
          <w:p w14:paraId="15D26409" w14:textId="2EEC9D47" w:rsidR="0003686C" w:rsidRPr="005977A9" w:rsidRDefault="0003686C" w:rsidP="00DA3390">
            <w:pPr>
              <w:jc w:val="both"/>
              <w:rPr>
                <w:rFonts w:asciiTheme="minorHAnsi" w:eastAsiaTheme="minorHAnsi" w:hAnsiTheme="minorHAnsi" w:cstheme="minorHAnsi"/>
                <w:szCs w:val="22"/>
                <w:lang w:eastAsia="en-US"/>
              </w:rPr>
            </w:pPr>
            <w:r w:rsidRPr="005977A9">
              <w:t>A vevő számlán feltüntetendő címe</w:t>
            </w:r>
            <w:r w:rsidR="00950F3B" w:rsidRPr="005977A9">
              <w:t>.</w:t>
            </w:r>
            <w:r w:rsidRPr="005977A9">
              <w:t xml:space="preserve"> (simpleAddress)</w:t>
            </w:r>
          </w:p>
        </w:tc>
      </w:tr>
      <w:tr w:rsidR="0003686C" w:rsidRPr="005977A9" w14:paraId="3530924C" w14:textId="77777777" w:rsidTr="2BFDD1FF">
        <w:trPr>
          <w:trHeight w:val="286"/>
        </w:trPr>
        <w:tc>
          <w:tcPr>
            <w:tcW w:w="1096" w:type="dxa"/>
          </w:tcPr>
          <w:p w14:paraId="19CAD1A3" w14:textId="77777777" w:rsidR="0003686C" w:rsidRPr="005977A9" w:rsidRDefault="0003686C" w:rsidP="00DA3390">
            <w:pPr>
              <w:jc w:val="both"/>
            </w:pPr>
            <w:r w:rsidRPr="005977A9">
              <w:t>7/1</w:t>
            </w:r>
          </w:p>
        </w:tc>
        <w:tc>
          <w:tcPr>
            <w:tcW w:w="816" w:type="dxa"/>
          </w:tcPr>
          <w:p w14:paraId="09826754" w14:textId="2806CDF9" w:rsidR="2BFDD1FF" w:rsidRPr="005977A9" w:rsidRDefault="2BFDD1FF" w:rsidP="00900762">
            <w:pPr>
              <w:jc w:val="both"/>
            </w:pPr>
            <w:r w:rsidRPr="005977A9">
              <w:t>C</w:t>
            </w:r>
          </w:p>
        </w:tc>
        <w:tc>
          <w:tcPr>
            <w:tcW w:w="7155" w:type="dxa"/>
          </w:tcPr>
          <w:p w14:paraId="6545789A" w14:textId="6E4F2CFA" w:rsidR="0003686C" w:rsidRPr="005977A9" w:rsidRDefault="0003686C" w:rsidP="00DA3390">
            <w:pPr>
              <w:jc w:val="both"/>
              <w:rPr>
                <w:rFonts w:asciiTheme="minorHAnsi" w:eastAsiaTheme="minorHAnsi" w:hAnsiTheme="minorHAnsi" w:cstheme="minorHAnsi"/>
                <w:szCs w:val="22"/>
                <w:lang w:eastAsia="en-US"/>
              </w:rPr>
            </w:pPr>
            <w:r w:rsidRPr="005977A9">
              <w:t>Országkód az ISO 3166 alpha-2 szabvány szerint</w:t>
            </w:r>
            <w:r w:rsidR="00950F3B" w:rsidRPr="005977A9">
              <w:t>.</w:t>
            </w:r>
            <w:r w:rsidRPr="005977A9">
              <w:t xml:space="preserve"> (countryCode)</w:t>
            </w:r>
          </w:p>
        </w:tc>
      </w:tr>
      <w:tr w:rsidR="0003686C" w:rsidRPr="005977A9" w14:paraId="5B51E56B" w14:textId="77777777" w:rsidTr="2BFDD1FF">
        <w:trPr>
          <w:trHeight w:val="572"/>
        </w:trPr>
        <w:tc>
          <w:tcPr>
            <w:tcW w:w="1096" w:type="dxa"/>
          </w:tcPr>
          <w:p w14:paraId="23694C19" w14:textId="77777777" w:rsidR="0003686C" w:rsidRPr="005977A9" w:rsidRDefault="0003686C" w:rsidP="00DA3390">
            <w:pPr>
              <w:jc w:val="both"/>
            </w:pPr>
            <w:r w:rsidRPr="005977A9">
              <w:t>7/2</w:t>
            </w:r>
          </w:p>
        </w:tc>
        <w:tc>
          <w:tcPr>
            <w:tcW w:w="816" w:type="dxa"/>
          </w:tcPr>
          <w:p w14:paraId="5A8E773F" w14:textId="73B94273" w:rsidR="2BFDD1FF" w:rsidRPr="005977A9" w:rsidRDefault="2BFDD1FF" w:rsidP="00900762">
            <w:pPr>
              <w:jc w:val="both"/>
            </w:pPr>
            <w:r w:rsidRPr="005977A9">
              <w:t>R</w:t>
            </w:r>
          </w:p>
        </w:tc>
        <w:tc>
          <w:tcPr>
            <w:tcW w:w="7155" w:type="dxa"/>
          </w:tcPr>
          <w:p w14:paraId="20183264" w14:textId="5EDB77AC" w:rsidR="0003686C" w:rsidRPr="005977A9" w:rsidRDefault="0003686C" w:rsidP="00DA3390">
            <w:pPr>
              <w:jc w:val="both"/>
              <w:rPr>
                <w:rFonts w:asciiTheme="minorHAnsi" w:eastAsiaTheme="minorHAnsi" w:hAnsiTheme="minorHAnsi" w:cstheme="minorHAnsi"/>
                <w:szCs w:val="22"/>
                <w:lang w:eastAsia="en-US"/>
              </w:rPr>
            </w:pPr>
            <w:r w:rsidRPr="005977A9">
              <w:t>Tartomány kódja (amennyiben értelmezhető az adott országban) az ISO 3166-2 alpha 2 szabvány szerint</w:t>
            </w:r>
            <w:r w:rsidR="00950F3B" w:rsidRPr="005977A9">
              <w:t>.</w:t>
            </w:r>
            <w:r w:rsidRPr="005977A9">
              <w:t xml:space="preserve"> (region)</w:t>
            </w:r>
          </w:p>
        </w:tc>
      </w:tr>
      <w:tr w:rsidR="0003686C" w:rsidRPr="005977A9" w14:paraId="10EB6813" w14:textId="77777777" w:rsidTr="2BFDD1FF">
        <w:trPr>
          <w:trHeight w:val="286"/>
        </w:trPr>
        <w:tc>
          <w:tcPr>
            <w:tcW w:w="1096" w:type="dxa"/>
          </w:tcPr>
          <w:p w14:paraId="6FDB1176" w14:textId="77777777" w:rsidR="0003686C" w:rsidRPr="005977A9" w:rsidRDefault="0003686C" w:rsidP="00DA3390">
            <w:pPr>
              <w:jc w:val="both"/>
            </w:pPr>
            <w:r w:rsidRPr="005977A9">
              <w:t>7/3</w:t>
            </w:r>
          </w:p>
        </w:tc>
        <w:tc>
          <w:tcPr>
            <w:tcW w:w="816" w:type="dxa"/>
          </w:tcPr>
          <w:p w14:paraId="0C2DE34C" w14:textId="011FEB80" w:rsidR="2BFDD1FF" w:rsidRPr="005977A9" w:rsidRDefault="2BFDD1FF" w:rsidP="00900762">
            <w:pPr>
              <w:jc w:val="both"/>
            </w:pPr>
            <w:r w:rsidRPr="005977A9">
              <w:t>Z</w:t>
            </w:r>
          </w:p>
        </w:tc>
        <w:tc>
          <w:tcPr>
            <w:tcW w:w="7155" w:type="dxa"/>
          </w:tcPr>
          <w:p w14:paraId="3CEDFC0E" w14:textId="502B516F" w:rsidR="0003686C" w:rsidRPr="005977A9" w:rsidRDefault="0003686C" w:rsidP="00DA3390">
            <w:pPr>
              <w:jc w:val="both"/>
              <w:rPr>
                <w:rFonts w:asciiTheme="minorHAnsi" w:eastAsiaTheme="minorHAnsi" w:hAnsiTheme="minorHAnsi" w:cstheme="minorHAnsi"/>
                <w:szCs w:val="22"/>
                <w:lang w:eastAsia="en-US"/>
              </w:rPr>
            </w:pPr>
            <w:r w:rsidRPr="005977A9">
              <w:t>Irányítószám</w:t>
            </w:r>
            <w:r w:rsidR="00950F3B" w:rsidRPr="005977A9">
              <w:t>.</w:t>
            </w:r>
            <w:r w:rsidRPr="005977A9">
              <w:t xml:space="preserve"> (postalCode)</w:t>
            </w:r>
          </w:p>
        </w:tc>
      </w:tr>
      <w:tr w:rsidR="0003686C" w:rsidRPr="005977A9" w14:paraId="5727B1B7" w14:textId="77777777" w:rsidTr="2BFDD1FF">
        <w:trPr>
          <w:trHeight w:val="302"/>
        </w:trPr>
        <w:tc>
          <w:tcPr>
            <w:tcW w:w="1096" w:type="dxa"/>
          </w:tcPr>
          <w:p w14:paraId="32046337" w14:textId="77777777" w:rsidR="0003686C" w:rsidRPr="005977A9" w:rsidRDefault="0003686C" w:rsidP="00DA3390">
            <w:pPr>
              <w:jc w:val="both"/>
            </w:pPr>
            <w:r w:rsidRPr="005977A9">
              <w:t>7/4</w:t>
            </w:r>
          </w:p>
        </w:tc>
        <w:tc>
          <w:tcPr>
            <w:tcW w:w="816" w:type="dxa"/>
          </w:tcPr>
          <w:p w14:paraId="295FB256" w14:textId="642265BB" w:rsidR="2BFDD1FF" w:rsidRPr="005977A9" w:rsidRDefault="2BFDD1FF" w:rsidP="00900762">
            <w:pPr>
              <w:jc w:val="both"/>
            </w:pPr>
            <w:r w:rsidRPr="005977A9">
              <w:t>Y</w:t>
            </w:r>
          </w:p>
        </w:tc>
        <w:tc>
          <w:tcPr>
            <w:tcW w:w="7155" w:type="dxa"/>
          </w:tcPr>
          <w:p w14:paraId="715B5062" w14:textId="461875AC" w:rsidR="0003686C" w:rsidRPr="005977A9" w:rsidRDefault="0003686C" w:rsidP="00DA3390">
            <w:pPr>
              <w:jc w:val="both"/>
              <w:rPr>
                <w:rFonts w:asciiTheme="minorHAnsi" w:eastAsiaTheme="minorHAnsi" w:hAnsiTheme="minorHAnsi" w:cstheme="minorHAnsi"/>
                <w:szCs w:val="22"/>
                <w:lang w:eastAsia="en-US"/>
              </w:rPr>
            </w:pPr>
            <w:r w:rsidRPr="005977A9">
              <w:t>Település</w:t>
            </w:r>
            <w:r w:rsidR="00950F3B" w:rsidRPr="005977A9">
              <w:t>.</w:t>
            </w:r>
            <w:r w:rsidRPr="005977A9">
              <w:t xml:space="preserve"> (city)</w:t>
            </w:r>
          </w:p>
        </w:tc>
      </w:tr>
      <w:tr w:rsidR="0003686C" w:rsidRPr="005977A9" w14:paraId="1BE1EEB6" w14:textId="77777777" w:rsidTr="2BFDD1FF">
        <w:trPr>
          <w:trHeight w:val="286"/>
        </w:trPr>
        <w:tc>
          <w:tcPr>
            <w:tcW w:w="1096" w:type="dxa"/>
          </w:tcPr>
          <w:p w14:paraId="28D9ABE6" w14:textId="77777777" w:rsidR="0003686C" w:rsidRPr="005977A9" w:rsidRDefault="0003686C" w:rsidP="00DA3390">
            <w:pPr>
              <w:jc w:val="both"/>
            </w:pPr>
            <w:r w:rsidRPr="005977A9">
              <w:t>7/5</w:t>
            </w:r>
          </w:p>
        </w:tc>
        <w:tc>
          <w:tcPr>
            <w:tcW w:w="816" w:type="dxa"/>
          </w:tcPr>
          <w:p w14:paraId="111075ED" w14:textId="15A48B90" w:rsidR="2BFDD1FF" w:rsidRPr="005977A9" w:rsidRDefault="2BFDD1FF" w:rsidP="00900762">
            <w:pPr>
              <w:jc w:val="both"/>
            </w:pPr>
            <w:r w:rsidRPr="005977A9">
              <w:t>A</w:t>
            </w:r>
          </w:p>
        </w:tc>
        <w:tc>
          <w:tcPr>
            <w:tcW w:w="7155" w:type="dxa"/>
          </w:tcPr>
          <w:p w14:paraId="58D26E65" w14:textId="623436F0" w:rsidR="0003686C" w:rsidRPr="005977A9" w:rsidRDefault="0003686C" w:rsidP="00DA3390">
            <w:pPr>
              <w:jc w:val="both"/>
              <w:rPr>
                <w:rFonts w:asciiTheme="minorHAnsi" w:eastAsiaTheme="minorHAnsi" w:hAnsiTheme="minorHAnsi" w:cstheme="minorHAnsi"/>
                <w:szCs w:val="22"/>
                <w:lang w:eastAsia="en-US"/>
              </w:rPr>
            </w:pPr>
            <w:r w:rsidRPr="005977A9">
              <w:t>További címadatok</w:t>
            </w:r>
            <w:r w:rsidR="00950F3B" w:rsidRPr="005977A9">
              <w:t>.</w:t>
            </w:r>
            <w:r w:rsidRPr="005977A9">
              <w:t xml:space="preserve"> (additionalAddressDetail)</w:t>
            </w:r>
          </w:p>
        </w:tc>
      </w:tr>
      <w:tr w:rsidR="0003686C" w:rsidRPr="005977A9" w14:paraId="4F551FE9" w14:textId="77777777" w:rsidTr="2BFDD1FF">
        <w:trPr>
          <w:trHeight w:val="350"/>
        </w:trPr>
        <w:tc>
          <w:tcPr>
            <w:tcW w:w="1096" w:type="dxa"/>
          </w:tcPr>
          <w:p w14:paraId="458F83AC" w14:textId="77777777" w:rsidR="0003686C" w:rsidRPr="005977A9" w:rsidRDefault="0003686C" w:rsidP="00DA3390">
            <w:pPr>
              <w:jc w:val="both"/>
            </w:pPr>
            <w:r w:rsidRPr="005977A9">
              <w:t>8.</w:t>
            </w:r>
          </w:p>
        </w:tc>
        <w:tc>
          <w:tcPr>
            <w:tcW w:w="816" w:type="dxa"/>
          </w:tcPr>
          <w:p w14:paraId="686FC5E0" w14:textId="650323C0" w:rsidR="2BFDD1FF" w:rsidRPr="005977A9" w:rsidRDefault="2BFDD1FF" w:rsidP="00900762">
            <w:pPr>
              <w:jc w:val="both"/>
            </w:pPr>
            <w:r w:rsidRPr="005977A9">
              <w:t>M</w:t>
            </w:r>
          </w:p>
        </w:tc>
        <w:tc>
          <w:tcPr>
            <w:tcW w:w="7155" w:type="dxa"/>
          </w:tcPr>
          <w:p w14:paraId="04F53DEB" w14:textId="5639968B" w:rsidR="0003686C" w:rsidRPr="005977A9" w:rsidRDefault="0003686C" w:rsidP="00DA3390">
            <w:pPr>
              <w:jc w:val="both"/>
              <w:rPr>
                <w:rFonts w:asciiTheme="minorHAnsi" w:eastAsiaTheme="minorHAnsi" w:hAnsiTheme="minorHAnsi" w:cstheme="minorHAnsi"/>
                <w:szCs w:val="22"/>
                <w:lang w:eastAsia="en-US"/>
              </w:rPr>
            </w:pPr>
            <w:r w:rsidRPr="005977A9">
              <w:t xml:space="preserve">Az e-mail cím, </w:t>
            </w:r>
            <w:r w:rsidR="00A80B4B" w:rsidRPr="005977A9">
              <w:t>amin a</w:t>
            </w:r>
            <w:r w:rsidR="00DC2C92" w:rsidRPr="005977A9">
              <w:t>z eladó</w:t>
            </w:r>
            <w:r w:rsidR="00A80B4B" w:rsidRPr="005977A9">
              <w:t xml:space="preserve"> </w:t>
            </w:r>
            <w:r w:rsidRPr="005977A9">
              <w:t>a vevő</w:t>
            </w:r>
            <w:r w:rsidR="00DC2C92" w:rsidRPr="005977A9">
              <w:t>vel</w:t>
            </w:r>
            <w:r w:rsidR="001F1D85" w:rsidRPr="005977A9">
              <w:t xml:space="preserve"> felveheti a kapcsolatot</w:t>
            </w:r>
            <w:r w:rsidR="0073156E" w:rsidRPr="005977A9">
              <w:t xml:space="preserve"> a tranzakcióval kapcsolatos további információk küldés</w:t>
            </w:r>
            <w:r w:rsidR="004F68AA" w:rsidRPr="005977A9">
              <w:t>e céljából</w:t>
            </w:r>
            <w:r w:rsidRPr="005977A9">
              <w:t>.</w:t>
            </w:r>
            <w:r w:rsidR="004F68AA" w:rsidRPr="005977A9">
              <w:t xml:space="preserve"> A </w:t>
            </w:r>
            <w:r w:rsidR="00E26B70" w:rsidRPr="005977A9">
              <w:t>bizonylat</w:t>
            </w:r>
            <w:r w:rsidR="004F68AA" w:rsidRPr="005977A9">
              <w:t xml:space="preserve">adatok </w:t>
            </w:r>
            <w:r w:rsidR="00E26B70" w:rsidRPr="005977A9">
              <w:t xml:space="preserve">hiteles átadása a </w:t>
            </w:r>
            <w:r w:rsidR="006E3A67">
              <w:t>n</w:t>
            </w:r>
            <w:r w:rsidR="006E3A67" w:rsidRPr="005977A9">
              <w:t xml:space="preserve">yugtatáron </w:t>
            </w:r>
            <w:r w:rsidR="00E26B70" w:rsidRPr="005977A9">
              <w:t>keresztül történik.</w:t>
            </w:r>
            <w:r w:rsidRPr="005977A9">
              <w:t xml:space="preserve"> </w:t>
            </w:r>
          </w:p>
        </w:tc>
      </w:tr>
      <w:tr w:rsidR="0003686C" w:rsidRPr="005977A9" w14:paraId="1B28DD5A" w14:textId="77777777" w:rsidTr="2BFDD1FF">
        <w:trPr>
          <w:trHeight w:val="1463"/>
        </w:trPr>
        <w:tc>
          <w:tcPr>
            <w:tcW w:w="1096" w:type="dxa"/>
          </w:tcPr>
          <w:p w14:paraId="0FB608B0" w14:textId="77777777" w:rsidR="0003686C" w:rsidRPr="005977A9" w:rsidRDefault="0003686C" w:rsidP="00DA3390">
            <w:pPr>
              <w:jc w:val="both"/>
            </w:pPr>
            <w:r w:rsidRPr="005977A9">
              <w:t>9.</w:t>
            </w:r>
          </w:p>
        </w:tc>
        <w:tc>
          <w:tcPr>
            <w:tcW w:w="816" w:type="dxa"/>
          </w:tcPr>
          <w:p w14:paraId="65C2C548" w14:textId="211CD28B" w:rsidR="2BFDD1FF" w:rsidRPr="005977A9" w:rsidRDefault="2BFDD1FF" w:rsidP="00900762">
            <w:pPr>
              <w:jc w:val="both"/>
            </w:pPr>
            <w:r w:rsidRPr="005977A9">
              <w:t>P</w:t>
            </w:r>
          </w:p>
        </w:tc>
        <w:tc>
          <w:tcPr>
            <w:tcW w:w="7155" w:type="dxa"/>
          </w:tcPr>
          <w:p w14:paraId="7531977B"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által használni kívánt fizetőeszköz. Értékkészlet: </w:t>
            </w:r>
          </w:p>
          <w:p w14:paraId="0A8D4445" w14:textId="77777777" w:rsidR="0003686C" w:rsidRPr="005977A9" w:rsidRDefault="0003686C" w:rsidP="00DA3390">
            <w:pPr>
              <w:jc w:val="both"/>
              <w:rPr>
                <w:rFonts w:asciiTheme="minorHAnsi" w:eastAsiaTheme="minorHAnsi" w:hAnsiTheme="minorHAnsi" w:cstheme="minorHAnsi"/>
                <w:szCs w:val="22"/>
                <w:lang w:eastAsia="en-US"/>
              </w:rPr>
            </w:pPr>
            <w:r w:rsidRPr="005977A9">
              <w:t>C – készpénz</w:t>
            </w:r>
          </w:p>
          <w:p w14:paraId="6880C4D5" w14:textId="77777777" w:rsidR="0003686C" w:rsidRPr="005977A9" w:rsidRDefault="0003686C" w:rsidP="00DA3390">
            <w:pPr>
              <w:jc w:val="both"/>
              <w:rPr>
                <w:rFonts w:asciiTheme="minorHAnsi" w:eastAsiaTheme="minorHAnsi" w:hAnsiTheme="minorHAnsi" w:cstheme="minorHAnsi"/>
                <w:szCs w:val="22"/>
                <w:lang w:eastAsia="en-US"/>
              </w:rPr>
            </w:pPr>
            <w:r w:rsidRPr="005977A9">
              <w:t>B – bankkártya</w:t>
            </w:r>
          </w:p>
          <w:p w14:paraId="2F0C214E" w14:textId="77777777" w:rsidR="0003686C" w:rsidRPr="005977A9" w:rsidRDefault="0003686C" w:rsidP="00DA3390">
            <w:pPr>
              <w:jc w:val="both"/>
              <w:rPr>
                <w:rFonts w:asciiTheme="minorHAnsi" w:eastAsiaTheme="minorHAnsi" w:hAnsiTheme="minorHAnsi" w:cstheme="minorHAnsi"/>
                <w:szCs w:val="22"/>
                <w:lang w:eastAsia="en-US"/>
              </w:rPr>
            </w:pPr>
            <w:r w:rsidRPr="005977A9">
              <w:t>S – SZÉP kártya</w:t>
            </w:r>
          </w:p>
          <w:p w14:paraId="7F6685D3" w14:textId="129AACD1" w:rsidR="0003686C" w:rsidRPr="005977A9" w:rsidRDefault="0003686C" w:rsidP="00DA3390">
            <w:pPr>
              <w:jc w:val="both"/>
              <w:rPr>
                <w:rFonts w:asciiTheme="minorHAnsi" w:eastAsiaTheme="minorHAnsi" w:hAnsiTheme="minorHAnsi" w:cstheme="minorHAnsi"/>
                <w:szCs w:val="22"/>
                <w:lang w:eastAsia="en-US"/>
              </w:rPr>
            </w:pPr>
            <w:r w:rsidRPr="005977A9">
              <w:t>A – Azonnali Fizetési Rendszer</w:t>
            </w:r>
            <w:r w:rsidR="005A2858">
              <w:t xml:space="preserve"> (qvik)</w:t>
            </w:r>
          </w:p>
        </w:tc>
      </w:tr>
      <w:tr w:rsidR="0003686C" w:rsidRPr="00A54CD7" w14:paraId="50F17159" w14:textId="77777777" w:rsidTr="2BFDD1FF">
        <w:trPr>
          <w:trHeight w:val="572"/>
        </w:trPr>
        <w:tc>
          <w:tcPr>
            <w:tcW w:w="1096" w:type="dxa"/>
          </w:tcPr>
          <w:p w14:paraId="09C0762D" w14:textId="77777777" w:rsidR="0003686C" w:rsidRPr="005977A9" w:rsidRDefault="0003686C" w:rsidP="00DA3390">
            <w:pPr>
              <w:jc w:val="both"/>
            </w:pPr>
            <w:r w:rsidRPr="005977A9">
              <w:t>10.</w:t>
            </w:r>
          </w:p>
        </w:tc>
        <w:tc>
          <w:tcPr>
            <w:tcW w:w="816" w:type="dxa"/>
          </w:tcPr>
          <w:p w14:paraId="2246145C" w14:textId="33DEBFF9" w:rsidR="2BFDD1FF" w:rsidRPr="005977A9" w:rsidRDefault="2BFDD1FF" w:rsidP="00900762">
            <w:pPr>
              <w:jc w:val="both"/>
            </w:pPr>
            <w:r w:rsidRPr="005977A9">
              <w:t>F</w:t>
            </w:r>
          </w:p>
        </w:tc>
        <w:tc>
          <w:tcPr>
            <w:tcW w:w="7155" w:type="dxa"/>
          </w:tcPr>
          <w:p w14:paraId="203CA0CC" w14:textId="1AC04970" w:rsidR="0003686C" w:rsidRPr="005977A9" w:rsidRDefault="0003686C" w:rsidP="00DA3390">
            <w:pPr>
              <w:jc w:val="both"/>
              <w:rPr>
                <w:rFonts w:asciiTheme="minorHAnsi" w:eastAsiaTheme="minorHAnsi" w:hAnsiTheme="minorHAnsi" w:cstheme="minorHAnsi"/>
                <w:szCs w:val="22"/>
                <w:lang w:eastAsia="en-US"/>
              </w:rPr>
            </w:pPr>
            <w:r w:rsidRPr="005977A9">
              <w:t>A vevő által az Azonnali Fizetési Rendszer</w:t>
            </w:r>
            <w:r w:rsidR="00F21191">
              <w:t xml:space="preserve"> (qvik)</w:t>
            </w:r>
            <w:r w:rsidRPr="005977A9">
              <w:t xml:space="preserve"> használata során alkalmazni kívánt bankszámlaszám vagy másodlagos </w:t>
            </w:r>
            <w:r w:rsidR="00861AAF" w:rsidRPr="005977A9">
              <w:t>számla</w:t>
            </w:r>
            <w:r w:rsidRPr="005977A9">
              <w:t xml:space="preserve">azonosító. </w:t>
            </w:r>
          </w:p>
        </w:tc>
      </w:tr>
      <w:tr w:rsidR="0003686C" w:rsidRPr="00A54CD7" w14:paraId="73ABAD2A" w14:textId="77777777" w:rsidTr="2BFDD1FF">
        <w:trPr>
          <w:trHeight w:val="588"/>
        </w:trPr>
        <w:tc>
          <w:tcPr>
            <w:tcW w:w="1096" w:type="dxa"/>
          </w:tcPr>
          <w:p w14:paraId="599648DC" w14:textId="77777777" w:rsidR="0003686C" w:rsidRPr="005977A9" w:rsidRDefault="0003686C" w:rsidP="00DA3390">
            <w:pPr>
              <w:jc w:val="both"/>
            </w:pPr>
            <w:r w:rsidRPr="005977A9">
              <w:t>11.</w:t>
            </w:r>
          </w:p>
        </w:tc>
        <w:tc>
          <w:tcPr>
            <w:tcW w:w="816" w:type="dxa"/>
          </w:tcPr>
          <w:p w14:paraId="3C490564" w14:textId="77347FD1" w:rsidR="2BFDD1FF" w:rsidRPr="005977A9" w:rsidRDefault="2BFDD1FF" w:rsidP="00900762">
            <w:pPr>
              <w:jc w:val="both"/>
            </w:pPr>
            <w:r w:rsidRPr="005977A9">
              <w:t>V</w:t>
            </w:r>
          </w:p>
        </w:tc>
        <w:tc>
          <w:tcPr>
            <w:tcW w:w="7155" w:type="dxa"/>
          </w:tcPr>
          <w:p w14:paraId="4AB0975D" w14:textId="56526F91"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által érvényesíteni kívánt kuponkód (kedvezménykód). Egymás után többször is szerepeltethető. </w:t>
            </w:r>
          </w:p>
        </w:tc>
      </w:tr>
      <w:tr w:rsidR="0003686C" w:rsidRPr="00FB36BC" w14:paraId="2042816A" w14:textId="77777777" w:rsidTr="2BFDD1FF">
        <w:trPr>
          <w:trHeight w:val="1161"/>
        </w:trPr>
        <w:tc>
          <w:tcPr>
            <w:tcW w:w="1096" w:type="dxa"/>
          </w:tcPr>
          <w:p w14:paraId="1C1F110E" w14:textId="77777777" w:rsidR="0003686C" w:rsidRPr="005977A9" w:rsidRDefault="0003686C" w:rsidP="00DA3390">
            <w:pPr>
              <w:jc w:val="both"/>
            </w:pPr>
            <w:r w:rsidRPr="005977A9">
              <w:t>12.</w:t>
            </w:r>
          </w:p>
        </w:tc>
        <w:tc>
          <w:tcPr>
            <w:tcW w:w="816" w:type="dxa"/>
          </w:tcPr>
          <w:p w14:paraId="4E28F6DD" w14:textId="1145E66A" w:rsidR="2BFDD1FF" w:rsidRPr="005977A9" w:rsidRDefault="2BFDD1FF" w:rsidP="00900762">
            <w:pPr>
              <w:jc w:val="both"/>
            </w:pPr>
            <w:r w:rsidRPr="005977A9">
              <w:t>T</w:t>
            </w:r>
          </w:p>
        </w:tc>
        <w:tc>
          <w:tcPr>
            <w:tcW w:w="7155" w:type="dxa"/>
          </w:tcPr>
          <w:p w14:paraId="590029D7"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által felajánlott borravaló. Lehetséges értékei: </w:t>
            </w:r>
          </w:p>
          <w:p w14:paraId="7651FD89"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egész szám, ami a borravaló összege forintban</w:t>
            </w:r>
          </w:p>
          <w:p w14:paraId="42786835"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 N% jelölés, ahol N a borravaló százalékos arányát jelzi a fizetendő összeg százalékában. </w:t>
            </w:r>
          </w:p>
        </w:tc>
      </w:tr>
      <w:tr w:rsidR="0003686C" w:rsidRPr="00A54CD7" w14:paraId="52968235" w14:textId="77777777" w:rsidTr="2BFDD1FF">
        <w:trPr>
          <w:trHeight w:val="286"/>
        </w:trPr>
        <w:tc>
          <w:tcPr>
            <w:tcW w:w="1096" w:type="dxa"/>
          </w:tcPr>
          <w:p w14:paraId="326B6FEA" w14:textId="77777777" w:rsidR="0003686C" w:rsidRPr="005977A9" w:rsidRDefault="0003686C" w:rsidP="00DA3390">
            <w:pPr>
              <w:jc w:val="both"/>
            </w:pPr>
            <w:r w:rsidRPr="005977A9">
              <w:t>13.</w:t>
            </w:r>
          </w:p>
        </w:tc>
        <w:tc>
          <w:tcPr>
            <w:tcW w:w="816" w:type="dxa"/>
          </w:tcPr>
          <w:p w14:paraId="264D6CB9" w14:textId="023A1417" w:rsidR="2BFDD1FF" w:rsidRPr="005977A9" w:rsidRDefault="2BFDD1FF" w:rsidP="00900762">
            <w:pPr>
              <w:jc w:val="both"/>
            </w:pPr>
            <w:r w:rsidRPr="005977A9">
              <w:t>L</w:t>
            </w:r>
          </w:p>
        </w:tc>
        <w:tc>
          <w:tcPr>
            <w:tcW w:w="7155" w:type="dxa"/>
          </w:tcPr>
          <w:p w14:paraId="4CD2EB37"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által használni kívánt törzsvásárlói azonosító. </w:t>
            </w:r>
          </w:p>
        </w:tc>
      </w:tr>
      <w:tr w:rsidR="0003686C" w:rsidRPr="00A54CD7" w14:paraId="79BC8E2C" w14:textId="77777777" w:rsidTr="2BFDD1FF">
        <w:trPr>
          <w:trHeight w:val="1463"/>
        </w:trPr>
        <w:tc>
          <w:tcPr>
            <w:tcW w:w="1096" w:type="dxa"/>
          </w:tcPr>
          <w:p w14:paraId="730E144D" w14:textId="77777777" w:rsidR="0003686C" w:rsidRPr="005977A9" w:rsidRDefault="0003686C" w:rsidP="00DA3390">
            <w:pPr>
              <w:jc w:val="both"/>
            </w:pPr>
            <w:r w:rsidRPr="005977A9">
              <w:t>14.</w:t>
            </w:r>
          </w:p>
        </w:tc>
        <w:tc>
          <w:tcPr>
            <w:tcW w:w="816" w:type="dxa"/>
          </w:tcPr>
          <w:p w14:paraId="05A30D04" w14:textId="47E7B2AB" w:rsidR="2BFDD1FF" w:rsidRPr="005977A9" w:rsidRDefault="2BFDD1FF" w:rsidP="00900762">
            <w:pPr>
              <w:jc w:val="both"/>
            </w:pPr>
            <w:r w:rsidRPr="005977A9">
              <w:t>Q</w:t>
            </w:r>
          </w:p>
        </w:tc>
        <w:tc>
          <w:tcPr>
            <w:tcW w:w="7155" w:type="dxa"/>
          </w:tcPr>
          <w:p w14:paraId="3C573C99" w14:textId="7DB876EF" w:rsidR="0003686C" w:rsidRPr="005977A9" w:rsidRDefault="0003686C" w:rsidP="00DA3390">
            <w:pPr>
              <w:jc w:val="both"/>
              <w:rPr>
                <w:rFonts w:asciiTheme="minorHAnsi" w:eastAsiaTheme="minorHAnsi" w:hAnsiTheme="minorHAnsi" w:cstheme="minorHAnsi"/>
                <w:szCs w:val="22"/>
                <w:lang w:eastAsia="en-US"/>
              </w:rPr>
            </w:pPr>
            <w:r w:rsidRPr="005977A9">
              <w:t>Ha a vevő által közölni kívánt adatok egynél több QR</w:t>
            </w:r>
            <w:r w:rsidR="00861AAF" w:rsidRPr="005977A9">
              <w:t>-</w:t>
            </w:r>
            <w:r w:rsidRPr="005977A9">
              <w:t>kódban szerepelnek, ezzel jelölendő, hogy az adott QR</w:t>
            </w:r>
            <w:r w:rsidR="00861AAF" w:rsidRPr="005977A9">
              <w:t>-</w:t>
            </w:r>
            <w:r w:rsidRPr="005977A9">
              <w:t>kód hányadik és összesen mennyit szükséges beolvasni. Jelölés: sorszám/összes. Például három QR</w:t>
            </w:r>
            <w:r w:rsidR="00861AAF" w:rsidRPr="005977A9">
              <w:t>-</w:t>
            </w:r>
            <w:r w:rsidRPr="005977A9">
              <w:t>kódból álló sorozat második tagja esetén a jelölőben szereplő adat „2/3”. Ezt a jelölőt minden rész-QR</w:t>
            </w:r>
            <w:r w:rsidR="00861AAF" w:rsidRPr="005977A9">
              <w:t>-</w:t>
            </w:r>
            <w:r w:rsidRPr="005977A9">
              <w:t xml:space="preserve">kód első jelölőjeként kell szerepeltetni. </w:t>
            </w:r>
          </w:p>
        </w:tc>
      </w:tr>
      <w:tr w:rsidR="0003686C" w:rsidRPr="00FB36BC" w14:paraId="4F00EFB4" w14:textId="77777777" w:rsidTr="2BFDD1FF">
        <w:trPr>
          <w:trHeight w:val="286"/>
        </w:trPr>
        <w:tc>
          <w:tcPr>
            <w:tcW w:w="1096" w:type="dxa"/>
          </w:tcPr>
          <w:p w14:paraId="51A730F5" w14:textId="77777777" w:rsidR="0003686C" w:rsidRPr="005977A9" w:rsidRDefault="0003686C" w:rsidP="00DA3390">
            <w:pPr>
              <w:jc w:val="both"/>
            </w:pPr>
            <w:r w:rsidRPr="005977A9">
              <w:t>15.</w:t>
            </w:r>
          </w:p>
        </w:tc>
        <w:tc>
          <w:tcPr>
            <w:tcW w:w="816" w:type="dxa"/>
          </w:tcPr>
          <w:p w14:paraId="077BE516" w14:textId="2DCE2B39" w:rsidR="2BFDD1FF" w:rsidRPr="005977A9" w:rsidRDefault="2BFDD1FF" w:rsidP="00900762">
            <w:pPr>
              <w:jc w:val="both"/>
            </w:pPr>
            <w:r w:rsidRPr="005977A9">
              <w:t>D</w:t>
            </w:r>
          </w:p>
        </w:tc>
        <w:tc>
          <w:tcPr>
            <w:tcW w:w="7155" w:type="dxa"/>
          </w:tcPr>
          <w:p w14:paraId="7E53BF36" w14:textId="7A5129C9" w:rsidR="005B580D" w:rsidRPr="005977A9" w:rsidRDefault="0003686C" w:rsidP="00DA3390">
            <w:pPr>
              <w:jc w:val="both"/>
            </w:pPr>
            <w:r w:rsidRPr="005977A9">
              <w:t xml:space="preserve">A </w:t>
            </w:r>
            <w:r w:rsidR="006E3A67" w:rsidRPr="005977A9">
              <w:t>QR</w:t>
            </w:r>
            <w:r w:rsidR="006E3A67">
              <w:t>-</w:t>
            </w:r>
            <w:r w:rsidR="00F64292" w:rsidRPr="005977A9">
              <w:t xml:space="preserve">kód </w:t>
            </w:r>
            <w:r w:rsidRPr="005977A9">
              <w:t>generálásának időbélyege koordinált világidő (UTC) szerint,</w:t>
            </w:r>
            <w:r w:rsidR="00027F19" w:rsidRPr="005977A9">
              <w:t xml:space="preserve"> unix time</w:t>
            </w:r>
            <w:r w:rsidR="00A95CA1" w:rsidRPr="005977A9">
              <w:t xml:space="preserve"> formátumban, </w:t>
            </w:r>
            <w:r w:rsidR="006911AC" w:rsidRPr="005977A9">
              <w:t xml:space="preserve">base64 </w:t>
            </w:r>
            <w:r w:rsidR="00E444DD" w:rsidRPr="005977A9">
              <w:t>kód</w:t>
            </w:r>
            <w:r w:rsidR="005B580D" w:rsidRPr="005977A9">
              <w:t>olással</w:t>
            </w:r>
            <w:r w:rsidR="00E649CD" w:rsidRPr="005977A9">
              <w:t xml:space="preserve"> 8</w:t>
            </w:r>
            <w:r w:rsidR="00DE1D91" w:rsidRPr="005977A9">
              <w:t>-16</w:t>
            </w:r>
            <w:r w:rsidR="00E649CD" w:rsidRPr="005977A9">
              <w:t xml:space="preserve"> karakterben</w:t>
            </w:r>
            <w:r w:rsidR="005B580D" w:rsidRPr="005977A9">
              <w:t>.</w:t>
            </w:r>
          </w:p>
          <w:p w14:paraId="468F8DC0" w14:textId="35303587" w:rsidR="005B580D" w:rsidRPr="00010356" w:rsidRDefault="005B580D" w:rsidP="00DA3390">
            <w:pPr>
              <w:jc w:val="both"/>
              <w:rPr>
                <w:lang w:val="pt-BR"/>
              </w:rPr>
            </w:pPr>
            <w:r w:rsidRPr="00010356">
              <w:rPr>
                <w:lang w:val="pt-BR"/>
              </w:rPr>
              <w:t xml:space="preserve">Pl. </w:t>
            </w:r>
            <w:r w:rsidR="00C83E39" w:rsidRPr="00010356">
              <w:rPr>
                <w:lang w:val="pt-BR"/>
              </w:rPr>
              <w:t>2024 május 7.</w:t>
            </w:r>
            <w:r w:rsidR="00694E25" w:rsidRPr="00010356">
              <w:rPr>
                <w:lang w:val="pt-BR"/>
              </w:rPr>
              <w:t xml:space="preserve"> 1</w:t>
            </w:r>
            <w:r w:rsidR="00686275" w:rsidRPr="00010356">
              <w:rPr>
                <w:lang w:val="pt-BR"/>
              </w:rPr>
              <w:t>3</w:t>
            </w:r>
            <w:r w:rsidR="00694E25" w:rsidRPr="00010356">
              <w:rPr>
                <w:lang w:val="pt-BR"/>
              </w:rPr>
              <w:t>:</w:t>
            </w:r>
            <w:r w:rsidR="00686275" w:rsidRPr="00010356">
              <w:rPr>
                <w:lang w:val="pt-BR"/>
              </w:rPr>
              <w:t>32:29</w:t>
            </w:r>
            <w:r w:rsidR="009F3059" w:rsidRPr="00010356">
              <w:rPr>
                <w:lang w:val="pt-BR"/>
              </w:rPr>
              <w:t xml:space="preserve"> </w:t>
            </w:r>
            <w:r w:rsidR="009F3059" w:rsidRPr="005977A9">
              <w:rPr>
                <w:rFonts w:ascii="Wingdings" w:eastAsia="Wingdings" w:hAnsi="Wingdings" w:cs="Wingdings"/>
              </w:rPr>
              <w:t></w:t>
            </w:r>
            <w:r w:rsidR="009F3059" w:rsidRPr="00010356">
              <w:rPr>
                <w:lang w:val="pt-BR"/>
              </w:rPr>
              <w:t xml:space="preserve"> </w:t>
            </w:r>
            <w:r w:rsidR="00C44795" w:rsidRPr="00010356">
              <w:rPr>
                <w:lang w:val="pt-BR"/>
              </w:rPr>
              <w:t xml:space="preserve">1715088749 (decimális) </w:t>
            </w:r>
            <w:r w:rsidR="00C44795" w:rsidRPr="005977A9">
              <w:rPr>
                <w:rFonts w:ascii="Wingdings" w:eastAsia="Wingdings" w:hAnsi="Wingdings" w:cs="Wingdings"/>
              </w:rPr>
              <w:t></w:t>
            </w:r>
            <w:r w:rsidR="00C44795" w:rsidRPr="00010356">
              <w:rPr>
                <w:lang w:val="pt-BR"/>
              </w:rPr>
              <w:t xml:space="preserve"> </w:t>
            </w:r>
            <w:r w:rsidR="006911AC" w:rsidRPr="005977A9">
              <w:rPr>
                <w:lang w:val="fr-FR"/>
              </w:rPr>
              <w:t xml:space="preserve">[0x66, 0x3A, 0x2D, 0x6D] (hexadecimális) </w:t>
            </w:r>
            <w:r w:rsidR="006911AC" w:rsidRPr="005977A9">
              <w:rPr>
                <w:rFonts w:ascii="Wingdings" w:eastAsia="Wingdings" w:hAnsi="Wingdings" w:cs="Wingdings"/>
                <w:lang w:val="fr-FR"/>
              </w:rPr>
              <w:t></w:t>
            </w:r>
            <w:r w:rsidR="006911AC" w:rsidRPr="005977A9">
              <w:rPr>
                <w:lang w:val="fr-FR"/>
              </w:rPr>
              <w:t xml:space="preserve"> ZjotbQ== (base64)</w:t>
            </w:r>
          </w:p>
          <w:p w14:paraId="3B448722" w14:textId="1E4521B4" w:rsidR="0003686C" w:rsidRPr="00010356" w:rsidRDefault="0003686C" w:rsidP="00DA3390">
            <w:pPr>
              <w:jc w:val="both"/>
              <w:rPr>
                <w:rFonts w:asciiTheme="minorHAnsi" w:eastAsiaTheme="minorHAnsi" w:hAnsiTheme="minorHAnsi" w:cstheme="minorHAnsi"/>
                <w:szCs w:val="22"/>
                <w:lang w:val="pt-BR" w:eastAsia="en-US"/>
              </w:rPr>
            </w:pPr>
          </w:p>
        </w:tc>
      </w:tr>
    </w:tbl>
    <w:p w14:paraId="71F8A9C0" w14:textId="77777777" w:rsidR="0003686C" w:rsidRPr="00010356" w:rsidRDefault="0003686C" w:rsidP="00DA3390">
      <w:pPr>
        <w:jc w:val="both"/>
        <w:rPr>
          <w:lang w:val="pt-BR"/>
        </w:rPr>
      </w:pPr>
    </w:p>
    <w:p w14:paraId="6B951106" w14:textId="77777777" w:rsidR="0003686C" w:rsidRPr="00010356" w:rsidRDefault="0003686C" w:rsidP="00DA3390">
      <w:pPr>
        <w:jc w:val="both"/>
        <w:rPr>
          <w:rFonts w:asciiTheme="minorHAnsi" w:eastAsiaTheme="minorHAnsi" w:hAnsiTheme="minorHAnsi" w:cstheme="minorHAnsi"/>
          <w:b/>
          <w:szCs w:val="22"/>
          <w:lang w:val="pt-BR" w:eastAsia="en-US"/>
        </w:rPr>
      </w:pPr>
      <w:r w:rsidRPr="00010356">
        <w:rPr>
          <w:b/>
          <w:lang w:val="pt-BR"/>
        </w:rPr>
        <w:t xml:space="preserve">Megkötések, megjegyzések: </w:t>
      </w:r>
    </w:p>
    <w:p w14:paraId="50BB1122" w14:textId="2C328952"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Az alábbi megkötéseket elsősorban a vevői alkalmazások fejlesztőinek szükséges szem előtt tartaniuk annak érdekében, hogy az e-pénztárgép bemeneti QR-kód ne tartalmazzon egymásnak logikailag ellentmondó vevői igényeket, illetve ne tartalmazzon </w:t>
      </w:r>
      <w:r w:rsidR="003C6D62" w:rsidRPr="00010356">
        <w:rPr>
          <w:lang w:val="pt-BR"/>
        </w:rPr>
        <w:t>az adott helyzetben nem releváns adatokat.</w:t>
      </w:r>
    </w:p>
    <w:p w14:paraId="338D2C3B" w14:textId="77777777" w:rsidR="0003686C" w:rsidRPr="00010356" w:rsidRDefault="0003686C" w:rsidP="00DA3390">
      <w:pPr>
        <w:jc w:val="both"/>
        <w:rPr>
          <w:lang w:val="pt-BR"/>
        </w:rPr>
      </w:pPr>
    </w:p>
    <w:p w14:paraId="49E695F8" w14:textId="5318377C" w:rsidR="0003686C" w:rsidRPr="00010356" w:rsidRDefault="0003686C" w:rsidP="006434FB">
      <w:pPr>
        <w:pStyle w:val="Szmozottlista"/>
        <w:numPr>
          <w:ilvl w:val="0"/>
          <w:numId w:val="214"/>
        </w:numPr>
        <w:rPr>
          <w:lang w:val="pt-BR"/>
        </w:rPr>
      </w:pPr>
      <w:r w:rsidRPr="00010356">
        <w:rPr>
          <w:lang w:val="pt-BR"/>
        </w:rPr>
        <w:t xml:space="preserve">A vevő adatai (név, adószám, cím) kizárólag akkor szerepelhetnek, ha számlaigény jelzése is történik (I jelölő). </w:t>
      </w:r>
    </w:p>
    <w:p w14:paraId="2E143053" w14:textId="46CE43AC" w:rsidR="0003686C" w:rsidRPr="00010356" w:rsidRDefault="0003686C">
      <w:pPr>
        <w:pStyle w:val="Szmozottlista"/>
        <w:rPr>
          <w:lang w:val="pt-BR"/>
        </w:rPr>
      </w:pPr>
      <w:r w:rsidRPr="00010356">
        <w:rPr>
          <w:lang w:val="pt-BR"/>
        </w:rPr>
        <w:t>A</w:t>
      </w:r>
      <w:r w:rsidR="003C6D62" w:rsidRPr="00010356">
        <w:rPr>
          <w:lang w:val="pt-BR"/>
        </w:rPr>
        <w:t xml:space="preserve"> táblázatban szereplő </w:t>
      </w:r>
      <w:r w:rsidRPr="00010356">
        <w:rPr>
          <w:lang w:val="pt-BR"/>
        </w:rPr>
        <w:t xml:space="preserve">5a, 5b és 5c adatokból kizárólag az egyik szerepelhet. </w:t>
      </w:r>
    </w:p>
    <w:p w14:paraId="578EA2D6" w14:textId="5D2ABCF9" w:rsidR="0003686C" w:rsidRPr="00010356" w:rsidRDefault="0003686C" w:rsidP="00E46781">
      <w:pPr>
        <w:pStyle w:val="Szmozottlista"/>
        <w:rPr>
          <w:lang w:val="pt-BR"/>
        </w:rPr>
      </w:pPr>
      <w:r w:rsidRPr="00010356">
        <w:rPr>
          <w:lang w:val="pt-BR"/>
        </w:rPr>
        <w:t>Ha a vevő belföldi áfacsoport tagja, akkor a vevő adószámaként jogszabály szerint a csoport adószámát kell szerepeltetni a számlán. Ilyen esetben jellemzően igény van a csoporttag adószámának számlán való feltüntetésére is (</w:t>
      </w:r>
      <w:r w:rsidR="006065B0" w:rsidRPr="00010356">
        <w:rPr>
          <w:lang w:val="pt-BR"/>
        </w:rPr>
        <w:t xml:space="preserve">G </w:t>
      </w:r>
      <w:r w:rsidRPr="00010356">
        <w:rPr>
          <w:lang w:val="pt-BR"/>
        </w:rPr>
        <w:t xml:space="preserve">jelölő). </w:t>
      </w:r>
    </w:p>
    <w:p w14:paraId="1609DEE9" w14:textId="73D62B7D" w:rsidR="0003686C" w:rsidRPr="00010356" w:rsidRDefault="0003686C" w:rsidP="00E46781">
      <w:pPr>
        <w:pStyle w:val="Szmozottlista"/>
        <w:rPr>
          <w:lang w:val="pt-BR"/>
        </w:rPr>
      </w:pPr>
      <w:r w:rsidRPr="00010356">
        <w:rPr>
          <w:lang w:val="pt-BR"/>
        </w:rPr>
        <w:t xml:space="preserve">Az Azonnali Fizetési Rendszer </w:t>
      </w:r>
      <w:r w:rsidR="00407C38">
        <w:rPr>
          <w:lang w:val="pt-BR"/>
        </w:rPr>
        <w:t xml:space="preserve">(qvik) </w:t>
      </w:r>
      <w:r w:rsidRPr="00010356">
        <w:rPr>
          <w:lang w:val="pt-BR"/>
        </w:rPr>
        <w:t xml:space="preserve">használata során alkalmazni kívánt bankszámlaszám vagy másodlagos </w:t>
      </w:r>
      <w:r w:rsidR="00FD736D" w:rsidRPr="00010356">
        <w:rPr>
          <w:lang w:val="pt-BR"/>
        </w:rPr>
        <w:t>számla</w:t>
      </w:r>
      <w:r w:rsidRPr="00010356">
        <w:rPr>
          <w:lang w:val="pt-BR"/>
        </w:rPr>
        <w:t xml:space="preserve">azonosító kizárólag akkor szerepelhet, ha a „P” jelölőben „A” érték szerepel vagy nem szerepel a „P” jelölő. </w:t>
      </w:r>
    </w:p>
    <w:p w14:paraId="46827EE8" w14:textId="4BA07A57" w:rsidR="0003686C" w:rsidRPr="00010356" w:rsidRDefault="0003686C" w:rsidP="00E46781">
      <w:pPr>
        <w:pStyle w:val="Szmozottlista"/>
        <w:rPr>
          <w:lang w:val="pt-BR"/>
        </w:rPr>
      </w:pPr>
      <w:r w:rsidRPr="00010356">
        <w:rPr>
          <w:lang w:val="pt-BR"/>
        </w:rPr>
        <w:t>Ha a QR</w:t>
      </w:r>
      <w:r w:rsidR="00FD736D" w:rsidRPr="00010356">
        <w:rPr>
          <w:lang w:val="pt-BR"/>
        </w:rPr>
        <w:t>-</w:t>
      </w:r>
      <w:r w:rsidRPr="00010356">
        <w:rPr>
          <w:lang w:val="pt-BR"/>
        </w:rPr>
        <w:t>kódban szerepel titkosító kulcs</w:t>
      </w:r>
      <w:r w:rsidR="009657A6" w:rsidRPr="00010356">
        <w:rPr>
          <w:lang w:val="pt-BR"/>
        </w:rPr>
        <w:t xml:space="preserve"> (a generált kulcspár publikus fele)</w:t>
      </w:r>
      <w:r w:rsidRPr="00010356">
        <w:rPr>
          <w:lang w:val="pt-BR"/>
        </w:rPr>
        <w:t>, akkor minden esetben szerepelnie kell a QR</w:t>
      </w:r>
      <w:r w:rsidR="00FD736D" w:rsidRPr="00010356">
        <w:rPr>
          <w:lang w:val="pt-BR"/>
        </w:rPr>
        <w:t>-</w:t>
      </w:r>
      <w:r w:rsidRPr="00010356">
        <w:rPr>
          <w:lang w:val="pt-BR"/>
        </w:rPr>
        <w:t xml:space="preserve">kód generálás időbélyegének. </w:t>
      </w:r>
    </w:p>
    <w:p w14:paraId="1E44A68B" w14:textId="16BCF550" w:rsidR="003C6D62" w:rsidRPr="005977A9" w:rsidRDefault="0003686C" w:rsidP="00E46781">
      <w:pPr>
        <w:pStyle w:val="Szmozottlista"/>
      </w:pPr>
      <w:r w:rsidRPr="00010356">
        <w:rPr>
          <w:lang w:val="pt-BR"/>
        </w:rPr>
        <w:t>Egy QR</w:t>
      </w:r>
      <w:r w:rsidR="00FD736D" w:rsidRPr="00010356">
        <w:rPr>
          <w:lang w:val="pt-BR"/>
        </w:rPr>
        <w:t>-</w:t>
      </w:r>
      <w:r w:rsidRPr="00010356">
        <w:rPr>
          <w:lang w:val="pt-BR"/>
        </w:rPr>
        <w:t xml:space="preserve">kód </w:t>
      </w:r>
      <w:r w:rsidR="0085286A" w:rsidRPr="00010356">
        <w:rPr>
          <w:lang w:val="pt-BR"/>
        </w:rPr>
        <w:t>legfeljebb Version 12-es lehet, azaz</w:t>
      </w:r>
      <w:r w:rsidR="002175FB" w:rsidRPr="00010356">
        <w:rPr>
          <w:lang w:val="pt-BR"/>
        </w:rPr>
        <w:t xml:space="preserve"> </w:t>
      </w:r>
      <w:r w:rsidR="005C37F3" w:rsidRPr="00010356">
        <w:rPr>
          <w:lang w:val="pt-BR"/>
        </w:rPr>
        <w:t xml:space="preserve">65x65 </w:t>
      </w:r>
      <w:r w:rsidR="001A701C" w:rsidRPr="00010356">
        <w:rPr>
          <w:lang w:val="pt-BR"/>
        </w:rPr>
        <w:t>pontból állhat</w:t>
      </w:r>
      <w:r w:rsidR="00B73F13" w:rsidRPr="00010356">
        <w:rPr>
          <w:lang w:val="pt-BR"/>
        </w:rPr>
        <w:t xml:space="preserve">, és </w:t>
      </w:r>
      <w:r w:rsidR="00350ADB" w:rsidRPr="00010356">
        <w:rPr>
          <w:lang w:val="pt-BR"/>
        </w:rPr>
        <w:t>legalább</w:t>
      </w:r>
      <w:r w:rsidR="00F07E7F" w:rsidRPr="00010356">
        <w:rPr>
          <w:lang w:val="pt-BR"/>
        </w:rPr>
        <w:t xml:space="preserve"> az „M” </w:t>
      </w:r>
      <w:r w:rsidR="00B20631" w:rsidRPr="00010356">
        <w:rPr>
          <w:lang w:val="pt-BR"/>
        </w:rPr>
        <w:t>hiba</w:t>
      </w:r>
      <w:r w:rsidR="00350ADB" w:rsidRPr="00010356">
        <w:rPr>
          <w:lang w:val="pt-BR"/>
        </w:rPr>
        <w:t>tűrési szintet kell</w:t>
      </w:r>
      <w:r w:rsidR="007B27AD" w:rsidRPr="00010356">
        <w:rPr>
          <w:lang w:val="pt-BR"/>
        </w:rPr>
        <w:t xml:space="preserve"> tartalmaznia</w:t>
      </w:r>
      <w:r w:rsidRPr="00010356">
        <w:rPr>
          <w:lang w:val="pt-BR"/>
        </w:rPr>
        <w:t>.</w:t>
      </w:r>
      <w:r w:rsidR="007B27AD" w:rsidRPr="00010356">
        <w:rPr>
          <w:lang w:val="pt-BR"/>
        </w:rPr>
        <w:t xml:space="preserve"> Ez UTF-8 kódolás</w:t>
      </w:r>
      <w:r w:rsidR="00B516A7" w:rsidRPr="00010356">
        <w:rPr>
          <w:lang w:val="pt-BR"/>
        </w:rPr>
        <w:t>sal legfeljebb 287 bájtnyi karaktert tartalmazhat.</w:t>
      </w:r>
      <w:r w:rsidR="004A37A9" w:rsidRPr="00010356">
        <w:rPr>
          <w:lang w:val="pt-BR"/>
        </w:rPr>
        <w:t xml:space="preserve"> Amennyiben a</w:t>
      </w:r>
      <w:r w:rsidR="00B17F09" w:rsidRPr="00010356">
        <w:rPr>
          <w:lang w:val="pt-BR"/>
        </w:rPr>
        <w:t>z átküldendő adat</w:t>
      </w:r>
      <w:r w:rsidR="003F3320" w:rsidRPr="00010356">
        <w:rPr>
          <w:lang w:val="pt-BR"/>
        </w:rPr>
        <w:t xml:space="preserve"> nem fér bele</w:t>
      </w:r>
      <w:r w:rsidR="008C244B" w:rsidRPr="00010356">
        <w:rPr>
          <w:lang w:val="pt-BR"/>
        </w:rPr>
        <w:t xml:space="preserve"> a 287 bájtba</w:t>
      </w:r>
      <w:r w:rsidR="003F3320" w:rsidRPr="00010356">
        <w:rPr>
          <w:lang w:val="pt-BR"/>
        </w:rPr>
        <w:t xml:space="preserve">, a </w:t>
      </w:r>
      <w:r w:rsidR="006E3A67" w:rsidRPr="00010356">
        <w:rPr>
          <w:lang w:val="pt-BR"/>
        </w:rPr>
        <w:t>QR-</w:t>
      </w:r>
      <w:r w:rsidR="003F3320" w:rsidRPr="00010356">
        <w:rPr>
          <w:lang w:val="pt-BR"/>
        </w:rPr>
        <w:t>kódot darabolni kell</w:t>
      </w:r>
      <w:r w:rsidRPr="00010356">
        <w:rPr>
          <w:lang w:val="pt-BR"/>
        </w:rPr>
        <w:t xml:space="preserve"> a „</w:t>
      </w:r>
      <w:r w:rsidR="00240847" w:rsidRPr="00010356">
        <w:rPr>
          <w:lang w:val="pt-BR"/>
        </w:rPr>
        <w:t>Q</w:t>
      </w:r>
      <w:r w:rsidRPr="00010356">
        <w:rPr>
          <w:lang w:val="pt-BR"/>
        </w:rPr>
        <w:t>” jelölő használatával.</w:t>
      </w:r>
      <w:r w:rsidR="00234F45" w:rsidRPr="00010356">
        <w:rPr>
          <w:lang w:val="pt-BR"/>
        </w:rPr>
        <w:t xml:space="preserve"> </w:t>
      </w:r>
      <w:r w:rsidR="00234F45" w:rsidRPr="005977A9">
        <w:t>Az adat darabolása kizárólag mezőhatáron történhet.</w:t>
      </w:r>
      <w:r w:rsidRPr="005977A9">
        <w:t xml:space="preserve"> </w:t>
      </w:r>
    </w:p>
    <w:p w14:paraId="174B640C" w14:textId="1F05B1F8" w:rsidR="0003686C" w:rsidRPr="005977A9" w:rsidRDefault="0003686C" w:rsidP="00E46781">
      <w:pPr>
        <w:pStyle w:val="Szmozottlista"/>
      </w:pPr>
      <w:r w:rsidRPr="005977A9">
        <w:t>Az e-pénztárgépet fel kell készíteni arra az esetre is, ha a több QR</w:t>
      </w:r>
      <w:r w:rsidR="00FD736D" w:rsidRPr="005977A9">
        <w:t>-</w:t>
      </w:r>
      <w:r w:rsidRPr="005977A9">
        <w:t xml:space="preserve">kóddal történő adatátadásban a kódokat nem az eredeti sorrendben olvassák be. </w:t>
      </w:r>
    </w:p>
    <w:p w14:paraId="4249EB10" w14:textId="77777777" w:rsidR="0003686C" w:rsidRPr="005977A9" w:rsidRDefault="0003686C" w:rsidP="00DA3390">
      <w:pPr>
        <w:jc w:val="both"/>
      </w:pPr>
    </w:p>
    <w:p w14:paraId="205A9B18" w14:textId="04D05EED" w:rsidR="00867E77" w:rsidRPr="00010356" w:rsidRDefault="0003686C" w:rsidP="00DA3390">
      <w:pPr>
        <w:jc w:val="both"/>
        <w:rPr>
          <w:rFonts w:asciiTheme="minorHAnsi" w:eastAsiaTheme="minorHAnsi" w:hAnsiTheme="minorHAnsi" w:cstheme="minorHAnsi"/>
          <w:szCs w:val="22"/>
          <w:lang w:val="pt-BR" w:eastAsia="en-US"/>
        </w:rPr>
      </w:pPr>
      <w:r w:rsidRPr="00010356">
        <w:rPr>
          <w:lang w:val="pt-BR"/>
        </w:rPr>
        <w:t>Az e-pénztárgép megvizsgálja a QR</w:t>
      </w:r>
      <w:r w:rsidR="00FD736D" w:rsidRPr="00010356">
        <w:rPr>
          <w:lang w:val="pt-BR"/>
        </w:rPr>
        <w:t>-</w:t>
      </w:r>
      <w:r w:rsidR="000B71DB" w:rsidRPr="00010356">
        <w:rPr>
          <w:lang w:val="pt-BR"/>
        </w:rPr>
        <w:t>kód generálási idejét. Ha az 5</w:t>
      </w:r>
      <w:r w:rsidRPr="00010356">
        <w:rPr>
          <w:lang w:val="pt-BR"/>
        </w:rPr>
        <w:t xml:space="preserve"> percnél régebbi, akkor azzal a feltételezéssel kell élnie, hogy a bemutatott QR</w:t>
      </w:r>
      <w:r w:rsidR="00FD736D" w:rsidRPr="00010356">
        <w:rPr>
          <w:lang w:val="pt-BR"/>
        </w:rPr>
        <w:t>-</w:t>
      </w:r>
      <w:r w:rsidRPr="00010356">
        <w:rPr>
          <w:lang w:val="pt-BR"/>
        </w:rPr>
        <w:t>kódot nem vevői alkalmazás generálta egyedileg, hanem statikus képként, esetleg nyomtatott formában mutatták be.</w:t>
      </w:r>
      <w:r w:rsidR="00867E77" w:rsidRPr="00010356">
        <w:rPr>
          <w:lang w:val="pt-BR"/>
        </w:rPr>
        <w:t xml:space="preserve"> Az 5 percnél régebbi időbélyeggel rendelkező keresőkulcs avultságát a beküldendő XML-ben az adott mezőben az AE-nek jelölnie kell.</w:t>
      </w:r>
    </w:p>
    <w:p w14:paraId="271F1801" w14:textId="71AA264D" w:rsidR="0003686C" w:rsidRPr="00010356" w:rsidRDefault="0003686C" w:rsidP="00DA3390">
      <w:pPr>
        <w:jc w:val="both"/>
        <w:rPr>
          <w:lang w:val="pt-BR"/>
        </w:rPr>
      </w:pPr>
    </w:p>
    <w:p w14:paraId="6EE8ADA3" w14:textId="7506229F" w:rsidR="0003686C" w:rsidRPr="00010356" w:rsidRDefault="003C6D62" w:rsidP="00DA3390">
      <w:pPr>
        <w:jc w:val="both"/>
        <w:rPr>
          <w:lang w:val="pt-BR"/>
        </w:rPr>
      </w:pPr>
      <w:r w:rsidRPr="00010356">
        <w:rPr>
          <w:lang w:val="pt-BR"/>
        </w:rPr>
        <w:t>N</w:t>
      </w:r>
      <w:r w:rsidR="0003686C" w:rsidRPr="00010356">
        <w:rPr>
          <w:lang w:val="pt-BR"/>
        </w:rPr>
        <w:t>em tilos a QR</w:t>
      </w:r>
      <w:r w:rsidR="00FD736D" w:rsidRPr="00010356">
        <w:rPr>
          <w:lang w:val="pt-BR"/>
        </w:rPr>
        <w:t>-</w:t>
      </w:r>
      <w:r w:rsidR="0003686C" w:rsidRPr="00010356">
        <w:rPr>
          <w:lang w:val="pt-BR"/>
        </w:rPr>
        <w:t>kódot képként vagy nyomtatott formában bemutatni a</w:t>
      </w:r>
      <w:r w:rsidR="00240B02" w:rsidRPr="00010356">
        <w:rPr>
          <w:lang w:val="pt-BR"/>
        </w:rPr>
        <w:t>z e-</w:t>
      </w:r>
      <w:r w:rsidR="0003686C" w:rsidRPr="00010356">
        <w:rPr>
          <w:lang w:val="pt-BR"/>
        </w:rPr>
        <w:t>pénztárgépnek. Például életszerű eset lehet egy beszerző számára a vevő cég adatait QR</w:t>
      </w:r>
      <w:r w:rsidR="00FD736D" w:rsidRPr="00010356">
        <w:rPr>
          <w:lang w:val="pt-BR"/>
        </w:rPr>
        <w:t>-</w:t>
      </w:r>
      <w:r w:rsidR="0003686C" w:rsidRPr="00010356">
        <w:rPr>
          <w:lang w:val="pt-BR"/>
        </w:rPr>
        <w:t xml:space="preserve">kódban közölni úgy, hogy mindig papír alapú számlát kér és nem ad titkosító kulcsot. </w:t>
      </w:r>
    </w:p>
    <w:p w14:paraId="708F3F31" w14:textId="77777777" w:rsidR="0003686C" w:rsidRPr="00010356" w:rsidRDefault="0003686C" w:rsidP="00DA3390">
      <w:pPr>
        <w:jc w:val="both"/>
        <w:rPr>
          <w:lang w:val="pt-BR"/>
        </w:rPr>
      </w:pPr>
    </w:p>
    <w:p w14:paraId="427827F9" w14:textId="77777777" w:rsidR="0003686C" w:rsidRPr="00010356" w:rsidRDefault="0003686C" w:rsidP="00DA3390">
      <w:pPr>
        <w:jc w:val="both"/>
        <w:rPr>
          <w:rFonts w:asciiTheme="minorHAnsi" w:eastAsiaTheme="minorHAnsi" w:hAnsiTheme="minorHAnsi" w:cstheme="minorHAnsi"/>
          <w:b/>
          <w:szCs w:val="22"/>
          <w:lang w:val="pt-BR" w:eastAsia="en-US"/>
        </w:rPr>
      </w:pPr>
      <w:r w:rsidRPr="00010356">
        <w:rPr>
          <w:b/>
          <w:lang w:val="pt-BR"/>
        </w:rPr>
        <w:t>A nem kötelezően értelmezendő jelölések (ajánlás)</w:t>
      </w:r>
    </w:p>
    <w:p w14:paraId="16A247F6" w14:textId="77777777" w:rsidR="0003686C" w:rsidRPr="00010356" w:rsidRDefault="0003686C" w:rsidP="00DA3390">
      <w:pPr>
        <w:jc w:val="both"/>
        <w:rPr>
          <w:lang w:val="pt-BR"/>
        </w:rPr>
      </w:pPr>
    </w:p>
    <w:p w14:paraId="6AAF6D4D" w14:textId="076B1E02"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Az alábbi jelölések értelmezésének képességét a jogszabály nem követeli meg. Ugyanakkor lényeges biztosítani, hogy ugyanazt az adatot minden vevői alkalmazás ugyanúgy jelölje. Ennek érdekében a jelen Fejlesztői Dokumentáció az alábbi, folyamatosan bővíthető táblázatban foglalja össze az opcionálisan értelmezhető, vevői QR</w:t>
      </w:r>
      <w:r w:rsidR="00FD736D" w:rsidRPr="00010356">
        <w:rPr>
          <w:lang w:val="pt-BR"/>
        </w:rPr>
        <w:t>-</w:t>
      </w:r>
      <w:r w:rsidRPr="00010356">
        <w:rPr>
          <w:lang w:val="pt-BR"/>
        </w:rPr>
        <w:t xml:space="preserve">kódban szerepeltethető adatokat. </w:t>
      </w:r>
    </w:p>
    <w:p w14:paraId="67010101" w14:textId="4FF1187B"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még nem szereplő adatok felvételére vonatkozó javaslatot kérjük a </w:t>
      </w:r>
      <w:hyperlink r:id="rId21" w:history="1">
        <w:r w:rsidR="000A6ECF" w:rsidRPr="00010356">
          <w:rPr>
            <w:rStyle w:val="Hiperhivatkozs"/>
            <w:lang w:val="pt-BR"/>
          </w:rPr>
          <w:t>https://github.com/nav-gov-hu/eRECEIPT/discussions</w:t>
        </w:r>
      </w:hyperlink>
      <w:r w:rsidR="000A6ECF" w:rsidRPr="00010356">
        <w:rPr>
          <w:lang w:val="pt-BR"/>
        </w:rPr>
        <w:t xml:space="preserve"> internetes oldalon</w:t>
      </w:r>
      <w:r w:rsidRPr="00010356">
        <w:rPr>
          <w:lang w:val="pt-BR"/>
        </w:rPr>
        <w:t xml:space="preserve"> megküldeni. </w:t>
      </w:r>
    </w:p>
    <w:p w14:paraId="2C9081FE" w14:textId="77777777" w:rsidR="0003686C" w:rsidRPr="00010356" w:rsidRDefault="0003686C" w:rsidP="00DA3390">
      <w:pPr>
        <w:jc w:val="both"/>
        <w:rPr>
          <w:lang w:val="pt-BR"/>
        </w:rPr>
      </w:pPr>
    </w:p>
    <w:p w14:paraId="041C5711" w14:textId="27A3A3D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 nem kötelezően értelmezendő jelöléseket a kötelező jelölések után kell szerepeltetni a QR</w:t>
      </w:r>
      <w:r w:rsidR="0001236C" w:rsidRPr="00010356">
        <w:rPr>
          <w:lang w:val="pt-BR"/>
        </w:rPr>
        <w:t>-</w:t>
      </w:r>
      <w:r w:rsidRPr="00010356">
        <w:rPr>
          <w:lang w:val="pt-BR"/>
        </w:rPr>
        <w:t xml:space="preserve">kódban. </w:t>
      </w:r>
    </w:p>
    <w:p w14:paraId="76D63704" w14:textId="77777777" w:rsidR="0003686C" w:rsidRPr="00010356" w:rsidRDefault="0003686C" w:rsidP="00DA3390">
      <w:pPr>
        <w:jc w:val="both"/>
        <w:rPr>
          <w:lang w:val="pt-BR"/>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03686C" w:rsidRPr="005977A9" w14:paraId="2CBD5834" w14:textId="77777777" w:rsidTr="00DA3390">
        <w:trPr>
          <w:trHeight w:val="286"/>
        </w:trPr>
        <w:tc>
          <w:tcPr>
            <w:tcW w:w="1096" w:type="dxa"/>
          </w:tcPr>
          <w:p w14:paraId="1309812D" w14:textId="77777777" w:rsidR="0003686C" w:rsidRPr="005977A9" w:rsidRDefault="0003686C" w:rsidP="00DA3390">
            <w:pPr>
              <w:jc w:val="both"/>
              <w:rPr>
                <w:b/>
              </w:rPr>
            </w:pPr>
            <w:r w:rsidRPr="005977A9">
              <w:rPr>
                <w:b/>
              </w:rPr>
              <w:t>Sorszám</w:t>
            </w:r>
          </w:p>
        </w:tc>
        <w:tc>
          <w:tcPr>
            <w:tcW w:w="816" w:type="dxa"/>
          </w:tcPr>
          <w:p w14:paraId="6EAD6466"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Jelölő</w:t>
            </w:r>
          </w:p>
        </w:tc>
        <w:tc>
          <w:tcPr>
            <w:tcW w:w="7155" w:type="dxa"/>
          </w:tcPr>
          <w:p w14:paraId="0CF1A115"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Opcionálisan értelmezhető adat leírása</w:t>
            </w:r>
          </w:p>
        </w:tc>
      </w:tr>
      <w:tr w:rsidR="0003686C" w:rsidRPr="005977A9" w14:paraId="19DEB56A" w14:textId="77777777" w:rsidTr="00DA3390">
        <w:trPr>
          <w:trHeight w:val="588"/>
        </w:trPr>
        <w:tc>
          <w:tcPr>
            <w:tcW w:w="1096" w:type="dxa"/>
          </w:tcPr>
          <w:p w14:paraId="76ED97DB" w14:textId="77777777" w:rsidR="0003686C" w:rsidRPr="005977A9" w:rsidRDefault="0003686C" w:rsidP="00DA3390">
            <w:pPr>
              <w:jc w:val="both"/>
            </w:pPr>
            <w:r w:rsidRPr="005977A9">
              <w:t>1.</w:t>
            </w:r>
          </w:p>
        </w:tc>
        <w:tc>
          <w:tcPr>
            <w:tcW w:w="816" w:type="dxa"/>
          </w:tcPr>
          <w:p w14:paraId="13E7AC04" w14:textId="77777777" w:rsidR="0003686C" w:rsidRPr="005977A9" w:rsidRDefault="0003686C" w:rsidP="00DA3390">
            <w:pPr>
              <w:jc w:val="both"/>
              <w:rPr>
                <w:rFonts w:asciiTheme="minorHAnsi" w:eastAsiaTheme="minorHAnsi" w:hAnsiTheme="minorHAnsi" w:cstheme="minorHAnsi"/>
                <w:szCs w:val="22"/>
                <w:lang w:eastAsia="en-US"/>
              </w:rPr>
            </w:pPr>
            <w:r w:rsidRPr="005977A9">
              <w:t>E01</w:t>
            </w:r>
          </w:p>
        </w:tc>
        <w:tc>
          <w:tcPr>
            <w:tcW w:w="7155" w:type="dxa"/>
          </w:tcPr>
          <w:p w14:paraId="39BEC7E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Annak jelzése, hogy a vevő a rendelést helyben fogyasztásra vagy elvitelre kéri. Értékkészlet: </w:t>
            </w:r>
          </w:p>
          <w:p w14:paraId="6706E5F1" w14:textId="77777777" w:rsidR="0003686C" w:rsidRPr="005977A9" w:rsidRDefault="0003686C" w:rsidP="00DA3390">
            <w:pPr>
              <w:jc w:val="both"/>
              <w:rPr>
                <w:rFonts w:asciiTheme="minorHAnsi" w:eastAsiaTheme="minorHAnsi" w:hAnsiTheme="minorHAnsi" w:cstheme="minorHAnsi"/>
                <w:szCs w:val="22"/>
                <w:lang w:eastAsia="en-US"/>
              </w:rPr>
            </w:pPr>
            <w:r w:rsidRPr="005977A9">
              <w:t>L – helyben fogyasztás</w:t>
            </w:r>
          </w:p>
          <w:p w14:paraId="0EB03B46"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T – elvitel. </w:t>
            </w:r>
          </w:p>
        </w:tc>
      </w:tr>
    </w:tbl>
    <w:p w14:paraId="78B718A6" w14:textId="77777777" w:rsidR="0003686C" w:rsidRPr="005977A9" w:rsidRDefault="0003686C" w:rsidP="00DA3390">
      <w:pPr>
        <w:jc w:val="both"/>
      </w:pPr>
    </w:p>
    <w:p w14:paraId="23398554" w14:textId="77777777" w:rsidR="0003686C" w:rsidRPr="005977A9" w:rsidRDefault="0003686C" w:rsidP="00DA3390">
      <w:pPr>
        <w:jc w:val="both"/>
      </w:pPr>
    </w:p>
    <w:p w14:paraId="70BCA614"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 xml:space="preserve">Értelmezést segítő példák: </w:t>
      </w:r>
    </w:p>
    <w:p w14:paraId="103C40CF" w14:textId="77777777" w:rsidR="0003686C" w:rsidRPr="005977A9" w:rsidRDefault="0003686C" w:rsidP="00DA3390">
      <w:pPr>
        <w:jc w:val="both"/>
      </w:pPr>
    </w:p>
    <w:p w14:paraId="728EFC45"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Az itt megadott példák kitalált adatokat tartalmaznak. </w:t>
      </w:r>
    </w:p>
    <w:p w14:paraId="7270D04F" w14:textId="77777777" w:rsidR="0003686C" w:rsidRPr="005977A9" w:rsidRDefault="0003686C" w:rsidP="00DA3390">
      <w:pPr>
        <w:jc w:val="both"/>
      </w:pPr>
    </w:p>
    <w:p w14:paraId="6CF4609B" w14:textId="77777777" w:rsidR="0003686C" w:rsidRPr="005977A9" w:rsidRDefault="0003686C" w:rsidP="00DA3390">
      <w:pPr>
        <w:jc w:val="both"/>
        <w:rPr>
          <w:rFonts w:asciiTheme="minorHAnsi" w:eastAsiaTheme="minorHAnsi" w:hAnsiTheme="minorHAnsi" w:cstheme="minorHAnsi"/>
          <w:szCs w:val="22"/>
          <w:u w:val="single"/>
          <w:lang w:eastAsia="en-US"/>
        </w:rPr>
      </w:pPr>
      <w:r w:rsidRPr="005977A9">
        <w:rPr>
          <w:u w:val="single"/>
        </w:rPr>
        <w:t>1. példa</w:t>
      </w:r>
    </w:p>
    <w:p w14:paraId="762B0886" w14:textId="77777777" w:rsidR="0003686C" w:rsidRPr="005977A9" w:rsidRDefault="0003686C" w:rsidP="00DA3390">
      <w:pPr>
        <w:jc w:val="both"/>
      </w:pPr>
    </w:p>
    <w:p w14:paraId="6BF3045F"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kizárólag titkosító kulcsot kíván átadni, más adatot nem. Az átadni kívánt ECC kulcs a következő: </w:t>
      </w:r>
    </w:p>
    <w:p w14:paraId="64FBAEEA" w14:textId="77777777" w:rsidR="0003686C" w:rsidRPr="005977A9" w:rsidRDefault="0003686C" w:rsidP="00DA3390">
      <w:pPr>
        <w:jc w:val="both"/>
      </w:pPr>
    </w:p>
    <w:p w14:paraId="6874A28D" w14:textId="77777777" w:rsidR="00A63A86" w:rsidRPr="005977A9" w:rsidRDefault="00A63A86" w:rsidP="00A63A86">
      <w:pPr>
        <w:jc w:val="both"/>
        <w:rPr>
          <w:rFonts w:ascii="Courier New" w:hAnsi="Courier New"/>
        </w:rPr>
      </w:pPr>
      <w:r w:rsidRPr="005977A9">
        <w:rPr>
          <w:rFonts w:ascii="Courier New" w:hAnsi="Courier New"/>
        </w:rPr>
        <w:t>-----BEGIN PUBLIC KEY-----</w:t>
      </w:r>
    </w:p>
    <w:p w14:paraId="0454393F" w14:textId="5AD7B150" w:rsidR="00A63A86" w:rsidRPr="005977A9" w:rsidRDefault="00A63A86" w:rsidP="00A63A86">
      <w:pPr>
        <w:jc w:val="both"/>
        <w:rPr>
          <w:rFonts w:ascii="Courier New" w:hAnsi="Courier New"/>
        </w:rPr>
      </w:pPr>
      <w:r w:rsidRPr="005977A9">
        <w:rPr>
          <w:rFonts w:ascii="Courier New" w:hAnsi="Courier New"/>
        </w:rPr>
        <w:t>MDYwEAYHKoZIzj0CAQYFK4EEAAoDIgADPAuX18eJbDt3BNJ5XegLwtlkezR4XrZcNkmHDWwpVus=</w:t>
      </w:r>
    </w:p>
    <w:p w14:paraId="60A3823D" w14:textId="2E24EAF9" w:rsidR="00764D14" w:rsidRPr="005977A9" w:rsidRDefault="00A63A86" w:rsidP="00A63A86">
      <w:pPr>
        <w:jc w:val="both"/>
        <w:rPr>
          <w:rFonts w:ascii="Courier New" w:hAnsi="Courier New"/>
        </w:rPr>
      </w:pPr>
      <w:r w:rsidRPr="005977A9">
        <w:rPr>
          <w:rFonts w:ascii="Courier New" w:hAnsi="Courier New"/>
        </w:rPr>
        <w:t>-----END PUBLIC KEY-----</w:t>
      </w:r>
    </w:p>
    <w:p w14:paraId="54815472" w14:textId="77777777" w:rsidR="0003686C" w:rsidRPr="005977A9" w:rsidRDefault="0003686C" w:rsidP="00DA3390">
      <w:pPr>
        <w:jc w:val="both"/>
      </w:pPr>
    </w:p>
    <w:p w14:paraId="0091840B" w14:textId="3378A529" w:rsidR="0003686C" w:rsidRPr="005977A9" w:rsidRDefault="0003686C" w:rsidP="00DA3390">
      <w:pPr>
        <w:jc w:val="both"/>
        <w:rPr>
          <w:rFonts w:asciiTheme="minorHAnsi" w:eastAsiaTheme="minorHAnsi" w:hAnsiTheme="minorHAnsi" w:cstheme="minorHAnsi"/>
          <w:szCs w:val="22"/>
          <w:lang w:eastAsia="en-US"/>
        </w:rPr>
      </w:pPr>
      <w:r w:rsidRPr="005977A9">
        <w:t>A QR</w:t>
      </w:r>
      <w:r w:rsidR="00FD736D" w:rsidRPr="005977A9">
        <w:t>-</w:t>
      </w:r>
      <w:r w:rsidRPr="005977A9">
        <w:t xml:space="preserve">kód generálása magyar idő szerint (nyári időszámítás miatt GMT+2) 2023. május 31-én 9 óra 1 perc 5 másodperckor történt. </w:t>
      </w:r>
    </w:p>
    <w:p w14:paraId="69833950" w14:textId="77777777" w:rsidR="0003686C" w:rsidRPr="005977A9" w:rsidRDefault="0003686C" w:rsidP="00DA3390">
      <w:pPr>
        <w:jc w:val="both"/>
      </w:pPr>
    </w:p>
    <w:p w14:paraId="6A3AAF6B" w14:textId="3664EA57" w:rsidR="0003686C" w:rsidRPr="005977A9" w:rsidRDefault="0003686C" w:rsidP="00DA3390">
      <w:pPr>
        <w:jc w:val="both"/>
        <w:rPr>
          <w:rFonts w:asciiTheme="minorHAnsi" w:eastAsiaTheme="minorHAnsi" w:hAnsiTheme="minorHAnsi" w:cstheme="minorHAnsi"/>
          <w:szCs w:val="22"/>
          <w:lang w:eastAsia="en-US"/>
        </w:rPr>
      </w:pPr>
      <w:r w:rsidRPr="005977A9">
        <w:t>Ebben az esetben a QR</w:t>
      </w:r>
      <w:r w:rsidR="00FD736D" w:rsidRPr="005977A9">
        <w:t>-</w:t>
      </w:r>
      <w:r w:rsidRPr="005977A9">
        <w:t xml:space="preserve">kód alapjául szolgáló karaktersorozat: </w:t>
      </w:r>
    </w:p>
    <w:p w14:paraId="68687CC0" w14:textId="77777777" w:rsidR="0003686C" w:rsidRPr="005977A9" w:rsidRDefault="0003686C" w:rsidP="00DA3390">
      <w:pPr>
        <w:jc w:val="both"/>
      </w:pPr>
    </w:p>
    <w:p w14:paraId="7C549C03" w14:textId="2175C33F" w:rsidR="00643081" w:rsidRPr="005977A9" w:rsidRDefault="00643081" w:rsidP="00DA3390">
      <w:pPr>
        <w:jc w:val="both"/>
        <w:rPr>
          <w:rFonts w:ascii="Courier New" w:hAnsi="Courier New" w:cs="Courier New"/>
        </w:rPr>
      </w:pPr>
      <w:r w:rsidRPr="005977A9">
        <w:rPr>
          <w:rFonts w:ascii="Courier New" w:hAnsi="Courier New" w:cs="Courier New"/>
        </w:rPr>
        <w:t>1|</w:t>
      </w:r>
      <w:r w:rsidR="00E76A93" w:rsidRPr="005977A9">
        <w:rPr>
          <w:rFonts w:ascii="Courier New" w:hAnsi="Courier New" w:cs="Courier New"/>
        </w:rPr>
        <w:t>KAzwLl9fHiWw7dwTSeV3oC8LZZHs0eF62XDZJhw1sKVbr|D</w:t>
      </w:r>
      <w:r w:rsidR="0092299B" w:rsidRPr="005977A9">
        <w:rPr>
          <w:rFonts w:ascii="Courier New" w:hAnsi="Courier New" w:cs="Courier New"/>
        </w:rPr>
        <w:t>ZHbwsQ==</w:t>
      </w:r>
    </w:p>
    <w:p w14:paraId="4D65387E" w14:textId="77777777" w:rsidR="0003686C" w:rsidRPr="005977A9" w:rsidRDefault="0003686C" w:rsidP="00DA3390">
      <w:pPr>
        <w:jc w:val="both"/>
      </w:pPr>
    </w:p>
    <w:p w14:paraId="3F352B37" w14:textId="587EDA47" w:rsidR="0003686C" w:rsidRPr="005977A9" w:rsidRDefault="0003686C" w:rsidP="00DA3390">
      <w:pPr>
        <w:jc w:val="both"/>
        <w:rPr>
          <w:rFonts w:asciiTheme="minorHAnsi" w:eastAsiaTheme="minorHAnsi" w:hAnsiTheme="minorHAnsi" w:cstheme="minorHAnsi"/>
          <w:szCs w:val="22"/>
          <w:lang w:eastAsia="en-US"/>
        </w:rPr>
      </w:pPr>
      <w:r w:rsidRPr="005977A9">
        <w:t>A képzett QR</w:t>
      </w:r>
      <w:r w:rsidR="00FD736D" w:rsidRPr="005977A9">
        <w:t>-</w:t>
      </w:r>
      <w:r w:rsidRPr="005977A9">
        <w:t xml:space="preserve">kód: </w:t>
      </w:r>
    </w:p>
    <w:p w14:paraId="75C7B6F7" w14:textId="77777777" w:rsidR="0003686C" w:rsidRPr="005977A9" w:rsidRDefault="0003686C" w:rsidP="00DA3390">
      <w:pPr>
        <w:jc w:val="both"/>
      </w:pPr>
    </w:p>
    <w:p w14:paraId="3CF1B2B0" w14:textId="746AB4B3" w:rsidR="001A4778" w:rsidRPr="005977A9" w:rsidRDefault="001A4778" w:rsidP="006434FB">
      <w:pPr>
        <w:jc w:val="center"/>
      </w:pPr>
      <w:r w:rsidRPr="005977A9">
        <w:fldChar w:fldCharType="begin"/>
      </w:r>
      <w:r w:rsidRPr="005977A9">
        <w:instrText xml:space="preserve"> INCLUDEPICTURE "https://api.qrserver.com/v1/create-qr-code/?data=1%7CKAzwLl9fHiWw7dwTSeV3oC8LZZHs0eF62XDZJhw1sKVbr%7CD6476F0B1&amp;size=220x220&amp;margin=0" \* MERGEFORMATINET </w:instrText>
      </w:r>
      <w:r w:rsidRPr="005977A9">
        <w:fldChar w:fldCharType="separate"/>
      </w:r>
      <w:r w:rsidRPr="005977A9">
        <w:rPr>
          <w:noProof/>
          <w:lang w:val="hu-HU" w:eastAsia="hu-HU"/>
        </w:rPr>
        <w:drawing>
          <wp:inline distT="0" distB="0" distL="0" distR="0" wp14:anchorId="42DDDBFA" wp14:editId="6349FECE">
            <wp:extent cx="1465200" cy="1465200"/>
            <wp:effectExtent l="0" t="0" r="0" b="0"/>
            <wp:docPr id="765187459" name="Picture 1" descr="A qr code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87459" name="Picture 1" descr="A qr code with black squares&#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r w:rsidRPr="005977A9">
        <w:fldChar w:fldCharType="end"/>
      </w:r>
    </w:p>
    <w:p w14:paraId="63233A0F" w14:textId="77777777" w:rsidR="001A4778" w:rsidRPr="005977A9" w:rsidRDefault="001A4778" w:rsidP="00DA3390">
      <w:pPr>
        <w:jc w:val="both"/>
      </w:pPr>
    </w:p>
    <w:p w14:paraId="1ED6F58A" w14:textId="77777777" w:rsidR="0003686C" w:rsidRPr="005977A9" w:rsidRDefault="0003686C" w:rsidP="00DA3390">
      <w:pPr>
        <w:jc w:val="both"/>
      </w:pPr>
    </w:p>
    <w:p w14:paraId="2370BCE2" w14:textId="77777777" w:rsidR="0003686C" w:rsidRPr="005977A9" w:rsidRDefault="0003686C" w:rsidP="00DA3390">
      <w:pPr>
        <w:jc w:val="both"/>
      </w:pPr>
    </w:p>
    <w:p w14:paraId="370AF33C" w14:textId="77777777" w:rsidR="0003686C" w:rsidRPr="00010356" w:rsidRDefault="0003686C" w:rsidP="00DA3390">
      <w:pPr>
        <w:jc w:val="both"/>
        <w:rPr>
          <w:rFonts w:asciiTheme="minorHAnsi" w:eastAsiaTheme="minorHAnsi" w:hAnsiTheme="minorHAnsi" w:cstheme="minorHAnsi"/>
          <w:szCs w:val="22"/>
          <w:u w:val="single"/>
          <w:lang w:val="pt-BR" w:eastAsia="en-US"/>
        </w:rPr>
      </w:pPr>
      <w:r w:rsidRPr="00010356">
        <w:rPr>
          <w:u w:val="single"/>
          <w:lang w:val="pt-BR"/>
        </w:rPr>
        <w:t>2. példa</w:t>
      </w:r>
    </w:p>
    <w:p w14:paraId="3A220310" w14:textId="77777777" w:rsidR="0003686C" w:rsidRPr="00010356" w:rsidRDefault="0003686C" w:rsidP="00DA3390">
      <w:pPr>
        <w:jc w:val="both"/>
        <w:rPr>
          <w:lang w:val="pt-BR"/>
        </w:rPr>
      </w:pPr>
    </w:p>
    <w:p w14:paraId="45DC547B" w14:textId="1588CB5C"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nem ad át kulcsot. Elektronikus számla igényét jelzi, amit az example@donotuseit.org címre kíván megkapni. A vevő neve Első Magyar Általános Művek Zrt., ami belföldi áfaalany, áfacsoport tagja, a csoport adószáma 12345678-5-99, a csoporttag adószámát (11223344-4-90) a vevő ugyancsak szerepeltetni kéri a számlán. A vevő címe 9876 Hosszúnévfalva, Kossuth Lajos utca 69. A vevő továbbá jelzi, hogy készpénzzel kíván fizetni. </w:t>
      </w:r>
    </w:p>
    <w:p w14:paraId="476CE22A" w14:textId="77777777" w:rsidR="0003686C" w:rsidRPr="00010356" w:rsidRDefault="0003686C" w:rsidP="00DA3390">
      <w:pPr>
        <w:jc w:val="both"/>
        <w:rPr>
          <w:lang w:val="pt-BR"/>
        </w:rPr>
      </w:pPr>
    </w:p>
    <w:p w14:paraId="372D4EFC" w14:textId="3D74189D"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Ebben az esetben a QR</w:t>
      </w:r>
      <w:r w:rsidR="00A07C5D" w:rsidRPr="00010356">
        <w:rPr>
          <w:lang w:val="pt-BR"/>
        </w:rPr>
        <w:t>-</w:t>
      </w:r>
      <w:r w:rsidRPr="00010356">
        <w:rPr>
          <w:lang w:val="pt-BR"/>
        </w:rPr>
        <w:t>kód alapjául szolgáló karaktersorozat az alábbi (a jobb áttekinthetőség miatt sortörésekkel és egyes sorok elején szóközökkel, ezek a QR</w:t>
      </w:r>
      <w:r w:rsidR="00A07C5D" w:rsidRPr="00010356">
        <w:rPr>
          <w:lang w:val="pt-BR"/>
        </w:rPr>
        <w:t>-</w:t>
      </w:r>
      <w:r w:rsidRPr="00010356">
        <w:rPr>
          <w:lang w:val="pt-BR"/>
        </w:rPr>
        <w:t xml:space="preserve">kódban nem szerepelnek): </w:t>
      </w:r>
    </w:p>
    <w:p w14:paraId="603BD856" w14:textId="77777777" w:rsidR="0003686C" w:rsidRPr="00010356" w:rsidRDefault="0003686C" w:rsidP="00DA3390">
      <w:pPr>
        <w:jc w:val="both"/>
        <w:rPr>
          <w:lang w:val="pt-BR"/>
        </w:rPr>
      </w:pPr>
    </w:p>
    <w:p w14:paraId="25DDA14E" w14:textId="5C4A1A44" w:rsidR="00555A20" w:rsidRPr="005977A9" w:rsidRDefault="00555A20" w:rsidP="005977A9">
      <w:pPr>
        <w:rPr>
          <w:rFonts w:ascii="Courier New" w:hAnsi="Courier New" w:cs="Courier New"/>
        </w:rPr>
      </w:pPr>
      <w:r w:rsidRPr="005977A9">
        <w:rPr>
          <w:rFonts w:ascii="Courier New" w:hAnsi="Courier New" w:cs="Courier New"/>
        </w:rPr>
        <w:t>1|</w:t>
      </w:r>
      <w:r w:rsidR="00D86CE4" w:rsidRPr="005977A9">
        <w:rPr>
          <w:rFonts w:ascii="Courier New" w:hAnsi="Courier New" w:cs="Courier New"/>
        </w:rPr>
        <w:t>II|</w:t>
      </w:r>
      <w:r w:rsidR="00CA64E6" w:rsidRPr="005977A9">
        <w:rPr>
          <w:rFonts w:ascii="Courier New" w:hAnsi="Courier New" w:cs="Courier New"/>
        </w:rPr>
        <w:t>N</w:t>
      </w:r>
      <w:r w:rsidR="00CA64E6" w:rsidRPr="005977A9">
        <w:rPr>
          <w:rFonts w:ascii="Courier New" w:hAnsi="Courier New"/>
        </w:rPr>
        <w:t>Első Magyar Általános Művek Zrt.|</w:t>
      </w:r>
      <w:r w:rsidR="009B1301" w:rsidRPr="005977A9">
        <w:rPr>
          <w:rFonts w:ascii="Courier New" w:hAnsi="Courier New" w:cs="Courier New"/>
        </w:rPr>
        <w:t>SD|</w:t>
      </w:r>
      <w:r w:rsidR="00D147EA" w:rsidRPr="005977A9">
        <w:rPr>
          <w:rFonts w:ascii="Courier New" w:hAnsi="Courier New" w:cs="Courier New"/>
        </w:rPr>
        <w:t>X12345678-5-99|G|11223344-4-90</w:t>
      </w:r>
      <w:r w:rsidR="00A61E16" w:rsidRPr="005977A9">
        <w:rPr>
          <w:rFonts w:ascii="Courier New" w:hAnsi="Courier New" w:cs="Courier New"/>
        </w:rPr>
        <w:t>|CHU|Z9876|</w:t>
      </w:r>
      <w:r w:rsidR="002D2858" w:rsidRPr="005977A9">
        <w:rPr>
          <w:rFonts w:ascii="Courier New" w:hAnsi="Courier New" w:cs="Courier New"/>
        </w:rPr>
        <w:t>YHosszúnévfalva|AKossuth Lajos utca 69.|</w:t>
      </w:r>
      <w:r w:rsidR="002B7F92" w:rsidRPr="005977A9">
        <w:rPr>
          <w:rFonts w:ascii="Courier New" w:hAnsi="Courier New" w:cs="Courier New"/>
        </w:rPr>
        <w:t>Mexample@donotuseit.org|PC</w:t>
      </w:r>
    </w:p>
    <w:p w14:paraId="1CBCD1A8" w14:textId="77777777" w:rsidR="00555A20" w:rsidRPr="005977A9" w:rsidRDefault="00555A20" w:rsidP="00DA3390">
      <w:pPr>
        <w:jc w:val="both"/>
      </w:pPr>
    </w:p>
    <w:p w14:paraId="1D1BF418" w14:textId="53CA395D" w:rsidR="0003686C" w:rsidRPr="005977A9" w:rsidRDefault="0003686C" w:rsidP="00DA3390">
      <w:pPr>
        <w:jc w:val="both"/>
        <w:rPr>
          <w:rFonts w:asciiTheme="minorHAnsi" w:eastAsiaTheme="minorHAnsi" w:hAnsiTheme="minorHAnsi" w:cstheme="minorHAnsi"/>
          <w:szCs w:val="22"/>
          <w:lang w:eastAsia="en-US"/>
        </w:rPr>
      </w:pPr>
      <w:r w:rsidRPr="005977A9">
        <w:t>A képzett QR</w:t>
      </w:r>
      <w:r w:rsidR="0001236C" w:rsidRPr="005977A9">
        <w:t>-</w:t>
      </w:r>
      <w:r w:rsidRPr="005977A9">
        <w:t xml:space="preserve">kód: </w:t>
      </w:r>
    </w:p>
    <w:p w14:paraId="546FF42A" w14:textId="77777777" w:rsidR="0003686C" w:rsidRPr="005977A9" w:rsidRDefault="0003686C" w:rsidP="00DA3390">
      <w:pPr>
        <w:jc w:val="both"/>
      </w:pPr>
    </w:p>
    <w:p w14:paraId="65F6D8FB" w14:textId="61C16C8E" w:rsidR="0003686C" w:rsidRPr="005977A9" w:rsidRDefault="00122A1C" w:rsidP="006434FB">
      <w:pPr>
        <w:jc w:val="center"/>
      </w:pPr>
      <w:r w:rsidRPr="005977A9">
        <w:fldChar w:fldCharType="begin"/>
      </w:r>
      <w:r w:rsidRPr="005977A9">
        <w:instrText xml:space="preserve"> INCLUDEPICTURE "https://api.qrserver.com/v1/create-qr-code/?data=1%7CII%7CNEls%C5%91+Magyar+%C3%81ltal%C3%A1nos+M%C5%B1vek+Zrt.%7CSD%7CX12345678-5-99%7CG%7C11223344-4-90%7CCHU%7CZ9876%7CYHossz%C3%BAn%C3%A9vfalva%7CAKossuth+Lajos+utca+69.%7CMexample%40donotuseit.org%7CPC&amp;size=220x220&amp;margin=0" \* MERGEFORMATINET </w:instrText>
      </w:r>
      <w:r w:rsidRPr="005977A9">
        <w:fldChar w:fldCharType="separate"/>
      </w:r>
      <w:r w:rsidRPr="005977A9">
        <w:rPr>
          <w:noProof/>
          <w:lang w:val="hu-HU" w:eastAsia="hu-HU"/>
        </w:rPr>
        <w:drawing>
          <wp:inline distT="0" distB="0" distL="0" distR="0" wp14:anchorId="1F114DEA" wp14:editId="27B9C99F">
            <wp:extent cx="1670400" cy="1670400"/>
            <wp:effectExtent l="0" t="0" r="6350" b="6350"/>
            <wp:docPr id="1363392943" name="Picture 2"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of your QR 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49EEFA56" w14:textId="340484A6" w:rsidR="0003686C" w:rsidRPr="005977A9" w:rsidRDefault="0003686C" w:rsidP="00DA3390">
      <w:pPr>
        <w:jc w:val="both"/>
      </w:pPr>
    </w:p>
    <w:p w14:paraId="70069752" w14:textId="77777777" w:rsidR="0003686C" w:rsidRPr="005977A9" w:rsidRDefault="0003686C" w:rsidP="00DA3390">
      <w:pPr>
        <w:jc w:val="both"/>
      </w:pPr>
    </w:p>
    <w:p w14:paraId="47E81C13" w14:textId="77777777" w:rsidR="0003686C" w:rsidRPr="005977A9" w:rsidRDefault="0003686C" w:rsidP="00DA3390">
      <w:pPr>
        <w:jc w:val="both"/>
      </w:pPr>
    </w:p>
    <w:p w14:paraId="2E89E556" w14:textId="77777777" w:rsidR="0003686C" w:rsidRPr="00010356" w:rsidRDefault="0003686C" w:rsidP="00DA3390">
      <w:pPr>
        <w:jc w:val="both"/>
        <w:rPr>
          <w:rFonts w:asciiTheme="minorHAnsi" w:eastAsiaTheme="minorHAnsi" w:hAnsiTheme="minorHAnsi" w:cstheme="minorHAnsi"/>
          <w:szCs w:val="22"/>
          <w:u w:val="single"/>
          <w:lang w:val="pt-BR" w:eastAsia="en-US"/>
        </w:rPr>
      </w:pPr>
      <w:r w:rsidRPr="00010356">
        <w:rPr>
          <w:u w:val="single"/>
          <w:lang w:val="pt-BR"/>
        </w:rPr>
        <w:t>3. példa</w:t>
      </w:r>
    </w:p>
    <w:p w14:paraId="777D1C6E" w14:textId="77777777" w:rsidR="0003686C" w:rsidRPr="00010356" w:rsidRDefault="0003686C" w:rsidP="00DA3390">
      <w:pPr>
        <w:jc w:val="both"/>
        <w:rPr>
          <w:lang w:val="pt-BR"/>
        </w:rPr>
      </w:pPr>
    </w:p>
    <w:p w14:paraId="15B8973B"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az alábbi titkosító kulcsot adja át: </w:t>
      </w:r>
    </w:p>
    <w:p w14:paraId="658E823B" w14:textId="77777777" w:rsidR="0003686C" w:rsidRPr="00010356" w:rsidRDefault="0003686C" w:rsidP="00DA3390">
      <w:pPr>
        <w:jc w:val="both"/>
        <w:rPr>
          <w:lang w:val="pt-BR"/>
        </w:rPr>
      </w:pPr>
    </w:p>
    <w:p w14:paraId="71A6563F" w14:textId="77777777" w:rsidR="00EF67EC" w:rsidRPr="00010356" w:rsidRDefault="00EF67EC" w:rsidP="00EF67EC">
      <w:pPr>
        <w:jc w:val="both"/>
        <w:rPr>
          <w:rFonts w:ascii="Courier New" w:hAnsi="Courier New"/>
          <w:lang w:val="pt-BR"/>
        </w:rPr>
      </w:pPr>
      <w:r w:rsidRPr="00010356">
        <w:rPr>
          <w:rFonts w:ascii="Courier New" w:hAnsi="Courier New"/>
          <w:lang w:val="pt-BR"/>
        </w:rPr>
        <w:t>-----BEGIN PUBLIC KEY-----</w:t>
      </w:r>
    </w:p>
    <w:p w14:paraId="15479C49" w14:textId="77777777" w:rsidR="00EF67EC" w:rsidRPr="00010356" w:rsidRDefault="00EF67EC" w:rsidP="00EF67EC">
      <w:pPr>
        <w:jc w:val="both"/>
        <w:rPr>
          <w:rFonts w:ascii="Courier New" w:hAnsi="Courier New"/>
          <w:lang w:val="pt-BR"/>
        </w:rPr>
      </w:pPr>
      <w:r w:rsidRPr="00010356">
        <w:rPr>
          <w:rFonts w:ascii="Courier New" w:hAnsi="Courier New"/>
          <w:lang w:val="pt-BR"/>
        </w:rPr>
        <w:t>MDYwEAYHKoZIzj0CAQYFK4EEAAoDIgADPAuX18eJbDt3BNJ5XegLwtlkezR4XrZcNkmHDWwpVus=</w:t>
      </w:r>
    </w:p>
    <w:p w14:paraId="7743577C" w14:textId="77777777" w:rsidR="00EF67EC" w:rsidRPr="00010356" w:rsidRDefault="00EF67EC" w:rsidP="00EF67EC">
      <w:pPr>
        <w:jc w:val="both"/>
        <w:rPr>
          <w:rFonts w:ascii="Courier New" w:hAnsi="Courier New"/>
          <w:lang w:val="pt-BR"/>
        </w:rPr>
      </w:pPr>
      <w:r w:rsidRPr="00010356">
        <w:rPr>
          <w:rFonts w:ascii="Courier New" w:hAnsi="Courier New"/>
          <w:lang w:val="pt-BR"/>
        </w:rPr>
        <w:t>-----END PUBLIC KEY-----</w:t>
      </w:r>
    </w:p>
    <w:p w14:paraId="27B44267" w14:textId="77777777" w:rsidR="0003686C" w:rsidRPr="00010356" w:rsidRDefault="0003686C" w:rsidP="00DA3390">
      <w:pPr>
        <w:jc w:val="both"/>
        <w:rPr>
          <w:lang w:val="pt-BR"/>
        </w:rPr>
      </w:pPr>
    </w:p>
    <w:p w14:paraId="49643459" w14:textId="47900923"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nem számlát kér (ezt nem szükséges külön jelölni), fizetni az Azonnali Fizetési Rendszer </w:t>
      </w:r>
      <w:r w:rsidR="00407C38">
        <w:rPr>
          <w:lang w:val="pt-BR"/>
        </w:rPr>
        <w:t xml:space="preserve">(qvik) </w:t>
      </w:r>
      <w:r w:rsidRPr="00010356">
        <w:rPr>
          <w:lang w:val="pt-BR"/>
        </w:rPr>
        <w:t xml:space="preserve">használatával kíván, ennek során a john.doe@thisimysecondary.com másodlagos azonosítót kívánja használni. A fizetés során 12% borravalót ajánl fel. </w:t>
      </w:r>
    </w:p>
    <w:p w14:paraId="24390663" w14:textId="77777777" w:rsidR="0003686C" w:rsidRPr="00010356" w:rsidRDefault="0003686C" w:rsidP="00DA3390">
      <w:pPr>
        <w:jc w:val="both"/>
        <w:rPr>
          <w:lang w:val="pt-BR"/>
        </w:rPr>
      </w:pPr>
    </w:p>
    <w:p w14:paraId="3AB6C574" w14:textId="10078838"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 QR</w:t>
      </w:r>
      <w:r w:rsidR="00A07C5D" w:rsidRPr="00010356">
        <w:rPr>
          <w:lang w:val="pt-BR"/>
        </w:rPr>
        <w:t>-</w:t>
      </w:r>
      <w:r w:rsidRPr="00010356">
        <w:rPr>
          <w:lang w:val="pt-BR"/>
        </w:rPr>
        <w:t xml:space="preserve">kód generálása magyar idő szerint (téli időszámítás miatt GMT+1) 2023. március 1-jén 0 óra 45 perc 15 másodperckor történt. </w:t>
      </w:r>
    </w:p>
    <w:p w14:paraId="10C1C38B" w14:textId="77777777" w:rsidR="0003686C" w:rsidRPr="00010356" w:rsidRDefault="0003686C" w:rsidP="00DA3390">
      <w:pPr>
        <w:jc w:val="both"/>
        <w:rPr>
          <w:lang w:val="pt-BR"/>
        </w:rPr>
      </w:pPr>
    </w:p>
    <w:p w14:paraId="74775B26" w14:textId="0C01813F"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Ebben az esetben a QR</w:t>
      </w:r>
      <w:r w:rsidR="00AE0D37" w:rsidRPr="00010356">
        <w:rPr>
          <w:lang w:val="pt-BR"/>
        </w:rPr>
        <w:t>-</w:t>
      </w:r>
      <w:r w:rsidRPr="00010356">
        <w:rPr>
          <w:lang w:val="pt-BR"/>
        </w:rPr>
        <w:t>kód alapjául szolgáló karaktersorozat az alábbi</w:t>
      </w:r>
      <w:r w:rsidR="00030E94" w:rsidRPr="00010356">
        <w:rPr>
          <w:lang w:val="pt-BR"/>
        </w:rPr>
        <w:t>:</w:t>
      </w:r>
    </w:p>
    <w:p w14:paraId="296BDB08" w14:textId="77777777" w:rsidR="0003686C" w:rsidRPr="00010356" w:rsidRDefault="0003686C" w:rsidP="00DA3390">
      <w:pPr>
        <w:jc w:val="both"/>
        <w:rPr>
          <w:lang w:val="pt-BR"/>
        </w:rPr>
      </w:pPr>
    </w:p>
    <w:p w14:paraId="476D3404" w14:textId="2D28FE75" w:rsidR="008638A9" w:rsidRPr="00010356" w:rsidRDefault="008638A9" w:rsidP="00DA3390">
      <w:pPr>
        <w:jc w:val="both"/>
        <w:rPr>
          <w:rFonts w:ascii="Courier New" w:hAnsi="Courier New" w:cs="Courier New"/>
          <w:lang w:val="pt-BR"/>
        </w:rPr>
      </w:pPr>
      <w:r w:rsidRPr="00010356">
        <w:rPr>
          <w:rFonts w:ascii="Courier New" w:hAnsi="Courier New" w:cs="Courier New"/>
          <w:lang w:val="pt-BR"/>
        </w:rPr>
        <w:t>1|KAzwLl9fHiWw7dwTSeV3oC8LZZHs0eF62XDZJhw1sKVbr|</w:t>
      </w:r>
      <w:r w:rsidR="0056207D" w:rsidRPr="00010356">
        <w:rPr>
          <w:rFonts w:ascii="Courier New" w:hAnsi="Courier New" w:cs="Courier New"/>
          <w:lang w:val="pt-BR"/>
        </w:rPr>
        <w:t>PA|Fjohn.doe@thisimysecondary.com|</w:t>
      </w:r>
      <w:r w:rsidR="0067557F" w:rsidRPr="00010356">
        <w:rPr>
          <w:rFonts w:ascii="Courier New" w:hAnsi="Courier New" w:cs="Courier New"/>
          <w:lang w:val="pt-BR"/>
        </w:rPr>
        <w:t>T12%|</w:t>
      </w:r>
      <w:r w:rsidRPr="00010356">
        <w:rPr>
          <w:rFonts w:ascii="Courier New" w:hAnsi="Courier New" w:cs="Courier New"/>
          <w:lang w:val="pt-BR"/>
        </w:rPr>
        <w:t>D</w:t>
      </w:r>
      <w:r w:rsidR="003C3B67" w:rsidRPr="00010356">
        <w:rPr>
          <w:rFonts w:ascii="Courier New" w:hAnsi="Courier New" w:cs="Courier New"/>
          <w:lang w:val="pt-BR"/>
        </w:rPr>
        <w:t>Y/6gGw==</w:t>
      </w:r>
    </w:p>
    <w:p w14:paraId="63075D79" w14:textId="77777777" w:rsidR="008638A9" w:rsidRPr="00010356" w:rsidRDefault="008638A9" w:rsidP="00DA3390">
      <w:pPr>
        <w:jc w:val="both"/>
        <w:rPr>
          <w:lang w:val="pt-BR"/>
        </w:rPr>
      </w:pPr>
    </w:p>
    <w:p w14:paraId="4D812E0E" w14:textId="671BF310" w:rsidR="0003686C" w:rsidRPr="005977A9" w:rsidRDefault="0003686C" w:rsidP="00DA3390">
      <w:pPr>
        <w:jc w:val="both"/>
      </w:pPr>
      <w:r w:rsidRPr="005977A9">
        <w:t>A képzett QR</w:t>
      </w:r>
      <w:r w:rsidR="00AE0D37" w:rsidRPr="005977A9">
        <w:t>-</w:t>
      </w:r>
      <w:r w:rsidRPr="005977A9">
        <w:t xml:space="preserve">kód: </w:t>
      </w:r>
    </w:p>
    <w:p w14:paraId="4015FF2B" w14:textId="77777777" w:rsidR="009E6D9F" w:rsidRPr="005977A9" w:rsidRDefault="009E6D9F" w:rsidP="00DA3390">
      <w:pPr>
        <w:jc w:val="both"/>
        <w:rPr>
          <w:rFonts w:asciiTheme="minorHAnsi" w:eastAsiaTheme="minorHAnsi" w:hAnsiTheme="minorHAnsi" w:cstheme="minorHAnsi"/>
          <w:szCs w:val="22"/>
          <w:lang w:eastAsia="en-US"/>
        </w:rPr>
      </w:pPr>
    </w:p>
    <w:p w14:paraId="6FD09EA8" w14:textId="69D5E3C0" w:rsidR="0003686C" w:rsidRPr="005977A9" w:rsidRDefault="002075F5" w:rsidP="006434FB">
      <w:pPr>
        <w:jc w:val="center"/>
      </w:pPr>
      <w:r w:rsidRPr="005977A9">
        <w:fldChar w:fldCharType="begin"/>
      </w:r>
      <w:r w:rsidRPr="005977A9">
        <w:instrText xml:space="preserve"> INCLUDEPICTURE "https://api.qrserver.com/v1/create-qr-code/?data=1%7CKAzwLl9fHiWw7dwTSeV3oC8LZZHs0eF62XDZJhw1sKVbr%7CPA%7CFjohn.doe%40thisimysecondary.com%7CT12%25%7CD63FEA01B&amp;size=220x220&amp;margin=0" \* MERGEFORMATINET </w:instrText>
      </w:r>
      <w:r w:rsidRPr="005977A9">
        <w:fldChar w:fldCharType="separate"/>
      </w:r>
      <w:r w:rsidRPr="005977A9">
        <w:rPr>
          <w:noProof/>
          <w:lang w:val="hu-HU" w:eastAsia="hu-HU"/>
        </w:rPr>
        <w:drawing>
          <wp:inline distT="0" distB="0" distL="0" distR="0" wp14:anchorId="7A146E57" wp14:editId="7DEC49D9">
            <wp:extent cx="1670400" cy="1670400"/>
            <wp:effectExtent l="0" t="0" r="6350" b="6350"/>
            <wp:docPr id="1557554305" name="Picture 3"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of your QR Co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31638F7D" w14:textId="33EFA512" w:rsidR="0003686C" w:rsidRPr="005977A9" w:rsidRDefault="0003686C" w:rsidP="00DA3390">
      <w:pPr>
        <w:jc w:val="both"/>
      </w:pPr>
    </w:p>
    <w:p w14:paraId="53847D02" w14:textId="77777777" w:rsidR="0003686C" w:rsidRPr="005977A9" w:rsidRDefault="0003686C" w:rsidP="00DA3390">
      <w:pPr>
        <w:jc w:val="both"/>
      </w:pPr>
    </w:p>
    <w:p w14:paraId="0BF8BB87" w14:textId="77777777" w:rsidR="0003686C" w:rsidRPr="005977A9" w:rsidRDefault="0003686C" w:rsidP="00DA3390">
      <w:pPr>
        <w:jc w:val="both"/>
      </w:pPr>
    </w:p>
    <w:p w14:paraId="603EE66F" w14:textId="77777777" w:rsidR="0003686C" w:rsidRPr="00010356" w:rsidRDefault="0003686C" w:rsidP="00DA3390">
      <w:pPr>
        <w:jc w:val="both"/>
        <w:rPr>
          <w:rFonts w:asciiTheme="minorHAnsi" w:eastAsiaTheme="minorHAnsi" w:hAnsiTheme="minorHAnsi" w:cstheme="minorHAnsi"/>
          <w:szCs w:val="22"/>
          <w:u w:val="single"/>
          <w:lang w:val="pt-BR" w:eastAsia="en-US"/>
        </w:rPr>
      </w:pPr>
      <w:r w:rsidRPr="00010356">
        <w:rPr>
          <w:u w:val="single"/>
          <w:lang w:val="pt-BR"/>
        </w:rPr>
        <w:t>4. példa</w:t>
      </w:r>
    </w:p>
    <w:p w14:paraId="681B1999" w14:textId="77777777" w:rsidR="0003686C" w:rsidRPr="00010356" w:rsidRDefault="0003686C" w:rsidP="00DA3390">
      <w:pPr>
        <w:jc w:val="both"/>
        <w:rPr>
          <w:lang w:val="pt-BR"/>
        </w:rPr>
      </w:pPr>
    </w:p>
    <w:p w14:paraId="72B1E449"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az alábbi titkosító kulcsot adja át: </w:t>
      </w:r>
    </w:p>
    <w:p w14:paraId="2D8FBF54" w14:textId="77777777" w:rsidR="0003686C" w:rsidRPr="00010356" w:rsidRDefault="0003686C" w:rsidP="00DA3390">
      <w:pPr>
        <w:jc w:val="both"/>
        <w:rPr>
          <w:lang w:val="pt-BR"/>
        </w:rPr>
      </w:pPr>
    </w:p>
    <w:p w14:paraId="1120DB01" w14:textId="77777777" w:rsidR="00C401EB" w:rsidRPr="00010356" w:rsidRDefault="00C401EB" w:rsidP="00C401EB">
      <w:pPr>
        <w:jc w:val="both"/>
        <w:rPr>
          <w:rFonts w:ascii="Courier New" w:hAnsi="Courier New"/>
          <w:lang w:val="pt-BR"/>
        </w:rPr>
      </w:pPr>
      <w:r w:rsidRPr="00010356">
        <w:rPr>
          <w:rFonts w:ascii="Courier New" w:hAnsi="Courier New"/>
          <w:lang w:val="pt-BR"/>
        </w:rPr>
        <w:t>-----BEGIN PUBLIC KEY-----</w:t>
      </w:r>
    </w:p>
    <w:p w14:paraId="347E811E" w14:textId="77777777" w:rsidR="00C401EB" w:rsidRPr="00010356" w:rsidRDefault="00C401EB" w:rsidP="00C401EB">
      <w:pPr>
        <w:jc w:val="both"/>
        <w:rPr>
          <w:rFonts w:ascii="Courier New" w:hAnsi="Courier New"/>
          <w:lang w:val="pt-BR"/>
        </w:rPr>
      </w:pPr>
      <w:r w:rsidRPr="00010356">
        <w:rPr>
          <w:rFonts w:ascii="Courier New" w:hAnsi="Courier New"/>
          <w:lang w:val="pt-BR"/>
        </w:rPr>
        <w:t>MDYwEAYHKoZIzj0CAQYFK4EEAAoDIgADPAuX18eJbDt3BNJ5XegLwtlkezR4XrZcNkmHDWwpVus=</w:t>
      </w:r>
    </w:p>
    <w:p w14:paraId="742C27DF" w14:textId="77777777" w:rsidR="00C401EB" w:rsidRPr="00010356" w:rsidRDefault="00C401EB" w:rsidP="00C401EB">
      <w:pPr>
        <w:jc w:val="both"/>
        <w:rPr>
          <w:rFonts w:ascii="Courier New" w:hAnsi="Courier New"/>
          <w:lang w:val="pt-BR"/>
        </w:rPr>
      </w:pPr>
      <w:r w:rsidRPr="00010356">
        <w:rPr>
          <w:rFonts w:ascii="Courier New" w:hAnsi="Courier New"/>
          <w:lang w:val="pt-BR"/>
        </w:rPr>
        <w:t>-----END PUBLIC KEY-----</w:t>
      </w:r>
    </w:p>
    <w:p w14:paraId="1C8FD61D" w14:textId="77777777" w:rsidR="0003686C" w:rsidRPr="00010356" w:rsidRDefault="0003686C" w:rsidP="00DA3390">
      <w:pPr>
        <w:jc w:val="both"/>
        <w:rPr>
          <w:lang w:val="pt-BR"/>
        </w:rPr>
      </w:pPr>
    </w:p>
    <w:p w14:paraId="5515CA29" w14:textId="2E37B4EE"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 vevő papír alapú számlát kér, amit saját maga (nem áfaalany természetes személy) nevére kíván kiállíta</w:t>
      </w:r>
      <w:r w:rsidR="00AE0D37" w:rsidRPr="00010356">
        <w:rPr>
          <w:lang w:val="pt-BR"/>
        </w:rPr>
        <w:t>t</w:t>
      </w:r>
      <w:r w:rsidRPr="00010356">
        <w:rPr>
          <w:lang w:val="pt-BR"/>
        </w:rPr>
        <w:t xml:space="preserve">ni az alábbi adatokkal: </w:t>
      </w:r>
    </w:p>
    <w:p w14:paraId="3FF9668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Jürgen Fussball, 303 E Wacker Drive Suite 1200 Chicago, IL 60601. </w:t>
      </w:r>
    </w:p>
    <w:p w14:paraId="5DDE3402"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jelzi bankkártyás fizetési szándékát. Vásárlása során az alábbi kuponokat kívánja felhasználni: 00000001, 00000002, 00000003, 00000004, 00000005, 00000006, 00000007, 00000008, 00000009, 00000010, 00000011, 00000012, 00000013, 000000+1. </w:t>
      </w:r>
    </w:p>
    <w:p w14:paraId="307E2611" w14:textId="0547CEAF" w:rsidR="0003686C" w:rsidRPr="005977A9" w:rsidRDefault="0003686C" w:rsidP="00DA3390">
      <w:pPr>
        <w:jc w:val="both"/>
        <w:rPr>
          <w:rFonts w:asciiTheme="minorHAnsi" w:eastAsiaTheme="minorHAnsi" w:hAnsiTheme="minorHAnsi" w:cstheme="minorHAnsi"/>
          <w:szCs w:val="22"/>
          <w:lang w:eastAsia="en-US"/>
        </w:rPr>
      </w:pPr>
      <w:r w:rsidRPr="005977A9">
        <w:t>A vevő törzsvásárlói kártyát is használni kíván a vásárlásához, ennek azonosítója ABCDEFGHIJKLMNOPQRSTUVWXYZ. A vevő az ételt elvitelre kéri, ezt az általa használt vevői alkalmazás szerencsére képes jelezni a QR</w:t>
      </w:r>
      <w:r w:rsidR="00AE0D37" w:rsidRPr="005977A9">
        <w:t>-</w:t>
      </w:r>
      <w:r w:rsidRPr="005977A9">
        <w:t xml:space="preserve">kódban. </w:t>
      </w:r>
    </w:p>
    <w:p w14:paraId="72871EE2" w14:textId="77777777" w:rsidR="0003686C" w:rsidRPr="005977A9" w:rsidRDefault="0003686C" w:rsidP="00DA3390">
      <w:pPr>
        <w:jc w:val="both"/>
      </w:pPr>
    </w:p>
    <w:p w14:paraId="44B8B398" w14:textId="2ED0BE8E" w:rsidR="0003686C" w:rsidRPr="005977A9" w:rsidRDefault="0003686C" w:rsidP="00DA3390">
      <w:pPr>
        <w:jc w:val="both"/>
        <w:rPr>
          <w:rFonts w:asciiTheme="minorHAnsi" w:eastAsiaTheme="minorHAnsi" w:hAnsiTheme="minorHAnsi" w:cstheme="minorHAnsi"/>
          <w:szCs w:val="22"/>
          <w:lang w:eastAsia="en-US"/>
        </w:rPr>
      </w:pPr>
      <w:r w:rsidRPr="005977A9">
        <w:t>A QR</w:t>
      </w:r>
      <w:r w:rsidR="00AE0D37" w:rsidRPr="005977A9">
        <w:t>-</w:t>
      </w:r>
      <w:r w:rsidRPr="005977A9">
        <w:t xml:space="preserve">kód generálása magyar idő szerint 2023. március 26-án, téli időszámítás szerint 2 órakor történik (éppen akkor, amikor az órákat 3 órára kell állítani).  </w:t>
      </w:r>
    </w:p>
    <w:p w14:paraId="20B00680" w14:textId="77777777" w:rsidR="0003686C" w:rsidRPr="005977A9" w:rsidRDefault="0003686C" w:rsidP="00DA3390">
      <w:pPr>
        <w:jc w:val="both"/>
      </w:pPr>
    </w:p>
    <w:p w14:paraId="1BF6240F" w14:textId="10207B0B" w:rsidR="0003686C" w:rsidRPr="005977A9" w:rsidRDefault="0003686C" w:rsidP="00DA3390">
      <w:pPr>
        <w:jc w:val="both"/>
        <w:rPr>
          <w:rFonts w:asciiTheme="minorHAnsi" w:eastAsiaTheme="minorHAnsi" w:hAnsiTheme="minorHAnsi" w:cstheme="minorHAnsi"/>
          <w:szCs w:val="22"/>
          <w:lang w:eastAsia="en-US"/>
        </w:rPr>
      </w:pPr>
      <w:r w:rsidRPr="005977A9">
        <w:t>Ebben az esetben a QR</w:t>
      </w:r>
      <w:r w:rsidR="00AE0D37" w:rsidRPr="005977A9">
        <w:t>-</w:t>
      </w:r>
      <w:r w:rsidRPr="005977A9">
        <w:t xml:space="preserve">kód alapjául szolgáló karaktersorozat az alábbi: </w:t>
      </w:r>
    </w:p>
    <w:p w14:paraId="4CD218D5" w14:textId="77777777" w:rsidR="0003686C" w:rsidRPr="005977A9" w:rsidRDefault="0003686C" w:rsidP="00DA3390">
      <w:pPr>
        <w:jc w:val="both"/>
      </w:pPr>
    </w:p>
    <w:p w14:paraId="5FD382A8" w14:textId="3B6F45A2" w:rsidR="009E6D9F" w:rsidRPr="005977A9" w:rsidRDefault="007E41D0" w:rsidP="009E6D9F">
      <w:pPr>
        <w:jc w:val="both"/>
        <w:rPr>
          <w:rFonts w:ascii="Courier New" w:hAnsi="Courier New" w:cs="Courier New"/>
        </w:rPr>
      </w:pPr>
      <w:hyperlink r:id="rId25" w:history="1">
        <w:r w:rsidR="00FF2FC9" w:rsidRPr="005977A9">
          <w:rPr>
            <w:rStyle w:val="Hiperhivatkozs"/>
            <w:rFonts w:ascii="Courier New" w:hAnsi="Courier New" w:cs="Courier New"/>
          </w:rPr>
          <w:t>1|KAzwLl9fHiWw7dwTSeV3oC8LZZHs0eF62XDZJhw1sKVbr|</w:t>
        </w:r>
      </w:hyperlink>
      <w:r w:rsidR="00BE68DA" w:rsidRPr="005977A9">
        <w:rPr>
          <w:rFonts w:ascii="Courier New" w:hAnsi="Courier New" w:cs="Courier New"/>
        </w:rPr>
        <w:t>IP|N</w:t>
      </w:r>
      <w:r w:rsidR="00BE68DA" w:rsidRPr="005977A9">
        <w:rPr>
          <w:rFonts w:ascii="Courier New" w:hAnsi="Courier New"/>
        </w:rPr>
        <w:t>Jürgen Fussball</w:t>
      </w:r>
      <w:r w:rsidR="00BE68DA" w:rsidRPr="005977A9">
        <w:rPr>
          <w:rFonts w:ascii="Courier New" w:hAnsi="Courier New" w:cs="Courier New"/>
        </w:rPr>
        <w:t>|</w:t>
      </w:r>
      <w:r w:rsidR="008061B4" w:rsidRPr="005977A9">
        <w:rPr>
          <w:rFonts w:ascii="Courier New" w:hAnsi="Courier New" w:cs="Courier New"/>
        </w:rPr>
        <w:t>SP|CUS|RUS-IL|</w:t>
      </w:r>
      <w:r w:rsidR="004D1C37" w:rsidRPr="005977A9">
        <w:rPr>
          <w:rFonts w:ascii="Courier New" w:hAnsi="Courier New" w:cs="Courier New"/>
        </w:rPr>
        <w:t>Z60601|YChicago|</w:t>
      </w:r>
      <w:r w:rsidR="00706ED2" w:rsidRPr="005977A9">
        <w:rPr>
          <w:rFonts w:ascii="Courier New" w:hAnsi="Courier New" w:cs="Courier New"/>
        </w:rPr>
        <w:t>A</w:t>
      </w:r>
      <w:r w:rsidR="00706ED2" w:rsidRPr="005977A9">
        <w:rPr>
          <w:rFonts w:ascii="Courier New" w:hAnsi="Courier New"/>
        </w:rPr>
        <w:t>303 E Wacker Drive Suite 1200|PB|</w:t>
      </w:r>
      <w:r w:rsidR="00C352DE" w:rsidRPr="005977A9">
        <w:rPr>
          <w:rFonts w:ascii="Courier New" w:hAnsi="Courier New"/>
        </w:rPr>
        <w:t>V00000001|V00000002|V00000003|V00000004|V00000005|V00000006|V00000007|V00000008|V00000009|V00000010|V00000011|V00000012|V00000013|V000000+1|LABCDEFGHIJKLMNOPQRSTUVWXYZ|</w:t>
      </w:r>
      <w:r w:rsidR="009E6D9F" w:rsidRPr="005977A9">
        <w:rPr>
          <w:rFonts w:ascii="Courier New" w:hAnsi="Courier New" w:cs="Courier New"/>
        </w:rPr>
        <w:t>D</w:t>
      </w:r>
      <w:r w:rsidR="00F51BA2" w:rsidRPr="005977A9">
        <w:t xml:space="preserve"> </w:t>
      </w:r>
      <w:r w:rsidR="00D058C5" w:rsidRPr="005977A9">
        <w:rPr>
          <w:rFonts w:ascii="Courier New" w:hAnsi="Courier New" w:cs="Courier New"/>
        </w:rPr>
        <w:t>ZB+ZEA==</w:t>
      </w:r>
      <w:r w:rsidR="003B547E" w:rsidRPr="005977A9">
        <w:rPr>
          <w:rFonts w:ascii="Courier New" w:hAnsi="Courier New" w:cs="Courier New"/>
        </w:rPr>
        <w:t>|E01T</w:t>
      </w:r>
    </w:p>
    <w:p w14:paraId="4646595A" w14:textId="77777777" w:rsidR="009E6D9F" w:rsidRPr="005977A9" w:rsidRDefault="009E6D9F" w:rsidP="00DA3390">
      <w:pPr>
        <w:jc w:val="both"/>
      </w:pPr>
    </w:p>
    <w:p w14:paraId="2F74334D" w14:textId="77777777" w:rsidR="0003686C" w:rsidRPr="005977A9" w:rsidRDefault="0003686C" w:rsidP="00DA3390">
      <w:pPr>
        <w:jc w:val="both"/>
      </w:pPr>
    </w:p>
    <w:p w14:paraId="17E0DE14" w14:textId="26F079A5" w:rsidR="0003686C" w:rsidRPr="005977A9" w:rsidRDefault="0003686C" w:rsidP="00DA3390">
      <w:pPr>
        <w:jc w:val="both"/>
      </w:pPr>
      <w:r w:rsidRPr="005977A9">
        <w:t>A képzett QR</w:t>
      </w:r>
      <w:r w:rsidR="00AE0D37" w:rsidRPr="005977A9">
        <w:t>-</w:t>
      </w:r>
      <w:r w:rsidRPr="005977A9">
        <w:t xml:space="preserve">kód: </w:t>
      </w:r>
    </w:p>
    <w:p w14:paraId="7EA9BA9E" w14:textId="77777777" w:rsidR="00782566" w:rsidRPr="005977A9" w:rsidRDefault="00782566" w:rsidP="00DA3390">
      <w:pPr>
        <w:jc w:val="both"/>
        <w:rPr>
          <w:rFonts w:asciiTheme="minorHAnsi" w:eastAsiaTheme="minorHAnsi" w:hAnsiTheme="minorHAnsi" w:cstheme="minorHAnsi"/>
          <w:szCs w:val="22"/>
          <w:lang w:eastAsia="en-US"/>
        </w:rPr>
      </w:pPr>
    </w:p>
    <w:p w14:paraId="28B45539" w14:textId="240D933D" w:rsidR="0003686C" w:rsidRPr="005977A9" w:rsidRDefault="00782566" w:rsidP="006434FB">
      <w:pPr>
        <w:jc w:val="center"/>
      </w:pPr>
      <w:r w:rsidRPr="005977A9">
        <w:fldChar w:fldCharType="begin"/>
      </w:r>
      <w:r w:rsidRPr="005977A9">
        <w:instrText xml:space="preserve"> INCLUDEPICTURE "https://api.qrserver.com/v1/create-qr-code/?data=1%7CKAzwLl9fHiWw7dwTSeV3oC8LZZHs0eF62XDZJhw1sKVbr%7CIP%7CNJ%C3%BCrgen+Fussball%7CSP%7CCUS%7CRUS-IL%7CZ60601%7CYChicago%7CA303+E+Wacker+Drive+Suite+1200%7CPB%7CV00000001%7CV00000002%7CV00000003%7CV00000004%7CV00000005%7CV00000006%7CV00000007%7CV00000008%7CV00000009%7CV00000010%7CV00000011%7CV00000012%7CV00000013%7CV000000%2B1%7CLABCDEFGHIJKLMNOPQRSTUVWXYZ%7CD+641F9910%7CE01T&amp;size=220x220&amp;margin=0" \* MERGEFORMATINET </w:instrText>
      </w:r>
      <w:r w:rsidRPr="005977A9">
        <w:fldChar w:fldCharType="separate"/>
      </w:r>
      <w:r w:rsidRPr="005977A9">
        <w:rPr>
          <w:noProof/>
          <w:lang w:val="hu-HU" w:eastAsia="hu-HU"/>
        </w:rPr>
        <w:drawing>
          <wp:inline distT="0" distB="0" distL="0" distR="0" wp14:anchorId="3F104EC8" wp14:editId="6EA976CC">
            <wp:extent cx="1670400" cy="1670400"/>
            <wp:effectExtent l="0" t="0" r="6350" b="6350"/>
            <wp:docPr id="493628320" name="Picture 4"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of your QR Co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1DC70F32" w14:textId="77777777" w:rsidR="0003686C" w:rsidRPr="005977A9" w:rsidRDefault="0003686C" w:rsidP="00DA3390">
      <w:pPr>
        <w:jc w:val="both"/>
      </w:pPr>
    </w:p>
    <w:p w14:paraId="789EADC7" w14:textId="77777777" w:rsidR="0003686C" w:rsidRPr="005977A9" w:rsidRDefault="0003686C" w:rsidP="00DA3390">
      <w:pPr>
        <w:jc w:val="both"/>
      </w:pPr>
    </w:p>
    <w:p w14:paraId="41DB5C4D" w14:textId="35977B1F" w:rsidR="0003686C" w:rsidRPr="005977A9" w:rsidRDefault="0003686C" w:rsidP="00DA3390">
      <w:pPr>
        <w:jc w:val="both"/>
        <w:rPr>
          <w:rFonts w:asciiTheme="minorHAnsi" w:eastAsiaTheme="minorHAnsi" w:hAnsiTheme="minorHAnsi" w:cstheme="minorHAnsi"/>
          <w:szCs w:val="22"/>
          <w:lang w:eastAsia="en-US"/>
        </w:rPr>
      </w:pPr>
      <w:r w:rsidRPr="005977A9">
        <w:t>Az ábrázolni kívánt adatmennyiségre tekintettel ez a QR</w:t>
      </w:r>
      <w:r w:rsidR="00AE0D37" w:rsidRPr="005977A9">
        <w:t>-</w:t>
      </w:r>
      <w:r w:rsidRPr="005977A9">
        <w:t>kód már az eszközök egy jelentős részén nem volna olvasható, ezért az adatok megjelenítése kettő QR</w:t>
      </w:r>
      <w:r w:rsidR="00AE0D37" w:rsidRPr="005977A9">
        <w:t>-</w:t>
      </w:r>
      <w:r w:rsidRPr="005977A9">
        <w:t>kódban történik. Ez lényegében kettő, külön-külön is értelmes QR</w:t>
      </w:r>
      <w:r w:rsidR="00AE0D37" w:rsidRPr="005977A9">
        <w:t>-</w:t>
      </w:r>
      <w:r w:rsidRPr="005977A9">
        <w:t xml:space="preserve">kód képzését jelenti, ami diszjunkt adatokat tartalmaz, továbbá mindkettőben szerepel a "C" jelölő. </w:t>
      </w:r>
    </w:p>
    <w:p w14:paraId="1770CB9E" w14:textId="77777777" w:rsidR="0003686C" w:rsidRPr="005977A9" w:rsidRDefault="0003686C" w:rsidP="00DA3390">
      <w:pPr>
        <w:jc w:val="both"/>
      </w:pPr>
    </w:p>
    <w:p w14:paraId="5D40377A" w14:textId="0F5B1321" w:rsidR="0003686C" w:rsidRPr="005977A9" w:rsidRDefault="0003686C" w:rsidP="00DA3390">
      <w:pPr>
        <w:jc w:val="both"/>
        <w:rPr>
          <w:rFonts w:asciiTheme="minorHAnsi" w:eastAsiaTheme="minorHAnsi" w:hAnsiTheme="minorHAnsi" w:cstheme="minorHAnsi"/>
          <w:szCs w:val="22"/>
          <w:lang w:eastAsia="en-US"/>
        </w:rPr>
      </w:pPr>
      <w:r w:rsidRPr="005977A9">
        <w:t>Az 1. QR</w:t>
      </w:r>
      <w:r w:rsidR="00AE0D37" w:rsidRPr="005977A9">
        <w:t>-</w:t>
      </w:r>
      <w:r w:rsidRPr="005977A9">
        <w:t xml:space="preserve">kód alapjául szolgáló karaktersorozat: </w:t>
      </w:r>
    </w:p>
    <w:p w14:paraId="039D1D50" w14:textId="77777777" w:rsidR="0003686C" w:rsidRPr="005977A9" w:rsidRDefault="0003686C" w:rsidP="00DA3390">
      <w:pPr>
        <w:jc w:val="both"/>
        <w:rPr>
          <w:rFonts w:ascii="Courier New" w:hAnsi="Courier New"/>
        </w:rPr>
      </w:pPr>
    </w:p>
    <w:p w14:paraId="0A15E685" w14:textId="45DFADF8" w:rsidR="00B100AE" w:rsidRPr="005977A9" w:rsidRDefault="007E41D0" w:rsidP="00B100AE">
      <w:pPr>
        <w:jc w:val="both"/>
        <w:rPr>
          <w:rFonts w:ascii="Courier New" w:hAnsi="Courier New"/>
        </w:rPr>
      </w:pPr>
      <w:hyperlink r:id="rId27" w:history="1">
        <w:r w:rsidR="00B100AE" w:rsidRPr="005977A9">
          <w:rPr>
            <w:rStyle w:val="Hiperhivatkozs"/>
            <w:rFonts w:ascii="Courier New" w:hAnsi="Courier New" w:cs="Courier New"/>
          </w:rPr>
          <w:t>1|Q1/2|KAzwLl9fHiWw7dwTSeV3oC8LZZHs0eF62XDZJhw1sKVbr|</w:t>
        </w:r>
      </w:hyperlink>
      <w:r w:rsidR="00B100AE" w:rsidRPr="005977A9">
        <w:rPr>
          <w:rFonts w:ascii="Courier New" w:hAnsi="Courier New" w:cs="Courier New"/>
        </w:rPr>
        <w:t>IP|N</w:t>
      </w:r>
      <w:r w:rsidR="00B100AE" w:rsidRPr="005977A9">
        <w:rPr>
          <w:rFonts w:ascii="Courier New" w:hAnsi="Courier New"/>
        </w:rPr>
        <w:t>Jürgen Fussball</w:t>
      </w:r>
      <w:r w:rsidR="00B100AE" w:rsidRPr="005977A9">
        <w:rPr>
          <w:rFonts w:ascii="Courier New" w:hAnsi="Courier New" w:cs="Courier New"/>
        </w:rPr>
        <w:t>|SP|CUS|RUS-IL|Z60601|YChicago|A</w:t>
      </w:r>
      <w:r w:rsidR="00B100AE" w:rsidRPr="005977A9">
        <w:rPr>
          <w:rFonts w:ascii="Courier New" w:hAnsi="Courier New"/>
        </w:rPr>
        <w:t>303 E Wacker Drive Suite 1200|PB</w:t>
      </w:r>
    </w:p>
    <w:p w14:paraId="4C3A54A7" w14:textId="77777777" w:rsidR="00B100AE" w:rsidRPr="005977A9" w:rsidRDefault="00B100AE" w:rsidP="00B100AE">
      <w:pPr>
        <w:jc w:val="both"/>
        <w:rPr>
          <w:rFonts w:ascii="Courier New" w:hAnsi="Courier New"/>
        </w:rPr>
      </w:pPr>
    </w:p>
    <w:p w14:paraId="0AA79FA5" w14:textId="77777777" w:rsidR="00B100AE" w:rsidRPr="005977A9" w:rsidRDefault="00B100AE" w:rsidP="00B100AE">
      <w:pPr>
        <w:jc w:val="both"/>
        <w:rPr>
          <w:rFonts w:ascii="Courier New" w:hAnsi="Courier New"/>
        </w:rPr>
      </w:pPr>
    </w:p>
    <w:p w14:paraId="69364AE8" w14:textId="77777777" w:rsidR="0003686C" w:rsidRPr="005977A9" w:rsidRDefault="0003686C" w:rsidP="00DA3390">
      <w:pPr>
        <w:jc w:val="both"/>
        <w:rPr>
          <w:rFonts w:ascii="Courier New" w:hAnsi="Courier New"/>
        </w:rPr>
      </w:pPr>
    </w:p>
    <w:p w14:paraId="62E495C6" w14:textId="33F99BAD" w:rsidR="0003686C" w:rsidRPr="005977A9" w:rsidRDefault="0003686C" w:rsidP="005977A9">
      <w:pPr>
        <w:keepNext/>
        <w:jc w:val="both"/>
      </w:pPr>
      <w:r w:rsidRPr="005977A9">
        <w:t>Az 1. QR</w:t>
      </w:r>
      <w:r w:rsidR="00AE0D37" w:rsidRPr="005977A9">
        <w:t>-</w:t>
      </w:r>
      <w:r w:rsidRPr="005977A9">
        <w:t xml:space="preserve">kód: </w:t>
      </w:r>
    </w:p>
    <w:p w14:paraId="108C75EA" w14:textId="77777777" w:rsidR="00B30C00" w:rsidRPr="005977A9" w:rsidRDefault="00B30C00" w:rsidP="005977A9">
      <w:pPr>
        <w:keepNext/>
        <w:jc w:val="both"/>
        <w:rPr>
          <w:rFonts w:asciiTheme="minorHAnsi" w:eastAsiaTheme="minorHAnsi" w:hAnsiTheme="minorHAnsi" w:cstheme="minorHAnsi"/>
          <w:szCs w:val="22"/>
          <w:lang w:eastAsia="en-US"/>
        </w:rPr>
      </w:pPr>
    </w:p>
    <w:p w14:paraId="7652B18E" w14:textId="5341D85D" w:rsidR="0003686C" w:rsidRPr="005977A9" w:rsidRDefault="00CE7C87" w:rsidP="006434FB">
      <w:pPr>
        <w:jc w:val="center"/>
      </w:pPr>
      <w:r w:rsidRPr="005977A9">
        <w:fldChar w:fldCharType="begin"/>
      </w:r>
      <w:r w:rsidRPr="005977A9">
        <w:instrText xml:space="preserve"> INCLUDEPICTURE "https://api.qrserver.com/v1/create-qr-code/?data=1%7CQ1%2F2%7CKAzwLl9fHiWw7dwTSeV3oC8LZZHs0eF62XDZJhw1sKVbr%7CIP%7CNJ%C3%BCrgen+Fussball%7CSP%7CCUS%7CRUS-IL%7CZ60601%7CYChicago%7CA303+E+Wacker+Drive+Suite+1200%7CPB&amp;size=220x220&amp;margin=0" \* MERGEFORMATINET </w:instrText>
      </w:r>
      <w:r w:rsidRPr="005977A9">
        <w:fldChar w:fldCharType="separate"/>
      </w:r>
      <w:r w:rsidRPr="005977A9">
        <w:rPr>
          <w:noProof/>
          <w:lang w:val="hu-HU" w:eastAsia="hu-HU"/>
        </w:rPr>
        <w:drawing>
          <wp:inline distT="0" distB="0" distL="0" distR="0" wp14:anchorId="719999E0" wp14:editId="38A7B379">
            <wp:extent cx="1670400" cy="1670400"/>
            <wp:effectExtent l="0" t="0" r="6350" b="6350"/>
            <wp:docPr id="1414692163" name="Picture 5"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of your QR C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5D72929D" w14:textId="368B419F" w:rsidR="0003686C" w:rsidRPr="005977A9" w:rsidRDefault="0003686C" w:rsidP="00DA3390">
      <w:pPr>
        <w:jc w:val="both"/>
      </w:pPr>
    </w:p>
    <w:p w14:paraId="399BA41C" w14:textId="77777777" w:rsidR="00AE0D37" w:rsidRPr="005977A9" w:rsidRDefault="00AE0D37" w:rsidP="00DA3390">
      <w:pPr>
        <w:jc w:val="both"/>
      </w:pPr>
    </w:p>
    <w:p w14:paraId="450DB172" w14:textId="09D608A7" w:rsidR="0003686C" w:rsidRPr="005977A9" w:rsidRDefault="0003686C" w:rsidP="00DA3390">
      <w:pPr>
        <w:jc w:val="both"/>
        <w:rPr>
          <w:rFonts w:asciiTheme="minorHAnsi" w:eastAsiaTheme="minorHAnsi" w:hAnsiTheme="minorHAnsi" w:cstheme="minorHAnsi"/>
          <w:szCs w:val="22"/>
          <w:lang w:eastAsia="en-US"/>
        </w:rPr>
      </w:pPr>
      <w:r w:rsidRPr="005977A9">
        <w:t>A 2. QR</w:t>
      </w:r>
      <w:r w:rsidR="00AE0D37" w:rsidRPr="005977A9">
        <w:t>-</w:t>
      </w:r>
      <w:r w:rsidRPr="005977A9">
        <w:t xml:space="preserve">kód alapjául szolgáló karaktersorozat: </w:t>
      </w:r>
    </w:p>
    <w:p w14:paraId="395D4851" w14:textId="77777777" w:rsidR="0003686C" w:rsidRPr="005977A9" w:rsidRDefault="0003686C" w:rsidP="00DA3390">
      <w:pPr>
        <w:jc w:val="both"/>
      </w:pPr>
    </w:p>
    <w:p w14:paraId="5CC35222" w14:textId="16079DA0" w:rsidR="00BB0875" w:rsidRPr="005977A9" w:rsidRDefault="00BB0875" w:rsidP="00BB0875">
      <w:pPr>
        <w:jc w:val="both"/>
        <w:rPr>
          <w:rFonts w:ascii="Courier New" w:hAnsi="Courier New" w:cs="Courier New"/>
        </w:rPr>
      </w:pPr>
      <w:r w:rsidRPr="005977A9">
        <w:rPr>
          <w:rFonts w:ascii="Courier New" w:hAnsi="Courier New"/>
        </w:rPr>
        <w:t>1|Q2/2|V00000001|V00000002|V00000003|V00000004|V00000005|V00000006|V00000007|V00000008|V00000009|V00000010|V00000011|V00000012|V00000013|V000000+1|LABCDEFGHIJKLMNOPQRSTUVWXYZ|</w:t>
      </w:r>
      <w:r w:rsidRPr="005977A9">
        <w:rPr>
          <w:rFonts w:ascii="Courier New" w:hAnsi="Courier New" w:cs="Courier New"/>
        </w:rPr>
        <w:t>D</w:t>
      </w:r>
      <w:r w:rsidRPr="005977A9">
        <w:t xml:space="preserve"> </w:t>
      </w:r>
      <w:r w:rsidR="0001736F" w:rsidRPr="005977A9">
        <w:rPr>
          <w:rFonts w:ascii="Courier New" w:hAnsi="Courier New" w:cs="Courier New"/>
        </w:rPr>
        <w:t>ZB+ZEA==</w:t>
      </w:r>
      <w:r w:rsidRPr="005977A9">
        <w:rPr>
          <w:rFonts w:ascii="Courier New" w:hAnsi="Courier New" w:cs="Courier New"/>
        </w:rPr>
        <w:t>|E01T</w:t>
      </w:r>
    </w:p>
    <w:p w14:paraId="6BFA6A7F" w14:textId="7BC3C911" w:rsidR="0003686C" w:rsidRPr="005977A9" w:rsidRDefault="0003686C" w:rsidP="00DA3390">
      <w:pPr>
        <w:jc w:val="both"/>
      </w:pPr>
    </w:p>
    <w:p w14:paraId="6E6A8D1D" w14:textId="47628B16" w:rsidR="0003686C" w:rsidRPr="005977A9" w:rsidRDefault="0003686C" w:rsidP="00DA3390">
      <w:pPr>
        <w:jc w:val="both"/>
        <w:rPr>
          <w:rFonts w:asciiTheme="minorHAnsi" w:eastAsiaTheme="minorHAnsi" w:hAnsiTheme="minorHAnsi" w:cstheme="minorHAnsi"/>
          <w:szCs w:val="22"/>
          <w:lang w:eastAsia="en-US"/>
        </w:rPr>
      </w:pPr>
      <w:r w:rsidRPr="005977A9">
        <w:t>A 2. QR</w:t>
      </w:r>
      <w:r w:rsidR="00AE0D37" w:rsidRPr="005977A9">
        <w:t>-</w:t>
      </w:r>
      <w:r w:rsidRPr="005977A9">
        <w:t xml:space="preserve">kód: </w:t>
      </w:r>
    </w:p>
    <w:p w14:paraId="08B49377" w14:textId="77777777" w:rsidR="0003686C" w:rsidRPr="005977A9" w:rsidRDefault="0003686C" w:rsidP="00DA3390">
      <w:pPr>
        <w:jc w:val="both"/>
      </w:pPr>
    </w:p>
    <w:p w14:paraId="73ED0F5F" w14:textId="732EBC1A" w:rsidR="00B30C00" w:rsidRPr="005977A9" w:rsidRDefault="00B30C00" w:rsidP="006434FB">
      <w:pPr>
        <w:jc w:val="center"/>
      </w:pPr>
      <w:r w:rsidRPr="005977A9">
        <w:fldChar w:fldCharType="begin"/>
      </w:r>
      <w:r w:rsidRPr="005977A9">
        <w:instrText xml:space="preserve"> INCLUDEPICTURE "https://api.qrserver.com/v1/create-qr-code/?data=1%7CQ2%2F2%7CV00000001%7CV00000002%7CV00000003%7CV00000004%7CV00000005%7CV00000006%7CV00000007%7CV00000008%7CV00000009%7CV00000010%7CV00000011%7CV00000012%7CV00000013%7CV000000%2B1%7CLABCDEFGHIJKLMNOPQRSTUVWXYZ%7CD+641F9910%7CE01T&amp;size=220x220&amp;margin=0" \* MERGEFORMATINET </w:instrText>
      </w:r>
      <w:r w:rsidRPr="005977A9">
        <w:fldChar w:fldCharType="separate"/>
      </w:r>
      <w:r w:rsidRPr="005977A9">
        <w:rPr>
          <w:noProof/>
          <w:lang w:val="hu-HU" w:eastAsia="hu-HU"/>
        </w:rPr>
        <w:drawing>
          <wp:inline distT="0" distB="0" distL="0" distR="0" wp14:anchorId="0823EFB7" wp14:editId="02BCF4F0">
            <wp:extent cx="1670400" cy="1670400"/>
            <wp:effectExtent l="0" t="0" r="6350" b="6350"/>
            <wp:docPr id="1173058170" name="Picture 6"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of your QR Cod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1289EE83" w14:textId="317274BA" w:rsidR="0003686C" w:rsidRPr="005977A9" w:rsidRDefault="0003686C" w:rsidP="00DA3390">
      <w:pPr>
        <w:jc w:val="both"/>
      </w:pPr>
    </w:p>
    <w:p w14:paraId="498B44C8" w14:textId="49C1578E" w:rsidR="00AE0D37" w:rsidRPr="005977A9" w:rsidRDefault="00AE0D37" w:rsidP="00DA3390">
      <w:pPr>
        <w:jc w:val="both"/>
      </w:pPr>
    </w:p>
    <w:p w14:paraId="1948B41C" w14:textId="77777777" w:rsidR="00AE0D37" w:rsidRPr="005977A9" w:rsidRDefault="00AE0D37" w:rsidP="00DA3390">
      <w:pPr>
        <w:jc w:val="both"/>
      </w:pPr>
    </w:p>
    <w:p w14:paraId="315BDB49" w14:textId="77777777" w:rsidR="00E152D5" w:rsidRPr="007A4A62" w:rsidRDefault="00E152D5" w:rsidP="00DA3390">
      <w:pPr>
        <w:pStyle w:val="Cmsor3"/>
        <w:jc w:val="both"/>
      </w:pPr>
      <w:bookmarkStart w:id="278" w:name="_Toc147150771"/>
      <w:bookmarkStart w:id="279" w:name="_Toc167061584"/>
      <w:bookmarkStart w:id="280" w:name="_Toc1018347456"/>
      <w:bookmarkStart w:id="281" w:name="_Ref187884075"/>
      <w:bookmarkStart w:id="282" w:name="_Toc195567000"/>
      <w:r w:rsidRPr="03BE81FC">
        <w:rPr>
          <w:lang w:val="en-US"/>
        </w:rPr>
        <w:t>Az e-pénztárgép kimeneti QR-kód képzése</w:t>
      </w:r>
      <w:bookmarkEnd w:id="278"/>
      <w:bookmarkEnd w:id="279"/>
      <w:bookmarkEnd w:id="280"/>
      <w:bookmarkEnd w:id="281"/>
      <w:bookmarkEnd w:id="282"/>
    </w:p>
    <w:p w14:paraId="2BF84A00" w14:textId="77777777" w:rsidR="00E152D5" w:rsidRPr="00010356" w:rsidRDefault="00E152D5" w:rsidP="00DA3390">
      <w:pPr>
        <w:jc w:val="both"/>
        <w:rPr>
          <w:rFonts w:asciiTheme="minorHAnsi" w:eastAsiaTheme="minorHAnsi" w:hAnsiTheme="minorHAnsi" w:cstheme="minorHAnsi"/>
          <w:szCs w:val="22"/>
          <w:lang w:val="hu-HU" w:eastAsia="en-US"/>
        </w:rPr>
      </w:pPr>
      <w:r w:rsidRPr="00010356">
        <w:rPr>
          <w:lang w:val="hu-HU"/>
        </w:rPr>
        <w:t xml:space="preserve">Az e-pénztárgépnek a jogszabály szerint bizonylat másolatot kell nyomtatnia, ha a vevő azt kéri. </w:t>
      </w:r>
    </w:p>
    <w:p w14:paraId="5F0CD685" w14:textId="77777777" w:rsidR="00E152D5" w:rsidRPr="00010356" w:rsidRDefault="00E152D5" w:rsidP="00DA3390">
      <w:pPr>
        <w:ind w:left="360"/>
        <w:jc w:val="both"/>
        <w:rPr>
          <w:lang w:val="hu-HU"/>
        </w:rPr>
      </w:pPr>
    </w:p>
    <w:p w14:paraId="0A8EA0D5" w14:textId="77777777" w:rsidR="00E152D5" w:rsidRPr="00010356" w:rsidRDefault="00E152D5" w:rsidP="00DA3390">
      <w:pPr>
        <w:jc w:val="both"/>
        <w:rPr>
          <w:rFonts w:asciiTheme="minorHAnsi" w:eastAsiaTheme="minorHAnsi" w:hAnsiTheme="minorHAnsi" w:cstheme="minorHAnsi"/>
          <w:szCs w:val="22"/>
          <w:lang w:val="hu-HU" w:eastAsia="en-US"/>
        </w:rPr>
      </w:pPr>
      <w:r w:rsidRPr="00010356">
        <w:rPr>
          <w:lang w:val="hu-HU"/>
        </w:rPr>
        <w:t xml:space="preserve">A bizonylat másolat végén szereplő QR-kódnak a jogszabály szerint az alábbi adatokat kell tartalmaznia:  </w:t>
      </w:r>
    </w:p>
    <w:p w14:paraId="1CBCD02A" w14:textId="5BA9BE79" w:rsidR="00E152D5" w:rsidRPr="005977A9" w:rsidRDefault="00E152D5" w:rsidP="006434FB">
      <w:pPr>
        <w:pStyle w:val="Szmozottlista"/>
        <w:numPr>
          <w:ilvl w:val="0"/>
          <w:numId w:val="215"/>
        </w:numPr>
      </w:pPr>
      <w:r w:rsidRPr="00715EC0">
        <w:t xml:space="preserve">az AP számot, </w:t>
      </w:r>
    </w:p>
    <w:p w14:paraId="128AAB5C" w14:textId="77777777" w:rsidR="00E152D5" w:rsidRPr="005977A9" w:rsidRDefault="00E152D5" w:rsidP="006434FB">
      <w:pPr>
        <w:pStyle w:val="Szmozottlista"/>
      </w:pPr>
      <w:r w:rsidRPr="00715EC0">
        <w:t xml:space="preserve">a kiállított bizonylat sorszámát, </w:t>
      </w:r>
    </w:p>
    <w:p w14:paraId="6CDCA290" w14:textId="00A06585" w:rsidR="00E152D5" w:rsidRPr="005977A9" w:rsidRDefault="00E152D5" w:rsidP="006434FB">
      <w:pPr>
        <w:pStyle w:val="Szmozottlista"/>
      </w:pPr>
      <w:r w:rsidRPr="00715EC0">
        <w:t>az üzemeltető adószám törzsszámát,</w:t>
      </w:r>
    </w:p>
    <w:p w14:paraId="67556CB7" w14:textId="77777777" w:rsidR="00E152D5" w:rsidRPr="005977A9" w:rsidRDefault="00E152D5" w:rsidP="006434FB">
      <w:pPr>
        <w:pStyle w:val="Szmozottlista"/>
      </w:pPr>
      <w:r w:rsidRPr="00715EC0">
        <w:t>a kiállítás dátumát, időpontját,</w:t>
      </w:r>
    </w:p>
    <w:p w14:paraId="7D439162" w14:textId="297B0A79" w:rsidR="002139FD" w:rsidRPr="005977A9" w:rsidRDefault="002139FD" w:rsidP="006434FB">
      <w:pPr>
        <w:pStyle w:val="Szmozottlista"/>
        <w:rPr>
          <w:rFonts w:cs="Times New Roman"/>
        </w:rPr>
      </w:pPr>
      <w:r w:rsidRPr="00715EC0">
        <w:t>a nyugta bruttó végösszegét,</w:t>
      </w:r>
    </w:p>
    <w:p w14:paraId="533892CE" w14:textId="77777777" w:rsidR="00E152D5" w:rsidRPr="005977A9" w:rsidRDefault="00E152D5" w:rsidP="006434FB">
      <w:pPr>
        <w:pStyle w:val="Szmozottlista"/>
      </w:pPr>
      <w:r w:rsidRPr="00715EC0">
        <w:t>a kiállított bizonylat letöltéséhez és értelmezéséhez szükséges, a Fejlesztői Dokumentációban megjelölt adatokat</w:t>
      </w:r>
    </w:p>
    <w:p w14:paraId="3C64B902" w14:textId="69229C00" w:rsidR="00E152D5" w:rsidRPr="00010356" w:rsidRDefault="00E152D5" w:rsidP="00DA3390">
      <w:pPr>
        <w:jc w:val="both"/>
        <w:rPr>
          <w:lang w:val="pt-BR"/>
        </w:rPr>
      </w:pPr>
      <w:r w:rsidRPr="00010356">
        <w:rPr>
          <w:lang w:val="pt-BR"/>
        </w:rPr>
        <w:t>A</w:t>
      </w:r>
      <w:r w:rsidR="002139FD" w:rsidRPr="00010356">
        <w:rPr>
          <w:lang w:val="pt-BR"/>
        </w:rPr>
        <w:t xml:space="preserve"> 6</w:t>
      </w:r>
      <w:r w:rsidRPr="00010356">
        <w:rPr>
          <w:lang w:val="pt-BR"/>
        </w:rPr>
        <w:t xml:space="preserve">. pont szerinti adatok az alábbiak: </w:t>
      </w:r>
    </w:p>
    <w:p w14:paraId="34D96578" w14:textId="77777777" w:rsidR="00ED1614" w:rsidRPr="00010356" w:rsidRDefault="00E152D5" w:rsidP="006434FB">
      <w:pPr>
        <w:pStyle w:val="Felsorols"/>
        <w:rPr>
          <w:lang w:val="pt-BR"/>
        </w:rPr>
      </w:pPr>
      <w:r w:rsidRPr="00010356">
        <w:rPr>
          <w:lang w:val="pt-BR"/>
        </w:rPr>
        <w:t>Az e-pénztárgép által a bizonylat nyugtatárba küldött adatok titkosításához használt e-pénztárgép által generált vevői titkosító kulcspár titkos kulcsa</w:t>
      </w:r>
      <w:r w:rsidR="00ED1614" w:rsidRPr="00010356">
        <w:rPr>
          <w:lang w:val="pt-BR"/>
        </w:rPr>
        <w:t>, amennyiben a kulcspárt az e-pénztárgép generálta</w:t>
      </w:r>
      <w:r w:rsidRPr="00010356">
        <w:rPr>
          <w:lang w:val="pt-BR"/>
        </w:rPr>
        <w:t>.</w:t>
      </w:r>
    </w:p>
    <w:p w14:paraId="7F1A6933" w14:textId="52B49015" w:rsidR="00E152D5" w:rsidRPr="00010356" w:rsidRDefault="00E152D5" w:rsidP="006434FB">
      <w:pPr>
        <w:pStyle w:val="Felsorols"/>
        <w:rPr>
          <w:lang w:val="pt-BR"/>
        </w:rPr>
      </w:pPr>
      <w:r w:rsidRPr="00010356">
        <w:rPr>
          <w:lang w:val="pt-BR"/>
        </w:rPr>
        <w:t xml:space="preserve">Az e-pénztárgép </w:t>
      </w:r>
      <w:r w:rsidR="006D2BA7" w:rsidRPr="00010356">
        <w:rPr>
          <w:lang w:val="pt-BR"/>
        </w:rPr>
        <w:t xml:space="preserve">vagy vevői applikáció </w:t>
      </w:r>
      <w:r w:rsidRPr="00010356">
        <w:rPr>
          <w:lang w:val="pt-BR"/>
        </w:rPr>
        <w:t>által generált keresőkulcs</w:t>
      </w:r>
      <w:r w:rsidR="00EB19EE" w:rsidRPr="00010356">
        <w:rPr>
          <w:lang w:val="pt-BR"/>
        </w:rPr>
        <w:t>.</w:t>
      </w:r>
      <w:r w:rsidRPr="00010356">
        <w:rPr>
          <w:lang w:val="pt-BR"/>
        </w:rPr>
        <w:t xml:space="preserve"> </w:t>
      </w:r>
    </w:p>
    <w:p w14:paraId="3342C3D0" w14:textId="68326313" w:rsidR="00E152D5" w:rsidRPr="00010356" w:rsidRDefault="00E152D5" w:rsidP="006434FB">
      <w:pPr>
        <w:pStyle w:val="Felsorols"/>
        <w:rPr>
          <w:lang w:val="pt-BR"/>
        </w:rPr>
      </w:pPr>
      <w:r w:rsidRPr="00010356">
        <w:rPr>
          <w:lang w:val="pt-BR"/>
        </w:rPr>
        <w:t xml:space="preserve">Az e-pénztárgép által generált </w:t>
      </w:r>
      <w:r w:rsidR="006E3A67" w:rsidRPr="00010356">
        <w:rPr>
          <w:lang w:val="pt-BR"/>
        </w:rPr>
        <w:t>QR-</w:t>
      </w:r>
      <w:r w:rsidRPr="00010356">
        <w:rPr>
          <w:lang w:val="pt-BR"/>
        </w:rPr>
        <w:t>kód generálásának ideje</w:t>
      </w:r>
      <w:r w:rsidR="00DA78B8" w:rsidRPr="00010356">
        <w:rPr>
          <w:lang w:val="pt-BR"/>
        </w:rPr>
        <w:t>, vagy a vevői applikációból átvett vevői titkosító kulcsot tartalmazó adatcsomagban feltüntetett dátum</w:t>
      </w:r>
      <w:r w:rsidRPr="00010356">
        <w:rPr>
          <w:lang w:val="pt-BR"/>
        </w:rPr>
        <w:t xml:space="preserve"> (kereső dátum). </w:t>
      </w:r>
    </w:p>
    <w:p w14:paraId="75EF44EF" w14:textId="700FB162" w:rsidR="00D22DD2" w:rsidRPr="005977A9" w:rsidRDefault="00D22DD2" w:rsidP="006434FB">
      <w:pPr>
        <w:pStyle w:val="Felsorols"/>
      </w:pPr>
      <w:r w:rsidRPr="005977A9">
        <w:t xml:space="preserve">A </w:t>
      </w:r>
      <w:r w:rsidR="006E3A67" w:rsidRPr="005977A9">
        <w:t>QR</w:t>
      </w:r>
      <w:r w:rsidR="006E3A67">
        <w:t>-</w:t>
      </w:r>
      <w:r w:rsidRPr="005977A9">
        <w:t>kód aláírása</w:t>
      </w:r>
    </w:p>
    <w:p w14:paraId="23B0FAEE" w14:textId="2514E282" w:rsidR="00D22DD2" w:rsidRPr="005977A9" w:rsidRDefault="00D22DD2" w:rsidP="006434FB">
      <w:pPr>
        <w:pStyle w:val="Felsorols"/>
      </w:pPr>
      <w:r w:rsidRPr="005977A9">
        <w:t xml:space="preserve">A </w:t>
      </w:r>
      <w:r w:rsidR="006E3A67" w:rsidRPr="005977A9">
        <w:t>QR</w:t>
      </w:r>
      <w:r w:rsidR="006E3A67">
        <w:t>-</w:t>
      </w:r>
      <w:r w:rsidRPr="005977A9">
        <w:t>kód aláírásához használt tanúsítvány sorozatszáma</w:t>
      </w:r>
    </w:p>
    <w:p w14:paraId="235EC6D3" w14:textId="77777777" w:rsidR="00E152D5" w:rsidRPr="005977A9" w:rsidRDefault="00E152D5" w:rsidP="00DA3390">
      <w:pPr>
        <w:jc w:val="both"/>
      </w:pPr>
    </w:p>
    <w:p w14:paraId="472A15ED" w14:textId="69CB7AFB" w:rsidR="00F34A11" w:rsidRDefault="00F34A11" w:rsidP="00DA3390">
      <w:pPr>
        <w:jc w:val="both"/>
      </w:pPr>
      <w:r w:rsidRPr="005977A9">
        <w:t>Az AP szám és az üzemeltető adótörzsszáma a bizonylat sorszám részét képezi, ezért nem kell azokat külön mezőben szerepeltetni.</w:t>
      </w:r>
    </w:p>
    <w:p w14:paraId="6194CD3D" w14:textId="77777777" w:rsidR="00120A35" w:rsidRDefault="00120A35" w:rsidP="00120A35">
      <w:pPr>
        <w:jc w:val="both"/>
      </w:pPr>
    </w:p>
    <w:p w14:paraId="53FC9BDB" w14:textId="3BEF194C" w:rsidR="00120A35" w:rsidRPr="005977A9" w:rsidRDefault="00120A35" w:rsidP="00DA3390">
      <w:pPr>
        <w:jc w:val="both"/>
      </w:pPr>
      <w:r>
        <w:t>A QR kód adattartalm</w:t>
      </w:r>
      <w:r w:rsidR="00CF2C80">
        <w:t>át a vevői applikáció</w:t>
      </w:r>
      <w:r>
        <w:t xml:space="preserve"> NFC-n, szöveges NDEF rekord formájában is </w:t>
      </w:r>
      <w:r w:rsidR="00CF2C80">
        <w:t xml:space="preserve">kiolvashatja </w:t>
      </w:r>
      <w:r>
        <w:t>az e-pénztárgép</w:t>
      </w:r>
      <w:r w:rsidR="00CF2C80">
        <w:t>ből, amennyiben az rendelkezik megfelelő perifériával</w:t>
      </w:r>
      <w:r>
        <w:t>.</w:t>
      </w:r>
    </w:p>
    <w:p w14:paraId="2DA4FC18" w14:textId="77777777" w:rsidR="00F34A11" w:rsidRPr="005977A9" w:rsidRDefault="00F34A11" w:rsidP="00DA3390">
      <w:pPr>
        <w:jc w:val="both"/>
      </w:pPr>
    </w:p>
    <w:p w14:paraId="06FDC95F" w14:textId="3333246C" w:rsidR="00A8638F" w:rsidRPr="005977A9" w:rsidRDefault="00E152D5" w:rsidP="00DA3390">
      <w:pPr>
        <w:jc w:val="both"/>
      </w:pPr>
      <w:r w:rsidRPr="005977A9">
        <w:t xml:space="preserve">Az adatokat </w:t>
      </w:r>
      <w:r w:rsidR="00EA10EC" w:rsidRPr="005977A9">
        <w:t xml:space="preserve">az alábbi kompakt </w:t>
      </w:r>
      <w:r w:rsidRPr="005977A9">
        <w:t>formátumban kell létrehozni és a QR-kódba befordítani</w:t>
      </w:r>
      <w:r w:rsidR="00A8638F" w:rsidRPr="005977A9">
        <w:t>:</w:t>
      </w:r>
    </w:p>
    <w:p w14:paraId="1540FC68" w14:textId="77777777" w:rsidR="00A8638F" w:rsidRPr="006434FB" w:rsidRDefault="00A8638F" w:rsidP="006434FB">
      <w:pPr>
        <w:pStyle w:val="Felsorols"/>
      </w:pPr>
      <w:r w:rsidRPr="006434FB">
        <w:t>UTF-8 kódolású karaktersorozat sortörés nélkül.</w:t>
      </w:r>
    </w:p>
    <w:p w14:paraId="791FE73D" w14:textId="117D5059" w:rsidR="00A8638F" w:rsidRPr="006434FB" w:rsidRDefault="00A8638F" w:rsidP="006434FB">
      <w:pPr>
        <w:pStyle w:val="Felsorols"/>
      </w:pPr>
      <w:r w:rsidRPr="006434FB">
        <w:t>Az első karakter egy „2”-es számjegy, ami azt mutatja, hogy ez egy e-pénztárgép kiemeneti QR kód.</w:t>
      </w:r>
    </w:p>
    <w:p w14:paraId="57F6F79C" w14:textId="77777777" w:rsidR="00A8638F" w:rsidRPr="006434FB" w:rsidRDefault="00A8638F" w:rsidP="006434FB">
      <w:pPr>
        <w:pStyle w:val="Felsorols"/>
      </w:pPr>
      <w:r w:rsidRPr="006434FB">
        <w:t>Az adatmezőket „|” karakterrel kell elhatárolni.</w:t>
      </w:r>
    </w:p>
    <w:p w14:paraId="3885FD74" w14:textId="77777777" w:rsidR="00A8638F" w:rsidRPr="006434FB" w:rsidRDefault="00A8638F" w:rsidP="006434FB">
      <w:pPr>
        <w:pStyle w:val="Felsorols"/>
      </w:pPr>
      <w:r w:rsidRPr="006434FB">
        <w:t>Az adaton belül szereplő „|” karaktert a „\” (backslash, fordított per) karakterrel kell escape-elni („\|”). Az escape karaktert saját magával kell escape-elni (pl. „\\”)</w:t>
      </w:r>
    </w:p>
    <w:p w14:paraId="0759268F" w14:textId="25431C31" w:rsidR="00A8638F" w:rsidRPr="006434FB" w:rsidRDefault="00A8638F" w:rsidP="006434FB">
      <w:pPr>
        <w:pStyle w:val="Felsorols"/>
      </w:pPr>
      <w:r w:rsidRPr="006434FB">
        <w:t>Ha az adatban sortörés található, a sortörést „\n” karaktersorozattal kell helyettesíteni.</w:t>
      </w:r>
    </w:p>
    <w:p w14:paraId="0228E025" w14:textId="77777777" w:rsidR="00A8638F" w:rsidRPr="006434FB" w:rsidRDefault="00A8638F" w:rsidP="006434FB">
      <w:pPr>
        <w:pStyle w:val="Felsorols"/>
      </w:pPr>
      <w:r w:rsidRPr="006434FB">
        <w:t>Az adatmezők első karaktere az adott mező azonosítója.</w:t>
      </w:r>
    </w:p>
    <w:p w14:paraId="752B94A6" w14:textId="77777777" w:rsidR="00A8638F" w:rsidRPr="006434FB" w:rsidRDefault="00A8638F" w:rsidP="006434FB">
      <w:pPr>
        <w:pStyle w:val="Felsorols"/>
      </w:pPr>
      <w:r w:rsidRPr="006434FB">
        <w:t>Az UTF-8 kódolást a QR kód fejlécében is meg kell adni.</w:t>
      </w:r>
    </w:p>
    <w:p w14:paraId="5DA58262" w14:textId="77777777" w:rsidR="00A8638F" w:rsidRPr="005977A9" w:rsidRDefault="00A8638F" w:rsidP="00DA3390">
      <w:pPr>
        <w:jc w:val="both"/>
      </w:pPr>
    </w:p>
    <w:p w14:paraId="05FE5257" w14:textId="129F2B3E" w:rsidR="00E152D5" w:rsidRPr="005977A9" w:rsidRDefault="00E152D5" w:rsidP="00DA3390">
      <w:pPr>
        <w:jc w:val="both"/>
      </w:pPr>
      <w:r w:rsidRPr="005977A9">
        <w:t>Minden adatot karaktersorozatként (string) kell szerepeltetni akkor is, ha az számként is értelmezhető volna.</w:t>
      </w:r>
    </w:p>
    <w:p w14:paraId="08A9843D" w14:textId="77777777" w:rsidR="00E152D5" w:rsidRPr="005977A9" w:rsidRDefault="00E152D5" w:rsidP="00DA3390">
      <w:pPr>
        <w:jc w:val="both"/>
      </w:pPr>
    </w:p>
    <w:p w14:paraId="6A42C736" w14:textId="77777777" w:rsidR="00E152D5" w:rsidRPr="005977A9" w:rsidRDefault="00E152D5"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E152D5" w:rsidRPr="005977A9" w14:paraId="47998100" w14:textId="77777777" w:rsidTr="005977A9">
        <w:trPr>
          <w:trHeight w:val="286"/>
        </w:trPr>
        <w:tc>
          <w:tcPr>
            <w:tcW w:w="1096" w:type="dxa"/>
          </w:tcPr>
          <w:p w14:paraId="1EE16585" w14:textId="77777777" w:rsidR="00E152D5" w:rsidRPr="005977A9" w:rsidRDefault="00E152D5" w:rsidP="00DA3390">
            <w:pPr>
              <w:jc w:val="both"/>
              <w:rPr>
                <w:b/>
              </w:rPr>
            </w:pPr>
            <w:r w:rsidRPr="005977A9">
              <w:rPr>
                <w:b/>
              </w:rPr>
              <w:t>Sorszám</w:t>
            </w:r>
          </w:p>
        </w:tc>
        <w:tc>
          <w:tcPr>
            <w:tcW w:w="816" w:type="dxa"/>
          </w:tcPr>
          <w:p w14:paraId="48005F4E" w14:textId="77777777" w:rsidR="00E152D5" w:rsidRPr="005977A9" w:rsidRDefault="00E152D5" w:rsidP="00DA3390">
            <w:pPr>
              <w:jc w:val="both"/>
              <w:rPr>
                <w:rFonts w:asciiTheme="minorHAnsi" w:eastAsiaTheme="minorHAnsi" w:hAnsiTheme="minorHAnsi" w:cstheme="minorHAnsi"/>
                <w:b/>
                <w:szCs w:val="22"/>
                <w:lang w:eastAsia="en-US"/>
              </w:rPr>
            </w:pPr>
            <w:r w:rsidRPr="005977A9">
              <w:rPr>
                <w:b/>
              </w:rPr>
              <w:t>Jelölő</w:t>
            </w:r>
          </w:p>
        </w:tc>
        <w:tc>
          <w:tcPr>
            <w:tcW w:w="7155" w:type="dxa"/>
          </w:tcPr>
          <w:p w14:paraId="515511D2" w14:textId="77777777" w:rsidR="00E152D5" w:rsidRPr="005977A9" w:rsidRDefault="00E152D5" w:rsidP="00DA3390">
            <w:pPr>
              <w:jc w:val="both"/>
              <w:rPr>
                <w:rFonts w:asciiTheme="minorHAnsi" w:eastAsiaTheme="minorHAnsi" w:hAnsiTheme="minorHAnsi" w:cstheme="minorHAnsi"/>
                <w:b/>
                <w:szCs w:val="22"/>
                <w:lang w:eastAsia="en-US"/>
              </w:rPr>
            </w:pPr>
            <w:r w:rsidRPr="005977A9">
              <w:rPr>
                <w:b/>
              </w:rPr>
              <w:t>Adat leírása</w:t>
            </w:r>
          </w:p>
        </w:tc>
      </w:tr>
      <w:tr w:rsidR="00E152D5" w:rsidRPr="005977A9" w14:paraId="0B630121" w14:textId="77777777" w:rsidTr="005977A9">
        <w:trPr>
          <w:trHeight w:val="470"/>
        </w:trPr>
        <w:tc>
          <w:tcPr>
            <w:tcW w:w="1096" w:type="dxa"/>
          </w:tcPr>
          <w:p w14:paraId="3B3D6B38" w14:textId="7F4AB5CC" w:rsidR="00E152D5" w:rsidRPr="005977A9" w:rsidRDefault="008B0A89" w:rsidP="00DA3390">
            <w:pPr>
              <w:jc w:val="both"/>
            </w:pPr>
            <w:r w:rsidRPr="005977A9">
              <w:t>1</w:t>
            </w:r>
            <w:r w:rsidR="00E152D5" w:rsidRPr="005977A9">
              <w:t>.</w:t>
            </w:r>
          </w:p>
        </w:tc>
        <w:tc>
          <w:tcPr>
            <w:tcW w:w="816" w:type="dxa"/>
          </w:tcPr>
          <w:p w14:paraId="3E470654" w14:textId="702D4FDD" w:rsidR="00E152D5" w:rsidRPr="005977A9" w:rsidRDefault="00D22DD2" w:rsidP="00DA3390">
            <w:pPr>
              <w:jc w:val="both"/>
            </w:pPr>
            <w:r w:rsidRPr="005977A9">
              <w:t>B</w:t>
            </w:r>
          </w:p>
        </w:tc>
        <w:tc>
          <w:tcPr>
            <w:tcW w:w="7155" w:type="dxa"/>
          </w:tcPr>
          <w:p w14:paraId="45CAAD31" w14:textId="77777777" w:rsidR="00E152D5" w:rsidRPr="005977A9" w:rsidRDefault="00E152D5" w:rsidP="00DA3390">
            <w:pPr>
              <w:jc w:val="both"/>
              <w:rPr>
                <w:rFonts w:asciiTheme="minorHAnsi" w:eastAsiaTheme="minorHAnsi" w:hAnsiTheme="minorHAnsi" w:cstheme="minorHAnsi"/>
                <w:szCs w:val="22"/>
                <w:lang w:eastAsia="en-US"/>
              </w:rPr>
            </w:pPr>
            <w:r w:rsidRPr="005977A9">
              <w:t>A kiállított bizonylat sorszáma</w:t>
            </w:r>
          </w:p>
        </w:tc>
      </w:tr>
      <w:tr w:rsidR="00A866C2" w:rsidRPr="00FB36BC" w14:paraId="67880E3B" w14:textId="77777777" w:rsidTr="00034673">
        <w:trPr>
          <w:trHeight w:val="470"/>
        </w:trPr>
        <w:tc>
          <w:tcPr>
            <w:tcW w:w="1096" w:type="dxa"/>
          </w:tcPr>
          <w:p w14:paraId="5D3A626B" w14:textId="2BF302E8" w:rsidR="00A866C2" w:rsidRPr="005977A9" w:rsidRDefault="00A866C2" w:rsidP="00034673">
            <w:pPr>
              <w:jc w:val="both"/>
            </w:pPr>
            <w:r>
              <w:t>2.</w:t>
            </w:r>
          </w:p>
        </w:tc>
        <w:tc>
          <w:tcPr>
            <w:tcW w:w="816" w:type="dxa"/>
          </w:tcPr>
          <w:p w14:paraId="23DE89AD" w14:textId="77777777" w:rsidR="00A866C2" w:rsidRPr="005977A9" w:rsidRDefault="00A866C2" w:rsidP="00034673">
            <w:pPr>
              <w:jc w:val="both"/>
            </w:pPr>
            <w:r>
              <w:t>D</w:t>
            </w:r>
          </w:p>
        </w:tc>
        <w:tc>
          <w:tcPr>
            <w:tcW w:w="7155" w:type="dxa"/>
          </w:tcPr>
          <w:p w14:paraId="2B546D6B" w14:textId="77777777" w:rsidR="00A866C2" w:rsidRPr="005977A9" w:rsidRDefault="00A866C2" w:rsidP="00034673">
            <w:pPr>
              <w:jc w:val="both"/>
            </w:pPr>
            <w:r>
              <w:t xml:space="preserve">A keresőkulcs </w:t>
            </w:r>
            <w:r w:rsidRPr="005977A9">
              <w:t>generálásának időbélyege koordinált világidő (UTC) szerint, unix time formátumban, base64 kódolással 8-16 karakterben.</w:t>
            </w:r>
          </w:p>
          <w:p w14:paraId="60F664DB" w14:textId="77777777" w:rsidR="00A866C2" w:rsidRPr="00010356" w:rsidRDefault="00A866C2" w:rsidP="00034673">
            <w:pPr>
              <w:jc w:val="both"/>
              <w:rPr>
                <w:lang w:val="pt-BR"/>
              </w:rPr>
            </w:pPr>
            <w:r w:rsidRPr="00010356">
              <w:rPr>
                <w:lang w:val="pt-BR"/>
              </w:rPr>
              <w:t xml:space="preserve">Pl. 2024 május 7. 13:32:29 </w:t>
            </w:r>
            <w:r w:rsidRPr="005977A9">
              <w:rPr>
                <w:rFonts w:ascii="Wingdings" w:eastAsia="Wingdings" w:hAnsi="Wingdings" w:cs="Wingdings"/>
              </w:rPr>
              <w:t></w:t>
            </w:r>
            <w:r w:rsidRPr="00010356">
              <w:rPr>
                <w:lang w:val="pt-BR"/>
              </w:rPr>
              <w:t xml:space="preserve"> 1715088749 (decimális) </w:t>
            </w:r>
            <w:r w:rsidRPr="005977A9">
              <w:rPr>
                <w:rFonts w:ascii="Wingdings" w:eastAsia="Wingdings" w:hAnsi="Wingdings" w:cs="Wingdings"/>
              </w:rPr>
              <w:t></w:t>
            </w:r>
            <w:r w:rsidRPr="00010356">
              <w:rPr>
                <w:lang w:val="pt-BR"/>
              </w:rPr>
              <w:t xml:space="preserve"> </w:t>
            </w:r>
            <w:r w:rsidRPr="005977A9">
              <w:rPr>
                <w:lang w:val="fr-FR"/>
              </w:rPr>
              <w:t xml:space="preserve">[0x66, 0x3A, 0x2D, 0x6D] (hexadecimális) </w:t>
            </w:r>
            <w:r w:rsidRPr="005977A9">
              <w:rPr>
                <w:rFonts w:ascii="Wingdings" w:eastAsia="Wingdings" w:hAnsi="Wingdings" w:cs="Wingdings"/>
                <w:lang w:val="fr-FR"/>
              </w:rPr>
              <w:t></w:t>
            </w:r>
            <w:r w:rsidRPr="005977A9">
              <w:rPr>
                <w:lang w:val="fr-FR"/>
              </w:rPr>
              <w:t xml:space="preserve"> ZjotbQ== (base64)</w:t>
            </w:r>
          </w:p>
        </w:tc>
      </w:tr>
      <w:tr w:rsidR="00E152D5" w:rsidRPr="00F4468B" w14:paraId="357EB34C" w14:textId="77777777" w:rsidTr="005977A9">
        <w:trPr>
          <w:trHeight w:val="470"/>
        </w:trPr>
        <w:tc>
          <w:tcPr>
            <w:tcW w:w="1096" w:type="dxa"/>
          </w:tcPr>
          <w:p w14:paraId="7526E17E" w14:textId="2D4249E7" w:rsidR="00E152D5" w:rsidRPr="005977A9" w:rsidRDefault="00A866C2" w:rsidP="00DA3390">
            <w:pPr>
              <w:jc w:val="both"/>
            </w:pPr>
            <w:r>
              <w:t>3</w:t>
            </w:r>
            <w:r w:rsidR="00E152D5" w:rsidRPr="005977A9">
              <w:t>.</w:t>
            </w:r>
          </w:p>
        </w:tc>
        <w:tc>
          <w:tcPr>
            <w:tcW w:w="816" w:type="dxa"/>
          </w:tcPr>
          <w:p w14:paraId="6FA59F0D" w14:textId="6319F0FE" w:rsidR="00E152D5" w:rsidRPr="00467271" w:rsidRDefault="00467271" w:rsidP="00DA3390">
            <w:pPr>
              <w:jc w:val="both"/>
            </w:pPr>
            <w:r w:rsidRPr="00B4190E">
              <w:t>I</w:t>
            </w:r>
          </w:p>
        </w:tc>
        <w:tc>
          <w:tcPr>
            <w:tcW w:w="7155" w:type="dxa"/>
          </w:tcPr>
          <w:p w14:paraId="3FD3A571" w14:textId="7F0A09B4" w:rsidR="00E152D5" w:rsidRPr="005977A9" w:rsidRDefault="00E152D5" w:rsidP="00934BDF">
            <w:pPr>
              <w:jc w:val="both"/>
              <w:rPr>
                <w:rFonts w:eastAsiaTheme="minorHAnsi"/>
                <w:lang w:val="fr-FR"/>
              </w:rPr>
            </w:pPr>
            <w:r w:rsidRPr="005977A9">
              <w:t>A bizonylat kiállításának dátuma és ideje</w:t>
            </w:r>
            <w:r w:rsidR="008A24A7" w:rsidRPr="005977A9">
              <w:t xml:space="preserve"> koordinált világidő (UTC) szerint, unix time formátumban, </w:t>
            </w:r>
            <w:r w:rsidR="1AECBA49" w:rsidRPr="005977A9">
              <w:t>base64</w:t>
            </w:r>
            <w:r w:rsidR="008A24A7" w:rsidRPr="005977A9">
              <w:t xml:space="preserve"> ábrázolással 8-16 karakterben.</w:t>
            </w:r>
          </w:p>
        </w:tc>
      </w:tr>
      <w:tr w:rsidR="00590CAF" w:rsidRPr="00F4468B" w14:paraId="1E95E73E" w14:textId="77777777" w:rsidTr="00974485">
        <w:trPr>
          <w:trHeight w:val="470"/>
        </w:trPr>
        <w:tc>
          <w:tcPr>
            <w:tcW w:w="1096" w:type="dxa"/>
          </w:tcPr>
          <w:p w14:paraId="0AB483C6" w14:textId="3F2349FB" w:rsidR="00590CAF" w:rsidRPr="005977A9" w:rsidRDefault="00A866C2" w:rsidP="00974485">
            <w:pPr>
              <w:jc w:val="both"/>
            </w:pPr>
            <w:r>
              <w:t>4</w:t>
            </w:r>
            <w:r w:rsidR="00590CAF" w:rsidRPr="005977A9">
              <w:t>.</w:t>
            </w:r>
          </w:p>
        </w:tc>
        <w:tc>
          <w:tcPr>
            <w:tcW w:w="816" w:type="dxa"/>
          </w:tcPr>
          <w:p w14:paraId="4A30065D" w14:textId="77777777" w:rsidR="00590CAF" w:rsidRPr="005977A9" w:rsidRDefault="00590CAF" w:rsidP="00974485">
            <w:pPr>
              <w:jc w:val="both"/>
            </w:pPr>
            <w:r w:rsidRPr="005977A9">
              <w:t>T</w:t>
            </w:r>
          </w:p>
        </w:tc>
        <w:tc>
          <w:tcPr>
            <w:tcW w:w="7155" w:type="dxa"/>
          </w:tcPr>
          <w:p w14:paraId="2F7109E8" w14:textId="77D8C3F7" w:rsidR="00590CAF" w:rsidRPr="005977A9" w:rsidRDefault="00590CAF" w:rsidP="00974485">
            <w:pPr>
              <w:jc w:val="both"/>
            </w:pPr>
            <w:r w:rsidRPr="005977A9">
              <w:t>A bizonylat</w:t>
            </w:r>
            <w:r w:rsidR="004B03DC" w:rsidRPr="005977A9">
              <w:t xml:space="preserve"> bruttó</w:t>
            </w:r>
            <w:r w:rsidRPr="005977A9">
              <w:t xml:space="preserve"> végösszege forintban, ezres elválasztás nélkül</w:t>
            </w:r>
            <w:r w:rsidR="0059426D">
              <w:t>, tizedespont után két tizedesjegy pontossággal</w:t>
            </w:r>
            <w:r w:rsidRPr="005977A9">
              <w:t>.</w:t>
            </w:r>
          </w:p>
        </w:tc>
      </w:tr>
      <w:tr w:rsidR="00E152D5" w:rsidRPr="00F4468B" w14:paraId="5BEB0E9B" w14:textId="77777777" w:rsidTr="005977A9">
        <w:trPr>
          <w:trHeight w:val="470"/>
        </w:trPr>
        <w:tc>
          <w:tcPr>
            <w:tcW w:w="1096" w:type="dxa"/>
          </w:tcPr>
          <w:p w14:paraId="4E027D51" w14:textId="47DA0B4F" w:rsidR="00E152D5" w:rsidRPr="005977A9" w:rsidRDefault="00A866C2" w:rsidP="00DA3390">
            <w:pPr>
              <w:jc w:val="both"/>
            </w:pPr>
            <w:r>
              <w:t>5</w:t>
            </w:r>
            <w:r w:rsidR="00E152D5" w:rsidRPr="005977A9">
              <w:t>.</w:t>
            </w:r>
          </w:p>
        </w:tc>
        <w:tc>
          <w:tcPr>
            <w:tcW w:w="816" w:type="dxa"/>
          </w:tcPr>
          <w:p w14:paraId="508E61EB" w14:textId="77777777" w:rsidR="00E152D5" w:rsidRPr="005977A9" w:rsidRDefault="00E152D5" w:rsidP="00DA3390">
            <w:pPr>
              <w:jc w:val="both"/>
            </w:pPr>
            <w:r w:rsidRPr="005977A9">
              <w:t>S</w:t>
            </w:r>
          </w:p>
        </w:tc>
        <w:tc>
          <w:tcPr>
            <w:tcW w:w="7155" w:type="dxa"/>
          </w:tcPr>
          <w:p w14:paraId="014F57E1" w14:textId="75B19620" w:rsidR="00E152D5" w:rsidRPr="005977A9" w:rsidRDefault="00E152D5" w:rsidP="00DA3390">
            <w:pPr>
              <w:jc w:val="both"/>
              <w:rPr>
                <w:rFonts w:asciiTheme="minorHAnsi" w:eastAsiaTheme="minorHAnsi" w:hAnsiTheme="minorHAnsi" w:cstheme="minorHAnsi"/>
                <w:szCs w:val="22"/>
                <w:lang w:eastAsia="en-US"/>
              </w:rPr>
            </w:pPr>
            <w:r w:rsidRPr="005977A9">
              <w:t xml:space="preserve">Az e-pénztárgép </w:t>
            </w:r>
            <w:r w:rsidR="005106AD">
              <w:t xml:space="preserve">vagy a vevői applikáció </w:t>
            </w:r>
            <w:r w:rsidRPr="005977A9">
              <w:t>által generált keresőkulcs</w:t>
            </w:r>
            <w:r w:rsidR="00CB7600" w:rsidRPr="005977A9">
              <w:t>, base64 kódolással</w:t>
            </w:r>
          </w:p>
        </w:tc>
      </w:tr>
      <w:tr w:rsidR="008B0A89" w:rsidRPr="00F4468B" w14:paraId="116F669B" w14:textId="77777777" w:rsidTr="00974485">
        <w:trPr>
          <w:trHeight w:val="470"/>
        </w:trPr>
        <w:tc>
          <w:tcPr>
            <w:tcW w:w="1096" w:type="dxa"/>
          </w:tcPr>
          <w:p w14:paraId="7ABFAE0C" w14:textId="12F0A979" w:rsidR="008B0A89" w:rsidRPr="005977A9" w:rsidRDefault="00732481" w:rsidP="00974485">
            <w:pPr>
              <w:jc w:val="both"/>
            </w:pPr>
            <w:r>
              <w:t>6</w:t>
            </w:r>
            <w:r w:rsidR="008B0A89" w:rsidRPr="005977A9">
              <w:t>.</w:t>
            </w:r>
          </w:p>
        </w:tc>
        <w:tc>
          <w:tcPr>
            <w:tcW w:w="816" w:type="dxa"/>
          </w:tcPr>
          <w:p w14:paraId="26850867" w14:textId="77777777" w:rsidR="008B0A89" w:rsidRPr="005977A9" w:rsidRDefault="008B0A89" w:rsidP="00974485">
            <w:pPr>
              <w:jc w:val="both"/>
            </w:pPr>
            <w:r w:rsidRPr="005977A9">
              <w:t>K</w:t>
            </w:r>
          </w:p>
        </w:tc>
        <w:tc>
          <w:tcPr>
            <w:tcW w:w="7155" w:type="dxa"/>
          </w:tcPr>
          <w:p w14:paraId="58A01C6D" w14:textId="3CAE741B" w:rsidR="008B0A89" w:rsidRPr="005977A9" w:rsidRDefault="008B0A89" w:rsidP="00974485">
            <w:pPr>
              <w:jc w:val="both"/>
              <w:rPr>
                <w:rFonts w:asciiTheme="minorHAnsi" w:eastAsiaTheme="minorHAnsi" w:hAnsiTheme="minorHAnsi" w:cstheme="minorHAnsi"/>
                <w:szCs w:val="22"/>
                <w:lang w:eastAsia="en-US"/>
              </w:rPr>
            </w:pPr>
            <w:r w:rsidRPr="005977A9">
              <w:t>A titkosító kulcspár (dekódolásra használandó) titkos kulcsa,</w:t>
            </w:r>
            <w:r w:rsidR="00C36F9B">
              <w:t xml:space="preserve"> amennyiben a kulcspárt az e-pénztárgép generálta,</w:t>
            </w:r>
            <w:r w:rsidRPr="005977A9">
              <w:t xml:space="preserve"> kizárólag a kulcs bájtjai, base64 kódolással</w:t>
            </w:r>
            <w:r w:rsidR="003517D6">
              <w:t xml:space="preserve">. Ha a titkosító kulcspárt a vevői alkalmazás generálta, ezt a mezőt </w:t>
            </w:r>
            <w:r w:rsidR="003B562A">
              <w:t>el</w:t>
            </w:r>
            <w:r w:rsidR="003517D6">
              <w:t xml:space="preserve"> kell hagyni.</w:t>
            </w:r>
          </w:p>
        </w:tc>
      </w:tr>
      <w:tr w:rsidR="001F370F" w:rsidRPr="005977A9" w14:paraId="4897669D" w14:textId="77777777" w:rsidTr="00D22DD2">
        <w:trPr>
          <w:trHeight w:val="470"/>
        </w:trPr>
        <w:tc>
          <w:tcPr>
            <w:tcW w:w="1096" w:type="dxa"/>
          </w:tcPr>
          <w:p w14:paraId="6FFD39DD" w14:textId="35A23D48" w:rsidR="001F370F" w:rsidRPr="005977A9" w:rsidRDefault="00732481" w:rsidP="00DA3390">
            <w:pPr>
              <w:jc w:val="both"/>
            </w:pPr>
            <w:r>
              <w:t>7</w:t>
            </w:r>
            <w:r w:rsidR="008B0A89" w:rsidRPr="005977A9">
              <w:t>.</w:t>
            </w:r>
          </w:p>
        </w:tc>
        <w:tc>
          <w:tcPr>
            <w:tcW w:w="816" w:type="dxa"/>
          </w:tcPr>
          <w:p w14:paraId="60A1B43E" w14:textId="3D97BF6C" w:rsidR="001F370F" w:rsidRPr="005977A9" w:rsidRDefault="00694EFB" w:rsidP="00DA3390">
            <w:pPr>
              <w:jc w:val="both"/>
            </w:pPr>
            <w:r w:rsidRPr="005977A9">
              <w:t>G</w:t>
            </w:r>
          </w:p>
        </w:tc>
        <w:tc>
          <w:tcPr>
            <w:tcW w:w="7155" w:type="dxa"/>
          </w:tcPr>
          <w:p w14:paraId="368C8A03" w14:textId="2C15C115" w:rsidR="001F370F" w:rsidRPr="005977A9" w:rsidRDefault="00694EFB" w:rsidP="00DA3390">
            <w:pPr>
              <w:jc w:val="both"/>
            </w:pPr>
            <w:r w:rsidRPr="005977A9">
              <w:t xml:space="preserve">A </w:t>
            </w:r>
            <w:r w:rsidR="006E3A67" w:rsidRPr="005977A9">
              <w:t>QR</w:t>
            </w:r>
            <w:r w:rsidR="006E3A67">
              <w:t>-</w:t>
            </w:r>
            <w:r w:rsidRPr="005977A9">
              <w:t>kód aláírása</w:t>
            </w:r>
          </w:p>
        </w:tc>
      </w:tr>
      <w:tr w:rsidR="00694EFB" w:rsidRPr="00F4468B" w14:paraId="39757746" w14:textId="77777777" w:rsidTr="00D22DD2">
        <w:trPr>
          <w:trHeight w:val="470"/>
        </w:trPr>
        <w:tc>
          <w:tcPr>
            <w:tcW w:w="1096" w:type="dxa"/>
          </w:tcPr>
          <w:p w14:paraId="6DA20231" w14:textId="599D18DF" w:rsidR="00694EFB" w:rsidRPr="005977A9" w:rsidRDefault="00732481" w:rsidP="00DA3390">
            <w:pPr>
              <w:jc w:val="both"/>
            </w:pPr>
            <w:r>
              <w:t>8</w:t>
            </w:r>
            <w:r w:rsidR="008B0A89" w:rsidRPr="005977A9">
              <w:t>.</w:t>
            </w:r>
          </w:p>
        </w:tc>
        <w:tc>
          <w:tcPr>
            <w:tcW w:w="816" w:type="dxa"/>
          </w:tcPr>
          <w:p w14:paraId="7B3AFE72" w14:textId="32D2E435" w:rsidR="00694EFB" w:rsidRPr="005977A9" w:rsidRDefault="00694EFB" w:rsidP="00DA3390">
            <w:pPr>
              <w:jc w:val="both"/>
            </w:pPr>
            <w:r w:rsidRPr="005977A9">
              <w:t>C</w:t>
            </w:r>
          </w:p>
        </w:tc>
        <w:tc>
          <w:tcPr>
            <w:tcW w:w="7155" w:type="dxa"/>
          </w:tcPr>
          <w:p w14:paraId="214043CB" w14:textId="7ACFFF78" w:rsidR="00694EFB" w:rsidRPr="005977A9" w:rsidRDefault="00694EFB" w:rsidP="00DA3390">
            <w:pPr>
              <w:jc w:val="both"/>
            </w:pPr>
            <w:r w:rsidRPr="005977A9">
              <w:t xml:space="preserve">A </w:t>
            </w:r>
            <w:r w:rsidR="006E3A67" w:rsidRPr="005977A9">
              <w:t>QR</w:t>
            </w:r>
            <w:r w:rsidR="006E3A67">
              <w:t>-</w:t>
            </w:r>
            <w:r w:rsidRPr="005977A9">
              <w:t>kód aláírásához használt tanúsítvány sorozatszáma</w:t>
            </w:r>
          </w:p>
        </w:tc>
      </w:tr>
    </w:tbl>
    <w:p w14:paraId="643F2E56" w14:textId="77777777" w:rsidR="00E152D5" w:rsidRPr="005977A9" w:rsidRDefault="00E152D5" w:rsidP="00DA3390">
      <w:pPr>
        <w:jc w:val="both"/>
      </w:pPr>
    </w:p>
    <w:p w14:paraId="65369883" w14:textId="77777777" w:rsidR="0020713D" w:rsidRPr="00010356" w:rsidRDefault="0020713D" w:rsidP="0020713D">
      <w:pPr>
        <w:jc w:val="both"/>
        <w:rPr>
          <w:rFonts w:asciiTheme="minorHAnsi" w:eastAsiaTheme="minorHAnsi" w:hAnsiTheme="minorHAnsi" w:cstheme="minorHAnsi"/>
          <w:szCs w:val="22"/>
          <w:lang w:val="pt-BR" w:eastAsia="en-US"/>
        </w:rPr>
      </w:pPr>
      <w:r w:rsidRPr="00010356">
        <w:rPr>
          <w:rFonts w:asciiTheme="minorHAnsi" w:hAnsiTheme="minorHAnsi" w:cstheme="minorHAnsi"/>
          <w:lang w:val="pt-BR"/>
        </w:rPr>
        <w:t>A digitális aláírás folyamatának a lépései:</w:t>
      </w:r>
    </w:p>
    <w:p w14:paraId="24013402" w14:textId="021F2CED" w:rsidR="00BE1D21" w:rsidRPr="002049B5" w:rsidRDefault="0020713D" w:rsidP="006434FB">
      <w:pPr>
        <w:pStyle w:val="Felsorols"/>
        <w:rPr>
          <w:lang w:val="pt-BR" w:eastAsia="en-US"/>
        </w:rPr>
      </w:pPr>
      <w:r w:rsidRPr="00010356">
        <w:rPr>
          <w:lang w:val="pt-BR" w:eastAsia="en-US"/>
        </w:rPr>
        <w:t>Digitális aláírással kell ellátni a</w:t>
      </w:r>
      <w:r w:rsidR="00746DCE" w:rsidRPr="00010356">
        <w:rPr>
          <w:lang w:val="pt-BR" w:eastAsia="en-US"/>
        </w:rPr>
        <w:t xml:space="preserve"> </w:t>
      </w:r>
      <w:r w:rsidR="006E3A67" w:rsidRPr="00010356">
        <w:rPr>
          <w:lang w:val="pt-BR" w:eastAsia="en-US"/>
        </w:rPr>
        <w:t>QR-</w:t>
      </w:r>
      <w:r w:rsidR="00746DCE" w:rsidRPr="00010356">
        <w:rPr>
          <w:lang w:val="pt-BR" w:eastAsia="en-US"/>
        </w:rPr>
        <w:t>kód 1</w:t>
      </w:r>
      <w:r w:rsidR="00590CAF" w:rsidRPr="00010356">
        <w:rPr>
          <w:lang w:val="pt-BR" w:eastAsia="en-US"/>
        </w:rPr>
        <w:t>-</w:t>
      </w:r>
      <w:r w:rsidR="00D81074">
        <w:rPr>
          <w:lang w:val="pt-BR" w:eastAsia="en-US"/>
        </w:rPr>
        <w:t>5</w:t>
      </w:r>
      <w:r w:rsidR="00590CAF" w:rsidRPr="00010356">
        <w:rPr>
          <w:lang w:val="pt-BR" w:eastAsia="en-US"/>
        </w:rPr>
        <w:t>.</w:t>
      </w:r>
      <w:r w:rsidR="00746DCE" w:rsidRPr="00010356">
        <w:rPr>
          <w:lang w:val="pt-BR" w:eastAsia="en-US"/>
        </w:rPr>
        <w:t xml:space="preserve"> pozícióban lévő adatait (B,</w:t>
      </w:r>
      <w:r w:rsidR="00D40F0B" w:rsidRPr="00010356">
        <w:rPr>
          <w:lang w:val="pt-BR" w:eastAsia="en-US"/>
        </w:rPr>
        <w:t xml:space="preserve"> </w:t>
      </w:r>
      <w:r w:rsidR="005B4138" w:rsidRPr="00010356">
        <w:rPr>
          <w:lang w:val="pt-BR" w:eastAsia="en-US"/>
        </w:rPr>
        <w:t>I</w:t>
      </w:r>
      <w:r w:rsidR="00D40F0B" w:rsidRPr="00010356">
        <w:rPr>
          <w:lang w:val="pt-BR" w:eastAsia="en-US"/>
        </w:rPr>
        <w:t>,</w:t>
      </w:r>
      <w:r w:rsidR="00746DCE" w:rsidRPr="00010356">
        <w:rPr>
          <w:lang w:val="pt-BR" w:eastAsia="en-US"/>
        </w:rPr>
        <w:t xml:space="preserve"> D</w:t>
      </w:r>
      <w:r w:rsidR="00590CAF" w:rsidRPr="00010356">
        <w:rPr>
          <w:lang w:val="pt-BR" w:eastAsia="en-US"/>
        </w:rPr>
        <w:t>, T</w:t>
      </w:r>
      <w:r w:rsidR="00746DCE" w:rsidRPr="00010356">
        <w:rPr>
          <w:lang w:val="pt-BR" w:eastAsia="en-US"/>
        </w:rPr>
        <w:t xml:space="preserve"> és S jelölők)</w:t>
      </w:r>
      <w:r w:rsidR="00BE1D21" w:rsidRPr="00010356">
        <w:rPr>
          <w:lang w:val="pt-BR" w:eastAsia="en-US"/>
        </w:rPr>
        <w:t xml:space="preserve">, az elválasztókkal és mezőazonosítókkal együtt (a </w:t>
      </w:r>
      <w:r w:rsidR="006E3A67" w:rsidRPr="00010356">
        <w:rPr>
          <w:lang w:val="pt-BR" w:eastAsia="en-US"/>
        </w:rPr>
        <w:t>QR-</w:t>
      </w:r>
      <w:r w:rsidR="00BE1D21" w:rsidRPr="00010356">
        <w:rPr>
          <w:lang w:val="pt-BR" w:eastAsia="en-US"/>
        </w:rPr>
        <w:t>kódban lévő string első felét</w:t>
      </w:r>
      <w:r w:rsidR="208F59FB" w:rsidRPr="00010356">
        <w:rPr>
          <w:lang w:val="pt-BR" w:eastAsia="en-US"/>
        </w:rPr>
        <w:t xml:space="preserve"> a 2| kivételével és</w:t>
      </w:r>
      <w:r w:rsidR="00BE1D21" w:rsidRPr="00010356">
        <w:rPr>
          <w:lang w:val="pt-BR" w:eastAsia="en-US"/>
        </w:rPr>
        <w:t xml:space="preserve"> a K jelölő előtti elválasztót már nem belevéve)</w:t>
      </w:r>
      <w:r w:rsidRPr="00010356">
        <w:rPr>
          <w:lang w:val="pt-BR" w:eastAsia="en-US"/>
        </w:rPr>
        <w:t>.</w:t>
      </w:r>
    </w:p>
    <w:p w14:paraId="7A85BBE4" w14:textId="3E9CE4C5" w:rsidR="0020713D" w:rsidRPr="00010356" w:rsidRDefault="00746DCE" w:rsidP="006434FB">
      <w:pPr>
        <w:pStyle w:val="Felsorols"/>
        <w:rPr>
          <w:lang w:val="pt-BR" w:eastAsia="en-US"/>
        </w:rPr>
      </w:pPr>
      <w:r w:rsidRPr="00010356">
        <w:rPr>
          <w:lang w:val="pt-BR" w:eastAsia="en-US"/>
        </w:rPr>
        <w:t>A</w:t>
      </w:r>
      <w:r w:rsidR="0020713D" w:rsidRPr="00010356">
        <w:rPr>
          <w:lang w:val="pt-BR" w:eastAsia="en-US"/>
        </w:rPr>
        <w:t xml:space="preserve"> </w:t>
      </w:r>
      <w:r w:rsidR="00B27DD2" w:rsidRPr="00010356">
        <w:rPr>
          <w:lang w:val="pt-BR" w:eastAsia="en-US"/>
        </w:rPr>
        <w:t>titkosító kulcs nem képezi az aláírandó adattartalom részét.</w:t>
      </w:r>
    </w:p>
    <w:p w14:paraId="42B56809" w14:textId="4CE752D3" w:rsidR="0020713D" w:rsidRPr="00010356" w:rsidRDefault="0020713D" w:rsidP="006434FB">
      <w:pPr>
        <w:pStyle w:val="Felsorols"/>
        <w:rPr>
          <w:lang w:val="pt-BR" w:eastAsia="en-US"/>
        </w:rPr>
      </w:pPr>
      <w:r w:rsidRPr="00010356">
        <w:rPr>
          <w:lang w:val="pt-BR" w:eastAsia="en-US"/>
        </w:rPr>
        <w:t xml:space="preserve">A digitális aláírást az e-pénztárgép </w:t>
      </w:r>
      <w:r w:rsidR="003574A1" w:rsidRPr="00010356">
        <w:rPr>
          <w:lang w:val="pt-BR" w:eastAsia="en-US"/>
        </w:rPr>
        <w:t>NAV által kiadott</w:t>
      </w:r>
      <w:r w:rsidRPr="00010356">
        <w:rPr>
          <w:lang w:val="pt-BR" w:eastAsia="en-US"/>
        </w:rPr>
        <w:t xml:space="preserve"> aláíró </w:t>
      </w:r>
      <w:r w:rsidR="003574A1" w:rsidRPr="00010356">
        <w:rPr>
          <w:lang w:val="pt-BR" w:eastAsia="en-US"/>
        </w:rPr>
        <w:t>tanúsítvány</w:t>
      </w:r>
      <w:r w:rsidR="006E3A67" w:rsidRPr="00010356">
        <w:rPr>
          <w:lang w:val="pt-BR" w:eastAsia="en-US"/>
        </w:rPr>
        <w:t>áv</w:t>
      </w:r>
      <w:r w:rsidR="003574A1" w:rsidRPr="00010356">
        <w:rPr>
          <w:lang w:val="pt-BR" w:eastAsia="en-US"/>
        </w:rPr>
        <w:t>al</w:t>
      </w:r>
      <w:r w:rsidRPr="00010356">
        <w:rPr>
          <w:lang w:val="pt-BR" w:eastAsia="en-US"/>
        </w:rPr>
        <w:t xml:space="preserve"> kell végrehajtani. </w:t>
      </w:r>
    </w:p>
    <w:p w14:paraId="4464FC3C" w14:textId="010B3620" w:rsidR="0020713D" w:rsidRPr="00010356" w:rsidRDefault="0020713D" w:rsidP="006434FB">
      <w:pPr>
        <w:pStyle w:val="Felsorols"/>
        <w:rPr>
          <w:lang w:val="pt-BR" w:eastAsia="en-US"/>
        </w:rPr>
      </w:pPr>
      <w:r w:rsidRPr="00010356">
        <w:rPr>
          <w:lang w:val="pt-BR" w:eastAsia="en-US"/>
        </w:rPr>
        <w:t xml:space="preserve">Az aláírást az </w:t>
      </w:r>
      <w:r w:rsidR="00502630" w:rsidRPr="00010356">
        <w:rPr>
          <w:lang w:val="pt-BR" w:eastAsia="en-US"/>
        </w:rPr>
        <w:t>aláírandó string</w:t>
      </w:r>
      <w:r w:rsidR="003A2F6C" w:rsidRPr="00010356">
        <w:rPr>
          <w:lang w:val="pt-BR" w:eastAsia="en-US"/>
        </w:rPr>
        <w:t>-ből</w:t>
      </w:r>
      <w:r w:rsidRPr="00010356">
        <w:rPr>
          <w:lang w:val="pt-BR" w:eastAsia="en-US"/>
        </w:rPr>
        <w:t xml:space="preserve">  kell képezni, a privát kulcs felhasználásával.</w:t>
      </w:r>
    </w:p>
    <w:p w14:paraId="6EF93E38" w14:textId="71208C28" w:rsidR="6B6529CB" w:rsidRPr="00010356" w:rsidRDefault="20781F3E" w:rsidP="006434FB">
      <w:pPr>
        <w:pStyle w:val="Felsorols"/>
        <w:rPr>
          <w:lang w:val="pt-BR" w:eastAsia="en-US"/>
        </w:rPr>
      </w:pPr>
      <w:r w:rsidRPr="00010356">
        <w:rPr>
          <w:lang w:val="pt-BR" w:eastAsia="en-US"/>
        </w:rPr>
        <w:t xml:space="preserve">A digitális aláírást az </w:t>
      </w:r>
      <w:r w:rsidR="37077EB8" w:rsidRPr="00010356">
        <w:rPr>
          <w:lang w:val="pt-BR" w:eastAsia="en-US"/>
        </w:rPr>
        <w:t>ECDSA</w:t>
      </w:r>
      <w:r w:rsidRPr="00010356">
        <w:rPr>
          <w:lang w:val="pt-BR" w:eastAsia="en-US"/>
        </w:rPr>
        <w:t xml:space="preserve"> szerint kell elvégezni. </w:t>
      </w:r>
      <w:r w:rsidR="6B6529CB" w:rsidRPr="00010356">
        <w:rPr>
          <w:lang w:val="pt-BR" w:eastAsia="en-US"/>
        </w:rPr>
        <w:t>A digitális aláírást kompa</w:t>
      </w:r>
      <w:r w:rsidR="00501B65" w:rsidRPr="00010356">
        <w:rPr>
          <w:lang w:val="pt-BR" w:eastAsia="en-US"/>
        </w:rPr>
        <w:t>k</w:t>
      </w:r>
      <w:r w:rsidR="6B6529CB" w:rsidRPr="00010356">
        <w:rPr>
          <w:lang w:val="pt-BR" w:eastAsia="en-US"/>
        </w:rPr>
        <w:t>t formára kell hozni, ami következőképpen épül fel:</w:t>
      </w:r>
    </w:p>
    <w:p w14:paraId="60609B24" w14:textId="344AA189" w:rsidR="238EDD41" w:rsidRPr="00010356" w:rsidRDefault="0020713D" w:rsidP="006434FB">
      <w:pPr>
        <w:pStyle w:val="Felsorols"/>
        <w:rPr>
          <w:lang w:val="pt-BR" w:eastAsia="en-US"/>
        </w:rPr>
      </w:pPr>
      <w:r w:rsidRPr="00010356">
        <w:rPr>
          <w:lang w:val="pt-BR" w:eastAsia="en-US"/>
        </w:rPr>
        <w:t>A</w:t>
      </w:r>
      <w:r w:rsidR="00AE0822" w:rsidRPr="00010356">
        <w:rPr>
          <w:lang w:val="pt-BR" w:eastAsia="en-US"/>
        </w:rPr>
        <w:t xml:space="preserve"> digitális aláírás</w:t>
      </w:r>
      <w:r w:rsidR="000B5347" w:rsidRPr="00010356">
        <w:rPr>
          <w:lang w:val="pt-BR" w:eastAsia="en-US"/>
        </w:rPr>
        <w:t xml:space="preserve"> </w:t>
      </w:r>
      <w:r w:rsidR="238EDD41" w:rsidRPr="00010356">
        <w:rPr>
          <w:lang w:val="pt-BR" w:eastAsia="en-US"/>
        </w:rPr>
        <w:t>eredményéből az “r” és “s” értékeket ki kell emelni. Mind</w:t>
      </w:r>
      <w:r w:rsidR="3D96360A" w:rsidRPr="00010356">
        <w:rPr>
          <w:lang w:val="pt-BR" w:eastAsia="en-US"/>
        </w:rPr>
        <w:t>két</w:t>
      </w:r>
      <w:r w:rsidR="238EDD41" w:rsidRPr="00010356">
        <w:rPr>
          <w:lang w:val="pt-BR" w:eastAsia="en-US"/>
        </w:rPr>
        <w:t xml:space="preserve"> értéket bigendian </w:t>
      </w:r>
      <w:r w:rsidR="2275D489" w:rsidRPr="00010356">
        <w:rPr>
          <w:lang w:val="pt-BR" w:eastAsia="en-US"/>
        </w:rPr>
        <w:t>bájtsorrendben kell kinyerni, szükség esetén 32 bájtra paddelni 0-val.</w:t>
      </w:r>
    </w:p>
    <w:p w14:paraId="77D9A9FC" w14:textId="2CCBA075" w:rsidR="0449242A" w:rsidRPr="005977A9" w:rsidRDefault="0449242A" w:rsidP="006434FB">
      <w:pPr>
        <w:pStyle w:val="Felsorols"/>
        <w:rPr>
          <w:lang w:eastAsia="en-US"/>
        </w:rPr>
      </w:pPr>
      <w:r w:rsidRPr="00010356">
        <w:rPr>
          <w:lang w:val="pt-BR" w:eastAsia="en-US"/>
        </w:rPr>
        <w:t>Az előállított bájttömböket össze kell fűzni (r után az s-t)</w:t>
      </w:r>
      <w:r w:rsidR="471CEDA1" w:rsidRPr="00010356">
        <w:rPr>
          <w:lang w:val="pt-BR" w:eastAsia="en-US"/>
        </w:rPr>
        <w:t xml:space="preserve"> ami így 64 bájt hosszú lesz. </w:t>
      </w:r>
      <w:r w:rsidR="471CEDA1" w:rsidRPr="005977A9">
        <w:rPr>
          <w:lang w:eastAsia="en-US"/>
        </w:rPr>
        <w:t>Ez lesz az aláírás kompa</w:t>
      </w:r>
      <w:r w:rsidR="4857B03F" w:rsidRPr="005977A9">
        <w:rPr>
          <w:lang w:eastAsia="en-US"/>
        </w:rPr>
        <w:t>k</w:t>
      </w:r>
      <w:r w:rsidR="471CEDA1" w:rsidRPr="005977A9">
        <w:rPr>
          <w:lang w:eastAsia="en-US"/>
        </w:rPr>
        <w:t>t formája</w:t>
      </w:r>
      <w:r w:rsidR="0F332E95" w:rsidRPr="005977A9">
        <w:rPr>
          <w:lang w:eastAsia="en-US"/>
        </w:rPr>
        <w:t>.</w:t>
      </w:r>
    </w:p>
    <w:p w14:paraId="712D50E7" w14:textId="60C7D0F0" w:rsidR="0020713D" w:rsidRPr="005977A9" w:rsidRDefault="6B772B4E" w:rsidP="006434FB">
      <w:pPr>
        <w:pStyle w:val="Felsorols"/>
        <w:rPr>
          <w:lang w:eastAsia="en-US"/>
        </w:rPr>
      </w:pPr>
      <w:r w:rsidRPr="005977A9">
        <w:rPr>
          <w:lang w:eastAsia="en-US"/>
        </w:rPr>
        <w:t>A</w:t>
      </w:r>
      <w:r w:rsidR="3F1BEE12" w:rsidRPr="005977A9">
        <w:rPr>
          <w:lang w:eastAsia="en-US"/>
        </w:rPr>
        <w:t xml:space="preserve"> </w:t>
      </w:r>
      <w:r w:rsidR="7ECFE50E" w:rsidRPr="005977A9">
        <w:rPr>
          <w:lang w:eastAsia="en-US"/>
        </w:rPr>
        <w:t xml:space="preserve">kompakt </w:t>
      </w:r>
      <w:r w:rsidR="3F1BEE12" w:rsidRPr="005977A9">
        <w:rPr>
          <w:lang w:eastAsia="en-US"/>
        </w:rPr>
        <w:t>digitális aláírás</w:t>
      </w:r>
      <w:r w:rsidR="5C0DE5B0" w:rsidRPr="005977A9">
        <w:rPr>
          <w:lang w:eastAsia="en-US"/>
        </w:rPr>
        <w:t xml:space="preserve"> </w:t>
      </w:r>
      <w:r w:rsidR="00AE0822" w:rsidRPr="005977A9">
        <w:rPr>
          <w:lang w:eastAsia="en-US"/>
        </w:rPr>
        <w:t>base64 kódolt érték</w:t>
      </w:r>
      <w:r w:rsidR="00CD5B12" w:rsidRPr="005977A9">
        <w:rPr>
          <w:lang w:eastAsia="en-US"/>
        </w:rPr>
        <w:t>ét</w:t>
      </w:r>
      <w:r w:rsidR="00AE0822" w:rsidRPr="005977A9">
        <w:rPr>
          <w:lang w:eastAsia="en-US"/>
        </w:rPr>
        <w:t xml:space="preserve"> </w:t>
      </w:r>
      <w:r w:rsidR="00EB1267" w:rsidRPr="005977A9">
        <w:rPr>
          <w:lang w:eastAsia="en-US"/>
        </w:rPr>
        <w:t xml:space="preserve">a </w:t>
      </w:r>
      <w:r w:rsidR="003A2F6C" w:rsidRPr="005977A9">
        <w:rPr>
          <w:lang w:eastAsia="en-US"/>
        </w:rPr>
        <w:t>G</w:t>
      </w:r>
      <w:r w:rsidR="00AE0822" w:rsidRPr="005977A9">
        <w:rPr>
          <w:lang w:eastAsia="en-US"/>
        </w:rPr>
        <w:t xml:space="preserve"> jelőlővel kezdődő mezőbe kell beírni</w:t>
      </w:r>
      <w:r w:rsidR="0020713D" w:rsidRPr="005977A9">
        <w:rPr>
          <w:lang w:eastAsia="en-US"/>
        </w:rPr>
        <w:t xml:space="preserve">. </w:t>
      </w:r>
    </w:p>
    <w:p w14:paraId="2A5865B3" w14:textId="6D0C98C0" w:rsidR="0020713D" w:rsidRPr="005977A9" w:rsidRDefault="00B46B9E" w:rsidP="00DA3390">
      <w:pPr>
        <w:jc w:val="both"/>
      </w:pPr>
      <w:r w:rsidRPr="005977A9">
        <w:t>Az aláírás ellenőrzéséhez a</w:t>
      </w:r>
      <w:r w:rsidR="00B7675D" w:rsidRPr="005977A9">
        <w:t xml:space="preserve"> bizonylatot kiállító e-pénztárgép</w:t>
      </w:r>
      <w:r w:rsidRPr="005977A9">
        <w:t xml:space="preserve"> aláíró tanúsítvány</w:t>
      </w:r>
      <w:r w:rsidR="00B7675D" w:rsidRPr="005977A9">
        <w:t>á</w:t>
      </w:r>
      <w:r w:rsidR="00884748" w:rsidRPr="005977A9">
        <w:t xml:space="preserve">t a </w:t>
      </w:r>
      <w:r w:rsidR="006E3A67">
        <w:t>n</w:t>
      </w:r>
      <w:r w:rsidR="006E3A67" w:rsidRPr="005977A9">
        <w:t xml:space="preserve">yugtatár </w:t>
      </w:r>
      <w:r w:rsidR="00884748" w:rsidRPr="005977A9">
        <w:t>bizonylat-lekérdező végpontja visszaadja a vevői applikációnak.</w:t>
      </w:r>
    </w:p>
    <w:p w14:paraId="5055216B" w14:textId="77777777" w:rsidR="0020713D" w:rsidRPr="005977A9" w:rsidRDefault="0020713D" w:rsidP="00DA3390">
      <w:pPr>
        <w:jc w:val="both"/>
      </w:pPr>
    </w:p>
    <w:p w14:paraId="66E18643" w14:textId="77777777" w:rsidR="00E152D5" w:rsidRPr="005977A9" w:rsidRDefault="00E152D5" w:rsidP="00DA3390">
      <w:pPr>
        <w:jc w:val="both"/>
        <w:rPr>
          <w:rFonts w:asciiTheme="minorHAnsi" w:eastAsiaTheme="minorHAnsi" w:hAnsiTheme="minorHAnsi" w:cstheme="minorHAnsi"/>
          <w:b/>
          <w:szCs w:val="22"/>
          <w:lang w:eastAsia="en-US"/>
        </w:rPr>
      </w:pPr>
      <w:r w:rsidRPr="005977A9">
        <w:rPr>
          <w:b/>
        </w:rPr>
        <w:t xml:space="preserve">Értelmezést segítő példa: </w:t>
      </w:r>
    </w:p>
    <w:p w14:paraId="74E89D31" w14:textId="77777777" w:rsidR="00E152D5" w:rsidRPr="005977A9" w:rsidRDefault="00E152D5" w:rsidP="00DA3390">
      <w:pPr>
        <w:jc w:val="both"/>
      </w:pPr>
    </w:p>
    <w:p w14:paraId="1AE34D60" w14:textId="72EB177E" w:rsidR="00E152D5" w:rsidRPr="005977A9" w:rsidRDefault="00E152D5" w:rsidP="74530087">
      <w:pPr>
        <w:jc w:val="both"/>
        <w:rPr>
          <w:lang w:eastAsia="en-US"/>
        </w:rPr>
      </w:pPr>
      <w:r>
        <w:t xml:space="preserve">Az itt megadott példa kitalált adatokat tartalmaz. </w:t>
      </w:r>
      <w:r w:rsidR="2D5B3C67">
        <w:t>Mivel a standard ECDSA nem determinisztikus eredményt ad, így a példaként megadott aláírandó adattal és privát kulcccsal képzett aláírás nem reprodukálható. Ettől függetlenül az aláírás ellenőrzésének sikeresnek kell lennie.</w:t>
      </w:r>
    </w:p>
    <w:p w14:paraId="1D1C16FF" w14:textId="77777777" w:rsidR="00E152D5" w:rsidRPr="005977A9" w:rsidRDefault="00E152D5" w:rsidP="00DA3390">
      <w:pPr>
        <w:jc w:val="both"/>
      </w:pPr>
    </w:p>
    <w:p w14:paraId="59AAF42D" w14:textId="174CF650" w:rsidR="00E152D5" w:rsidRPr="005977A9" w:rsidRDefault="00E152D5" w:rsidP="00DA3390">
      <w:pPr>
        <w:jc w:val="both"/>
        <w:rPr>
          <w:rFonts w:asciiTheme="minorHAnsi" w:eastAsiaTheme="minorHAnsi" w:hAnsiTheme="minorHAnsi" w:cstheme="minorHAnsi"/>
          <w:szCs w:val="22"/>
          <w:lang w:eastAsia="en-US"/>
        </w:rPr>
      </w:pPr>
      <w:r w:rsidRPr="005977A9">
        <w:t xml:space="preserve">Az elektronikus bizonylat, aminek adatait a </w:t>
      </w:r>
      <w:r w:rsidR="006E3A67" w:rsidRPr="005977A9">
        <w:t>QR</w:t>
      </w:r>
      <w:r w:rsidR="006E3A67">
        <w:t>-</w:t>
      </w:r>
      <w:r w:rsidRPr="005977A9">
        <w:t xml:space="preserve">kód tartalmazza a következő adatokkal írható le: </w:t>
      </w:r>
    </w:p>
    <w:p w14:paraId="0E663D64" w14:textId="77777777" w:rsidR="00E152D5" w:rsidRPr="005977A9" w:rsidRDefault="00E152D5" w:rsidP="00DA3390">
      <w:pPr>
        <w:jc w:val="both"/>
      </w:pPr>
    </w:p>
    <w:p w14:paraId="034DCD0B" w14:textId="77777777" w:rsidR="00E152D5" w:rsidRPr="00010356" w:rsidRDefault="00E152D5" w:rsidP="00DA3390">
      <w:pPr>
        <w:jc w:val="both"/>
        <w:rPr>
          <w:rFonts w:asciiTheme="minorHAnsi" w:eastAsiaTheme="minorHAnsi" w:hAnsiTheme="minorHAnsi" w:cstheme="minorHAnsi"/>
          <w:szCs w:val="22"/>
          <w:lang w:val="pt-BR" w:eastAsia="en-US"/>
        </w:rPr>
      </w:pPr>
      <w:r w:rsidRPr="00010356">
        <w:rPr>
          <w:lang w:val="pt-BR"/>
        </w:rPr>
        <w:t>Az e-pénztárgép AP száma: B99912345</w:t>
      </w:r>
    </w:p>
    <w:p w14:paraId="5ABFDCD0" w14:textId="7BACA514" w:rsidR="00E152D5" w:rsidRPr="005977A9" w:rsidRDefault="00E152D5" w:rsidP="00DA3390">
      <w:pPr>
        <w:jc w:val="both"/>
        <w:rPr>
          <w:rFonts w:asciiTheme="minorHAnsi" w:eastAsiaTheme="minorEastAsia" w:hAnsiTheme="minorHAnsi" w:cstheme="minorBidi"/>
          <w:lang w:eastAsia="en-US"/>
        </w:rPr>
      </w:pPr>
      <w:r w:rsidRPr="005977A9">
        <w:t xml:space="preserve">A kiállított bizonylat sorszáma: </w:t>
      </w:r>
      <w:r w:rsidR="006E3A67" w:rsidRPr="006E3A67">
        <w:t>NY-B999123456/98765432/0099/00004</w:t>
      </w:r>
    </w:p>
    <w:p w14:paraId="0D86EBCA" w14:textId="77777777" w:rsidR="00E152D5" w:rsidRPr="005977A9" w:rsidRDefault="00E152D5" w:rsidP="00DA3390">
      <w:pPr>
        <w:jc w:val="both"/>
        <w:rPr>
          <w:rFonts w:asciiTheme="minorHAnsi" w:eastAsiaTheme="minorHAnsi" w:hAnsiTheme="minorHAnsi" w:cstheme="minorHAnsi"/>
          <w:szCs w:val="22"/>
          <w:lang w:eastAsia="en-US"/>
        </w:rPr>
      </w:pPr>
      <w:r w:rsidRPr="005977A9">
        <w:t>Az üzemeltető adószám törzsszáma (8 számjegy): 98765432</w:t>
      </w:r>
    </w:p>
    <w:p w14:paraId="0C104ECC" w14:textId="77777777" w:rsidR="00E152D5" w:rsidRPr="005977A9" w:rsidRDefault="00E152D5" w:rsidP="00DA3390">
      <w:pPr>
        <w:jc w:val="both"/>
      </w:pPr>
      <w:r w:rsidRPr="005977A9">
        <w:t>A bizonylat kiállításának dátuma és ideje: 2023. október 2., 13:45:56 magyar idő szerint, nyári időszámítás idején (GMT+2)</w:t>
      </w:r>
    </w:p>
    <w:p w14:paraId="5BBC139A" w14:textId="7B1B7D29" w:rsidR="004B03DC" w:rsidRPr="005977A9" w:rsidRDefault="004B03DC" w:rsidP="00DA3390">
      <w:pPr>
        <w:jc w:val="both"/>
        <w:rPr>
          <w:rFonts w:asciiTheme="minorHAnsi" w:eastAsiaTheme="minorEastAsia" w:hAnsiTheme="minorHAnsi" w:cstheme="minorBidi"/>
          <w:lang w:eastAsia="en-US"/>
        </w:rPr>
      </w:pPr>
      <w:r w:rsidRPr="005977A9">
        <w:t>A bizonylat végösszege bruttó 13 470 Ft</w:t>
      </w:r>
    </w:p>
    <w:p w14:paraId="2BD917C7" w14:textId="1D939EF7" w:rsidR="53F4CFD2" w:rsidRPr="005977A9" w:rsidRDefault="53F4CFD2" w:rsidP="53F4CFD2">
      <w:pPr>
        <w:jc w:val="both"/>
      </w:pPr>
    </w:p>
    <w:p w14:paraId="69996845" w14:textId="26DF9038" w:rsidR="44EED3FA" w:rsidRPr="005977A9" w:rsidRDefault="44EED3FA" w:rsidP="53F4CFD2">
      <w:pPr>
        <w:jc w:val="both"/>
      </w:pPr>
      <w:r w:rsidRPr="005977A9">
        <w:t>A pénztárgép aláíró kulcspár titkos kulcsa:</w:t>
      </w:r>
    </w:p>
    <w:p w14:paraId="700DFCF2" w14:textId="5423E61E" w:rsidR="44EED3FA" w:rsidRPr="005977A9" w:rsidRDefault="44EED3FA" w:rsidP="53F4CFD2">
      <w:pPr>
        <w:jc w:val="both"/>
      </w:pPr>
      <w:r w:rsidRPr="005977A9">
        <w:t>-----BEGIN EC PRIVATE KEY-----</w:t>
      </w:r>
    </w:p>
    <w:p w14:paraId="7363AFFF" w14:textId="5DAD76AF" w:rsidR="44EED3FA" w:rsidRPr="005977A9" w:rsidRDefault="44EED3FA" w:rsidP="005977A9">
      <w:pPr>
        <w:jc w:val="both"/>
      </w:pPr>
      <w:r w:rsidRPr="005977A9">
        <w:t>MDECAQEEIMmvqdhFunUWa1whV2ex1pNOUMPbNuibEnuKYisSD2choAoGCCqGSM49</w:t>
      </w:r>
    </w:p>
    <w:p w14:paraId="163BD789" w14:textId="79B51FDC" w:rsidR="44EED3FA" w:rsidRPr="005977A9" w:rsidRDefault="44EED3FA" w:rsidP="29A71D2A">
      <w:pPr>
        <w:jc w:val="both"/>
      </w:pPr>
      <w:r w:rsidRPr="005977A9">
        <w:t>AwEH</w:t>
      </w:r>
    </w:p>
    <w:p w14:paraId="6C614C68" w14:textId="2C56F250" w:rsidR="44EED3FA" w:rsidRPr="005977A9" w:rsidRDefault="44EED3FA" w:rsidP="005977A9">
      <w:pPr>
        <w:jc w:val="both"/>
      </w:pPr>
      <w:r w:rsidRPr="005977A9">
        <w:t>-----END EC PRIVATE KEY-----</w:t>
      </w:r>
    </w:p>
    <w:p w14:paraId="645CC16C" w14:textId="5622F759" w:rsidR="53F4CFD2" w:rsidRPr="005977A9" w:rsidRDefault="53F4CFD2" w:rsidP="53F4CFD2">
      <w:pPr>
        <w:jc w:val="both"/>
      </w:pPr>
    </w:p>
    <w:p w14:paraId="54B0B417" w14:textId="4470E473" w:rsidR="44EED3FA" w:rsidRPr="005977A9" w:rsidRDefault="44EED3FA" w:rsidP="53F4CFD2">
      <w:pPr>
        <w:jc w:val="both"/>
      </w:pPr>
      <w:r w:rsidRPr="005977A9">
        <w:t>Az aláíró kulcspár publikus kulcsa:</w:t>
      </w:r>
    </w:p>
    <w:p w14:paraId="681C9050" w14:textId="2EC34274" w:rsidR="44EED3FA" w:rsidRPr="005977A9" w:rsidRDefault="44EED3FA" w:rsidP="53F4CFD2">
      <w:pPr>
        <w:jc w:val="both"/>
      </w:pPr>
      <w:r w:rsidRPr="005977A9">
        <w:t>-----BEGIN PUBLIC KEY-----</w:t>
      </w:r>
    </w:p>
    <w:p w14:paraId="32026B33" w14:textId="4A43BB54" w:rsidR="44EED3FA" w:rsidRPr="005977A9" w:rsidRDefault="44EED3FA" w:rsidP="005977A9">
      <w:pPr>
        <w:jc w:val="both"/>
      </w:pPr>
      <w:r w:rsidRPr="005977A9">
        <w:t>MFkwEwYHKoZIzj0CAQYIKoZIzj0DAQcDQgAEYP7UuiVanTHJYet0xjVtaMBJuJI7</w:t>
      </w:r>
    </w:p>
    <w:p w14:paraId="75E689D7" w14:textId="05062DC7" w:rsidR="44EED3FA" w:rsidRPr="005977A9" w:rsidRDefault="44EED3FA" w:rsidP="005977A9">
      <w:pPr>
        <w:jc w:val="both"/>
      </w:pPr>
      <w:r w:rsidRPr="005977A9">
        <w:t>Yfps5mliLmDyn7Z5A/4QCLi8maQa6elWKLxk8vGyDC1+n1F3o8KU1EYimQ==</w:t>
      </w:r>
    </w:p>
    <w:p w14:paraId="1036D160" w14:textId="5178216F" w:rsidR="44EED3FA" w:rsidRPr="005977A9" w:rsidRDefault="44EED3FA" w:rsidP="005977A9">
      <w:pPr>
        <w:jc w:val="both"/>
      </w:pPr>
      <w:r w:rsidRPr="005977A9">
        <w:t>-----END PUBLIC KEY-----</w:t>
      </w:r>
    </w:p>
    <w:p w14:paraId="3433D36E" w14:textId="34429C9B" w:rsidR="53F4CFD2" w:rsidRPr="005977A9" w:rsidRDefault="53F4CFD2" w:rsidP="53F4CFD2">
      <w:pPr>
        <w:jc w:val="both"/>
      </w:pPr>
    </w:p>
    <w:p w14:paraId="622BF424" w14:textId="4F063914" w:rsidR="53F4CFD2" w:rsidRPr="005977A9" w:rsidRDefault="53F4CFD2" w:rsidP="53F4CFD2">
      <w:pPr>
        <w:jc w:val="both"/>
      </w:pPr>
    </w:p>
    <w:p w14:paraId="68AB943D" w14:textId="77777777" w:rsidR="00E152D5" w:rsidRPr="005977A9" w:rsidRDefault="00E152D5" w:rsidP="00DA3390">
      <w:pPr>
        <w:jc w:val="both"/>
      </w:pPr>
      <w:r w:rsidRPr="005977A9">
        <w:t xml:space="preserve">A titkosító kulcspár (dekódolásra használandó) titkos kulcsa: </w:t>
      </w:r>
    </w:p>
    <w:p w14:paraId="3D521F70" w14:textId="0FA2D050" w:rsidR="100C405E" w:rsidRPr="005977A9" w:rsidRDefault="2BCF3760" w:rsidP="53F4CFD2">
      <w:pPr>
        <w:jc w:val="both"/>
        <w:rPr>
          <w:rFonts w:ascii="Courier New" w:hAnsi="Courier New"/>
        </w:rPr>
      </w:pPr>
      <w:r w:rsidRPr="005977A9">
        <w:rPr>
          <w:rFonts w:ascii="Courier New" w:hAnsi="Courier New"/>
        </w:rPr>
        <w:t xml:space="preserve"> -----BEGIN EC PRIVATE KEY-----</w:t>
      </w:r>
    </w:p>
    <w:p w14:paraId="4D00F02E" w14:textId="2276DBD4" w:rsidR="2BCF3760" w:rsidRPr="005977A9" w:rsidRDefault="2BCF3760" w:rsidP="005977A9">
      <w:pPr>
        <w:jc w:val="both"/>
        <w:rPr>
          <w:rFonts w:ascii="Courier New" w:hAnsi="Courier New"/>
        </w:rPr>
      </w:pPr>
      <w:r w:rsidRPr="005977A9">
        <w:rPr>
          <w:rFonts w:ascii="Courier New" w:hAnsi="Courier New"/>
        </w:rPr>
        <w:t>MDECAQEEIIjZUbDcu40upJ+Pl/TJZbDj9yKlTXClPuT/pvpAI6S+oAoGCCqGSM49</w:t>
      </w:r>
    </w:p>
    <w:p w14:paraId="53FCCD44" w14:textId="056E055A" w:rsidR="2BCF3760" w:rsidRPr="005977A9" w:rsidRDefault="2BCF3760" w:rsidP="29A71D2A">
      <w:pPr>
        <w:jc w:val="both"/>
        <w:rPr>
          <w:rFonts w:ascii="Courier New" w:hAnsi="Courier New"/>
        </w:rPr>
      </w:pPr>
      <w:r w:rsidRPr="005977A9">
        <w:rPr>
          <w:rFonts w:ascii="Courier New" w:hAnsi="Courier New"/>
        </w:rPr>
        <w:t>AwEH</w:t>
      </w:r>
    </w:p>
    <w:p w14:paraId="5F7029C2" w14:textId="741E3F30" w:rsidR="00556D58" w:rsidRPr="005977A9" w:rsidRDefault="2BCF3760" w:rsidP="00DA3390">
      <w:pPr>
        <w:jc w:val="both"/>
        <w:rPr>
          <w:rFonts w:ascii="Courier New" w:eastAsiaTheme="minorEastAsia" w:hAnsi="Courier New" w:cstheme="minorBidi"/>
          <w:lang w:eastAsia="en-US"/>
        </w:rPr>
      </w:pPr>
      <w:r w:rsidRPr="005977A9">
        <w:rPr>
          <w:rFonts w:ascii="Courier New" w:hAnsi="Courier New"/>
        </w:rPr>
        <w:t>-----END EC PRIVATE KEY-----</w:t>
      </w:r>
    </w:p>
    <w:p w14:paraId="152A0A62" w14:textId="53D1B8FB" w:rsidR="04FF65B4" w:rsidRPr="005977A9" w:rsidRDefault="04FF65B4" w:rsidP="53F4CFD2">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A titkosító kulcspár publikus kulcsa:</w:t>
      </w:r>
    </w:p>
    <w:p w14:paraId="059186EC" w14:textId="49FE1A91" w:rsidR="3990D67B" w:rsidRPr="005977A9" w:rsidRDefault="3990D67B" w:rsidP="53F4CFD2">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-----BEGIN PUBLIC KEY-----</w:t>
      </w:r>
    </w:p>
    <w:p w14:paraId="0DB5883B" w14:textId="06C833CE"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MFkwEwYHKoZIzj0CAQYIKoZIzj0DAQcDQgAEKR7bXJnV2Asaz6ng2VXHrdSBy0JM</w:t>
      </w:r>
    </w:p>
    <w:p w14:paraId="74F07346" w14:textId="2D140533"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SfF1tng9t1E2wcqRr0naYvPsh3OwL+VrlvUT9c5Hcs5Arc6OFm/SjmGk6g==</w:t>
      </w:r>
    </w:p>
    <w:p w14:paraId="2B3BA0BE" w14:textId="01A2B5D0"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-----END PUBLIC KEY-----</w:t>
      </w:r>
    </w:p>
    <w:p w14:paraId="117F8922" w14:textId="1CF78E85" w:rsidR="53F4CFD2" w:rsidRPr="005977A9" w:rsidRDefault="53F4CFD2" w:rsidP="53F4CFD2">
      <w:pPr>
        <w:jc w:val="both"/>
        <w:rPr>
          <w:rFonts w:ascii="Courier New" w:eastAsiaTheme="minorEastAsia" w:hAnsi="Courier New" w:cstheme="minorBidi"/>
          <w:lang w:eastAsia="en-US"/>
        </w:rPr>
      </w:pPr>
    </w:p>
    <w:p w14:paraId="014463B2" w14:textId="4E8E7659" w:rsidR="00556D58" w:rsidRPr="005977A9" w:rsidRDefault="00556D58" w:rsidP="00DA3390">
      <w:pPr>
        <w:jc w:val="both"/>
      </w:pPr>
      <w:r w:rsidRPr="005977A9">
        <w:t>A titkosító kulcs PEM formátumából kinyert nyers titkosító kulcs base64 kódolással:</w:t>
      </w:r>
    </w:p>
    <w:p w14:paraId="5B5DA1B3" w14:textId="476B0222" w:rsidR="2B6901F3" w:rsidRPr="005977A9" w:rsidRDefault="410E2A00" w:rsidP="53F4CFD2">
      <w:pPr>
        <w:jc w:val="both"/>
        <w:rPr>
          <w:rFonts w:ascii="Courier New" w:hAnsi="Courier New" w:cs="Courier New"/>
        </w:rPr>
      </w:pPr>
      <w:r w:rsidRPr="005977A9">
        <w:rPr>
          <w:rFonts w:ascii="Courier New" w:hAnsi="Courier New" w:cs="Courier New"/>
        </w:rPr>
        <w:t>AIjZUbDcu40upJ+Pl/TJZbDj9yKlTXClPuT/pvpAI6S+</w:t>
      </w:r>
    </w:p>
    <w:p w14:paraId="31B682EE" w14:textId="7030426D" w:rsidR="53F4CFD2" w:rsidRPr="005977A9" w:rsidRDefault="53F4CFD2" w:rsidP="53F4CFD2">
      <w:pPr>
        <w:jc w:val="both"/>
        <w:rPr>
          <w:rFonts w:ascii="Courier New" w:hAnsi="Courier New" w:cs="Courier New"/>
        </w:rPr>
      </w:pPr>
    </w:p>
    <w:p w14:paraId="41B70E21" w14:textId="18134F78" w:rsidR="726DCC03" w:rsidRPr="006434FB" w:rsidRDefault="726DCC03" w:rsidP="53F4CFD2">
      <w:pPr>
        <w:jc w:val="both"/>
      </w:pPr>
      <w:r w:rsidRPr="006434FB">
        <w:t>A titkosító kulcspár PEM formátumból kinyert nyers publikus</w:t>
      </w:r>
      <w:r w:rsidR="006E3A67">
        <w:t xml:space="preserve"> k</w:t>
      </w:r>
      <w:r w:rsidR="006E3A67" w:rsidRPr="006434FB">
        <w:t xml:space="preserve">ulcs </w:t>
      </w:r>
      <w:r w:rsidRPr="006434FB">
        <w:t>bas64 kódolással:</w:t>
      </w:r>
    </w:p>
    <w:p w14:paraId="15258295" w14:textId="577E1AC3" w:rsidR="52DD20AA" w:rsidRPr="005977A9" w:rsidRDefault="52DD20AA" w:rsidP="53F4CFD2">
      <w:pPr>
        <w:jc w:val="both"/>
        <w:rPr>
          <w:rFonts w:ascii="Courier New" w:hAnsi="Courier New" w:cs="Courier New"/>
        </w:rPr>
      </w:pPr>
      <w:r w:rsidRPr="005977A9">
        <w:rPr>
          <w:rFonts w:ascii="Courier New" w:hAnsi="Courier New" w:cs="Courier New"/>
        </w:rPr>
        <w:t>Aike21yZ1dgLGs+p4NlVx63UgctCTEnxdbZ4PbdRNsHK</w:t>
      </w:r>
    </w:p>
    <w:p w14:paraId="34315F41" w14:textId="21F6E0FC" w:rsidR="53F4CFD2" w:rsidRPr="005977A9" w:rsidRDefault="53F4CFD2" w:rsidP="53F4CFD2">
      <w:pPr>
        <w:jc w:val="both"/>
        <w:rPr>
          <w:rFonts w:ascii="Courier New" w:hAnsi="Courier New" w:cs="Courier New"/>
        </w:rPr>
      </w:pPr>
    </w:p>
    <w:p w14:paraId="2BC417C6" w14:textId="37DC6ECF" w:rsidR="00C125AB" w:rsidRPr="005977A9" w:rsidRDefault="00E152D5" w:rsidP="00DA3390">
      <w:pPr>
        <w:jc w:val="both"/>
      </w:pPr>
      <w:r>
        <w:t>A</w:t>
      </w:r>
      <w:r w:rsidR="2DE2FCE3">
        <w:t xml:space="preserve"> </w:t>
      </w:r>
      <w:r w:rsidR="6736CC0E">
        <w:t xml:space="preserve">nyers publikus kulcsból generált </w:t>
      </w:r>
      <w:r>
        <w:t>keresőkulcs:</w:t>
      </w:r>
      <w:r w:rsidR="00C125AB">
        <w:t xml:space="preserve"> bináris tartalma base64 kódolással:</w:t>
      </w:r>
    </w:p>
    <w:p w14:paraId="5FFC64C1" w14:textId="6AA27F53" w:rsidR="7D47712D" w:rsidRPr="005977A9" w:rsidRDefault="3AC04439" w:rsidP="53F4CFD2">
      <w:pPr>
        <w:jc w:val="both"/>
        <w:rPr>
          <w:rFonts w:ascii="Courier New" w:eastAsiaTheme="minorEastAsia" w:hAnsi="Courier New" w:cs="Courier New"/>
          <w:lang w:eastAsia="en-US"/>
        </w:rPr>
      </w:pPr>
      <w:r w:rsidRPr="005977A9">
        <w:rPr>
          <w:rFonts w:ascii="Courier New" w:eastAsiaTheme="minorEastAsia" w:hAnsi="Courier New" w:cs="Courier New"/>
          <w:lang w:eastAsia="en-US"/>
        </w:rPr>
        <w:t xml:space="preserve"> nL6P7YkWIS98by3uo8wvQfrqzmBbICOgMtW8PPiMuPU=</w:t>
      </w:r>
    </w:p>
    <w:p w14:paraId="738306A1" w14:textId="7E7C5E38" w:rsidR="53F4CFD2" w:rsidRPr="005977A9" w:rsidRDefault="53F4CFD2" w:rsidP="53F4CFD2">
      <w:pPr>
        <w:jc w:val="both"/>
        <w:rPr>
          <w:rFonts w:ascii="Courier New" w:eastAsiaTheme="minorEastAsia" w:hAnsi="Courier New" w:cs="Courier New"/>
          <w:lang w:eastAsia="en-US"/>
        </w:rPr>
      </w:pPr>
    </w:p>
    <w:p w14:paraId="162B29D2" w14:textId="07EDA25A" w:rsidR="005106DD" w:rsidRPr="005977A9" w:rsidRDefault="005106DD" w:rsidP="00DA3390">
      <w:pPr>
        <w:jc w:val="both"/>
      </w:pPr>
      <w:r w:rsidRPr="005977A9">
        <w:t>Az aláíráshoz használt tanúsítvány sorozatszáma hexdump formátumban:</w:t>
      </w:r>
    </w:p>
    <w:p w14:paraId="7935F93F" w14:textId="074CB76F" w:rsidR="005106DD" w:rsidRPr="00010356" w:rsidRDefault="005106DD" w:rsidP="00DA3390">
      <w:pPr>
        <w:jc w:val="both"/>
        <w:rPr>
          <w:rFonts w:ascii="Courier New" w:hAnsi="Courier New" w:cs="Courier New"/>
          <w:lang w:val="pt-BR"/>
        </w:rPr>
      </w:pPr>
      <w:r w:rsidRPr="00010356">
        <w:rPr>
          <w:rFonts w:ascii="Courier New" w:hAnsi="Courier New" w:cs="Courier New"/>
          <w:lang w:val="pt-BR"/>
        </w:rPr>
        <w:t>10:c4:f2:b0:7c:2c:b0:84:aa:36:70:4c:42:2e:e5:95:a4</w:t>
      </w:r>
    </w:p>
    <w:p w14:paraId="3E45B6EE" w14:textId="1E48CB62" w:rsidR="005106DD" w:rsidRPr="00010356" w:rsidRDefault="005106DD" w:rsidP="005106DD">
      <w:pPr>
        <w:jc w:val="both"/>
        <w:rPr>
          <w:lang w:val="pt-BR"/>
        </w:rPr>
      </w:pPr>
      <w:r w:rsidRPr="00010356">
        <w:rPr>
          <w:lang w:val="pt-BR"/>
        </w:rPr>
        <w:t>Az aláíráshoz használt tanúsítvány sorozatszáma base64 kódolással:</w:t>
      </w:r>
    </w:p>
    <w:p w14:paraId="3856CFDC" w14:textId="77211C98" w:rsidR="005106DD" w:rsidRPr="00010356" w:rsidRDefault="008611F7" w:rsidP="00DA3390">
      <w:pPr>
        <w:jc w:val="both"/>
        <w:rPr>
          <w:rFonts w:ascii="Courier New" w:hAnsi="Courier New" w:cs="Courier New"/>
          <w:lang w:val="pt-BR"/>
        </w:rPr>
      </w:pPr>
      <w:r w:rsidRPr="00010356">
        <w:rPr>
          <w:rFonts w:ascii="Courier New" w:hAnsi="Courier New" w:cs="Courier New"/>
          <w:lang w:val="pt-BR"/>
        </w:rPr>
        <w:t>EMTysHwssISqNnBMQi7llaQ=</w:t>
      </w:r>
    </w:p>
    <w:p w14:paraId="00B5B88B" w14:textId="607F1057" w:rsidR="30BF1087" w:rsidRPr="00010356" w:rsidRDefault="30BF1087" w:rsidP="30BF1087">
      <w:pPr>
        <w:jc w:val="both"/>
        <w:rPr>
          <w:rFonts w:ascii="Courier New" w:hAnsi="Courier New" w:cs="Courier New"/>
          <w:lang w:val="pt-BR"/>
        </w:rPr>
      </w:pPr>
    </w:p>
    <w:p w14:paraId="64353BFF" w14:textId="3A610DAF" w:rsidR="00E152D5" w:rsidRPr="00010356" w:rsidRDefault="00E152D5" w:rsidP="00DA3390">
      <w:pPr>
        <w:jc w:val="both"/>
        <w:rPr>
          <w:rFonts w:asciiTheme="minorHAnsi" w:eastAsiaTheme="minorHAnsi" w:hAnsiTheme="minorHAnsi" w:cstheme="minorHAnsi"/>
          <w:szCs w:val="22"/>
          <w:lang w:val="pt-BR" w:eastAsia="en-US"/>
        </w:rPr>
      </w:pPr>
      <w:r w:rsidRPr="00010356">
        <w:rPr>
          <w:lang w:val="pt-BR"/>
        </w:rPr>
        <w:t xml:space="preserve">A QR kód generálásának dátuma és ideje: </w:t>
      </w:r>
    </w:p>
    <w:p w14:paraId="694BA10B" w14:textId="1E93C83A" w:rsidR="00E152D5" w:rsidRPr="00010356" w:rsidRDefault="00E152D5" w:rsidP="7EB72833">
      <w:pPr>
        <w:jc w:val="both"/>
        <w:rPr>
          <w:rFonts w:asciiTheme="minorHAnsi" w:eastAsiaTheme="minorEastAsia" w:hAnsiTheme="minorHAnsi" w:cstheme="minorBidi"/>
          <w:lang w:val="pt-BR" w:eastAsia="en-US"/>
        </w:rPr>
      </w:pPr>
      <w:r w:rsidRPr="00010356">
        <w:rPr>
          <w:lang w:val="pt-BR"/>
        </w:rPr>
        <w:t>2023. október 2., 13:45:5</w:t>
      </w:r>
      <w:r w:rsidR="12CD90F5" w:rsidRPr="00010356">
        <w:rPr>
          <w:lang w:val="pt-BR"/>
        </w:rPr>
        <w:t>3</w:t>
      </w:r>
      <w:r w:rsidRPr="00010356">
        <w:rPr>
          <w:lang w:val="pt-BR"/>
        </w:rPr>
        <w:t xml:space="preserve"> magyar idő szerint, nyári időszámítás idején (GMT+2)</w:t>
      </w:r>
    </w:p>
    <w:p w14:paraId="2E8F5FD1" w14:textId="60BA1147" w:rsidR="4621E7E6" w:rsidRPr="00010356" w:rsidRDefault="4621E7E6" w:rsidP="4621E7E6">
      <w:pPr>
        <w:jc w:val="both"/>
        <w:rPr>
          <w:lang w:val="pt-BR"/>
        </w:rPr>
      </w:pPr>
    </w:p>
    <w:p w14:paraId="5FBBCCFF" w14:textId="66B3DF45" w:rsidR="4621E7E6" w:rsidRPr="00010356" w:rsidRDefault="61BB05EE" w:rsidP="4621E7E6">
      <w:pPr>
        <w:jc w:val="both"/>
        <w:rPr>
          <w:lang w:val="pt-BR"/>
        </w:rPr>
      </w:pPr>
      <w:r w:rsidRPr="00010356">
        <w:rPr>
          <w:lang w:val="pt-BR"/>
        </w:rPr>
        <w:t>A dátum base64-ben:</w:t>
      </w:r>
    </w:p>
    <w:p w14:paraId="51BFBD6D" w14:textId="779C786B" w:rsidR="61BB05EE" w:rsidRPr="00010356" w:rsidRDefault="61BB05EE" w:rsidP="30BF1087">
      <w:pPr>
        <w:jc w:val="both"/>
        <w:rPr>
          <w:lang w:val="pt-BR"/>
        </w:rPr>
      </w:pPr>
      <w:r w:rsidRPr="00010356">
        <w:rPr>
          <w:lang w:val="pt-BR"/>
        </w:rPr>
        <w:t>ZRqt</w:t>
      </w:r>
      <w:r w:rsidR="15F52BA8" w:rsidRPr="00010356">
        <w:rPr>
          <w:lang w:val="pt-BR"/>
        </w:rPr>
        <w:t>c</w:t>
      </w:r>
      <w:r w:rsidR="3809A9FF" w:rsidRPr="00010356">
        <w:rPr>
          <w:lang w:val="pt-BR"/>
        </w:rPr>
        <w:t>Q</w:t>
      </w:r>
      <w:r w:rsidRPr="00010356">
        <w:rPr>
          <w:lang w:val="pt-BR"/>
        </w:rPr>
        <w:t>==</w:t>
      </w:r>
    </w:p>
    <w:p w14:paraId="6A63FE97" w14:textId="1C801A5E" w:rsidR="00E152D5" w:rsidRPr="00010356" w:rsidRDefault="00E152D5" w:rsidP="00DA3390">
      <w:pPr>
        <w:jc w:val="both"/>
        <w:rPr>
          <w:lang w:val="pt-BR"/>
        </w:rPr>
      </w:pPr>
    </w:p>
    <w:p w14:paraId="1654F4AD" w14:textId="77956F67" w:rsidR="46446C12" w:rsidRPr="00010356" w:rsidRDefault="46446C12" w:rsidP="53F4CFD2">
      <w:pPr>
        <w:jc w:val="both"/>
        <w:rPr>
          <w:lang w:val="pt-BR"/>
        </w:rPr>
      </w:pPr>
      <w:r w:rsidRPr="00010356">
        <w:rPr>
          <w:lang w:val="pt-BR"/>
        </w:rPr>
        <w:t>Az aláírandó adat a következő lesz:</w:t>
      </w:r>
    </w:p>
    <w:p w14:paraId="38F80A56" w14:textId="48C4A21F" w:rsidR="46446C12" w:rsidRPr="00010356" w:rsidRDefault="46446C12" w:rsidP="6A511DCE">
      <w:pPr>
        <w:jc w:val="both"/>
        <w:rPr>
          <w:lang w:val="pt-BR"/>
        </w:rPr>
      </w:pPr>
      <w:r w:rsidRPr="00010356">
        <w:rPr>
          <w:lang w:val="pt-BR"/>
        </w:rPr>
        <w:t>BNY-B999123456/98765432/0099/00004|</w:t>
      </w:r>
      <w:r w:rsidR="52E909BC" w:rsidRPr="00010356">
        <w:rPr>
          <w:lang w:val="pt-BR"/>
        </w:rPr>
        <w:t xml:space="preserve">DZRqtcQ==|IZRqtdA== </w:t>
      </w:r>
      <w:r w:rsidRPr="00010356">
        <w:rPr>
          <w:lang w:val="pt-BR"/>
        </w:rPr>
        <w:t>|T13470</w:t>
      </w:r>
      <w:r w:rsidR="003D34BE" w:rsidRPr="00010356">
        <w:rPr>
          <w:lang w:val="pt-BR"/>
        </w:rPr>
        <w:t>.00</w:t>
      </w:r>
      <w:r w:rsidRPr="00010356">
        <w:rPr>
          <w:lang w:val="pt-BR"/>
        </w:rPr>
        <w:t>|SnL6P7YkWIS98by3uo8wvQfrqzmBbICOgMtW8PPiMuPU=</w:t>
      </w:r>
    </w:p>
    <w:p w14:paraId="09B16EE5" w14:textId="71B2AEFD" w:rsidR="53F4CFD2" w:rsidRPr="00010356" w:rsidRDefault="53F4CFD2" w:rsidP="53F4CFD2">
      <w:pPr>
        <w:jc w:val="both"/>
        <w:rPr>
          <w:lang w:val="pt-BR"/>
        </w:rPr>
      </w:pPr>
    </w:p>
    <w:p w14:paraId="1D3EA022" w14:textId="071F4325" w:rsidR="53F4CFD2" w:rsidRPr="00010356" w:rsidRDefault="53F4CFD2" w:rsidP="53F4CFD2">
      <w:pPr>
        <w:jc w:val="both"/>
        <w:rPr>
          <w:lang w:val="pt-BR"/>
        </w:rPr>
      </w:pPr>
    </w:p>
    <w:p w14:paraId="6D349B55" w14:textId="2E1315EE" w:rsidR="44B4EA0C" w:rsidRPr="00010356" w:rsidRDefault="44B4EA0C" w:rsidP="53F4CFD2">
      <w:pPr>
        <w:jc w:val="both"/>
        <w:rPr>
          <w:lang w:val="pt-BR"/>
        </w:rPr>
      </w:pPr>
      <w:r w:rsidRPr="00010356">
        <w:rPr>
          <w:lang w:val="pt-BR"/>
        </w:rPr>
        <w:t xml:space="preserve">Az előállított aláírás </w:t>
      </w:r>
      <w:r w:rsidR="2C2DBA62" w:rsidRPr="00010356">
        <w:rPr>
          <w:lang w:val="pt-BR"/>
        </w:rPr>
        <w:t>r</w:t>
      </w:r>
      <w:r w:rsidRPr="00010356">
        <w:rPr>
          <w:lang w:val="pt-BR"/>
        </w:rPr>
        <w:t xml:space="preserve"> és </w:t>
      </w:r>
      <w:r w:rsidR="580C802C" w:rsidRPr="00010356">
        <w:rPr>
          <w:lang w:val="pt-BR"/>
        </w:rPr>
        <w:t>s</w:t>
      </w:r>
      <w:r w:rsidRPr="00010356">
        <w:rPr>
          <w:lang w:val="pt-BR"/>
        </w:rPr>
        <w:t xml:space="preserve"> </w:t>
      </w:r>
      <w:r w:rsidR="639CFA0C" w:rsidRPr="00010356">
        <w:rPr>
          <w:lang w:val="pt-BR"/>
        </w:rPr>
        <w:t>értékei</w:t>
      </w:r>
      <w:r w:rsidRPr="00010356">
        <w:rPr>
          <w:lang w:val="pt-BR"/>
        </w:rPr>
        <w:t xml:space="preserve"> hexaban</w:t>
      </w:r>
      <w:r w:rsidR="2B3DFE0F" w:rsidRPr="00010356">
        <w:rPr>
          <w:lang w:val="pt-BR"/>
        </w:rPr>
        <w:t xml:space="preserve"> kiírva</w:t>
      </w:r>
      <w:r w:rsidRPr="00010356">
        <w:rPr>
          <w:lang w:val="pt-BR"/>
        </w:rPr>
        <w:t>:</w:t>
      </w:r>
    </w:p>
    <w:p w14:paraId="6D2AC04F" w14:textId="6369CD8B" w:rsidR="44B4EA0C" w:rsidRPr="00010356" w:rsidRDefault="42E4F3F0" w:rsidP="53F4CFD2">
      <w:pPr>
        <w:jc w:val="both"/>
        <w:rPr>
          <w:lang w:val="pt-BR"/>
        </w:rPr>
      </w:pPr>
      <w:r w:rsidRPr="00010356">
        <w:rPr>
          <w:lang w:val="pt-BR"/>
        </w:rPr>
        <w:t>r</w:t>
      </w:r>
      <w:r w:rsidR="7ACA2E44" w:rsidRPr="00010356">
        <w:rPr>
          <w:lang w:val="pt-BR"/>
        </w:rPr>
        <w:t>:</w:t>
      </w:r>
      <w:r w:rsidR="3FF00AD6" w:rsidRPr="00010356">
        <w:rPr>
          <w:lang w:val="pt-BR"/>
        </w:rPr>
        <w:t xml:space="preserve"> </w:t>
      </w:r>
      <w:r w:rsidR="7ACA2E44" w:rsidRPr="00010356">
        <w:rPr>
          <w:lang w:val="pt-BR"/>
        </w:rPr>
        <w:t xml:space="preserve"> </w:t>
      </w:r>
      <w:r w:rsidR="398B3B06" w:rsidRPr="00010356">
        <w:rPr>
          <w:lang w:val="pt-BR"/>
        </w:rPr>
        <w:t>a7a381af732fa6742beab0ea54c260b2d9c52fd4922b49436ab64b50f43a4f90</w:t>
      </w:r>
    </w:p>
    <w:p w14:paraId="13C03CB3" w14:textId="6CFF27B5" w:rsidR="44B4EA0C" w:rsidRPr="00010356" w:rsidRDefault="13760156" w:rsidP="31BA3FE3">
      <w:pPr>
        <w:jc w:val="both"/>
        <w:rPr>
          <w:lang w:val="pt-BR"/>
        </w:rPr>
      </w:pPr>
      <w:r w:rsidRPr="00010356">
        <w:rPr>
          <w:lang w:val="pt-BR"/>
        </w:rPr>
        <w:t>s</w:t>
      </w:r>
      <w:r w:rsidR="79D2659F" w:rsidRPr="00010356">
        <w:rPr>
          <w:lang w:val="pt-BR"/>
        </w:rPr>
        <w:t xml:space="preserve">: </w:t>
      </w:r>
      <w:r w:rsidR="3BDF8E08" w:rsidRPr="00010356">
        <w:rPr>
          <w:lang w:val="pt-BR"/>
        </w:rPr>
        <w:t>3073b487d521c75c4c9216660b48c558012c60f6d98a53fc63f001b0c87bc0b9</w:t>
      </w:r>
    </w:p>
    <w:p w14:paraId="74126630" w14:textId="2DE189CD" w:rsidR="53F4CFD2" w:rsidRPr="00010356" w:rsidRDefault="53F4CFD2" w:rsidP="53F4CFD2">
      <w:pPr>
        <w:jc w:val="both"/>
        <w:rPr>
          <w:lang w:val="pt-BR"/>
        </w:rPr>
      </w:pPr>
    </w:p>
    <w:p w14:paraId="1A368120" w14:textId="5D3A338B" w:rsidR="44B4EA0C" w:rsidRPr="00010356" w:rsidRDefault="44B4EA0C" w:rsidP="53F4CFD2">
      <w:pPr>
        <w:jc w:val="both"/>
        <w:rPr>
          <w:lang w:val="pt-BR"/>
        </w:rPr>
      </w:pPr>
      <w:r w:rsidRPr="00010356">
        <w:rPr>
          <w:lang w:val="pt-BR"/>
        </w:rPr>
        <w:t>Az ebből képzett kompa</w:t>
      </w:r>
      <w:r w:rsidR="7F6C3F65" w:rsidRPr="00010356">
        <w:rPr>
          <w:lang w:val="pt-BR"/>
        </w:rPr>
        <w:t>k</w:t>
      </w:r>
      <w:r w:rsidRPr="00010356">
        <w:rPr>
          <w:lang w:val="pt-BR"/>
        </w:rPr>
        <w:t>t aláírás:</w:t>
      </w:r>
    </w:p>
    <w:p w14:paraId="11A5DA02" w14:textId="13A33F45" w:rsidR="79D45F22" w:rsidRPr="00010356" w:rsidRDefault="34AB9DA1" w:rsidP="31BA3FE3">
      <w:pPr>
        <w:jc w:val="both"/>
        <w:rPr>
          <w:lang w:val="pt-BR"/>
        </w:rPr>
      </w:pPr>
      <w:r w:rsidRPr="00010356">
        <w:rPr>
          <w:lang w:val="pt-BR"/>
        </w:rPr>
        <w:t xml:space="preserve"> </w:t>
      </w:r>
      <w:r w:rsidR="12B5D3B8" w:rsidRPr="00010356">
        <w:rPr>
          <w:lang w:val="pt-BR"/>
        </w:rPr>
        <w:t>p6OBr3MvpnQr6rDqVMJgstnFL9SSK0lDarZLUPQ6T5Awc7SH1SHHXEySFmYLSMVYASxg9tmKU/xj8AGwyHvAuQ==</w:t>
      </w:r>
    </w:p>
    <w:p w14:paraId="070112D3" w14:textId="62BA43EB" w:rsidR="53F4CFD2" w:rsidRPr="00010356" w:rsidRDefault="53F4CFD2" w:rsidP="53F4CFD2">
      <w:pPr>
        <w:jc w:val="both"/>
        <w:rPr>
          <w:lang w:val="pt-BR"/>
        </w:rPr>
      </w:pPr>
    </w:p>
    <w:p w14:paraId="387804AE" w14:textId="76FB8D95" w:rsidR="00E152D5" w:rsidRPr="00010356" w:rsidRDefault="6DA44A8B" w:rsidP="00DA3390">
      <w:pPr>
        <w:jc w:val="both"/>
        <w:rPr>
          <w:rFonts w:asciiTheme="minorHAnsi" w:eastAsiaTheme="minorEastAsia" w:hAnsiTheme="minorHAnsi" w:cstheme="minorBidi"/>
          <w:lang w:val="pt-BR" w:eastAsia="en-US"/>
        </w:rPr>
      </w:pPr>
      <w:r w:rsidRPr="00010356">
        <w:rPr>
          <w:lang w:val="pt-BR"/>
        </w:rPr>
        <w:t>Végül a</w:t>
      </w:r>
      <w:r w:rsidR="00E152D5" w:rsidRPr="00010356">
        <w:rPr>
          <w:lang w:val="pt-BR"/>
        </w:rPr>
        <w:t xml:space="preserve"> QR kód alapjául szolgáló karaktersorozat a következő</w:t>
      </w:r>
      <w:r w:rsidR="69BB1560" w:rsidRPr="00010356">
        <w:rPr>
          <w:lang w:val="pt-BR"/>
        </w:rPr>
        <w:t xml:space="preserve"> lesz</w:t>
      </w:r>
      <w:r w:rsidR="00E152D5" w:rsidRPr="00010356">
        <w:rPr>
          <w:lang w:val="pt-BR"/>
        </w:rPr>
        <w:t xml:space="preserve">: </w:t>
      </w:r>
    </w:p>
    <w:p w14:paraId="6F5863D2" w14:textId="77777777" w:rsidR="00E152D5" w:rsidRPr="00010356" w:rsidRDefault="00E152D5" w:rsidP="00DA3390">
      <w:pPr>
        <w:jc w:val="both"/>
        <w:rPr>
          <w:lang w:val="pt-BR"/>
        </w:rPr>
      </w:pPr>
    </w:p>
    <w:p w14:paraId="2F8EB60E" w14:textId="5246A12A" w:rsidR="30954669" w:rsidRPr="00010356" w:rsidRDefault="510B0D03" w:rsidP="006434FB">
      <w:pPr>
        <w:spacing w:line="259" w:lineRule="auto"/>
        <w:jc w:val="both"/>
        <w:rPr>
          <w:rFonts w:ascii="Courier New" w:hAnsi="Courier New" w:cs="Courier New"/>
          <w:lang w:val="pt-BR"/>
        </w:rPr>
      </w:pPr>
      <w:r w:rsidRPr="00010356">
        <w:rPr>
          <w:rFonts w:ascii="Courier New" w:hAnsi="Courier New" w:cs="Courier New"/>
          <w:lang w:val="pt-BR"/>
        </w:rPr>
        <w:t xml:space="preserve"> </w:t>
      </w:r>
      <w:r w:rsidR="427EB5E7" w:rsidRPr="00010356">
        <w:rPr>
          <w:rFonts w:ascii="Courier New" w:hAnsi="Courier New" w:cs="Courier New"/>
          <w:lang w:val="pt-BR"/>
        </w:rPr>
        <w:t xml:space="preserve"> 2|BNY-B999123456/98765432/0099/00004|DZRqtcQ==|IZRqtdA==|T13470.00|SnL6P7YkWIS98by3uo8wvQfrqzmBbICOgMtW8PPiMuPU=|KAIjZUbDcu40upJ+Pl/TJZbDj9yKlTXClPuT/pvpAI6S+|Gp6OBr3MvpnQr6rDqVMJgstnFL9SSK0lDarZLUPQ6T5Awc7SH1SHHXEySFmYLSMVYASxg9tmKU/xj8AGwyHvAuQ==|CEMTysHwssISqNnBMQi7llaQ=</w:t>
      </w:r>
    </w:p>
    <w:p w14:paraId="1BBFA71D" w14:textId="77777777" w:rsidR="00E152D5" w:rsidRPr="00010356" w:rsidRDefault="00E152D5" w:rsidP="00DA3390">
      <w:pPr>
        <w:jc w:val="both"/>
        <w:rPr>
          <w:lang w:val="pt-BR"/>
        </w:rPr>
      </w:pPr>
    </w:p>
    <w:p w14:paraId="227AC03B" w14:textId="77777777" w:rsidR="00E152D5" w:rsidRPr="005977A9" w:rsidRDefault="00E152D5" w:rsidP="00DA3390">
      <w:pPr>
        <w:jc w:val="both"/>
        <w:rPr>
          <w:rFonts w:asciiTheme="minorHAnsi" w:eastAsiaTheme="minorHAnsi" w:hAnsiTheme="minorHAnsi" w:cstheme="minorHAnsi"/>
          <w:szCs w:val="22"/>
          <w:lang w:eastAsia="en-US"/>
        </w:rPr>
      </w:pPr>
      <w:r w:rsidRPr="005977A9">
        <w:t xml:space="preserve">A képzett QR-kód: </w:t>
      </w:r>
    </w:p>
    <w:p w14:paraId="5A2D4FDA" w14:textId="77777777" w:rsidR="00E152D5" w:rsidRPr="005977A9" w:rsidRDefault="00E152D5" w:rsidP="00DA3390">
      <w:pPr>
        <w:jc w:val="both"/>
      </w:pPr>
    </w:p>
    <w:p w14:paraId="78060D9C" w14:textId="7AA1A4A4" w:rsidR="00B34809" w:rsidRPr="005977A9" w:rsidRDefault="778E0908" w:rsidP="74530087">
      <w:pPr>
        <w:jc w:val="center"/>
      </w:pPr>
      <w:r>
        <w:rPr>
          <w:noProof/>
          <w:lang w:val="hu-HU" w:eastAsia="hu-HU"/>
        </w:rPr>
        <w:drawing>
          <wp:inline distT="0" distB="0" distL="0" distR="0" wp14:anchorId="5ECC963D" wp14:editId="7B4D3B18">
            <wp:extent cx="1485902" cy="1485902"/>
            <wp:effectExtent l="0" t="0" r="0" b="0"/>
            <wp:docPr id="749885096" name="Picture 74988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85902" cy="1485902"/>
                    </a:xfrm>
                    <a:prstGeom prst="rect">
                      <a:avLst/>
                    </a:prstGeom>
                  </pic:spPr>
                </pic:pic>
              </a:graphicData>
            </a:graphic>
          </wp:inline>
        </w:drawing>
      </w:r>
    </w:p>
    <w:p w14:paraId="175D55C9" w14:textId="4B3053CB" w:rsidR="00E152D5" w:rsidRPr="005977A9" w:rsidRDefault="00E152D5" w:rsidP="00DA3390">
      <w:pPr>
        <w:jc w:val="both"/>
      </w:pPr>
    </w:p>
    <w:p w14:paraId="1798304D" w14:textId="5FEAE82E" w:rsidR="00180C39" w:rsidRPr="007A4A62" w:rsidRDefault="00180C39" w:rsidP="00180C39">
      <w:pPr>
        <w:pStyle w:val="Cmsor3"/>
        <w:jc w:val="both"/>
      </w:pPr>
      <w:bookmarkStart w:id="283" w:name="_Toc195567001"/>
      <w:r w:rsidRPr="03BE81FC">
        <w:rPr>
          <w:lang w:val="en-US"/>
        </w:rPr>
        <w:t>Az e-pénztárgép aláírás-ellenőrző QR-kód képzése</w:t>
      </w:r>
      <w:bookmarkEnd w:id="283"/>
    </w:p>
    <w:p w14:paraId="4481C7C0" w14:textId="7B2F6F7C" w:rsidR="00180C39" w:rsidRPr="00010356" w:rsidRDefault="00180C39" w:rsidP="00180C39">
      <w:pPr>
        <w:jc w:val="both"/>
        <w:rPr>
          <w:rFonts w:asciiTheme="minorHAnsi" w:eastAsiaTheme="minorHAnsi" w:hAnsiTheme="minorHAnsi" w:cstheme="minorHAnsi"/>
          <w:szCs w:val="22"/>
          <w:lang w:val="hu-HU" w:eastAsia="en-US"/>
        </w:rPr>
      </w:pPr>
      <w:r w:rsidRPr="00010356">
        <w:rPr>
          <w:lang w:val="hu-HU"/>
        </w:rPr>
        <w:t xml:space="preserve">Az e-pénztárgépnek a jogszabály szerint </w:t>
      </w:r>
      <w:r w:rsidR="004463FB" w:rsidRPr="00010356">
        <w:rPr>
          <w:lang w:val="hu-HU"/>
        </w:rPr>
        <w:t xml:space="preserve">rendelkeznie kell olyan funkcióval, hogy egy meghatározott bemeneti adatot digitálisan aláíráva meg tud jeleníteni </w:t>
      </w:r>
      <w:r w:rsidR="00586443" w:rsidRPr="00010356">
        <w:rPr>
          <w:lang w:val="hu-HU"/>
        </w:rPr>
        <w:t xml:space="preserve">a </w:t>
      </w:r>
      <w:r w:rsidR="004463FB" w:rsidRPr="00010356">
        <w:rPr>
          <w:lang w:val="hu-HU"/>
        </w:rPr>
        <w:t>kijelzőn vagy nyomtatásban</w:t>
      </w:r>
      <w:r w:rsidRPr="00010356">
        <w:rPr>
          <w:lang w:val="hu-HU"/>
        </w:rPr>
        <w:t xml:space="preserve">. </w:t>
      </w:r>
    </w:p>
    <w:p w14:paraId="370BD2CA" w14:textId="77777777" w:rsidR="00180C39" w:rsidRPr="00010356" w:rsidRDefault="00180C39" w:rsidP="00180C39">
      <w:pPr>
        <w:ind w:left="360"/>
        <w:jc w:val="both"/>
        <w:rPr>
          <w:lang w:val="hu-HU"/>
        </w:rPr>
      </w:pPr>
    </w:p>
    <w:p w14:paraId="5BA26E04" w14:textId="61113621" w:rsidR="00180C39" w:rsidRPr="00010356" w:rsidRDefault="00180C39" w:rsidP="00180C39">
      <w:pPr>
        <w:jc w:val="both"/>
        <w:rPr>
          <w:rFonts w:asciiTheme="minorHAnsi" w:eastAsiaTheme="minorHAnsi" w:hAnsiTheme="minorHAnsi" w:cstheme="minorHAnsi"/>
          <w:szCs w:val="22"/>
          <w:lang w:val="hu-HU" w:eastAsia="en-US"/>
        </w:rPr>
      </w:pPr>
      <w:r w:rsidRPr="00010356">
        <w:rPr>
          <w:lang w:val="hu-HU"/>
        </w:rPr>
        <w:t>A</w:t>
      </w:r>
      <w:r w:rsidR="00C95004" w:rsidRPr="00010356">
        <w:rPr>
          <w:lang w:val="hu-HU"/>
        </w:rPr>
        <w:t>z aláírás-ellenőrző</w:t>
      </w:r>
      <w:r w:rsidRPr="00010356">
        <w:rPr>
          <w:lang w:val="hu-HU"/>
        </w:rPr>
        <w:t xml:space="preserve"> QR-kódnak az alábbi adatokat kell tartalmaznia:  </w:t>
      </w:r>
    </w:p>
    <w:p w14:paraId="0163791B" w14:textId="36A8C997" w:rsidR="00180C39" w:rsidRPr="005977A9" w:rsidRDefault="00180C39" w:rsidP="006434FB">
      <w:pPr>
        <w:pStyle w:val="Szmozottlista"/>
        <w:numPr>
          <w:ilvl w:val="0"/>
          <w:numId w:val="216"/>
        </w:numPr>
      </w:pPr>
      <w:r w:rsidRPr="005B4138">
        <w:t>az AP számot,</w:t>
      </w:r>
    </w:p>
    <w:p w14:paraId="5B84DAF9" w14:textId="41A8474D" w:rsidR="00AB35A2" w:rsidRPr="005977A9" w:rsidRDefault="00AB35A2" w:rsidP="006434FB">
      <w:pPr>
        <w:pStyle w:val="Szmozottlista"/>
      </w:pPr>
      <w:r w:rsidRPr="005B4138">
        <w:t>az adó</w:t>
      </w:r>
      <w:r w:rsidR="00B47576">
        <w:t xml:space="preserve">szám </w:t>
      </w:r>
      <w:r w:rsidR="00B47576" w:rsidRPr="005B4138">
        <w:t>törzsszám</w:t>
      </w:r>
      <w:r w:rsidR="00B47576">
        <w:t>á</w:t>
      </w:r>
      <w:r w:rsidR="00B47576" w:rsidRPr="005B4138">
        <w:t>t</w:t>
      </w:r>
      <w:r w:rsidRPr="005B4138">
        <w:t>, kétvállalkozós e-pénztárgép esetén mindk</w:t>
      </w:r>
      <w:r w:rsidR="0060488C">
        <w:t>ét üzemeltető adószámának törzsszámát</w:t>
      </w:r>
      <w:r w:rsidRPr="005B4138">
        <w:t>,</w:t>
      </w:r>
    </w:p>
    <w:p w14:paraId="5050A231" w14:textId="6FC43986" w:rsidR="00AB35A2" w:rsidRPr="00010356" w:rsidRDefault="00AB35A2" w:rsidP="006434FB">
      <w:pPr>
        <w:pStyle w:val="Szmozottlista"/>
        <w:rPr>
          <w:lang w:val="pt-BR"/>
        </w:rPr>
      </w:pPr>
      <w:r w:rsidRPr="00010356">
        <w:rPr>
          <w:lang w:val="pt-BR"/>
        </w:rPr>
        <w:t xml:space="preserve">Az </w:t>
      </w:r>
      <w:r w:rsidR="00AD39F5" w:rsidRPr="00010356">
        <w:rPr>
          <w:lang w:val="pt-BR"/>
        </w:rPr>
        <w:t>AE</w:t>
      </w:r>
      <w:r w:rsidRPr="00010356">
        <w:rPr>
          <w:lang w:val="pt-BR"/>
        </w:rPr>
        <w:t xml:space="preserve"> SIM-jének IMSI számát</w:t>
      </w:r>
    </w:p>
    <w:p w14:paraId="6549BED5" w14:textId="55DFC0BD" w:rsidR="00AB35A2" w:rsidRPr="00010356" w:rsidRDefault="00AB35A2" w:rsidP="006434FB">
      <w:pPr>
        <w:pStyle w:val="Szmozottlista"/>
        <w:rPr>
          <w:lang w:val="pt-BR"/>
        </w:rPr>
      </w:pPr>
      <w:r w:rsidRPr="00010356">
        <w:rPr>
          <w:lang w:val="pt-BR"/>
        </w:rPr>
        <w:t xml:space="preserve">Az </w:t>
      </w:r>
      <w:r w:rsidR="00AD39F5" w:rsidRPr="00010356">
        <w:rPr>
          <w:lang w:val="pt-BR"/>
        </w:rPr>
        <w:t>AE</w:t>
      </w:r>
      <w:r w:rsidRPr="00010356">
        <w:rPr>
          <w:lang w:val="pt-BR"/>
        </w:rPr>
        <w:t xml:space="preserve"> modem-ének IMEI számát.</w:t>
      </w:r>
    </w:p>
    <w:p w14:paraId="4E0A88B4" w14:textId="7B58DDD8" w:rsidR="0009780D" w:rsidRPr="00010356" w:rsidRDefault="0009780D" w:rsidP="00180C39">
      <w:pPr>
        <w:jc w:val="both"/>
        <w:rPr>
          <w:lang w:val="pt-BR"/>
        </w:rPr>
      </w:pPr>
      <w:r w:rsidRPr="00010356">
        <w:rPr>
          <w:lang w:val="pt-BR"/>
        </w:rPr>
        <w:t xml:space="preserve">Felhőalapú e-pénztárgép esetén a FAM egy </w:t>
      </w:r>
      <w:r w:rsidR="00AE5574" w:rsidRPr="00010356">
        <w:rPr>
          <w:lang w:val="pt-BR"/>
        </w:rPr>
        <w:t xml:space="preserve">belső </w:t>
      </w:r>
      <w:r w:rsidRPr="00010356">
        <w:rPr>
          <w:lang w:val="pt-BR"/>
        </w:rPr>
        <w:t>technikai IMSI és IMEI számot rak a</w:t>
      </w:r>
      <w:r w:rsidR="00AE5574" w:rsidRPr="00010356">
        <w:rPr>
          <w:lang w:val="pt-BR"/>
        </w:rPr>
        <w:t>z adatsorba.</w:t>
      </w:r>
    </w:p>
    <w:p w14:paraId="698F285F" w14:textId="77777777" w:rsidR="0009780D" w:rsidRPr="00010356" w:rsidRDefault="0009780D" w:rsidP="00180C39">
      <w:pPr>
        <w:jc w:val="both"/>
        <w:rPr>
          <w:lang w:val="pt-BR"/>
        </w:rPr>
      </w:pPr>
    </w:p>
    <w:p w14:paraId="6F1C04B1" w14:textId="52A39B71" w:rsidR="00180C39" w:rsidRPr="00010356" w:rsidRDefault="00180C39" w:rsidP="00180C39">
      <w:pPr>
        <w:jc w:val="both"/>
        <w:rPr>
          <w:lang w:val="pt-BR"/>
        </w:rPr>
      </w:pPr>
      <w:r w:rsidRPr="00010356">
        <w:rPr>
          <w:lang w:val="pt-BR"/>
        </w:rPr>
        <w:t>Az adatokat az alábbi kompakt formátumban kell létrehozni és a QR-kódba befordítani:</w:t>
      </w:r>
    </w:p>
    <w:p w14:paraId="20ECFFAD" w14:textId="77777777" w:rsidR="00180C39" w:rsidRPr="00010356" w:rsidRDefault="00180C39" w:rsidP="006434FB">
      <w:pPr>
        <w:pStyle w:val="Felsorols"/>
        <w:rPr>
          <w:lang w:val="pt-BR"/>
        </w:rPr>
      </w:pPr>
      <w:r w:rsidRPr="00010356">
        <w:rPr>
          <w:lang w:val="pt-BR"/>
        </w:rPr>
        <w:t>UTF-8 kódolású karaktersorozat sortörés nélkül.</w:t>
      </w:r>
    </w:p>
    <w:p w14:paraId="3F194F9D" w14:textId="03F204A1" w:rsidR="00180C39" w:rsidRPr="00010356" w:rsidRDefault="00180C39" w:rsidP="006434FB">
      <w:pPr>
        <w:pStyle w:val="Felsorols"/>
        <w:rPr>
          <w:lang w:val="pt-BR"/>
        </w:rPr>
      </w:pPr>
      <w:r w:rsidRPr="00010356">
        <w:rPr>
          <w:lang w:val="pt-BR"/>
        </w:rPr>
        <w:t>Az első karakter egy „</w:t>
      </w:r>
      <w:r w:rsidR="00AE4751" w:rsidRPr="00010356">
        <w:rPr>
          <w:lang w:val="pt-BR"/>
        </w:rPr>
        <w:t>3</w:t>
      </w:r>
      <w:r w:rsidRPr="00010356">
        <w:rPr>
          <w:lang w:val="pt-BR"/>
        </w:rPr>
        <w:t>”-</w:t>
      </w:r>
      <w:r w:rsidR="00AE4751" w:rsidRPr="00010356">
        <w:rPr>
          <w:lang w:val="pt-BR"/>
        </w:rPr>
        <w:t>a</w:t>
      </w:r>
      <w:r w:rsidRPr="00010356">
        <w:rPr>
          <w:lang w:val="pt-BR"/>
        </w:rPr>
        <w:t xml:space="preserve">s számjegy, ami azt mutatja, hogy ez egy e-pénztárgép </w:t>
      </w:r>
      <w:r w:rsidR="00AE4751" w:rsidRPr="00010356">
        <w:rPr>
          <w:lang w:val="pt-BR"/>
        </w:rPr>
        <w:t>aláírás-ellenőrző</w:t>
      </w:r>
      <w:r w:rsidRPr="00010356">
        <w:rPr>
          <w:lang w:val="pt-BR"/>
        </w:rPr>
        <w:t xml:space="preserve"> </w:t>
      </w:r>
      <w:r w:rsidR="00D31E72" w:rsidRPr="00010356">
        <w:rPr>
          <w:lang w:val="pt-BR"/>
        </w:rPr>
        <w:t>QR-</w:t>
      </w:r>
      <w:r w:rsidRPr="00010356">
        <w:rPr>
          <w:lang w:val="pt-BR"/>
        </w:rPr>
        <w:t>kód.</w:t>
      </w:r>
    </w:p>
    <w:p w14:paraId="4910039D" w14:textId="77777777" w:rsidR="00180C39" w:rsidRPr="00010356" w:rsidRDefault="00180C39" w:rsidP="006434FB">
      <w:pPr>
        <w:pStyle w:val="Felsorols"/>
        <w:rPr>
          <w:lang w:val="pt-BR"/>
        </w:rPr>
      </w:pPr>
      <w:r w:rsidRPr="00010356">
        <w:rPr>
          <w:lang w:val="pt-BR"/>
        </w:rPr>
        <w:t>Az adatmezőket „|” karakterrel kell elhatárolni.</w:t>
      </w:r>
    </w:p>
    <w:p w14:paraId="0667861D" w14:textId="77777777" w:rsidR="00180C39" w:rsidRPr="006434FB" w:rsidRDefault="00180C39" w:rsidP="006434FB">
      <w:pPr>
        <w:pStyle w:val="Felsorols"/>
      </w:pPr>
      <w:r w:rsidRPr="006434FB">
        <w:t>Az adaton belül szereplő „|” karaktert a „\” (backslash, fordított per) karakterrel kell escape-elni („\|”). Az escape karaktert saját magával kell escape-elni (pl. „\\”)</w:t>
      </w:r>
    </w:p>
    <w:p w14:paraId="4C90C579" w14:textId="77777777" w:rsidR="00180C39" w:rsidRPr="006434FB" w:rsidRDefault="00180C39" w:rsidP="006434FB">
      <w:pPr>
        <w:pStyle w:val="Felsorols"/>
      </w:pPr>
      <w:r w:rsidRPr="006434FB">
        <w:t>Ha az adatban sortörés található, a sortörést „\n” karaktersorozattal kell helyettesíteni.</w:t>
      </w:r>
    </w:p>
    <w:p w14:paraId="68F4A2F9" w14:textId="77777777" w:rsidR="00180C39" w:rsidRPr="006434FB" w:rsidRDefault="00180C39" w:rsidP="006434FB">
      <w:pPr>
        <w:pStyle w:val="Felsorols"/>
      </w:pPr>
      <w:r w:rsidRPr="006434FB">
        <w:t>Az adatmezők első karaktere az adott mező azonosítója.</w:t>
      </w:r>
    </w:p>
    <w:p w14:paraId="0C1D1981" w14:textId="76A85287" w:rsidR="00180C39" w:rsidRPr="006434FB" w:rsidRDefault="00180C39" w:rsidP="006434FB">
      <w:pPr>
        <w:pStyle w:val="Felsorols"/>
      </w:pPr>
      <w:r w:rsidRPr="006434FB">
        <w:t>Az UTF-8 kódolást a QR</w:t>
      </w:r>
      <w:r w:rsidR="00D31E72">
        <w:t>-</w:t>
      </w:r>
      <w:r w:rsidRPr="006434FB">
        <w:t>kód fejlécében is meg kell adni.</w:t>
      </w:r>
    </w:p>
    <w:p w14:paraId="536824AE" w14:textId="77777777" w:rsidR="00180C39" w:rsidRPr="005977A9" w:rsidRDefault="00180C39" w:rsidP="00180C39">
      <w:pPr>
        <w:jc w:val="both"/>
      </w:pPr>
    </w:p>
    <w:p w14:paraId="5D54179A" w14:textId="77777777" w:rsidR="00180C39" w:rsidRPr="005977A9" w:rsidRDefault="00180C39" w:rsidP="00180C39">
      <w:pPr>
        <w:jc w:val="both"/>
      </w:pPr>
      <w:r w:rsidRPr="005977A9">
        <w:t>Minden adatot karaktersorozatként (string) kell szerepeltetni akkor is, ha az számként is értelmezhető volna.</w:t>
      </w:r>
    </w:p>
    <w:p w14:paraId="7E1A5A77" w14:textId="77777777" w:rsidR="00180C39" w:rsidRPr="005977A9" w:rsidRDefault="00180C39" w:rsidP="00180C39">
      <w:pPr>
        <w:jc w:val="both"/>
      </w:pPr>
    </w:p>
    <w:p w14:paraId="540D7A2B" w14:textId="77777777" w:rsidR="00180C39" w:rsidRPr="005977A9" w:rsidRDefault="00180C39" w:rsidP="00180C39">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180C39" w:rsidRPr="005977A9" w14:paraId="2FA1416A" w14:textId="77777777">
        <w:trPr>
          <w:trHeight w:val="286"/>
        </w:trPr>
        <w:tc>
          <w:tcPr>
            <w:tcW w:w="1096" w:type="dxa"/>
          </w:tcPr>
          <w:p w14:paraId="2414B60A" w14:textId="77777777" w:rsidR="00180C39" w:rsidRPr="005977A9" w:rsidRDefault="00180C39">
            <w:pPr>
              <w:jc w:val="both"/>
              <w:rPr>
                <w:b/>
              </w:rPr>
            </w:pPr>
            <w:r w:rsidRPr="005977A9">
              <w:rPr>
                <w:b/>
              </w:rPr>
              <w:t>Sorszám</w:t>
            </w:r>
          </w:p>
        </w:tc>
        <w:tc>
          <w:tcPr>
            <w:tcW w:w="816" w:type="dxa"/>
          </w:tcPr>
          <w:p w14:paraId="49985F1F" w14:textId="77777777" w:rsidR="00180C39" w:rsidRPr="005977A9" w:rsidRDefault="00180C39">
            <w:pPr>
              <w:jc w:val="both"/>
              <w:rPr>
                <w:rFonts w:asciiTheme="minorHAnsi" w:eastAsiaTheme="minorHAnsi" w:hAnsiTheme="minorHAnsi" w:cstheme="minorHAnsi"/>
                <w:b/>
                <w:szCs w:val="22"/>
                <w:lang w:eastAsia="en-US"/>
              </w:rPr>
            </w:pPr>
            <w:r w:rsidRPr="005977A9">
              <w:rPr>
                <w:b/>
              </w:rPr>
              <w:t>Jelölő</w:t>
            </w:r>
          </w:p>
        </w:tc>
        <w:tc>
          <w:tcPr>
            <w:tcW w:w="7155" w:type="dxa"/>
          </w:tcPr>
          <w:p w14:paraId="7585F8A8" w14:textId="77777777" w:rsidR="00180C39" w:rsidRPr="005977A9" w:rsidRDefault="00180C39">
            <w:pPr>
              <w:jc w:val="both"/>
              <w:rPr>
                <w:rFonts w:asciiTheme="minorHAnsi" w:eastAsiaTheme="minorHAnsi" w:hAnsiTheme="minorHAnsi" w:cstheme="minorHAnsi"/>
                <w:b/>
                <w:szCs w:val="22"/>
                <w:lang w:eastAsia="en-US"/>
              </w:rPr>
            </w:pPr>
            <w:r w:rsidRPr="005977A9">
              <w:rPr>
                <w:b/>
              </w:rPr>
              <w:t>Adat leírása</w:t>
            </w:r>
          </w:p>
        </w:tc>
      </w:tr>
      <w:tr w:rsidR="00180C39" w:rsidRPr="00C75863" w14:paraId="520F56EE" w14:textId="77777777">
        <w:trPr>
          <w:trHeight w:val="470"/>
        </w:trPr>
        <w:tc>
          <w:tcPr>
            <w:tcW w:w="1096" w:type="dxa"/>
          </w:tcPr>
          <w:p w14:paraId="42E9C953" w14:textId="4C153384" w:rsidR="00180C39" w:rsidRPr="005977A9" w:rsidRDefault="00A25479">
            <w:pPr>
              <w:jc w:val="both"/>
            </w:pPr>
            <w:r w:rsidRPr="005977A9">
              <w:t>1</w:t>
            </w:r>
            <w:r w:rsidR="00180C39" w:rsidRPr="005977A9">
              <w:t>.</w:t>
            </w:r>
          </w:p>
        </w:tc>
        <w:tc>
          <w:tcPr>
            <w:tcW w:w="816" w:type="dxa"/>
          </w:tcPr>
          <w:p w14:paraId="1DDD434E" w14:textId="77777777" w:rsidR="00180C39" w:rsidRPr="005977A9" w:rsidRDefault="00180C39">
            <w:pPr>
              <w:jc w:val="both"/>
            </w:pPr>
            <w:r w:rsidRPr="005977A9">
              <w:t>D</w:t>
            </w:r>
          </w:p>
        </w:tc>
        <w:tc>
          <w:tcPr>
            <w:tcW w:w="7155" w:type="dxa"/>
          </w:tcPr>
          <w:p w14:paraId="4C6BCC1F" w14:textId="3272EE2B" w:rsidR="00180C39" w:rsidRPr="005977A9" w:rsidRDefault="00180C39">
            <w:pPr>
              <w:jc w:val="both"/>
            </w:pPr>
            <w:r w:rsidRPr="005977A9">
              <w:t xml:space="preserve">A </w:t>
            </w:r>
            <w:r w:rsidR="00C41AD9" w:rsidRPr="005977A9">
              <w:t>QR</w:t>
            </w:r>
            <w:r w:rsidR="00D31E72">
              <w:t>-</w:t>
            </w:r>
            <w:r w:rsidR="00C41AD9" w:rsidRPr="005977A9">
              <w:t>kód generálásának</w:t>
            </w:r>
            <w:r w:rsidRPr="005977A9">
              <w:t xml:space="preserve"> dátuma és ideje koordinált világidő (UTC) szerint, unix time formátumban, base64 ábrázolással 8-16 karakterben.</w:t>
            </w:r>
          </w:p>
          <w:p w14:paraId="5E82915C" w14:textId="77777777" w:rsidR="00180C39" w:rsidRPr="005977A9" w:rsidRDefault="00180C39">
            <w:pPr>
              <w:jc w:val="both"/>
              <w:rPr>
                <w:rFonts w:eastAsiaTheme="minorHAnsi"/>
                <w:lang w:val="fr-FR"/>
              </w:rPr>
            </w:pPr>
            <w:r w:rsidRPr="005977A9">
              <w:rPr>
                <w:lang w:val="fr-FR"/>
              </w:rPr>
              <w:t xml:space="preserve">Pl. 2024 május 7. 13:32:29 </w:t>
            </w:r>
            <w:r w:rsidRPr="005977A9">
              <w:rPr>
                <w:rFonts w:ascii="Wingdings" w:eastAsia="Wingdings" w:hAnsi="Wingdings" w:cs="Wingdings"/>
                <w:lang w:val="fr-FR"/>
              </w:rPr>
              <w:t></w:t>
            </w:r>
            <w:r w:rsidRPr="005977A9">
              <w:rPr>
                <w:lang w:val="fr-FR"/>
              </w:rPr>
              <w:t xml:space="preserve"> 1715088749 (decimális) </w:t>
            </w:r>
            <w:r w:rsidRPr="005977A9">
              <w:rPr>
                <w:rFonts w:ascii="Wingdings" w:eastAsia="Wingdings" w:hAnsi="Wingdings" w:cs="Wingdings"/>
                <w:lang w:val="fr-FR"/>
              </w:rPr>
              <w:t></w:t>
            </w:r>
            <w:r w:rsidRPr="005977A9">
              <w:rPr>
                <w:lang w:val="fr-FR"/>
              </w:rPr>
              <w:t xml:space="preserve"> [0x66, 0x3A, 0x2D, 0x6D] (hexadecimális) </w:t>
            </w:r>
            <w:r w:rsidRPr="005977A9">
              <w:rPr>
                <w:rFonts w:ascii="Wingdings" w:eastAsia="Wingdings" w:hAnsi="Wingdings" w:cs="Wingdings"/>
                <w:lang w:val="fr-FR"/>
              </w:rPr>
              <w:t></w:t>
            </w:r>
            <w:r w:rsidRPr="005977A9">
              <w:rPr>
                <w:lang w:val="fr-FR"/>
              </w:rPr>
              <w:t xml:space="preserve"> ZjotbQ== (base64)</w:t>
            </w:r>
          </w:p>
        </w:tc>
      </w:tr>
      <w:tr w:rsidR="00180C39" w:rsidRPr="00FB36BC" w14:paraId="07EAAA3E" w14:textId="77777777">
        <w:trPr>
          <w:trHeight w:val="470"/>
        </w:trPr>
        <w:tc>
          <w:tcPr>
            <w:tcW w:w="1096" w:type="dxa"/>
          </w:tcPr>
          <w:p w14:paraId="3186C081" w14:textId="3BC15184" w:rsidR="00180C39" w:rsidRPr="005977A9" w:rsidRDefault="00723C64">
            <w:pPr>
              <w:jc w:val="both"/>
            </w:pPr>
            <w:r w:rsidRPr="005977A9">
              <w:t>2</w:t>
            </w:r>
            <w:r w:rsidR="00180C39" w:rsidRPr="005977A9">
              <w:t>.</w:t>
            </w:r>
          </w:p>
        </w:tc>
        <w:tc>
          <w:tcPr>
            <w:tcW w:w="816" w:type="dxa"/>
          </w:tcPr>
          <w:p w14:paraId="1993D8C0" w14:textId="4CE5A04E" w:rsidR="00180C39" w:rsidRPr="005977A9" w:rsidRDefault="0014455A">
            <w:pPr>
              <w:jc w:val="both"/>
            </w:pPr>
            <w:r w:rsidRPr="005977A9">
              <w:t>A</w:t>
            </w:r>
          </w:p>
        </w:tc>
        <w:tc>
          <w:tcPr>
            <w:tcW w:w="7155" w:type="dxa"/>
          </w:tcPr>
          <w:p w14:paraId="57EF06F4" w14:textId="49DC4095" w:rsidR="00180C39" w:rsidRPr="00010356" w:rsidRDefault="00F94577">
            <w:pPr>
              <w:jc w:val="both"/>
              <w:rPr>
                <w:lang w:val="pt-BR"/>
              </w:rPr>
            </w:pPr>
            <w:r w:rsidRPr="00010356">
              <w:rPr>
                <w:lang w:val="pt-BR"/>
              </w:rPr>
              <w:t>Ez e-pénztárgép AP száma</w:t>
            </w:r>
          </w:p>
        </w:tc>
      </w:tr>
      <w:tr w:rsidR="00180C39" w:rsidRPr="00F4468B" w14:paraId="71FBAA91" w14:textId="77777777">
        <w:trPr>
          <w:trHeight w:val="470"/>
        </w:trPr>
        <w:tc>
          <w:tcPr>
            <w:tcW w:w="1096" w:type="dxa"/>
          </w:tcPr>
          <w:p w14:paraId="5091B9B4" w14:textId="7286C97F" w:rsidR="00180C39" w:rsidRPr="005977A9" w:rsidRDefault="00723C64">
            <w:pPr>
              <w:jc w:val="both"/>
            </w:pPr>
            <w:r w:rsidRPr="005977A9">
              <w:t>3</w:t>
            </w:r>
            <w:r w:rsidR="00180C39" w:rsidRPr="005977A9">
              <w:t>.</w:t>
            </w:r>
          </w:p>
        </w:tc>
        <w:tc>
          <w:tcPr>
            <w:tcW w:w="816" w:type="dxa"/>
          </w:tcPr>
          <w:p w14:paraId="018E1C8A" w14:textId="5A79E98A" w:rsidR="00180C39" w:rsidRPr="005977A9" w:rsidRDefault="00F94577">
            <w:pPr>
              <w:jc w:val="both"/>
            </w:pPr>
            <w:r w:rsidRPr="005977A9">
              <w:t>N</w:t>
            </w:r>
          </w:p>
        </w:tc>
        <w:tc>
          <w:tcPr>
            <w:tcW w:w="7155" w:type="dxa"/>
          </w:tcPr>
          <w:p w14:paraId="43E98E0F" w14:textId="7E27BB76" w:rsidR="00180C39" w:rsidRPr="005977A9" w:rsidRDefault="00F94577">
            <w:pPr>
              <w:jc w:val="both"/>
              <w:rPr>
                <w:rFonts w:asciiTheme="minorHAnsi" w:eastAsiaTheme="minorHAnsi" w:hAnsiTheme="minorHAnsi" w:cstheme="minorHAnsi"/>
                <w:szCs w:val="22"/>
                <w:lang w:eastAsia="en-US"/>
              </w:rPr>
            </w:pPr>
            <w:r w:rsidRPr="005977A9">
              <w:t xml:space="preserve">Az e-pénztárgép </w:t>
            </w:r>
            <w:r w:rsidR="00574960" w:rsidRPr="005977A9">
              <w:t>üzemel</w:t>
            </w:r>
            <w:r w:rsidR="006123C9" w:rsidRPr="005977A9">
              <w:t>tető adó</w:t>
            </w:r>
            <w:r w:rsidR="00D76111">
              <w:t xml:space="preserve">számának </w:t>
            </w:r>
            <w:r w:rsidR="006123C9" w:rsidRPr="005977A9">
              <w:t>törzsszáma</w:t>
            </w:r>
            <w:r w:rsidR="00A84C04">
              <w:t xml:space="preserve"> (az adószám első 8 számjegye)</w:t>
            </w:r>
            <w:r w:rsidR="002F3E38" w:rsidRPr="005977A9">
              <w:t xml:space="preserve">. Kétvállalkozós </w:t>
            </w:r>
            <w:r w:rsidR="007E12C1" w:rsidRPr="005977A9">
              <w:t xml:space="preserve">e-pénztárgép esetén </w:t>
            </w:r>
            <w:r w:rsidR="00332579" w:rsidRPr="005977A9">
              <w:t xml:space="preserve">mindkét </w:t>
            </w:r>
            <w:r w:rsidR="007A072A">
              <w:t xml:space="preserve">üzemeltető </w:t>
            </w:r>
            <w:r w:rsidR="00332579" w:rsidRPr="005977A9">
              <w:t>adószám</w:t>
            </w:r>
            <w:r w:rsidR="002D6567">
              <w:t>ának törzsszámát</w:t>
            </w:r>
            <w:r w:rsidR="00332579" w:rsidRPr="005977A9">
              <w:t xml:space="preserve"> fel kell tüntetni a mező ismétlésével.</w:t>
            </w:r>
          </w:p>
        </w:tc>
      </w:tr>
      <w:tr w:rsidR="00180C39" w:rsidRPr="00FB36BC" w14:paraId="479C1EE3" w14:textId="77777777">
        <w:trPr>
          <w:trHeight w:val="470"/>
        </w:trPr>
        <w:tc>
          <w:tcPr>
            <w:tcW w:w="1096" w:type="dxa"/>
          </w:tcPr>
          <w:p w14:paraId="5ECB6F2A" w14:textId="2BC75731" w:rsidR="00180C39" w:rsidRPr="005977A9" w:rsidRDefault="00723C64">
            <w:pPr>
              <w:jc w:val="both"/>
            </w:pPr>
            <w:r w:rsidRPr="005977A9">
              <w:t>4</w:t>
            </w:r>
            <w:r w:rsidR="00180C39" w:rsidRPr="005977A9">
              <w:t>.</w:t>
            </w:r>
          </w:p>
        </w:tc>
        <w:tc>
          <w:tcPr>
            <w:tcW w:w="816" w:type="dxa"/>
          </w:tcPr>
          <w:p w14:paraId="3D748D14" w14:textId="3DBBAAA7" w:rsidR="00180C39" w:rsidRPr="005977A9" w:rsidRDefault="00723C64">
            <w:pPr>
              <w:jc w:val="both"/>
            </w:pPr>
            <w:r w:rsidRPr="005977A9">
              <w:t>E</w:t>
            </w:r>
          </w:p>
        </w:tc>
        <w:tc>
          <w:tcPr>
            <w:tcW w:w="7155" w:type="dxa"/>
          </w:tcPr>
          <w:p w14:paraId="3B55048B" w14:textId="4ED1E133" w:rsidR="00180C39" w:rsidRPr="00010356" w:rsidRDefault="00180C39">
            <w:pPr>
              <w:jc w:val="both"/>
              <w:rPr>
                <w:rFonts w:asciiTheme="minorHAnsi" w:eastAsiaTheme="minorEastAsia" w:hAnsiTheme="minorHAnsi" w:cstheme="minorBidi"/>
                <w:lang w:val="pt-BR" w:eastAsia="en-US"/>
              </w:rPr>
            </w:pPr>
            <w:r w:rsidRPr="00010356">
              <w:rPr>
                <w:lang w:val="pt-BR"/>
              </w:rPr>
              <w:t>A</w:t>
            </w:r>
            <w:r w:rsidR="00723C64" w:rsidRPr="00010356">
              <w:rPr>
                <w:lang w:val="pt-BR"/>
              </w:rPr>
              <w:t>z Adóügyi Egység modem-ének IMEI száma</w:t>
            </w:r>
          </w:p>
        </w:tc>
      </w:tr>
      <w:tr w:rsidR="00723C64" w:rsidRPr="00F4468B" w14:paraId="172CD447" w14:textId="77777777">
        <w:trPr>
          <w:trHeight w:val="470"/>
        </w:trPr>
        <w:tc>
          <w:tcPr>
            <w:tcW w:w="1096" w:type="dxa"/>
          </w:tcPr>
          <w:p w14:paraId="60CFCF27" w14:textId="00188DFE" w:rsidR="00723C64" w:rsidRPr="005977A9" w:rsidRDefault="00723C64">
            <w:pPr>
              <w:jc w:val="both"/>
            </w:pPr>
            <w:r w:rsidRPr="005977A9">
              <w:t>5.</w:t>
            </w:r>
          </w:p>
        </w:tc>
        <w:tc>
          <w:tcPr>
            <w:tcW w:w="816" w:type="dxa"/>
          </w:tcPr>
          <w:p w14:paraId="1F4AE72F" w14:textId="06D136C5" w:rsidR="00723C64" w:rsidRPr="005977A9" w:rsidRDefault="00723C64">
            <w:pPr>
              <w:jc w:val="both"/>
            </w:pPr>
            <w:r w:rsidRPr="005977A9">
              <w:t>S</w:t>
            </w:r>
          </w:p>
        </w:tc>
        <w:tc>
          <w:tcPr>
            <w:tcW w:w="7155" w:type="dxa"/>
          </w:tcPr>
          <w:p w14:paraId="1793ABA7" w14:textId="686DBFB6" w:rsidR="00723C64" w:rsidRPr="005977A9" w:rsidRDefault="00723C64">
            <w:pPr>
              <w:jc w:val="both"/>
            </w:pPr>
            <w:r w:rsidRPr="005977A9">
              <w:t>Az Adóügyi Egység SIM-jének IMSI száma</w:t>
            </w:r>
          </w:p>
        </w:tc>
      </w:tr>
      <w:tr w:rsidR="00180C39" w:rsidRPr="005977A9" w14:paraId="3D763DEF" w14:textId="77777777">
        <w:trPr>
          <w:trHeight w:val="470"/>
        </w:trPr>
        <w:tc>
          <w:tcPr>
            <w:tcW w:w="1096" w:type="dxa"/>
          </w:tcPr>
          <w:p w14:paraId="4B59D4DD" w14:textId="77777777" w:rsidR="00180C39" w:rsidRPr="005977A9" w:rsidRDefault="00180C39">
            <w:pPr>
              <w:jc w:val="both"/>
            </w:pPr>
            <w:r w:rsidRPr="005977A9">
              <w:t>6.</w:t>
            </w:r>
          </w:p>
        </w:tc>
        <w:tc>
          <w:tcPr>
            <w:tcW w:w="816" w:type="dxa"/>
          </w:tcPr>
          <w:p w14:paraId="5047F96D" w14:textId="77777777" w:rsidR="00180C39" w:rsidRPr="005977A9" w:rsidRDefault="00180C39">
            <w:pPr>
              <w:jc w:val="both"/>
            </w:pPr>
            <w:r w:rsidRPr="005977A9">
              <w:t>G</w:t>
            </w:r>
          </w:p>
        </w:tc>
        <w:tc>
          <w:tcPr>
            <w:tcW w:w="7155" w:type="dxa"/>
          </w:tcPr>
          <w:p w14:paraId="7438ADF3" w14:textId="554FA7E2" w:rsidR="00180C39" w:rsidRPr="005977A9" w:rsidRDefault="00180C39">
            <w:pPr>
              <w:jc w:val="both"/>
            </w:pPr>
            <w:r w:rsidRPr="005977A9">
              <w:t>A QR</w:t>
            </w:r>
            <w:r w:rsidR="00D31E72">
              <w:t>-</w:t>
            </w:r>
            <w:r w:rsidRPr="005977A9">
              <w:t>kód aláírása</w:t>
            </w:r>
          </w:p>
        </w:tc>
      </w:tr>
      <w:tr w:rsidR="00180C39" w:rsidRPr="00F4468B" w14:paraId="30B5F204" w14:textId="77777777">
        <w:trPr>
          <w:trHeight w:val="470"/>
        </w:trPr>
        <w:tc>
          <w:tcPr>
            <w:tcW w:w="1096" w:type="dxa"/>
          </w:tcPr>
          <w:p w14:paraId="7C32E0FF" w14:textId="77777777" w:rsidR="00180C39" w:rsidRPr="005977A9" w:rsidRDefault="00180C39">
            <w:pPr>
              <w:jc w:val="both"/>
            </w:pPr>
            <w:r w:rsidRPr="005977A9">
              <w:t>7.</w:t>
            </w:r>
          </w:p>
        </w:tc>
        <w:tc>
          <w:tcPr>
            <w:tcW w:w="816" w:type="dxa"/>
          </w:tcPr>
          <w:p w14:paraId="46EE9B69" w14:textId="77777777" w:rsidR="00180C39" w:rsidRPr="005977A9" w:rsidRDefault="00180C39">
            <w:pPr>
              <w:jc w:val="both"/>
            </w:pPr>
            <w:r w:rsidRPr="005977A9">
              <w:t>C</w:t>
            </w:r>
          </w:p>
        </w:tc>
        <w:tc>
          <w:tcPr>
            <w:tcW w:w="7155" w:type="dxa"/>
          </w:tcPr>
          <w:p w14:paraId="4ACCDFE3" w14:textId="6BE87944" w:rsidR="00180C39" w:rsidRPr="005977A9" w:rsidRDefault="00180C39">
            <w:pPr>
              <w:jc w:val="both"/>
            </w:pPr>
            <w:r w:rsidRPr="005977A9">
              <w:t>A QR</w:t>
            </w:r>
            <w:r w:rsidR="00D31E72">
              <w:t>-</w:t>
            </w:r>
            <w:r w:rsidRPr="005977A9">
              <w:t>kód aláírásához használt tanúsítvány sorozatszáma</w:t>
            </w:r>
          </w:p>
        </w:tc>
      </w:tr>
    </w:tbl>
    <w:p w14:paraId="4F12422B" w14:textId="77777777" w:rsidR="00180C39" w:rsidRPr="005977A9" w:rsidRDefault="00180C39" w:rsidP="00180C39">
      <w:pPr>
        <w:jc w:val="both"/>
      </w:pPr>
    </w:p>
    <w:p w14:paraId="0A8146BD" w14:textId="77777777"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 digitális aláírás folyamatának a lépései:</w:t>
      </w:r>
    </w:p>
    <w:p w14:paraId="1C836F58" w14:textId="051C6C85" w:rsidR="00180C39" w:rsidRPr="00010356" w:rsidRDefault="00180C39" w:rsidP="006434FB">
      <w:pPr>
        <w:pStyle w:val="Felsorols"/>
        <w:rPr>
          <w:lang w:val="pt-BR"/>
        </w:rPr>
      </w:pPr>
      <w:r w:rsidRPr="00010356">
        <w:rPr>
          <w:lang w:val="pt-BR"/>
        </w:rPr>
        <w:t>Digitális aláírással kell ellátni a QR</w:t>
      </w:r>
      <w:r w:rsidR="00762AD9" w:rsidRPr="00010356">
        <w:rPr>
          <w:lang w:val="pt-BR"/>
        </w:rPr>
        <w:t>-</w:t>
      </w:r>
      <w:r w:rsidRPr="00010356">
        <w:rPr>
          <w:lang w:val="pt-BR"/>
        </w:rPr>
        <w:t>kód 1-</w:t>
      </w:r>
      <w:r w:rsidR="00723C64" w:rsidRPr="00010356">
        <w:rPr>
          <w:lang w:val="pt-BR"/>
        </w:rPr>
        <w:t>5</w:t>
      </w:r>
      <w:r w:rsidRPr="00010356">
        <w:rPr>
          <w:lang w:val="pt-BR"/>
        </w:rPr>
        <w:t>. pozícióban lévő adatait (</w:t>
      </w:r>
      <w:r w:rsidR="00723C64" w:rsidRPr="00010356">
        <w:rPr>
          <w:lang w:val="pt-BR"/>
        </w:rPr>
        <w:t>D</w:t>
      </w:r>
      <w:r w:rsidRPr="00010356">
        <w:rPr>
          <w:lang w:val="pt-BR"/>
        </w:rPr>
        <w:t xml:space="preserve">, </w:t>
      </w:r>
      <w:r w:rsidR="00723C64" w:rsidRPr="00010356">
        <w:rPr>
          <w:lang w:val="pt-BR"/>
        </w:rPr>
        <w:t>A</w:t>
      </w:r>
      <w:r w:rsidRPr="00010356">
        <w:rPr>
          <w:lang w:val="pt-BR"/>
        </w:rPr>
        <w:t xml:space="preserve">, </w:t>
      </w:r>
      <w:r w:rsidR="00723C64" w:rsidRPr="00010356">
        <w:rPr>
          <w:lang w:val="pt-BR"/>
        </w:rPr>
        <w:t>N</w:t>
      </w:r>
      <w:r w:rsidR="00384692" w:rsidRPr="00010356">
        <w:rPr>
          <w:lang w:val="pt-BR"/>
        </w:rPr>
        <w:t>, E</w:t>
      </w:r>
      <w:r w:rsidRPr="00010356">
        <w:rPr>
          <w:lang w:val="pt-BR"/>
        </w:rPr>
        <w:t xml:space="preserve"> és S jelölők), az elválasztókkal és mezőazonosítókkal együtt (a QR</w:t>
      </w:r>
      <w:r w:rsidR="00762AD9" w:rsidRPr="00010356">
        <w:rPr>
          <w:lang w:val="pt-BR"/>
        </w:rPr>
        <w:t>-</w:t>
      </w:r>
      <w:r w:rsidRPr="00010356">
        <w:rPr>
          <w:lang w:val="pt-BR"/>
        </w:rPr>
        <w:t xml:space="preserve">kódban lévő string első felét a </w:t>
      </w:r>
      <w:r w:rsidR="00384692" w:rsidRPr="00010356">
        <w:rPr>
          <w:lang w:val="pt-BR"/>
        </w:rPr>
        <w:t>„3</w:t>
      </w:r>
      <w:r w:rsidRPr="00010356">
        <w:rPr>
          <w:lang w:val="pt-BR"/>
        </w:rPr>
        <w:t>|</w:t>
      </w:r>
      <w:r w:rsidR="00384692" w:rsidRPr="00010356">
        <w:rPr>
          <w:lang w:val="pt-BR"/>
        </w:rPr>
        <w:t>”</w:t>
      </w:r>
      <w:r w:rsidRPr="00010356">
        <w:rPr>
          <w:lang w:val="pt-BR"/>
        </w:rPr>
        <w:t xml:space="preserve"> kivételével és a </w:t>
      </w:r>
      <w:r w:rsidR="00384692" w:rsidRPr="00010356">
        <w:rPr>
          <w:lang w:val="pt-BR"/>
        </w:rPr>
        <w:t>D</w:t>
      </w:r>
      <w:r w:rsidRPr="00010356">
        <w:rPr>
          <w:lang w:val="pt-BR"/>
        </w:rPr>
        <w:t xml:space="preserve"> jelölő előtti elválasztót már nem belevéve).</w:t>
      </w:r>
    </w:p>
    <w:p w14:paraId="094B1A5B" w14:textId="2E7BCEBC" w:rsidR="00180C39" w:rsidRPr="00010356" w:rsidRDefault="00180C39" w:rsidP="006434FB">
      <w:pPr>
        <w:pStyle w:val="Felsorols"/>
        <w:rPr>
          <w:lang w:val="pt-BR"/>
        </w:rPr>
      </w:pPr>
      <w:r w:rsidRPr="00010356">
        <w:rPr>
          <w:lang w:val="pt-BR"/>
        </w:rPr>
        <w:t>A digitális aláírást az e-pénztárgép NAV által kiadott aláíró tanúsítvány</w:t>
      </w:r>
      <w:r w:rsidR="00E37D19" w:rsidRPr="00010356">
        <w:rPr>
          <w:lang w:val="pt-BR"/>
        </w:rPr>
        <w:t>áv</w:t>
      </w:r>
      <w:r w:rsidRPr="00010356">
        <w:rPr>
          <w:lang w:val="pt-BR"/>
        </w:rPr>
        <w:t xml:space="preserve">al kell végrehajtani. </w:t>
      </w:r>
    </w:p>
    <w:p w14:paraId="213ECB62" w14:textId="654D7B0B" w:rsidR="00180C39" w:rsidRPr="00010356" w:rsidRDefault="00180C39" w:rsidP="006434FB">
      <w:pPr>
        <w:pStyle w:val="Felsorols"/>
        <w:rPr>
          <w:lang w:val="pt-BR"/>
        </w:rPr>
      </w:pPr>
      <w:r w:rsidRPr="00010356">
        <w:rPr>
          <w:lang w:val="pt-BR"/>
        </w:rPr>
        <w:t>Az aláírást az aláírandó string-ből  kell képezni, a privát kulcs felhasználásával.</w:t>
      </w:r>
    </w:p>
    <w:p w14:paraId="010D3C88" w14:textId="1E8CD8C1" w:rsidR="00180C39" w:rsidRPr="00010356" w:rsidRDefault="00180C39" w:rsidP="006434FB">
      <w:pPr>
        <w:pStyle w:val="Felsorols"/>
        <w:rPr>
          <w:lang w:val="pt-BR"/>
        </w:rPr>
      </w:pPr>
      <w:r w:rsidRPr="00010356">
        <w:rPr>
          <w:lang w:val="pt-BR"/>
        </w:rPr>
        <w:t xml:space="preserve">A digitális aláírást az </w:t>
      </w:r>
      <w:r w:rsidR="5186332D" w:rsidRPr="00010356">
        <w:rPr>
          <w:lang w:val="pt-BR"/>
        </w:rPr>
        <w:t>ECDSA</w:t>
      </w:r>
      <w:r w:rsidRPr="00010356">
        <w:rPr>
          <w:lang w:val="pt-BR"/>
        </w:rPr>
        <w:t xml:space="preserve"> szerint kell elvégezni</w:t>
      </w:r>
    </w:p>
    <w:p w14:paraId="73D7DD48" w14:textId="329601FE" w:rsidR="00180C39" w:rsidRPr="00010356" w:rsidRDefault="00180C39" w:rsidP="006434FB">
      <w:pPr>
        <w:pStyle w:val="Felsorols"/>
        <w:rPr>
          <w:lang w:val="pt-BR"/>
        </w:rPr>
      </w:pPr>
      <w:r w:rsidRPr="00010356">
        <w:rPr>
          <w:lang w:val="pt-BR"/>
        </w:rPr>
        <w:t>A digitális aláírást kompakt formára kell hozni, ami következőképpen épül fel:</w:t>
      </w:r>
    </w:p>
    <w:p w14:paraId="25978AE6" w14:textId="1C64223B" w:rsidR="00180C39" w:rsidRPr="006434FB" w:rsidRDefault="00180C39" w:rsidP="74530087">
      <w:pPr>
        <w:pStyle w:val="Felsorols"/>
        <w:rPr>
          <w:sz w:val="22"/>
          <w:szCs w:val="22"/>
        </w:rPr>
      </w:pPr>
      <w:r w:rsidRPr="00010356">
        <w:rPr>
          <w:sz w:val="22"/>
          <w:szCs w:val="22"/>
          <w:lang w:val="pt-BR"/>
        </w:rPr>
        <w:t>A digitális aláírás eredményéből az “r” és “s” értékeket ki kell emelni. Mindkét értéket bigendian bájtsorrendben kell kinyerni, szükség esetén 32 bájtra paddelni 0-val.</w:t>
      </w:r>
      <w:r w:rsidR="64D1FAC2" w:rsidRPr="00010356">
        <w:rPr>
          <w:sz w:val="22"/>
          <w:szCs w:val="22"/>
          <w:lang w:val="pt-BR"/>
        </w:rPr>
        <w:t xml:space="preserve"> </w:t>
      </w:r>
      <w:r w:rsidRPr="00010356">
        <w:rPr>
          <w:lang w:val="pt-BR"/>
        </w:rPr>
        <w:t xml:space="preserve">Az előállított bájttömböket össze kell fűzni (r után az s-t) ami így 64 bájt hosszú lesz. </w:t>
      </w:r>
      <w:r>
        <w:t>Ez lesz az aláírás kompakt formája.</w:t>
      </w:r>
    </w:p>
    <w:p w14:paraId="16C6D25E" w14:textId="77777777" w:rsidR="00180C39" w:rsidRPr="00FB72D5" w:rsidRDefault="00180C39" w:rsidP="006434FB">
      <w:pPr>
        <w:pStyle w:val="Felsorols"/>
      </w:pPr>
      <w:r w:rsidRPr="00FB72D5">
        <w:t xml:space="preserve">A kompakt digitális aláírás base64 kódolt értékét a G jelőlővel kezdődő mezőbe kell beírni. </w:t>
      </w:r>
    </w:p>
    <w:p w14:paraId="24E68701" w14:textId="77777777" w:rsidR="005B4138" w:rsidRDefault="005B4138" w:rsidP="00180C39">
      <w:pPr>
        <w:jc w:val="both"/>
        <w:rPr>
          <w:bCs/>
        </w:rPr>
      </w:pPr>
    </w:p>
    <w:p w14:paraId="38E725BA" w14:textId="04D61B6B" w:rsidR="00180C39" w:rsidRPr="005977A9" w:rsidRDefault="00180C39" w:rsidP="00180C39">
      <w:pPr>
        <w:jc w:val="both"/>
        <w:rPr>
          <w:rFonts w:asciiTheme="minorHAnsi" w:eastAsiaTheme="minorHAnsi" w:hAnsiTheme="minorHAnsi" w:cstheme="minorHAnsi"/>
          <w:b/>
          <w:szCs w:val="22"/>
          <w:lang w:eastAsia="en-US"/>
        </w:rPr>
      </w:pPr>
      <w:r w:rsidRPr="005977A9">
        <w:rPr>
          <w:b/>
        </w:rPr>
        <w:t xml:space="preserve">Értelmezést segítő példa: </w:t>
      </w:r>
    </w:p>
    <w:p w14:paraId="169F313B" w14:textId="77777777" w:rsidR="00180C39" w:rsidRPr="005977A9" w:rsidRDefault="00180C39" w:rsidP="00180C39">
      <w:pPr>
        <w:jc w:val="both"/>
      </w:pPr>
    </w:p>
    <w:p w14:paraId="7430640B" w14:textId="0CAD98C4" w:rsidR="00180C39" w:rsidRPr="005977A9" w:rsidRDefault="00180C39" w:rsidP="74530087">
      <w:pPr>
        <w:jc w:val="both"/>
        <w:rPr>
          <w:lang w:eastAsia="en-US"/>
        </w:rPr>
      </w:pPr>
      <w:r>
        <w:t xml:space="preserve">Az itt megadott példa kitalált adatokat tartalmaz. </w:t>
      </w:r>
      <w:r w:rsidR="1D1FABAB">
        <w:t xml:space="preserve">Mivel a standard ECDSA nem determinisztikus </w:t>
      </w:r>
      <w:r w:rsidR="5BA84064">
        <w:t xml:space="preserve">eredményt ad, </w:t>
      </w:r>
      <w:r w:rsidR="1D1FABAB">
        <w:t xml:space="preserve">így a </w:t>
      </w:r>
      <w:r w:rsidR="297B09D4">
        <w:t xml:space="preserve">példaként </w:t>
      </w:r>
      <w:r w:rsidR="1D1FABAB">
        <w:t>megadott aláírandó adat</w:t>
      </w:r>
      <w:r w:rsidR="70E12592">
        <w:t>tal</w:t>
      </w:r>
      <w:r w:rsidR="1D1FABAB">
        <w:t xml:space="preserve"> és privát kulcccsal képzett aláír</w:t>
      </w:r>
      <w:r w:rsidR="1BF67D78">
        <w:t>ás nem reprodukálható. Ettől függetlenül az aláírás ellenőrzés</w:t>
      </w:r>
      <w:r w:rsidR="770048F1">
        <w:t xml:space="preserve">ének </w:t>
      </w:r>
      <w:r w:rsidR="26D111A0">
        <w:t>sikeres</w:t>
      </w:r>
      <w:r w:rsidR="0E8BA996">
        <w:t>nek kell lennie</w:t>
      </w:r>
      <w:r w:rsidR="26D111A0">
        <w:t>.</w:t>
      </w:r>
    </w:p>
    <w:p w14:paraId="7F7B025D" w14:textId="77777777" w:rsidR="00180C39" w:rsidRPr="005977A9" w:rsidRDefault="00180C39" w:rsidP="00180C39">
      <w:pPr>
        <w:jc w:val="both"/>
      </w:pPr>
    </w:p>
    <w:p w14:paraId="2D169A1B" w14:textId="5EB6C069" w:rsidR="00180C39" w:rsidRPr="005977A9" w:rsidRDefault="00180C39" w:rsidP="00180C39">
      <w:pPr>
        <w:jc w:val="both"/>
        <w:rPr>
          <w:rFonts w:asciiTheme="minorHAnsi" w:eastAsiaTheme="minorHAnsi" w:hAnsiTheme="minorHAnsi" w:cstheme="minorHAnsi"/>
          <w:szCs w:val="22"/>
          <w:lang w:eastAsia="en-US"/>
        </w:rPr>
      </w:pPr>
      <w:r w:rsidRPr="005977A9">
        <w:t>Az elektronikus bizonylat, aminek adatait a QR</w:t>
      </w:r>
      <w:r w:rsidR="00535503">
        <w:t>-</w:t>
      </w:r>
      <w:r w:rsidRPr="005977A9">
        <w:t xml:space="preserve">kód tartalmazza a következő adatokkal írható le: </w:t>
      </w:r>
    </w:p>
    <w:p w14:paraId="5722BC13" w14:textId="77777777" w:rsidR="00180C39" w:rsidRPr="005977A9" w:rsidRDefault="00180C39" w:rsidP="00180C39">
      <w:pPr>
        <w:jc w:val="both"/>
      </w:pPr>
    </w:p>
    <w:p w14:paraId="6A95FC91" w14:textId="77777777"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Az e-pénztárgép AP száma: B99912345</w:t>
      </w:r>
    </w:p>
    <w:p w14:paraId="0A73D73A" w14:textId="77777777"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Az üzemeltető adószám törzsszáma (8 számjegy): 98765432</w:t>
      </w:r>
    </w:p>
    <w:p w14:paraId="19148F6F" w14:textId="2BDC226B" w:rsidR="00180C39" w:rsidRPr="00010356" w:rsidRDefault="00180C39" w:rsidP="00180C39">
      <w:pPr>
        <w:jc w:val="both"/>
        <w:rPr>
          <w:lang w:val="pt-BR"/>
        </w:rPr>
      </w:pPr>
      <w:r w:rsidRPr="00010356">
        <w:rPr>
          <w:lang w:val="pt-BR"/>
        </w:rPr>
        <w:t xml:space="preserve">A </w:t>
      </w:r>
      <w:r w:rsidR="00730981" w:rsidRPr="00010356">
        <w:rPr>
          <w:lang w:val="pt-BR"/>
        </w:rPr>
        <w:t>QR kód generálásának</w:t>
      </w:r>
      <w:r w:rsidRPr="00010356">
        <w:rPr>
          <w:lang w:val="pt-BR"/>
        </w:rPr>
        <w:t xml:space="preserve"> dátuma és ideje: 2023. október 2., 13:45:56 magyar idő szerint, nyári időszámítás idején (GMT+2)</w:t>
      </w:r>
    </w:p>
    <w:p w14:paraId="6104CA38" w14:textId="6E524DCF" w:rsidR="00E764EF" w:rsidRPr="00010356" w:rsidRDefault="00E764EF" w:rsidP="00180C39">
      <w:pPr>
        <w:jc w:val="both"/>
        <w:rPr>
          <w:lang w:val="pt-BR"/>
        </w:rPr>
      </w:pPr>
      <w:r w:rsidRPr="00010356">
        <w:rPr>
          <w:lang w:val="pt-BR"/>
        </w:rPr>
        <w:t>Az Adóügyi Egység</w:t>
      </w:r>
      <w:r w:rsidR="00CD0F10" w:rsidRPr="00010356">
        <w:rPr>
          <w:lang w:val="pt-BR"/>
        </w:rPr>
        <w:t xml:space="preserve"> modem</w:t>
      </w:r>
      <w:r w:rsidRPr="00010356">
        <w:rPr>
          <w:lang w:val="pt-BR"/>
        </w:rPr>
        <w:t xml:space="preserve"> IMEI száma: </w:t>
      </w:r>
      <w:r w:rsidR="00730981" w:rsidRPr="00010356">
        <w:rPr>
          <w:lang w:val="pt-BR"/>
        </w:rPr>
        <w:t>11111</w:t>
      </w:r>
      <w:r w:rsidRPr="00010356">
        <w:rPr>
          <w:lang w:val="pt-BR"/>
        </w:rPr>
        <w:t>012345678</w:t>
      </w:r>
      <w:r w:rsidR="00730981" w:rsidRPr="00010356">
        <w:rPr>
          <w:lang w:val="pt-BR"/>
        </w:rPr>
        <w:t>9</w:t>
      </w:r>
    </w:p>
    <w:p w14:paraId="154C7EB5" w14:textId="7D60A85F" w:rsidR="00E764EF" w:rsidRPr="00010356" w:rsidRDefault="00E764EF" w:rsidP="00180C39">
      <w:pPr>
        <w:jc w:val="both"/>
        <w:rPr>
          <w:lang w:val="pt-BR"/>
        </w:rPr>
      </w:pPr>
      <w:r w:rsidRPr="00010356">
        <w:rPr>
          <w:lang w:val="pt-BR"/>
        </w:rPr>
        <w:t xml:space="preserve">Az Adóügyi Egység </w:t>
      </w:r>
      <w:r w:rsidR="00CD0F10" w:rsidRPr="00010356">
        <w:rPr>
          <w:lang w:val="pt-BR"/>
        </w:rPr>
        <w:t xml:space="preserve">SIM </w:t>
      </w:r>
      <w:r w:rsidRPr="00010356">
        <w:rPr>
          <w:lang w:val="pt-BR"/>
        </w:rPr>
        <w:t xml:space="preserve">IMSI száma: </w:t>
      </w:r>
      <w:r w:rsidR="00730981" w:rsidRPr="00010356">
        <w:rPr>
          <w:lang w:val="pt-BR"/>
        </w:rPr>
        <w:t>111119876543210</w:t>
      </w:r>
    </w:p>
    <w:p w14:paraId="60DABE9D" w14:textId="77777777" w:rsidR="00180C39" w:rsidRPr="00010356" w:rsidRDefault="00180C39" w:rsidP="00180C39">
      <w:pPr>
        <w:jc w:val="both"/>
        <w:rPr>
          <w:lang w:val="pt-BR"/>
        </w:rPr>
      </w:pPr>
    </w:p>
    <w:p w14:paraId="42CF8452" w14:textId="77777777" w:rsidR="00180C39" w:rsidRPr="00010356" w:rsidRDefault="00180C39" w:rsidP="00180C39">
      <w:pPr>
        <w:jc w:val="both"/>
        <w:rPr>
          <w:lang w:val="pt-BR"/>
        </w:rPr>
      </w:pPr>
      <w:r w:rsidRPr="00010356">
        <w:rPr>
          <w:lang w:val="pt-BR"/>
        </w:rPr>
        <w:t>A pénztárgép aláíró kulcspár titkos kulcsa:</w:t>
      </w:r>
    </w:p>
    <w:p w14:paraId="2E141E39" w14:textId="77777777" w:rsidR="00180C39" w:rsidRPr="00010356" w:rsidRDefault="00180C39" w:rsidP="00180C39">
      <w:pPr>
        <w:jc w:val="both"/>
        <w:rPr>
          <w:lang w:val="pt-BR"/>
        </w:rPr>
      </w:pPr>
      <w:r w:rsidRPr="00010356">
        <w:rPr>
          <w:lang w:val="pt-BR"/>
        </w:rPr>
        <w:t>-----BEGIN EC PRIVATE KEY-----</w:t>
      </w:r>
    </w:p>
    <w:p w14:paraId="54D841C7" w14:textId="77777777" w:rsidR="00180C39" w:rsidRPr="00010356" w:rsidRDefault="00180C39" w:rsidP="00180C39">
      <w:pPr>
        <w:jc w:val="both"/>
        <w:rPr>
          <w:lang w:val="pt-BR"/>
        </w:rPr>
      </w:pPr>
      <w:r w:rsidRPr="00010356">
        <w:rPr>
          <w:lang w:val="pt-BR"/>
        </w:rPr>
        <w:t>MDECAQEEIMmvqdhFunUWa1whV2ex1pNOUMPbNuibEnuKYisSD2choAoGCCqGSM49</w:t>
      </w:r>
    </w:p>
    <w:p w14:paraId="07605DAB" w14:textId="77777777" w:rsidR="00180C39" w:rsidRPr="00010356" w:rsidRDefault="00180C39" w:rsidP="00180C39">
      <w:pPr>
        <w:jc w:val="both"/>
        <w:rPr>
          <w:lang w:val="pt-BR"/>
        </w:rPr>
      </w:pPr>
      <w:r w:rsidRPr="00010356">
        <w:rPr>
          <w:lang w:val="pt-BR"/>
        </w:rPr>
        <w:t>AwEH</w:t>
      </w:r>
    </w:p>
    <w:p w14:paraId="16F60B97" w14:textId="77777777" w:rsidR="00180C39" w:rsidRPr="005977A9" w:rsidRDefault="00180C39" w:rsidP="00180C39">
      <w:pPr>
        <w:jc w:val="both"/>
      </w:pPr>
      <w:r w:rsidRPr="005977A9">
        <w:t>-----END EC PRIVATE KEY-----</w:t>
      </w:r>
    </w:p>
    <w:p w14:paraId="7827689C" w14:textId="77777777" w:rsidR="00180C39" w:rsidRPr="005977A9" w:rsidRDefault="00180C39" w:rsidP="00180C39">
      <w:pPr>
        <w:jc w:val="both"/>
      </w:pPr>
    </w:p>
    <w:p w14:paraId="1AE510D3" w14:textId="77777777" w:rsidR="00180C39" w:rsidRPr="005977A9" w:rsidRDefault="00180C39" w:rsidP="00180C39">
      <w:pPr>
        <w:jc w:val="both"/>
      </w:pPr>
      <w:r w:rsidRPr="005977A9">
        <w:t>Az aláíró kulcspár publikus kulcsa:</w:t>
      </w:r>
    </w:p>
    <w:p w14:paraId="60C334B5" w14:textId="77777777" w:rsidR="00180C39" w:rsidRPr="005977A9" w:rsidRDefault="00180C39" w:rsidP="00180C39">
      <w:pPr>
        <w:jc w:val="both"/>
      </w:pPr>
      <w:r w:rsidRPr="005977A9">
        <w:t>-----BEGIN PUBLIC KEY-----</w:t>
      </w:r>
    </w:p>
    <w:p w14:paraId="3BC9FD96" w14:textId="77777777" w:rsidR="00180C39" w:rsidRPr="005977A9" w:rsidRDefault="00180C39" w:rsidP="00180C39">
      <w:pPr>
        <w:jc w:val="both"/>
      </w:pPr>
      <w:r w:rsidRPr="005977A9">
        <w:t>MFkwEwYHKoZIzj0CAQYIKoZIzj0DAQcDQgAEYP7UuiVanTHJYet0xjVtaMBJuJI7</w:t>
      </w:r>
    </w:p>
    <w:p w14:paraId="4F124AAB" w14:textId="77777777" w:rsidR="00180C39" w:rsidRPr="005977A9" w:rsidRDefault="00180C39" w:rsidP="00180C39">
      <w:pPr>
        <w:jc w:val="both"/>
      </w:pPr>
      <w:r w:rsidRPr="005977A9">
        <w:t>Yfps5mliLmDyn7Z5A/4QCLi8maQa6elWKLxk8vGyDC1+n1F3o8KU1EYimQ==</w:t>
      </w:r>
    </w:p>
    <w:p w14:paraId="0BC76089" w14:textId="77777777" w:rsidR="00180C39" w:rsidRPr="005977A9" w:rsidRDefault="00180C39" w:rsidP="00180C39">
      <w:pPr>
        <w:jc w:val="both"/>
      </w:pPr>
      <w:r w:rsidRPr="005977A9">
        <w:t>-----END PUBLIC KEY-----</w:t>
      </w:r>
    </w:p>
    <w:p w14:paraId="7ACF1626" w14:textId="77777777" w:rsidR="00180C39" w:rsidRPr="005977A9" w:rsidRDefault="00180C39" w:rsidP="00180C39">
      <w:pPr>
        <w:jc w:val="both"/>
      </w:pPr>
    </w:p>
    <w:p w14:paraId="75919A5A" w14:textId="77777777" w:rsidR="00180C39" w:rsidRPr="005977A9" w:rsidRDefault="00180C39" w:rsidP="00180C39">
      <w:pPr>
        <w:jc w:val="both"/>
      </w:pPr>
    </w:p>
    <w:p w14:paraId="6DDB53EC" w14:textId="77777777" w:rsidR="00180C39" w:rsidRPr="005977A9" w:rsidRDefault="00180C39" w:rsidP="00180C39">
      <w:pPr>
        <w:jc w:val="both"/>
      </w:pPr>
      <w:r w:rsidRPr="005977A9">
        <w:t xml:space="preserve">A titkosító kulcspár (dekódolásra használandó) titkos kulcsa: </w:t>
      </w:r>
    </w:p>
    <w:p w14:paraId="122F6DDD" w14:textId="77777777" w:rsidR="00180C39" w:rsidRPr="005977A9" w:rsidRDefault="00180C39" w:rsidP="00180C39">
      <w:pPr>
        <w:jc w:val="both"/>
        <w:rPr>
          <w:rFonts w:ascii="Courier New" w:hAnsi="Courier New"/>
        </w:rPr>
      </w:pPr>
      <w:r w:rsidRPr="005977A9">
        <w:rPr>
          <w:rFonts w:ascii="Courier New" w:hAnsi="Courier New"/>
        </w:rPr>
        <w:t xml:space="preserve"> -----BEGIN EC PRIVATE KEY-----</w:t>
      </w:r>
    </w:p>
    <w:p w14:paraId="409664C4" w14:textId="77777777" w:rsidR="00180C39" w:rsidRPr="005977A9" w:rsidRDefault="00180C39" w:rsidP="00180C39">
      <w:pPr>
        <w:jc w:val="both"/>
        <w:rPr>
          <w:rFonts w:ascii="Courier New" w:hAnsi="Courier New"/>
        </w:rPr>
      </w:pPr>
      <w:r w:rsidRPr="005977A9">
        <w:rPr>
          <w:rFonts w:ascii="Courier New" w:hAnsi="Courier New"/>
        </w:rPr>
        <w:t>MDECAQEEIIjZUbDcu40upJ+Pl/TJZbDj9yKlTXClPuT/pvpAI6S+oAoGCCqGSM49</w:t>
      </w:r>
    </w:p>
    <w:p w14:paraId="64A496DB" w14:textId="77777777" w:rsidR="00180C39" w:rsidRPr="005977A9" w:rsidRDefault="00180C39" w:rsidP="00180C39">
      <w:pPr>
        <w:jc w:val="both"/>
        <w:rPr>
          <w:rFonts w:ascii="Courier New" w:hAnsi="Courier New"/>
        </w:rPr>
      </w:pPr>
      <w:r w:rsidRPr="005977A9">
        <w:rPr>
          <w:rFonts w:ascii="Courier New" w:hAnsi="Courier New"/>
        </w:rPr>
        <w:t>AwEH</w:t>
      </w:r>
    </w:p>
    <w:p w14:paraId="193C3FBB"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hAnsi="Courier New"/>
        </w:rPr>
        <w:t>-----END EC PRIVATE KEY-----</w:t>
      </w:r>
    </w:p>
    <w:p w14:paraId="37659930"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A titkosító kulcspár publikus kulcsa:</w:t>
      </w:r>
    </w:p>
    <w:p w14:paraId="4FB29F60"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-----BEGIN PUBLIC KEY-----</w:t>
      </w:r>
    </w:p>
    <w:p w14:paraId="12991705"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MFkwEwYHKoZIzj0CAQYIKoZIzj0DAQcDQgAEKR7bXJnV2Asaz6ng2VXHrdSBy0JM</w:t>
      </w:r>
    </w:p>
    <w:p w14:paraId="1614D8EF"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SfF1tng9t1E2wcqRr0naYvPsh3OwL+VrlvUT9c5Hcs5Arc6OFm/SjmGk6g==</w:t>
      </w:r>
    </w:p>
    <w:p w14:paraId="38D3128E"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-----END PUBLIC KEY-----</w:t>
      </w:r>
    </w:p>
    <w:p w14:paraId="147BA13D" w14:textId="77777777" w:rsidR="00180C39" w:rsidRPr="005977A9" w:rsidRDefault="00180C39" w:rsidP="00180C39">
      <w:pPr>
        <w:jc w:val="both"/>
        <w:rPr>
          <w:rFonts w:ascii="Courier New" w:eastAsiaTheme="minorEastAsia" w:hAnsi="Courier New" w:cstheme="minorBidi"/>
          <w:lang w:eastAsia="en-US"/>
        </w:rPr>
      </w:pPr>
    </w:p>
    <w:p w14:paraId="2E3C5771" w14:textId="77777777" w:rsidR="00180C39" w:rsidRPr="005977A9" w:rsidRDefault="00180C39" w:rsidP="00180C39">
      <w:pPr>
        <w:jc w:val="both"/>
      </w:pPr>
      <w:r w:rsidRPr="005977A9">
        <w:t>Az aláíráshoz használt tanúsítvány sorozatszáma hexdump formátumban:</w:t>
      </w:r>
    </w:p>
    <w:p w14:paraId="5BF3488A" w14:textId="77777777" w:rsidR="00180C39" w:rsidRPr="00010356" w:rsidRDefault="00180C39" w:rsidP="00180C39">
      <w:pPr>
        <w:jc w:val="both"/>
        <w:rPr>
          <w:rFonts w:ascii="Courier New" w:hAnsi="Courier New" w:cs="Courier New"/>
          <w:lang w:val="pt-BR"/>
        </w:rPr>
      </w:pPr>
      <w:r w:rsidRPr="00010356">
        <w:rPr>
          <w:rFonts w:ascii="Courier New" w:hAnsi="Courier New" w:cs="Courier New"/>
          <w:lang w:val="pt-BR"/>
        </w:rPr>
        <w:t>10:c4:f2:b0:7c:2c:b0:84:aa:36:70:4c:42:2e:e5:95:a4</w:t>
      </w:r>
    </w:p>
    <w:p w14:paraId="1F32C2B5" w14:textId="77777777" w:rsidR="00180C39" w:rsidRPr="00010356" w:rsidRDefault="00180C39" w:rsidP="00180C39">
      <w:pPr>
        <w:jc w:val="both"/>
        <w:rPr>
          <w:lang w:val="pt-BR"/>
        </w:rPr>
      </w:pPr>
      <w:r w:rsidRPr="00010356">
        <w:rPr>
          <w:lang w:val="pt-BR"/>
        </w:rPr>
        <w:t>Az aláíráshoz használt tanúsítvány sorozatszáma base64 kódolással:</w:t>
      </w:r>
    </w:p>
    <w:p w14:paraId="796454CB" w14:textId="77777777" w:rsidR="00180C39" w:rsidRPr="00010356" w:rsidRDefault="00180C39" w:rsidP="00180C39">
      <w:pPr>
        <w:jc w:val="both"/>
        <w:rPr>
          <w:rFonts w:ascii="Courier New" w:hAnsi="Courier New" w:cs="Courier New"/>
          <w:lang w:val="pt-BR"/>
        </w:rPr>
      </w:pPr>
      <w:r w:rsidRPr="00010356">
        <w:rPr>
          <w:rFonts w:ascii="Courier New" w:hAnsi="Courier New" w:cs="Courier New"/>
          <w:lang w:val="pt-BR"/>
        </w:rPr>
        <w:t>EMTysHwssISqNnBMQi7llaQ=</w:t>
      </w:r>
    </w:p>
    <w:p w14:paraId="1915F50C" w14:textId="77777777" w:rsidR="00180C39" w:rsidRPr="00010356" w:rsidRDefault="00180C39" w:rsidP="00180C39">
      <w:pPr>
        <w:jc w:val="both"/>
        <w:rPr>
          <w:rFonts w:ascii="Courier New" w:hAnsi="Courier New" w:cs="Courier New"/>
          <w:lang w:val="pt-BR"/>
        </w:rPr>
      </w:pPr>
    </w:p>
    <w:p w14:paraId="7A66863A" w14:textId="24006C3D"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 QR</w:t>
      </w:r>
      <w:r w:rsidR="003A71BF" w:rsidRPr="00010356">
        <w:rPr>
          <w:lang w:val="pt-BR"/>
        </w:rPr>
        <w:t>-</w:t>
      </w:r>
      <w:r w:rsidRPr="00010356">
        <w:rPr>
          <w:lang w:val="pt-BR"/>
        </w:rPr>
        <w:t xml:space="preserve">kód generálásának dátuma és ideje: </w:t>
      </w:r>
    </w:p>
    <w:p w14:paraId="4A385A1A" w14:textId="77777777" w:rsidR="00180C39" w:rsidRPr="00010356" w:rsidRDefault="00180C39" w:rsidP="00180C39">
      <w:pPr>
        <w:jc w:val="both"/>
        <w:rPr>
          <w:rFonts w:asciiTheme="minorHAnsi" w:eastAsiaTheme="minorEastAsia" w:hAnsiTheme="minorHAnsi" w:cstheme="minorBidi"/>
          <w:lang w:val="pt-BR" w:eastAsia="en-US"/>
        </w:rPr>
      </w:pPr>
      <w:r w:rsidRPr="00010356">
        <w:rPr>
          <w:lang w:val="pt-BR"/>
        </w:rPr>
        <w:t>2023. október 2., 13:45:56 magyar idő szerint, nyári időszámítás idején (GMT+2)</w:t>
      </w:r>
    </w:p>
    <w:p w14:paraId="6EE57B2C" w14:textId="77777777" w:rsidR="00180C39" w:rsidRPr="00010356" w:rsidRDefault="00180C39" w:rsidP="00180C39">
      <w:pPr>
        <w:jc w:val="both"/>
        <w:rPr>
          <w:lang w:val="pt-BR"/>
        </w:rPr>
      </w:pPr>
    </w:p>
    <w:p w14:paraId="74B33E1E" w14:textId="77777777" w:rsidR="00180C39" w:rsidRPr="00010356" w:rsidRDefault="00180C39" w:rsidP="00180C39">
      <w:pPr>
        <w:jc w:val="both"/>
        <w:rPr>
          <w:lang w:val="pt-BR"/>
        </w:rPr>
      </w:pPr>
      <w:r w:rsidRPr="00010356">
        <w:rPr>
          <w:lang w:val="pt-BR"/>
        </w:rPr>
        <w:t>A dátum base64-ben:</w:t>
      </w:r>
    </w:p>
    <w:p w14:paraId="1B62FDE9" w14:textId="77777777" w:rsidR="00180C39" w:rsidRPr="00010356" w:rsidRDefault="00180C39" w:rsidP="00180C39">
      <w:pPr>
        <w:jc w:val="both"/>
        <w:rPr>
          <w:lang w:val="pt-BR"/>
        </w:rPr>
      </w:pPr>
      <w:r w:rsidRPr="00010356">
        <w:rPr>
          <w:lang w:val="pt-BR"/>
        </w:rPr>
        <w:t>ZRqtdA==</w:t>
      </w:r>
    </w:p>
    <w:p w14:paraId="3FB3949C" w14:textId="77777777" w:rsidR="00180C39" w:rsidRPr="00010356" w:rsidRDefault="00180C39" w:rsidP="00180C39">
      <w:pPr>
        <w:jc w:val="both"/>
        <w:rPr>
          <w:lang w:val="pt-BR"/>
        </w:rPr>
      </w:pPr>
    </w:p>
    <w:p w14:paraId="6758EAA7" w14:textId="77777777" w:rsidR="00180C39" w:rsidRPr="00010356" w:rsidRDefault="00180C39" w:rsidP="00180C39">
      <w:pPr>
        <w:jc w:val="both"/>
        <w:rPr>
          <w:lang w:val="pt-BR"/>
        </w:rPr>
      </w:pPr>
      <w:r w:rsidRPr="00010356">
        <w:rPr>
          <w:lang w:val="pt-BR"/>
        </w:rPr>
        <w:t>Az aláírandó adat a következő lesz:</w:t>
      </w:r>
    </w:p>
    <w:p w14:paraId="592EFB88" w14:textId="40B8C89B" w:rsidR="00180C39" w:rsidRPr="00010356" w:rsidRDefault="00116F1A" w:rsidP="00180C39">
      <w:pPr>
        <w:jc w:val="both"/>
        <w:rPr>
          <w:lang w:val="pt-BR"/>
        </w:rPr>
      </w:pPr>
      <w:r w:rsidRPr="00010356">
        <w:rPr>
          <w:lang w:val="pt-BR"/>
        </w:rPr>
        <w:t>D</w:t>
      </w:r>
      <w:r w:rsidR="0000093B" w:rsidRPr="00010356">
        <w:rPr>
          <w:lang w:val="pt-BR"/>
        </w:rPr>
        <w:t>ZRqtdA==|AB99912345|N98765432|E111110123456789|S111119876543210</w:t>
      </w:r>
    </w:p>
    <w:p w14:paraId="7A747BB3" w14:textId="77777777" w:rsidR="00180C39" w:rsidRPr="00010356" w:rsidRDefault="00180C39" w:rsidP="00180C39">
      <w:pPr>
        <w:jc w:val="both"/>
        <w:rPr>
          <w:lang w:val="pt-BR"/>
        </w:rPr>
      </w:pPr>
    </w:p>
    <w:p w14:paraId="33D965F2" w14:textId="77777777" w:rsidR="00180C39" w:rsidRPr="00010356" w:rsidRDefault="00180C39" w:rsidP="00180C39">
      <w:pPr>
        <w:jc w:val="both"/>
        <w:rPr>
          <w:lang w:val="pt-BR"/>
        </w:rPr>
      </w:pPr>
    </w:p>
    <w:p w14:paraId="3628D400" w14:textId="77777777" w:rsidR="00180C39" w:rsidRPr="00010356" w:rsidRDefault="00180C39" w:rsidP="00180C39">
      <w:pPr>
        <w:jc w:val="both"/>
        <w:rPr>
          <w:lang w:val="pt-BR"/>
        </w:rPr>
      </w:pPr>
      <w:r w:rsidRPr="00010356">
        <w:rPr>
          <w:lang w:val="pt-BR"/>
        </w:rPr>
        <w:t>Az előállított aláírás r és s értékei hexaban kiírva:</w:t>
      </w:r>
    </w:p>
    <w:p w14:paraId="5759CABB" w14:textId="1CE60AC4" w:rsidR="00180C39" w:rsidRPr="00010356" w:rsidRDefault="00180C39" w:rsidP="00180C39">
      <w:pPr>
        <w:jc w:val="both"/>
        <w:rPr>
          <w:lang w:val="pt-BR"/>
        </w:rPr>
      </w:pPr>
      <w:r w:rsidRPr="00010356">
        <w:rPr>
          <w:lang w:val="pt-BR"/>
        </w:rPr>
        <w:t xml:space="preserve">r: </w:t>
      </w:r>
      <w:r w:rsidR="765C35AB" w:rsidRPr="00010356">
        <w:rPr>
          <w:lang w:val="pt-BR"/>
        </w:rPr>
        <w:t>519d4bca9ac046f1060ef85d69d5c8cadf7b92c05a171ce9b68dbde29e718e20</w:t>
      </w:r>
    </w:p>
    <w:p w14:paraId="2AC353C2" w14:textId="4037C9E2" w:rsidR="00180C39" w:rsidRPr="00010356" w:rsidRDefault="00180C39" w:rsidP="00180C39">
      <w:pPr>
        <w:jc w:val="both"/>
        <w:rPr>
          <w:lang w:val="pt-BR"/>
        </w:rPr>
      </w:pPr>
      <w:r w:rsidRPr="00010356">
        <w:rPr>
          <w:lang w:val="pt-BR"/>
        </w:rPr>
        <w:t xml:space="preserve">s: </w:t>
      </w:r>
      <w:r w:rsidR="6F0C7A93" w:rsidRPr="00010356">
        <w:rPr>
          <w:lang w:val="pt-BR"/>
        </w:rPr>
        <w:t>15497d1e3f9be1653ef24b57746e122593256a44e66e9b7935e456414b3751e2</w:t>
      </w:r>
    </w:p>
    <w:p w14:paraId="2270FB91" w14:textId="77777777" w:rsidR="00180C39" w:rsidRPr="00010356" w:rsidRDefault="00180C39" w:rsidP="00180C39">
      <w:pPr>
        <w:jc w:val="both"/>
        <w:rPr>
          <w:lang w:val="pt-BR"/>
        </w:rPr>
      </w:pPr>
    </w:p>
    <w:p w14:paraId="636FA518" w14:textId="77777777" w:rsidR="00180C39" w:rsidRPr="00010356" w:rsidRDefault="00180C39" w:rsidP="00180C39">
      <w:pPr>
        <w:jc w:val="both"/>
        <w:rPr>
          <w:lang w:val="pt-BR"/>
        </w:rPr>
      </w:pPr>
      <w:r w:rsidRPr="00010356">
        <w:rPr>
          <w:lang w:val="pt-BR"/>
        </w:rPr>
        <w:t>Az ebből képzett kompakt aláírás:</w:t>
      </w:r>
    </w:p>
    <w:p w14:paraId="4D1D6521" w14:textId="3748C449" w:rsidR="00180C39" w:rsidRPr="00010356" w:rsidRDefault="6510B99C" w:rsidP="00180C39">
      <w:pPr>
        <w:jc w:val="both"/>
        <w:rPr>
          <w:lang w:val="pt-BR"/>
        </w:rPr>
      </w:pPr>
      <w:r w:rsidRPr="00010356">
        <w:rPr>
          <w:lang w:val="pt-BR"/>
        </w:rPr>
        <w:t>UZ1LyprARvEGDvhdadXIyt97ksBaFxzpto294p5xjiAVSX0eP5vhZT7yS1d0bhIlkyVqROZum3k15FZBSzdR4g==</w:t>
      </w:r>
    </w:p>
    <w:p w14:paraId="55A779CD" w14:textId="77777777" w:rsidR="00180C39" w:rsidRPr="00010356" w:rsidRDefault="00180C39" w:rsidP="00180C39">
      <w:pPr>
        <w:jc w:val="both"/>
        <w:rPr>
          <w:lang w:val="pt-BR"/>
        </w:rPr>
      </w:pPr>
    </w:p>
    <w:p w14:paraId="14F889F0" w14:textId="5CBC3E83" w:rsidR="00180C39" w:rsidRPr="00010356" w:rsidRDefault="00180C39" w:rsidP="00180C39">
      <w:pPr>
        <w:jc w:val="both"/>
        <w:rPr>
          <w:rFonts w:asciiTheme="minorHAnsi" w:eastAsiaTheme="minorEastAsia" w:hAnsiTheme="minorHAnsi" w:cstheme="minorBidi"/>
          <w:lang w:val="pt-BR" w:eastAsia="en-US"/>
        </w:rPr>
      </w:pPr>
      <w:r w:rsidRPr="00010356">
        <w:rPr>
          <w:lang w:val="pt-BR"/>
        </w:rPr>
        <w:t>Végül a QR</w:t>
      </w:r>
      <w:r w:rsidR="00A94E10" w:rsidRPr="00010356">
        <w:rPr>
          <w:lang w:val="pt-BR"/>
        </w:rPr>
        <w:t>-</w:t>
      </w:r>
      <w:r w:rsidRPr="00010356">
        <w:rPr>
          <w:lang w:val="pt-BR"/>
        </w:rPr>
        <w:t xml:space="preserve">kód alapjául szolgáló karaktersorozat a következő lesz: </w:t>
      </w:r>
    </w:p>
    <w:p w14:paraId="1DD07536" w14:textId="77777777" w:rsidR="00180C39" w:rsidRPr="00010356" w:rsidRDefault="00180C39" w:rsidP="00180C39">
      <w:pPr>
        <w:jc w:val="both"/>
        <w:rPr>
          <w:lang w:val="pt-BR"/>
        </w:rPr>
      </w:pPr>
    </w:p>
    <w:p w14:paraId="51A13338" w14:textId="61601601" w:rsidR="2A7DBB10" w:rsidRDefault="2A7DBB10" w:rsidP="74530087">
      <w:pPr>
        <w:jc w:val="both"/>
        <w:rPr>
          <w:rFonts w:ascii="Courier New" w:hAnsi="Courier New" w:cs="Courier New"/>
        </w:rPr>
      </w:pPr>
      <w:r w:rsidRPr="74530087">
        <w:rPr>
          <w:rFonts w:ascii="Courier New" w:hAnsi="Courier New" w:cs="Courier New"/>
        </w:rPr>
        <w:t>3|DZRqtdA==|AB99912345|N98765432|E111110123456789|S111119876543210|GUZ1LyprARvEGDvhdadXIyt97ksBaFxzpto294p5xjiAVSX0eP5vhZT7yS1d0bhIlkyVqROZum3k15FZBSzdR4g==|CEMTysHwssISqNnBMQi7llaQ=</w:t>
      </w:r>
    </w:p>
    <w:p w14:paraId="792B1FCA" w14:textId="77777777" w:rsidR="00180C39" w:rsidRPr="005977A9" w:rsidRDefault="00180C39" w:rsidP="00180C39">
      <w:pPr>
        <w:jc w:val="both"/>
      </w:pPr>
    </w:p>
    <w:p w14:paraId="066F8478" w14:textId="77777777" w:rsidR="00180C39" w:rsidRPr="005977A9" w:rsidRDefault="00180C39" w:rsidP="00180C39">
      <w:pPr>
        <w:jc w:val="both"/>
        <w:rPr>
          <w:rFonts w:asciiTheme="minorHAnsi" w:eastAsiaTheme="minorHAnsi" w:hAnsiTheme="minorHAnsi" w:cstheme="minorHAnsi"/>
          <w:szCs w:val="22"/>
          <w:lang w:eastAsia="en-US"/>
        </w:rPr>
      </w:pPr>
      <w:r w:rsidRPr="005977A9">
        <w:t xml:space="preserve">A képzett QR-kód: </w:t>
      </w:r>
    </w:p>
    <w:p w14:paraId="7F399B46" w14:textId="77777777" w:rsidR="00180C39" w:rsidRPr="005977A9" w:rsidRDefault="00180C39" w:rsidP="00180C39">
      <w:pPr>
        <w:jc w:val="both"/>
      </w:pPr>
    </w:p>
    <w:p w14:paraId="6006C8A9" w14:textId="29571603" w:rsidR="00180C39" w:rsidRPr="005977A9" w:rsidRDefault="77B426F8" w:rsidP="74530087">
      <w:pPr>
        <w:jc w:val="center"/>
      </w:pPr>
      <w:r>
        <w:rPr>
          <w:noProof/>
          <w:lang w:val="hu-HU" w:eastAsia="hu-HU"/>
        </w:rPr>
        <w:drawing>
          <wp:inline distT="0" distB="0" distL="0" distR="0" wp14:anchorId="4234260B" wp14:editId="3C85FD25">
            <wp:extent cx="1466852" cy="1466852"/>
            <wp:effectExtent l="0" t="0" r="0" b="0"/>
            <wp:docPr id="934392497" name="Picture 93439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6852" cy="1466852"/>
                    </a:xfrm>
                    <a:prstGeom prst="rect">
                      <a:avLst/>
                    </a:prstGeom>
                  </pic:spPr>
                </pic:pic>
              </a:graphicData>
            </a:graphic>
          </wp:inline>
        </w:drawing>
      </w:r>
      <w:r w:rsidR="11E80F6C">
        <w:fldChar w:fldCharType="begin"/>
      </w:r>
      <w:r w:rsidR="11E80F6C">
        <w:instrText xml:space="preserve"> INCLUDEPICTURE "https://api.qrserver.com/v1/create-qr-code/?data=2%7CBNY-B999123456%2F98765432%2F0099%2F00004%7CD651AAD74%7CT13470%7CSB4ihaVWl0%2BRb4a1Y%2BMyi1YoceaSn7LTqS49ncVGwEOQ%3D%7CK%2FVsp5oyC%2FQ5tYSV1lw87K2WUMIXxZox86pMfulXoU5E%3D%7Cpo9owOD3%2F4oFM0PeLSOu7%2Bq6gExnbW29AUVwAXA9HtxNyRZyFVqWGK2wjv%2BPONn8FI9Ib0kcwfWUZAUDKH3WTg%3D%3D%7CCEMTysHwssISqNnBMQi7llaQ%3D&amp;size=220x220&amp;margin=0" \* MERGEFORMATINET </w:instrText>
      </w:r>
      <w:r w:rsidR="11E80F6C">
        <w:fldChar w:fldCharType="end"/>
      </w:r>
    </w:p>
    <w:p w14:paraId="7F4CDB86" w14:textId="77777777" w:rsidR="00180C39" w:rsidRPr="005977A9" w:rsidRDefault="00180C39" w:rsidP="00180C39">
      <w:pPr>
        <w:jc w:val="both"/>
      </w:pPr>
    </w:p>
    <w:p w14:paraId="1293DB5C" w14:textId="1E2F3164" w:rsidR="00D9221D" w:rsidRPr="005977A9" w:rsidRDefault="001E2C4C" w:rsidP="00D9221D">
      <w:pPr>
        <w:pStyle w:val="Cmsor3"/>
        <w:jc w:val="both"/>
        <w:rPr>
          <w:lang w:val="en-US"/>
        </w:rPr>
      </w:pPr>
      <w:bookmarkStart w:id="284" w:name="_Toc195567002"/>
      <w:r w:rsidRPr="005977A9">
        <w:rPr>
          <w:lang w:val="en-US"/>
        </w:rPr>
        <w:t>Felhőalapú</w:t>
      </w:r>
      <w:r w:rsidR="00D9221D" w:rsidRPr="005977A9">
        <w:rPr>
          <w:lang w:val="en-US"/>
        </w:rPr>
        <w:t xml:space="preserve"> e-pénztárgép </w:t>
      </w:r>
      <w:r w:rsidRPr="005977A9">
        <w:rPr>
          <w:lang w:val="en-US"/>
        </w:rPr>
        <w:t>aktivációs</w:t>
      </w:r>
      <w:r w:rsidR="00D9221D" w:rsidRPr="005977A9">
        <w:rPr>
          <w:lang w:val="en-US"/>
        </w:rPr>
        <w:t xml:space="preserve"> QR-kód</w:t>
      </w:r>
      <w:r w:rsidR="002249DE" w:rsidRPr="005977A9">
        <w:rPr>
          <w:lang w:val="en-US"/>
        </w:rPr>
        <w:t xml:space="preserve"> értelmezése</w:t>
      </w:r>
      <w:bookmarkEnd w:id="284"/>
    </w:p>
    <w:p w14:paraId="35B7CC7A" w14:textId="073011DE" w:rsidR="002249DE" w:rsidRPr="005977A9" w:rsidRDefault="00D9221D" w:rsidP="00D9221D">
      <w:pPr>
        <w:jc w:val="both"/>
      </w:pPr>
      <w:r w:rsidRPr="005977A9">
        <w:t xml:space="preserve">A </w:t>
      </w:r>
      <w:r w:rsidR="002249DE" w:rsidRPr="005977A9">
        <w:t xml:space="preserve">felhőalapú </w:t>
      </w:r>
      <w:r w:rsidRPr="005977A9">
        <w:t>e-pénztárgép</w:t>
      </w:r>
      <w:r w:rsidR="002249DE" w:rsidRPr="005977A9">
        <w:t xml:space="preserve"> </w:t>
      </w:r>
      <w:r w:rsidR="0000732C" w:rsidRPr="005977A9">
        <w:t xml:space="preserve">(FePG) </w:t>
      </w:r>
      <w:r w:rsidR="002A3B25" w:rsidRPr="005977A9">
        <w:t xml:space="preserve">példány </w:t>
      </w:r>
      <w:r w:rsidR="004A06BC" w:rsidRPr="005977A9">
        <w:t>létrehozása a</w:t>
      </w:r>
      <w:r w:rsidR="00452833" w:rsidRPr="005977A9">
        <w:t xml:space="preserve">z ePG Portálon igényelhető. </w:t>
      </w:r>
      <w:r w:rsidR="00710E63" w:rsidRPr="005977A9">
        <w:t>Az ePG Portál</w:t>
      </w:r>
      <w:r w:rsidR="008B6A26" w:rsidRPr="005977A9">
        <w:t xml:space="preserve"> a sikeres léterhozást követően az üzemeltető</w:t>
      </w:r>
      <w:r w:rsidR="00710E63" w:rsidRPr="005977A9">
        <w:t>nek megjelenít</w:t>
      </w:r>
      <w:r w:rsidR="008B6A26" w:rsidRPr="005977A9">
        <w:t xml:space="preserve"> egy QR</w:t>
      </w:r>
      <w:r w:rsidR="00A94E10">
        <w:t>-</w:t>
      </w:r>
      <w:r w:rsidR="008B6A26" w:rsidRPr="005977A9">
        <w:t>kód</w:t>
      </w:r>
      <w:r w:rsidR="00710E63" w:rsidRPr="005977A9">
        <w:t xml:space="preserve">ot, </w:t>
      </w:r>
      <w:r w:rsidR="00FF368A" w:rsidRPr="005977A9">
        <w:t xml:space="preserve">ami </w:t>
      </w:r>
      <w:r w:rsidR="008B6A26" w:rsidRPr="005977A9">
        <w:t>a felh</w:t>
      </w:r>
      <w:r w:rsidR="00FF368A" w:rsidRPr="005977A9">
        <w:t>ő</w:t>
      </w:r>
      <w:r w:rsidR="008B6A26" w:rsidRPr="005977A9">
        <w:t xml:space="preserve">alapú e-pénztárgép </w:t>
      </w:r>
      <w:r w:rsidR="00FF368A" w:rsidRPr="005977A9">
        <w:t xml:space="preserve">applikáció </w:t>
      </w:r>
      <w:r w:rsidR="008B6A26" w:rsidRPr="005977A9">
        <w:t xml:space="preserve">aktiválásához </w:t>
      </w:r>
      <w:r w:rsidR="00D60890" w:rsidRPr="005977A9">
        <w:t>szükséges</w:t>
      </w:r>
      <w:r w:rsidR="00FF368A" w:rsidRPr="005977A9">
        <w:t xml:space="preserve"> rövidlejáratú tokent</w:t>
      </w:r>
      <w:r w:rsidR="00946165" w:rsidRPr="005977A9">
        <w:t xml:space="preserve"> tartalmazza</w:t>
      </w:r>
      <w:r w:rsidR="00FF368A" w:rsidRPr="005977A9">
        <w:t>.</w:t>
      </w:r>
    </w:p>
    <w:p w14:paraId="2242C185" w14:textId="77777777" w:rsidR="00D9221D" w:rsidRPr="005977A9" w:rsidRDefault="00D9221D" w:rsidP="00D9221D">
      <w:pPr>
        <w:ind w:left="360"/>
        <w:jc w:val="both"/>
      </w:pPr>
    </w:p>
    <w:p w14:paraId="7606D079" w14:textId="00D23DCD" w:rsidR="00D9221D" w:rsidRPr="005977A9" w:rsidRDefault="00D9221D" w:rsidP="00D9221D">
      <w:pPr>
        <w:jc w:val="both"/>
        <w:rPr>
          <w:rFonts w:asciiTheme="minorHAnsi" w:eastAsiaTheme="minorHAnsi" w:hAnsiTheme="minorHAnsi" w:cstheme="minorHAnsi"/>
          <w:szCs w:val="22"/>
          <w:lang w:eastAsia="en-US"/>
        </w:rPr>
      </w:pPr>
      <w:r w:rsidRPr="005977A9">
        <w:t>Az</w:t>
      </w:r>
      <w:r w:rsidR="00946165" w:rsidRPr="005977A9">
        <w:t xml:space="preserve"> FePG rövidlejáratú token</w:t>
      </w:r>
      <w:r w:rsidRPr="005977A9">
        <w:t xml:space="preserve"> QR-kód</w:t>
      </w:r>
      <w:r w:rsidR="0035442C" w:rsidRPr="005977A9">
        <w:t>ja</w:t>
      </w:r>
      <w:r w:rsidRPr="005977A9">
        <w:t xml:space="preserve"> az alábbi adatokat tartalmaz</w:t>
      </w:r>
      <w:r w:rsidR="0035442C" w:rsidRPr="005977A9">
        <w:t>z</w:t>
      </w:r>
      <w:r w:rsidRPr="005977A9">
        <w:t xml:space="preserve">a:  </w:t>
      </w:r>
    </w:p>
    <w:p w14:paraId="7E78A4E5" w14:textId="77777777" w:rsidR="00D9221D" w:rsidRPr="005977A9" w:rsidRDefault="00D9221D" w:rsidP="006434FB">
      <w:pPr>
        <w:pStyle w:val="Szmozottlista"/>
        <w:numPr>
          <w:ilvl w:val="0"/>
          <w:numId w:val="217"/>
        </w:numPr>
      </w:pPr>
      <w:r w:rsidRPr="005B4138">
        <w:t>az AP számot,</w:t>
      </w:r>
    </w:p>
    <w:p w14:paraId="755AD774" w14:textId="3FD7D9AB" w:rsidR="00D9221D" w:rsidRPr="00010356" w:rsidRDefault="0035442C" w:rsidP="006434FB">
      <w:pPr>
        <w:pStyle w:val="Szmozottlista"/>
        <w:rPr>
          <w:lang w:val="pt-BR"/>
        </w:rPr>
      </w:pPr>
      <w:r w:rsidRPr="00010356">
        <w:rPr>
          <w:lang w:val="pt-BR"/>
        </w:rPr>
        <w:t>a FAM példány bejelentkezési jelszavát</w:t>
      </w:r>
      <w:r w:rsidR="00D9221D" w:rsidRPr="00010356">
        <w:rPr>
          <w:lang w:val="pt-BR"/>
        </w:rPr>
        <w:t>,</w:t>
      </w:r>
    </w:p>
    <w:p w14:paraId="2371EDF5" w14:textId="632CBD32" w:rsidR="0035442C" w:rsidRPr="00010356" w:rsidRDefault="0035442C" w:rsidP="006434FB">
      <w:pPr>
        <w:pStyle w:val="Szmozottlista"/>
        <w:rPr>
          <w:lang w:val="pt-BR"/>
        </w:rPr>
      </w:pPr>
      <w:r w:rsidRPr="00010356">
        <w:rPr>
          <w:lang w:val="pt-BR"/>
        </w:rPr>
        <w:t xml:space="preserve">a </w:t>
      </w:r>
      <w:r w:rsidR="0000732C" w:rsidRPr="00010356">
        <w:rPr>
          <w:lang w:val="pt-BR"/>
        </w:rPr>
        <w:t>FePG applikáció kliens authentikációs tanúsítványá</w:t>
      </w:r>
      <w:r w:rsidR="001524C1" w:rsidRPr="00010356">
        <w:rPr>
          <w:lang w:val="pt-BR"/>
        </w:rPr>
        <w:t xml:space="preserve">nak igényléséhez szükséges </w:t>
      </w:r>
      <w:r w:rsidR="003A7816" w:rsidRPr="00010356">
        <w:rPr>
          <w:lang w:val="pt-BR"/>
        </w:rPr>
        <w:t>rövidlejáratú kódot.</w:t>
      </w:r>
    </w:p>
    <w:p w14:paraId="79AB789D" w14:textId="77777777" w:rsidR="00D9221D" w:rsidRPr="00010356" w:rsidRDefault="00D9221D" w:rsidP="00D9221D">
      <w:pPr>
        <w:jc w:val="both"/>
        <w:rPr>
          <w:lang w:val="pt-BR"/>
        </w:rPr>
      </w:pPr>
    </w:p>
    <w:p w14:paraId="423F0A8F" w14:textId="5805D6FA" w:rsidR="00D9221D" w:rsidRPr="00010356" w:rsidRDefault="00D9221D" w:rsidP="00D9221D">
      <w:pPr>
        <w:jc w:val="both"/>
        <w:rPr>
          <w:lang w:val="pt-BR"/>
        </w:rPr>
      </w:pPr>
      <w:r w:rsidRPr="00010356">
        <w:rPr>
          <w:lang w:val="pt-BR"/>
        </w:rPr>
        <w:t xml:space="preserve">Az adatok az alábbi kompakt formátumban </w:t>
      </w:r>
      <w:r w:rsidR="003A7816" w:rsidRPr="00010356">
        <w:rPr>
          <w:lang w:val="pt-BR"/>
        </w:rPr>
        <w:t>jelennek meg az ePG Portálon megjelenített</w:t>
      </w:r>
      <w:r w:rsidRPr="00010356">
        <w:rPr>
          <w:lang w:val="pt-BR"/>
        </w:rPr>
        <w:t xml:space="preserve"> QR-kódba</w:t>
      </w:r>
      <w:r w:rsidR="003A7816" w:rsidRPr="00010356">
        <w:rPr>
          <w:lang w:val="pt-BR"/>
        </w:rPr>
        <w:t>n</w:t>
      </w:r>
      <w:r w:rsidRPr="00010356">
        <w:rPr>
          <w:lang w:val="pt-BR"/>
        </w:rPr>
        <w:t>:</w:t>
      </w:r>
    </w:p>
    <w:p w14:paraId="0784DC9B" w14:textId="77777777" w:rsidR="00D9221D" w:rsidRPr="00010356" w:rsidRDefault="00D9221D" w:rsidP="006434FB">
      <w:pPr>
        <w:pStyle w:val="Felsorols"/>
        <w:rPr>
          <w:lang w:val="pt-BR"/>
        </w:rPr>
      </w:pPr>
      <w:r w:rsidRPr="00010356">
        <w:rPr>
          <w:lang w:val="pt-BR"/>
        </w:rPr>
        <w:t>UTF-8 kódolású karaktersorozat sortörés nélkül.</w:t>
      </w:r>
    </w:p>
    <w:p w14:paraId="0F0FD2D2" w14:textId="5A2A29EB" w:rsidR="00D9221D" w:rsidRPr="00010356" w:rsidRDefault="00D9221D" w:rsidP="006434FB">
      <w:pPr>
        <w:pStyle w:val="Felsorols"/>
        <w:rPr>
          <w:lang w:val="pt-BR"/>
        </w:rPr>
      </w:pPr>
      <w:r w:rsidRPr="00010356">
        <w:rPr>
          <w:lang w:val="pt-BR"/>
        </w:rPr>
        <w:t>Az első karakter egy „</w:t>
      </w:r>
      <w:r w:rsidR="003A7816" w:rsidRPr="00010356">
        <w:rPr>
          <w:lang w:val="pt-BR"/>
        </w:rPr>
        <w:t>4</w:t>
      </w:r>
      <w:r w:rsidRPr="00010356">
        <w:rPr>
          <w:lang w:val="pt-BR"/>
        </w:rPr>
        <w:t xml:space="preserve">”-as számjegy, ami azt mutatja, hogy ez egy </w:t>
      </w:r>
      <w:r w:rsidR="003A7816" w:rsidRPr="00010356">
        <w:rPr>
          <w:lang w:val="pt-BR"/>
        </w:rPr>
        <w:t xml:space="preserve">felhőalapú </w:t>
      </w:r>
      <w:r w:rsidRPr="00010356">
        <w:rPr>
          <w:lang w:val="pt-BR"/>
        </w:rPr>
        <w:t xml:space="preserve">e-pénztárgép </w:t>
      </w:r>
      <w:r w:rsidR="003A7816" w:rsidRPr="00010356">
        <w:rPr>
          <w:lang w:val="pt-BR"/>
        </w:rPr>
        <w:t>rövidlejáratú tokent tartalmazó</w:t>
      </w:r>
      <w:r w:rsidRPr="00010356">
        <w:rPr>
          <w:lang w:val="pt-BR"/>
        </w:rPr>
        <w:t xml:space="preserve"> QR</w:t>
      </w:r>
      <w:r w:rsidR="00A94E10" w:rsidRPr="00010356">
        <w:rPr>
          <w:lang w:val="pt-BR"/>
        </w:rPr>
        <w:t>-</w:t>
      </w:r>
      <w:r w:rsidRPr="00010356">
        <w:rPr>
          <w:lang w:val="pt-BR"/>
        </w:rPr>
        <w:t>kód.</w:t>
      </w:r>
    </w:p>
    <w:p w14:paraId="6D1771B7" w14:textId="0FEA0809" w:rsidR="00D9221D" w:rsidRPr="00010356" w:rsidRDefault="00D9221D" w:rsidP="006434FB">
      <w:pPr>
        <w:pStyle w:val="Felsorols"/>
        <w:rPr>
          <w:lang w:val="pt-BR"/>
        </w:rPr>
      </w:pPr>
      <w:r w:rsidRPr="00010356">
        <w:rPr>
          <w:lang w:val="pt-BR"/>
        </w:rPr>
        <w:t>Az adatmezőket „|” karakter határol</w:t>
      </w:r>
      <w:r w:rsidR="003A7816" w:rsidRPr="00010356">
        <w:rPr>
          <w:lang w:val="pt-BR"/>
        </w:rPr>
        <w:t>ja el</w:t>
      </w:r>
      <w:r w:rsidRPr="00010356">
        <w:rPr>
          <w:lang w:val="pt-BR"/>
        </w:rPr>
        <w:t>.</w:t>
      </w:r>
    </w:p>
    <w:p w14:paraId="377278DC" w14:textId="2FDF76BE" w:rsidR="00D9221D" w:rsidRPr="006434FB" w:rsidRDefault="00D9221D" w:rsidP="006434FB">
      <w:pPr>
        <w:pStyle w:val="Felsorols"/>
      </w:pPr>
      <w:r w:rsidRPr="006434FB">
        <w:t xml:space="preserve">Az adaton belül </w:t>
      </w:r>
      <w:r w:rsidR="003A7816" w:rsidRPr="006434FB">
        <w:t xml:space="preserve">esetlegesen </w:t>
      </w:r>
      <w:r w:rsidRPr="006434FB">
        <w:t xml:space="preserve">szereplő „|” karaktert a „\” (backslash, fordított per) karakterrel </w:t>
      </w:r>
      <w:r w:rsidR="003A7816" w:rsidRPr="006434FB">
        <w:t xml:space="preserve">van </w:t>
      </w:r>
      <w:r w:rsidRPr="006434FB">
        <w:t>escape-el</w:t>
      </w:r>
      <w:r w:rsidR="003A7816" w:rsidRPr="006434FB">
        <w:t>ve</w:t>
      </w:r>
      <w:r w:rsidRPr="006434FB">
        <w:t xml:space="preserve"> („\|”). Az escape karakter saját magával </w:t>
      </w:r>
      <w:r w:rsidR="003A7816" w:rsidRPr="006434FB">
        <w:t>van</w:t>
      </w:r>
      <w:r w:rsidRPr="006434FB">
        <w:t xml:space="preserve"> escape-el</w:t>
      </w:r>
      <w:r w:rsidR="003A7816" w:rsidRPr="006434FB">
        <w:t>ve</w:t>
      </w:r>
      <w:r w:rsidRPr="006434FB">
        <w:t xml:space="preserve"> (pl. „\\”)</w:t>
      </w:r>
      <w:r w:rsidR="003A7816" w:rsidRPr="006434FB">
        <w:t>.</w:t>
      </w:r>
    </w:p>
    <w:p w14:paraId="3D9361AB" w14:textId="0D7CC9B5" w:rsidR="00D9221D" w:rsidRPr="006434FB" w:rsidRDefault="00D9221D" w:rsidP="006434FB">
      <w:pPr>
        <w:pStyle w:val="Felsorols"/>
      </w:pPr>
      <w:r w:rsidRPr="006434FB">
        <w:t xml:space="preserve">Ha az adatban sortörés található, a sortörés „\n” karaktersorozattal </w:t>
      </w:r>
      <w:r w:rsidR="003A7816" w:rsidRPr="006434FB">
        <w:t xml:space="preserve">van </w:t>
      </w:r>
      <w:r w:rsidRPr="006434FB">
        <w:t>helyettesí</w:t>
      </w:r>
      <w:r w:rsidR="003A7816" w:rsidRPr="006434FB">
        <w:t>tve</w:t>
      </w:r>
      <w:r w:rsidRPr="006434FB">
        <w:t>.</w:t>
      </w:r>
    </w:p>
    <w:p w14:paraId="5A16BD7A" w14:textId="77777777" w:rsidR="00D9221D" w:rsidRPr="006434FB" w:rsidRDefault="00D9221D" w:rsidP="006434FB">
      <w:pPr>
        <w:pStyle w:val="Felsorols"/>
      </w:pPr>
      <w:r w:rsidRPr="006434FB">
        <w:t>Az adatmezők első karaktere az adott mező azonosítója.</w:t>
      </w:r>
    </w:p>
    <w:p w14:paraId="356FE1CA" w14:textId="1E970606" w:rsidR="00D9221D" w:rsidRPr="006434FB" w:rsidRDefault="00D9221D" w:rsidP="006434FB">
      <w:pPr>
        <w:pStyle w:val="Felsorols"/>
      </w:pPr>
      <w:r w:rsidRPr="006434FB">
        <w:t>Az UTF-8 kódolás a QR</w:t>
      </w:r>
      <w:r w:rsidR="00A94E10">
        <w:t>-</w:t>
      </w:r>
      <w:r w:rsidRPr="006434FB">
        <w:t xml:space="preserve">kód fejlécében is meg </w:t>
      </w:r>
      <w:r w:rsidR="003A7816" w:rsidRPr="006434FB">
        <w:t xml:space="preserve">van </w:t>
      </w:r>
      <w:r w:rsidRPr="006434FB">
        <w:t>ad</w:t>
      </w:r>
      <w:r w:rsidR="003A7816" w:rsidRPr="006434FB">
        <w:t>va</w:t>
      </w:r>
      <w:r w:rsidRPr="006434FB">
        <w:t>.</w:t>
      </w:r>
    </w:p>
    <w:p w14:paraId="2035CE83" w14:textId="77777777" w:rsidR="00D9221D" w:rsidRPr="005977A9" w:rsidRDefault="00D9221D" w:rsidP="00D9221D">
      <w:pPr>
        <w:jc w:val="both"/>
      </w:pPr>
    </w:p>
    <w:p w14:paraId="4B40400C" w14:textId="11FF35E3" w:rsidR="00D9221D" w:rsidRPr="005977A9" w:rsidRDefault="00D9221D" w:rsidP="00D9221D">
      <w:pPr>
        <w:jc w:val="both"/>
      </w:pPr>
      <w:r w:rsidRPr="005977A9">
        <w:t>Minden adat karaktersorozatként (string) szerepel akkor is, ha az számként is értelmezhető volna.</w:t>
      </w:r>
    </w:p>
    <w:p w14:paraId="7AE5D8A2" w14:textId="77777777" w:rsidR="00D9221D" w:rsidRPr="005977A9" w:rsidRDefault="00D9221D" w:rsidP="00D9221D">
      <w:pPr>
        <w:jc w:val="both"/>
      </w:pPr>
    </w:p>
    <w:p w14:paraId="5EB4BB9B" w14:textId="77777777" w:rsidR="00D9221D" w:rsidRPr="005977A9" w:rsidRDefault="00D9221D" w:rsidP="00D9221D">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D9221D" w:rsidRPr="005977A9" w14:paraId="35E8885B" w14:textId="77777777" w:rsidTr="00BB6B19">
        <w:trPr>
          <w:trHeight w:val="286"/>
        </w:trPr>
        <w:tc>
          <w:tcPr>
            <w:tcW w:w="1096" w:type="dxa"/>
          </w:tcPr>
          <w:p w14:paraId="568E13C8" w14:textId="77777777" w:rsidR="00D9221D" w:rsidRPr="005977A9" w:rsidRDefault="00D9221D" w:rsidP="00BB6B19">
            <w:pPr>
              <w:jc w:val="both"/>
              <w:rPr>
                <w:b/>
              </w:rPr>
            </w:pPr>
            <w:r w:rsidRPr="005977A9">
              <w:rPr>
                <w:b/>
              </w:rPr>
              <w:t>Sorszám</w:t>
            </w:r>
          </w:p>
        </w:tc>
        <w:tc>
          <w:tcPr>
            <w:tcW w:w="816" w:type="dxa"/>
          </w:tcPr>
          <w:p w14:paraId="2399BDC5" w14:textId="77777777" w:rsidR="00D9221D" w:rsidRPr="005977A9" w:rsidRDefault="00D9221D" w:rsidP="00BB6B19">
            <w:pPr>
              <w:jc w:val="both"/>
              <w:rPr>
                <w:rFonts w:asciiTheme="minorHAnsi" w:eastAsiaTheme="minorHAnsi" w:hAnsiTheme="minorHAnsi" w:cstheme="minorHAnsi"/>
                <w:b/>
                <w:szCs w:val="22"/>
                <w:lang w:eastAsia="en-US"/>
              </w:rPr>
            </w:pPr>
            <w:r w:rsidRPr="005977A9">
              <w:rPr>
                <w:b/>
              </w:rPr>
              <w:t>Jelölő</w:t>
            </w:r>
          </w:p>
        </w:tc>
        <w:tc>
          <w:tcPr>
            <w:tcW w:w="7155" w:type="dxa"/>
          </w:tcPr>
          <w:p w14:paraId="5C11E770" w14:textId="77777777" w:rsidR="00D9221D" w:rsidRPr="005977A9" w:rsidRDefault="00D9221D" w:rsidP="00BB6B19">
            <w:pPr>
              <w:jc w:val="both"/>
              <w:rPr>
                <w:rFonts w:asciiTheme="minorHAnsi" w:eastAsiaTheme="minorHAnsi" w:hAnsiTheme="minorHAnsi" w:cstheme="minorHAnsi"/>
                <w:b/>
                <w:szCs w:val="22"/>
                <w:lang w:eastAsia="en-US"/>
              </w:rPr>
            </w:pPr>
            <w:r w:rsidRPr="005977A9">
              <w:rPr>
                <w:b/>
              </w:rPr>
              <w:t>Adat leírása</w:t>
            </w:r>
          </w:p>
        </w:tc>
      </w:tr>
      <w:tr w:rsidR="00D9221D" w:rsidRPr="00C75863" w14:paraId="02C81672" w14:textId="77777777" w:rsidTr="00BB6B19">
        <w:trPr>
          <w:trHeight w:val="470"/>
        </w:trPr>
        <w:tc>
          <w:tcPr>
            <w:tcW w:w="1096" w:type="dxa"/>
          </w:tcPr>
          <w:p w14:paraId="34C3EEA4" w14:textId="77777777" w:rsidR="00D9221D" w:rsidRPr="005977A9" w:rsidRDefault="00D9221D" w:rsidP="00BB6B19">
            <w:pPr>
              <w:jc w:val="both"/>
            </w:pPr>
            <w:r w:rsidRPr="005977A9">
              <w:t>1.</w:t>
            </w:r>
          </w:p>
        </w:tc>
        <w:tc>
          <w:tcPr>
            <w:tcW w:w="816" w:type="dxa"/>
          </w:tcPr>
          <w:p w14:paraId="5BA6CC6A" w14:textId="77777777" w:rsidR="00D9221D" w:rsidRPr="005977A9" w:rsidRDefault="00D9221D" w:rsidP="00BB6B19">
            <w:pPr>
              <w:jc w:val="both"/>
            </w:pPr>
            <w:r w:rsidRPr="005977A9">
              <w:t>D</w:t>
            </w:r>
          </w:p>
        </w:tc>
        <w:tc>
          <w:tcPr>
            <w:tcW w:w="7155" w:type="dxa"/>
          </w:tcPr>
          <w:p w14:paraId="28FCD93F" w14:textId="77777777" w:rsidR="00D9221D" w:rsidRPr="005977A9" w:rsidRDefault="00D9221D" w:rsidP="00BB6B19">
            <w:pPr>
              <w:jc w:val="both"/>
            </w:pPr>
            <w:r w:rsidRPr="005977A9">
              <w:t>A QR kód generálásának dátuma és ideje koordinált világidő (UTC) szerint, unix time formátumban, base64 ábrázolással 8-16 karakterben.</w:t>
            </w:r>
          </w:p>
          <w:p w14:paraId="07271E75" w14:textId="77777777" w:rsidR="00D9221D" w:rsidRPr="005977A9" w:rsidRDefault="00D9221D" w:rsidP="00BB6B19">
            <w:pPr>
              <w:jc w:val="both"/>
              <w:rPr>
                <w:rFonts w:eastAsiaTheme="minorHAnsi"/>
                <w:lang w:val="fr-FR"/>
              </w:rPr>
            </w:pPr>
            <w:r w:rsidRPr="005977A9">
              <w:rPr>
                <w:lang w:val="fr-FR"/>
              </w:rPr>
              <w:t xml:space="preserve">Pl. 2024 május 7. 13:32:29 </w:t>
            </w:r>
            <w:r w:rsidRPr="005977A9">
              <w:rPr>
                <w:rFonts w:ascii="Wingdings" w:eastAsia="Wingdings" w:hAnsi="Wingdings" w:cs="Wingdings"/>
                <w:lang w:val="fr-FR"/>
              </w:rPr>
              <w:t></w:t>
            </w:r>
            <w:r w:rsidRPr="005977A9">
              <w:rPr>
                <w:lang w:val="fr-FR"/>
              </w:rPr>
              <w:t xml:space="preserve"> 1715088749 (decimális) </w:t>
            </w:r>
            <w:r w:rsidRPr="005977A9">
              <w:rPr>
                <w:rFonts w:ascii="Wingdings" w:eastAsia="Wingdings" w:hAnsi="Wingdings" w:cs="Wingdings"/>
                <w:lang w:val="fr-FR"/>
              </w:rPr>
              <w:t></w:t>
            </w:r>
            <w:r w:rsidRPr="005977A9">
              <w:rPr>
                <w:lang w:val="fr-FR"/>
              </w:rPr>
              <w:t xml:space="preserve"> [0x66, 0x3A, 0x2D, 0x6D] (hexadecimális) </w:t>
            </w:r>
            <w:r w:rsidRPr="005977A9">
              <w:rPr>
                <w:rFonts w:ascii="Wingdings" w:eastAsia="Wingdings" w:hAnsi="Wingdings" w:cs="Wingdings"/>
                <w:lang w:val="fr-FR"/>
              </w:rPr>
              <w:t></w:t>
            </w:r>
            <w:r w:rsidRPr="005977A9">
              <w:rPr>
                <w:lang w:val="fr-FR"/>
              </w:rPr>
              <w:t xml:space="preserve"> ZjotbQ== (base64)</w:t>
            </w:r>
          </w:p>
        </w:tc>
      </w:tr>
      <w:tr w:rsidR="00D9221D" w:rsidRPr="00FB36BC" w14:paraId="36F4F317" w14:textId="77777777" w:rsidTr="00BB6B19">
        <w:trPr>
          <w:trHeight w:val="470"/>
        </w:trPr>
        <w:tc>
          <w:tcPr>
            <w:tcW w:w="1096" w:type="dxa"/>
          </w:tcPr>
          <w:p w14:paraId="5111BFC5" w14:textId="77777777" w:rsidR="00D9221D" w:rsidRPr="005977A9" w:rsidRDefault="00D9221D" w:rsidP="00BB6B19">
            <w:pPr>
              <w:jc w:val="both"/>
            </w:pPr>
            <w:r w:rsidRPr="005977A9">
              <w:t>2.</w:t>
            </w:r>
          </w:p>
        </w:tc>
        <w:tc>
          <w:tcPr>
            <w:tcW w:w="816" w:type="dxa"/>
          </w:tcPr>
          <w:p w14:paraId="30F6D6CA" w14:textId="49731AE3" w:rsidR="00D9221D" w:rsidRPr="005977A9" w:rsidRDefault="00FC34F8" w:rsidP="00BB6B19">
            <w:pPr>
              <w:jc w:val="both"/>
            </w:pPr>
            <w:r w:rsidRPr="005977A9">
              <w:t>U</w:t>
            </w:r>
          </w:p>
        </w:tc>
        <w:tc>
          <w:tcPr>
            <w:tcW w:w="7155" w:type="dxa"/>
          </w:tcPr>
          <w:p w14:paraId="089AD548" w14:textId="21E2F974" w:rsidR="00D9221D" w:rsidRPr="00010356" w:rsidRDefault="00FC34F8" w:rsidP="00BB6B19">
            <w:pPr>
              <w:jc w:val="both"/>
              <w:rPr>
                <w:lang w:val="pt-BR"/>
              </w:rPr>
            </w:pPr>
            <w:r w:rsidRPr="00010356">
              <w:rPr>
                <w:lang w:val="pt-BR"/>
              </w:rPr>
              <w:t>A felhőalapú</w:t>
            </w:r>
            <w:r w:rsidR="00D9221D" w:rsidRPr="00010356">
              <w:rPr>
                <w:lang w:val="pt-BR"/>
              </w:rPr>
              <w:t xml:space="preserve"> e-pénztárgép </w:t>
            </w:r>
            <w:r w:rsidRPr="00010356">
              <w:rPr>
                <w:lang w:val="pt-BR"/>
              </w:rPr>
              <w:t xml:space="preserve">példány </w:t>
            </w:r>
            <w:r w:rsidR="00D9221D" w:rsidRPr="00010356">
              <w:rPr>
                <w:lang w:val="pt-BR"/>
              </w:rPr>
              <w:t>AP száma</w:t>
            </w:r>
          </w:p>
        </w:tc>
      </w:tr>
      <w:tr w:rsidR="00D9221D" w:rsidRPr="005977A9" w14:paraId="6A96EAB0" w14:textId="77777777" w:rsidTr="00BB6B19">
        <w:trPr>
          <w:trHeight w:val="470"/>
        </w:trPr>
        <w:tc>
          <w:tcPr>
            <w:tcW w:w="1096" w:type="dxa"/>
          </w:tcPr>
          <w:p w14:paraId="6E1E7B37" w14:textId="77777777" w:rsidR="00D9221D" w:rsidRPr="005977A9" w:rsidRDefault="00D9221D" w:rsidP="00BB6B19">
            <w:pPr>
              <w:jc w:val="both"/>
            </w:pPr>
            <w:r w:rsidRPr="005977A9">
              <w:t>3.</w:t>
            </w:r>
          </w:p>
        </w:tc>
        <w:tc>
          <w:tcPr>
            <w:tcW w:w="816" w:type="dxa"/>
          </w:tcPr>
          <w:p w14:paraId="2269E039" w14:textId="271FE959" w:rsidR="00D9221D" w:rsidRPr="005977A9" w:rsidRDefault="00FC34F8" w:rsidP="00BB6B19">
            <w:pPr>
              <w:jc w:val="both"/>
            </w:pPr>
            <w:r w:rsidRPr="005977A9">
              <w:t>P</w:t>
            </w:r>
          </w:p>
        </w:tc>
        <w:tc>
          <w:tcPr>
            <w:tcW w:w="7155" w:type="dxa"/>
          </w:tcPr>
          <w:p w14:paraId="52CBAC1E" w14:textId="6F8E2367" w:rsidR="00D9221D" w:rsidRPr="005977A9" w:rsidRDefault="00FC34F8" w:rsidP="00BB6B19">
            <w:pPr>
              <w:jc w:val="both"/>
              <w:rPr>
                <w:rFonts w:asciiTheme="minorHAnsi" w:eastAsiaTheme="minorHAnsi" w:hAnsiTheme="minorHAnsi" w:cstheme="minorHAnsi"/>
                <w:szCs w:val="22"/>
                <w:lang w:eastAsia="en-US"/>
              </w:rPr>
            </w:pPr>
            <w:r w:rsidRPr="005977A9">
              <w:t>A</w:t>
            </w:r>
            <w:r w:rsidR="00352DB3" w:rsidRPr="005977A9">
              <w:t xml:space="preserve"> felhőalapú</w:t>
            </w:r>
            <w:r w:rsidRPr="005977A9">
              <w:t xml:space="preserve"> e-pénztár</w:t>
            </w:r>
            <w:r w:rsidR="007114F4" w:rsidRPr="005977A9">
              <w:t xml:space="preserve">gép </w:t>
            </w:r>
            <w:r w:rsidR="00352DB3" w:rsidRPr="005977A9">
              <w:t>applikáció bejelentkezési jelszava</w:t>
            </w:r>
          </w:p>
        </w:tc>
      </w:tr>
      <w:tr w:rsidR="00D9221D" w:rsidRPr="005977A9" w14:paraId="1946871F" w14:textId="77777777" w:rsidTr="00BB6B19">
        <w:trPr>
          <w:trHeight w:val="470"/>
        </w:trPr>
        <w:tc>
          <w:tcPr>
            <w:tcW w:w="1096" w:type="dxa"/>
          </w:tcPr>
          <w:p w14:paraId="3AB66271" w14:textId="77777777" w:rsidR="00D9221D" w:rsidRPr="005977A9" w:rsidRDefault="00D9221D" w:rsidP="00BB6B19">
            <w:pPr>
              <w:jc w:val="both"/>
            </w:pPr>
            <w:r w:rsidRPr="005977A9">
              <w:t>4.</w:t>
            </w:r>
          </w:p>
        </w:tc>
        <w:tc>
          <w:tcPr>
            <w:tcW w:w="816" w:type="dxa"/>
          </w:tcPr>
          <w:p w14:paraId="01EB503D" w14:textId="1260C975" w:rsidR="00D9221D" w:rsidRPr="005977A9" w:rsidRDefault="00FC34F8" w:rsidP="00BB6B19">
            <w:pPr>
              <w:jc w:val="both"/>
            </w:pPr>
            <w:r w:rsidRPr="005977A9">
              <w:t>T</w:t>
            </w:r>
          </w:p>
        </w:tc>
        <w:tc>
          <w:tcPr>
            <w:tcW w:w="7155" w:type="dxa"/>
          </w:tcPr>
          <w:p w14:paraId="3B71D6B4" w14:textId="2D041A42" w:rsidR="00D9221D" w:rsidRPr="005977A9" w:rsidRDefault="00D9221D" w:rsidP="00BB6B19">
            <w:pPr>
              <w:jc w:val="both"/>
              <w:rPr>
                <w:rFonts w:asciiTheme="minorHAnsi" w:eastAsiaTheme="minorEastAsia" w:hAnsiTheme="minorHAnsi" w:cstheme="minorBidi"/>
                <w:lang w:eastAsia="en-US"/>
              </w:rPr>
            </w:pPr>
            <w:r w:rsidRPr="005977A9">
              <w:t>A</w:t>
            </w:r>
            <w:r w:rsidR="00352DB3" w:rsidRPr="005977A9">
              <w:t xml:space="preserve"> FePG applikáció kliens authentikációs tanúsítványának igényléséhez szükséges rövidlejáratú kód.</w:t>
            </w:r>
          </w:p>
        </w:tc>
      </w:tr>
    </w:tbl>
    <w:p w14:paraId="5EA00578" w14:textId="77777777" w:rsidR="00D9221D" w:rsidRPr="005977A9" w:rsidRDefault="00D9221D" w:rsidP="00D9221D">
      <w:pPr>
        <w:jc w:val="both"/>
      </w:pPr>
    </w:p>
    <w:p w14:paraId="2A7B9FB3" w14:textId="77777777" w:rsidR="00D9221D" w:rsidRPr="005977A9" w:rsidRDefault="00D9221D" w:rsidP="00D9221D">
      <w:pPr>
        <w:jc w:val="both"/>
        <w:rPr>
          <w:rFonts w:asciiTheme="minorHAnsi" w:eastAsiaTheme="minorHAnsi" w:hAnsiTheme="minorHAnsi" w:cstheme="minorHAnsi"/>
          <w:b/>
          <w:szCs w:val="22"/>
          <w:lang w:eastAsia="en-US"/>
        </w:rPr>
      </w:pPr>
      <w:r w:rsidRPr="005977A9">
        <w:rPr>
          <w:b/>
        </w:rPr>
        <w:t xml:space="preserve">Értelmezést segítő példa: </w:t>
      </w:r>
    </w:p>
    <w:p w14:paraId="63AA66E0" w14:textId="77777777" w:rsidR="00D9221D" w:rsidRPr="005977A9" w:rsidRDefault="00D9221D" w:rsidP="00D9221D">
      <w:pPr>
        <w:jc w:val="both"/>
      </w:pPr>
    </w:p>
    <w:p w14:paraId="1B3978D8" w14:textId="77777777" w:rsidR="00D9221D" w:rsidRPr="005977A9" w:rsidRDefault="00D9221D" w:rsidP="00D9221D">
      <w:pPr>
        <w:jc w:val="both"/>
        <w:rPr>
          <w:rFonts w:asciiTheme="minorHAnsi" w:eastAsiaTheme="minorHAnsi" w:hAnsiTheme="minorHAnsi" w:cstheme="minorHAnsi"/>
          <w:szCs w:val="22"/>
          <w:lang w:eastAsia="en-US"/>
        </w:rPr>
      </w:pPr>
      <w:r w:rsidRPr="005977A9">
        <w:t xml:space="preserve">Az itt megadott példa kitalált adatokat tartalmaz. </w:t>
      </w:r>
    </w:p>
    <w:p w14:paraId="06DDA54E" w14:textId="77777777" w:rsidR="00D9221D" w:rsidRPr="005977A9" w:rsidRDefault="00D9221D" w:rsidP="00D9221D">
      <w:pPr>
        <w:jc w:val="both"/>
      </w:pPr>
    </w:p>
    <w:p w14:paraId="434130C2" w14:textId="57B0DBA7" w:rsidR="00D9221D" w:rsidRPr="00010356" w:rsidRDefault="00D9221D" w:rsidP="00D9221D">
      <w:pPr>
        <w:jc w:val="both"/>
        <w:rPr>
          <w:rFonts w:asciiTheme="minorHAnsi" w:eastAsiaTheme="minorHAnsi" w:hAnsiTheme="minorHAnsi" w:cstheme="minorHAnsi"/>
          <w:szCs w:val="22"/>
          <w:lang w:val="pt-BR" w:eastAsia="en-US"/>
        </w:rPr>
      </w:pPr>
      <w:r w:rsidRPr="00010356">
        <w:rPr>
          <w:lang w:val="pt-BR"/>
        </w:rPr>
        <w:t xml:space="preserve">Az e-pénztárgép AP száma: </w:t>
      </w:r>
      <w:r w:rsidR="00352DB3" w:rsidRPr="00010356">
        <w:rPr>
          <w:lang w:val="pt-BR"/>
        </w:rPr>
        <w:t>C</w:t>
      </w:r>
      <w:r w:rsidRPr="00010356">
        <w:rPr>
          <w:lang w:val="pt-BR"/>
        </w:rPr>
        <w:t>99912345</w:t>
      </w:r>
    </w:p>
    <w:p w14:paraId="767A87FE" w14:textId="77777777" w:rsidR="00EA597B" w:rsidRPr="00010356" w:rsidRDefault="00D9221D" w:rsidP="005977A9">
      <w:pPr>
        <w:jc w:val="both"/>
        <w:rPr>
          <w:lang w:val="pt-BR"/>
        </w:rPr>
      </w:pPr>
      <w:r w:rsidRPr="00010356">
        <w:rPr>
          <w:lang w:val="pt-BR"/>
        </w:rPr>
        <w:t>A</w:t>
      </w:r>
      <w:r w:rsidR="00352DB3" w:rsidRPr="00010356">
        <w:rPr>
          <w:lang w:val="pt-BR"/>
        </w:rPr>
        <w:t xml:space="preserve"> bejelentkezési jelszó</w:t>
      </w:r>
      <w:r w:rsidRPr="00010356">
        <w:rPr>
          <w:lang w:val="pt-BR"/>
        </w:rPr>
        <w:t xml:space="preserve">: </w:t>
      </w:r>
      <w:r w:rsidR="00EA597B" w:rsidRPr="00010356">
        <w:rPr>
          <w:lang w:val="pt-BR"/>
        </w:rPr>
        <w:t>Z5FMGKvZ9FwX</w:t>
      </w:r>
    </w:p>
    <w:p w14:paraId="3969FE96" w14:textId="77777777" w:rsidR="009A1931" w:rsidRPr="00010356" w:rsidRDefault="009A1931" w:rsidP="005977A9">
      <w:pPr>
        <w:jc w:val="both"/>
        <w:rPr>
          <w:lang w:val="pt-BR"/>
        </w:rPr>
      </w:pPr>
      <w:r w:rsidRPr="00010356">
        <w:rPr>
          <w:lang w:val="pt-BR"/>
        </w:rPr>
        <w:t>A rövidlejáratú tanúsítványigénylő kód: YAApDs3ubNd8GNKBxpNYkr6kbVxXsDHR</w:t>
      </w:r>
    </w:p>
    <w:p w14:paraId="6F3FB503" w14:textId="22CECC01" w:rsidR="00D9221D" w:rsidRPr="00010356" w:rsidRDefault="00D9221D" w:rsidP="00D9221D">
      <w:pPr>
        <w:jc w:val="both"/>
        <w:rPr>
          <w:lang w:val="pt-BR"/>
        </w:rPr>
      </w:pPr>
      <w:r w:rsidRPr="00010356">
        <w:rPr>
          <w:lang w:val="pt-BR"/>
        </w:rPr>
        <w:t>A QR</w:t>
      </w:r>
      <w:r w:rsidR="002F0849" w:rsidRPr="00010356">
        <w:rPr>
          <w:lang w:val="pt-BR"/>
        </w:rPr>
        <w:t>-</w:t>
      </w:r>
      <w:r w:rsidRPr="00010356">
        <w:rPr>
          <w:lang w:val="pt-BR"/>
        </w:rPr>
        <w:t>kód generálásának dátuma és ideje: 2023. október 2., 13:45:56 magyar idő szerint, nyári időszámítás idején (GMT+2)</w:t>
      </w:r>
    </w:p>
    <w:p w14:paraId="45C04111" w14:textId="77777777" w:rsidR="00D9221D" w:rsidRPr="00010356" w:rsidRDefault="00D9221D" w:rsidP="00D9221D">
      <w:pPr>
        <w:jc w:val="both"/>
        <w:rPr>
          <w:rFonts w:ascii="Courier New" w:hAnsi="Courier New" w:cs="Courier New"/>
          <w:lang w:val="pt-BR"/>
        </w:rPr>
      </w:pPr>
    </w:p>
    <w:p w14:paraId="47E5C500" w14:textId="77777777" w:rsidR="00D9221D" w:rsidRPr="00010356" w:rsidRDefault="00D9221D" w:rsidP="00D9221D">
      <w:pPr>
        <w:jc w:val="both"/>
        <w:rPr>
          <w:lang w:val="pt-BR"/>
        </w:rPr>
      </w:pPr>
      <w:r w:rsidRPr="00010356">
        <w:rPr>
          <w:lang w:val="pt-BR"/>
        </w:rPr>
        <w:t>A dátum base64-ben:</w:t>
      </w:r>
    </w:p>
    <w:p w14:paraId="54C37ED8" w14:textId="77777777" w:rsidR="00D9221D" w:rsidRPr="00010356" w:rsidRDefault="00D9221D" w:rsidP="00D9221D">
      <w:pPr>
        <w:jc w:val="both"/>
        <w:rPr>
          <w:lang w:val="pt-BR"/>
        </w:rPr>
      </w:pPr>
      <w:r w:rsidRPr="00010356">
        <w:rPr>
          <w:lang w:val="pt-BR"/>
        </w:rPr>
        <w:t>ZRqtdA==</w:t>
      </w:r>
    </w:p>
    <w:p w14:paraId="6AE6093F" w14:textId="77777777" w:rsidR="00D9221D" w:rsidRPr="00010356" w:rsidRDefault="00D9221D" w:rsidP="00D9221D">
      <w:pPr>
        <w:jc w:val="both"/>
        <w:rPr>
          <w:lang w:val="pt-BR"/>
        </w:rPr>
      </w:pPr>
    </w:p>
    <w:p w14:paraId="4DE3E325" w14:textId="72750233" w:rsidR="00D9221D" w:rsidRPr="00010356" w:rsidRDefault="000A3049" w:rsidP="00D9221D">
      <w:pPr>
        <w:jc w:val="both"/>
        <w:rPr>
          <w:rFonts w:asciiTheme="minorHAnsi" w:eastAsiaTheme="minorEastAsia" w:hAnsiTheme="minorHAnsi" w:cstheme="minorBidi"/>
          <w:lang w:val="pt-BR" w:eastAsia="en-US"/>
        </w:rPr>
      </w:pPr>
      <w:r w:rsidRPr="00010356">
        <w:rPr>
          <w:lang w:val="pt-BR"/>
        </w:rPr>
        <w:t>A</w:t>
      </w:r>
      <w:r w:rsidR="00D9221D" w:rsidRPr="00010356">
        <w:rPr>
          <w:lang w:val="pt-BR"/>
        </w:rPr>
        <w:t xml:space="preserve"> QR</w:t>
      </w:r>
      <w:r w:rsidR="002F0849" w:rsidRPr="00010356">
        <w:rPr>
          <w:lang w:val="pt-BR"/>
        </w:rPr>
        <w:t>-</w:t>
      </w:r>
      <w:r w:rsidR="00D9221D" w:rsidRPr="00010356">
        <w:rPr>
          <w:lang w:val="pt-BR"/>
        </w:rPr>
        <w:t xml:space="preserve">kód alapjául szolgáló karaktersorozat a következő lesz: </w:t>
      </w:r>
    </w:p>
    <w:p w14:paraId="3A8DECB1" w14:textId="77777777" w:rsidR="00D9221D" w:rsidRPr="00010356" w:rsidRDefault="00D9221D" w:rsidP="00D9221D">
      <w:pPr>
        <w:jc w:val="both"/>
        <w:rPr>
          <w:lang w:val="pt-BR"/>
        </w:rPr>
      </w:pPr>
    </w:p>
    <w:p w14:paraId="71BE0B81" w14:textId="4861784B" w:rsidR="00D9221D" w:rsidRPr="00010356" w:rsidRDefault="000A3049" w:rsidP="00D9221D">
      <w:pPr>
        <w:jc w:val="both"/>
        <w:rPr>
          <w:rFonts w:ascii="Courier New" w:hAnsi="Courier New" w:cs="Courier New"/>
          <w:lang w:val="pt-BR"/>
        </w:rPr>
      </w:pPr>
      <w:r w:rsidRPr="00010356">
        <w:rPr>
          <w:rFonts w:ascii="Courier New" w:hAnsi="Courier New" w:cs="Courier New"/>
          <w:lang w:val="pt-BR"/>
        </w:rPr>
        <w:t>4</w:t>
      </w:r>
      <w:r w:rsidR="00D9221D" w:rsidRPr="00010356">
        <w:rPr>
          <w:rFonts w:ascii="Courier New" w:hAnsi="Courier New" w:cs="Courier New"/>
          <w:lang w:val="pt-BR"/>
        </w:rPr>
        <w:t>|DZRqtdA==|</w:t>
      </w:r>
      <w:r w:rsidRPr="00010356">
        <w:rPr>
          <w:rFonts w:ascii="Courier New" w:hAnsi="Courier New" w:cs="Courier New"/>
          <w:lang w:val="pt-BR"/>
        </w:rPr>
        <w:t>UC</w:t>
      </w:r>
      <w:r w:rsidR="00D9221D" w:rsidRPr="00010356">
        <w:rPr>
          <w:rFonts w:ascii="Courier New" w:hAnsi="Courier New" w:cs="Courier New"/>
          <w:lang w:val="pt-BR"/>
        </w:rPr>
        <w:t>99912345|</w:t>
      </w:r>
      <w:r w:rsidR="00F72F62" w:rsidRPr="00010356">
        <w:rPr>
          <w:rFonts w:ascii="Courier New" w:hAnsi="Courier New" w:cs="Courier New"/>
          <w:lang w:val="pt-BR"/>
        </w:rPr>
        <w:t>PZ5FMGKvZ9FwX</w:t>
      </w:r>
      <w:r w:rsidR="00D9221D" w:rsidRPr="00010356">
        <w:rPr>
          <w:rFonts w:ascii="Courier New" w:hAnsi="Courier New" w:cs="Courier New"/>
          <w:lang w:val="pt-BR"/>
        </w:rPr>
        <w:t>|</w:t>
      </w:r>
      <w:r w:rsidR="00F72F62" w:rsidRPr="00010356">
        <w:rPr>
          <w:rFonts w:ascii="Courier New" w:hAnsi="Courier New" w:cs="Courier New"/>
          <w:lang w:val="pt-BR"/>
        </w:rPr>
        <w:t>TYAApDs3ubNd8GNKBxpNYkr6kbVxXsDHR</w:t>
      </w:r>
    </w:p>
    <w:p w14:paraId="22CC3F76" w14:textId="77777777" w:rsidR="00D9221D" w:rsidRPr="00010356" w:rsidRDefault="00D9221D" w:rsidP="00D9221D">
      <w:pPr>
        <w:jc w:val="both"/>
        <w:rPr>
          <w:rFonts w:ascii="Courier New" w:hAnsi="Courier New" w:cs="Courier New"/>
          <w:lang w:val="pt-BR"/>
        </w:rPr>
      </w:pPr>
    </w:p>
    <w:p w14:paraId="10AB656A" w14:textId="77777777" w:rsidR="00D9221D" w:rsidRPr="00010356" w:rsidRDefault="00D9221D" w:rsidP="00D9221D">
      <w:pPr>
        <w:jc w:val="both"/>
        <w:rPr>
          <w:lang w:val="pt-BR"/>
        </w:rPr>
      </w:pPr>
    </w:p>
    <w:p w14:paraId="1A5E5B4B" w14:textId="77777777" w:rsidR="00D9221D" w:rsidRPr="00010356" w:rsidRDefault="00D9221D" w:rsidP="00D9221D">
      <w:pPr>
        <w:jc w:val="both"/>
        <w:rPr>
          <w:rFonts w:asciiTheme="minorHAnsi" w:eastAsiaTheme="minorHAnsi" w:hAnsiTheme="minorHAnsi" w:cstheme="minorHAnsi"/>
          <w:szCs w:val="22"/>
          <w:lang w:val="pt-BR" w:eastAsia="en-US"/>
        </w:rPr>
      </w:pPr>
      <w:r w:rsidRPr="00010356">
        <w:rPr>
          <w:lang w:val="pt-BR"/>
        </w:rPr>
        <w:t xml:space="preserve">A képzett QR-kód: </w:t>
      </w:r>
    </w:p>
    <w:p w14:paraId="30E1002C" w14:textId="77777777" w:rsidR="00D9221D" w:rsidRPr="00010356" w:rsidRDefault="00D9221D" w:rsidP="00D9221D">
      <w:pPr>
        <w:jc w:val="both"/>
        <w:rPr>
          <w:lang w:val="pt-BR"/>
        </w:rPr>
      </w:pPr>
    </w:p>
    <w:p w14:paraId="42D06D1A" w14:textId="3BE611C9" w:rsidR="00D9221D" w:rsidRPr="005977A9" w:rsidRDefault="00905019" w:rsidP="006434FB">
      <w:pPr>
        <w:jc w:val="center"/>
      </w:pPr>
      <w:r w:rsidRPr="005977A9">
        <w:rPr>
          <w:noProof/>
          <w:lang w:val="hu-HU" w:eastAsia="hu-HU"/>
        </w:rPr>
        <w:drawing>
          <wp:inline distT="0" distB="0" distL="0" distR="0" wp14:anchorId="04452E1B" wp14:editId="03207E8E">
            <wp:extent cx="1714500" cy="1714500"/>
            <wp:effectExtent l="0" t="0" r="0" b="0"/>
            <wp:docPr id="2079942237" name="Picture 7"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42237" name="Picture 7" descr="A qr code on a white backgroun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r w:rsidR="00D9221D" w:rsidRPr="005977A9">
        <w:fldChar w:fldCharType="begin"/>
      </w:r>
      <w:r w:rsidR="00D9221D" w:rsidRPr="005977A9">
        <w:instrText xml:space="preserve"> INCLUDEPICTURE "https://api.qrserver.com/v1/create-qr-code/?data=2%7CBNY-B999123456%2F98765432%2F0099%2F00004%7CD651AAD74%7CT13470%7CSB4ihaVWl0%2BRb4a1Y%2BMyi1YoceaSn7LTqS49ncVGwEOQ%3D%7CK%2FVsp5oyC%2FQ5tYSV1lw87K2WUMIXxZox86pMfulXoU5E%3D%7Cpo9owOD3%2F4oFM0PeLSOu7%2Bq6gExnbW29AUVwAXA9HtxNyRZyFVqWGK2wjv%2BPONn8FI9Ib0kcwfWUZAUDKH3WTg%3D%3D%7CCEMTysHwssISqNnBMQi7llaQ%3D&amp;size=220x220&amp;margin=0" \* MERGEFORMATINET </w:instrText>
      </w:r>
      <w:r w:rsidR="00D9221D" w:rsidRPr="005977A9">
        <w:fldChar w:fldCharType="end"/>
      </w:r>
    </w:p>
    <w:p w14:paraId="50F66579" w14:textId="77777777" w:rsidR="00D9221D" w:rsidRPr="005977A9" w:rsidRDefault="00D9221D" w:rsidP="00D9221D">
      <w:pPr>
        <w:jc w:val="both"/>
      </w:pPr>
    </w:p>
    <w:p w14:paraId="740918BF" w14:textId="09B0C0EE" w:rsidR="00685136" w:rsidRPr="007A4A62" w:rsidRDefault="00D8387B" w:rsidP="00685136">
      <w:pPr>
        <w:pStyle w:val="Cmsor3"/>
        <w:jc w:val="both"/>
      </w:pPr>
      <w:bookmarkStart w:id="285" w:name="_Toc195567003"/>
      <w:r>
        <w:rPr>
          <w:lang w:val="en-US"/>
        </w:rPr>
        <w:t>B</w:t>
      </w:r>
      <w:r w:rsidR="00032DC1">
        <w:rPr>
          <w:lang w:val="en-US"/>
        </w:rPr>
        <w:t>emeneti kód</w:t>
      </w:r>
      <w:r w:rsidR="00DD2788">
        <w:rPr>
          <w:lang w:val="en-US"/>
        </w:rPr>
        <w:t>ot</w:t>
      </w:r>
      <w:r w:rsidR="00032DC1">
        <w:rPr>
          <w:lang w:val="en-US"/>
        </w:rPr>
        <w:t xml:space="preserve"> visszaigazoló </w:t>
      </w:r>
      <w:r w:rsidR="005D0630">
        <w:rPr>
          <w:lang w:val="en-US"/>
        </w:rPr>
        <w:t>NDEF rekord</w:t>
      </w:r>
      <w:r w:rsidR="00685136" w:rsidRPr="03BE81FC">
        <w:rPr>
          <w:lang w:val="en-US"/>
        </w:rPr>
        <w:t xml:space="preserve"> képzése</w:t>
      </w:r>
      <w:bookmarkEnd w:id="285"/>
    </w:p>
    <w:p w14:paraId="37ED8A9B" w14:textId="2FF6711D" w:rsidR="005D0630" w:rsidRPr="00010356" w:rsidRDefault="00685136" w:rsidP="00685136">
      <w:pPr>
        <w:jc w:val="both"/>
        <w:rPr>
          <w:lang w:val="hu-HU"/>
        </w:rPr>
      </w:pPr>
      <w:r w:rsidRPr="00010356">
        <w:rPr>
          <w:lang w:val="hu-HU"/>
        </w:rPr>
        <w:t>Az e-pénztárgép</w:t>
      </w:r>
      <w:r w:rsidR="005D0630" w:rsidRPr="00010356">
        <w:rPr>
          <w:lang w:val="hu-HU"/>
        </w:rPr>
        <w:t>ek opcionálisan – ha rendelkeznek alkalmas perifériával – NFC-n, szöveges NDEF rekorban is fogadhatják a vevői applikációból a „bemeneti QR</w:t>
      </w:r>
      <w:r w:rsidR="00156388" w:rsidRPr="00010356">
        <w:rPr>
          <w:lang w:val="hu-HU"/>
        </w:rPr>
        <w:t>-</w:t>
      </w:r>
      <w:r w:rsidR="005D0630" w:rsidRPr="00010356">
        <w:rPr>
          <w:lang w:val="hu-HU"/>
        </w:rPr>
        <w:t>kód” tartalmát. Mivel az NFC kétirányú adatáramlást tesz lehetővé, ezt az e-pénztá</w:t>
      </w:r>
      <w:r w:rsidR="00514C8E" w:rsidRPr="00010356">
        <w:rPr>
          <w:lang w:val="hu-HU"/>
        </w:rPr>
        <w:t>rgépeknek az így kapott kódot vissza kell igazolnia a vevői alkalmazás felé.</w:t>
      </w:r>
    </w:p>
    <w:p w14:paraId="612E65F0" w14:textId="77777777" w:rsidR="00685136" w:rsidRPr="00010356" w:rsidRDefault="00685136" w:rsidP="00514C8E">
      <w:pPr>
        <w:jc w:val="both"/>
        <w:rPr>
          <w:lang w:val="hu-HU"/>
        </w:rPr>
      </w:pPr>
    </w:p>
    <w:p w14:paraId="4C0980FA" w14:textId="63737853" w:rsidR="00685136" w:rsidRPr="00010356" w:rsidRDefault="00685136" w:rsidP="00685136">
      <w:pPr>
        <w:jc w:val="both"/>
        <w:rPr>
          <w:rFonts w:asciiTheme="minorHAnsi" w:eastAsiaTheme="minorHAnsi" w:hAnsiTheme="minorHAnsi" w:cstheme="minorHAnsi"/>
          <w:szCs w:val="22"/>
          <w:lang w:val="hu-HU" w:eastAsia="en-US"/>
        </w:rPr>
      </w:pPr>
      <w:r w:rsidRPr="00010356">
        <w:rPr>
          <w:lang w:val="hu-HU"/>
        </w:rPr>
        <w:t>A</w:t>
      </w:r>
      <w:r w:rsidR="00514C8E" w:rsidRPr="00010356">
        <w:rPr>
          <w:lang w:val="hu-HU"/>
        </w:rPr>
        <w:t xml:space="preserve"> visszaigazoló NDEF rekord</w:t>
      </w:r>
      <w:r w:rsidR="0029112C" w:rsidRPr="00010356">
        <w:rPr>
          <w:lang w:val="hu-HU"/>
        </w:rPr>
        <w:t>n</w:t>
      </w:r>
      <w:r w:rsidR="007039C5" w:rsidRPr="00010356">
        <w:rPr>
          <w:lang w:val="hu-HU"/>
        </w:rPr>
        <w:t>a</w:t>
      </w:r>
      <w:r w:rsidR="0029112C" w:rsidRPr="00010356">
        <w:rPr>
          <w:lang w:val="hu-HU"/>
        </w:rPr>
        <w:t>k</w:t>
      </w:r>
      <w:r w:rsidRPr="00010356">
        <w:rPr>
          <w:lang w:val="hu-HU"/>
        </w:rPr>
        <w:t xml:space="preserve"> az alábbi adatokat kell tartalmaznia:  </w:t>
      </w:r>
    </w:p>
    <w:p w14:paraId="6F73B056" w14:textId="6C1652EB" w:rsidR="0029112C" w:rsidRPr="00010356" w:rsidRDefault="0029112C" w:rsidP="006434FB">
      <w:pPr>
        <w:pStyle w:val="Szmozottlista"/>
        <w:numPr>
          <w:ilvl w:val="0"/>
          <w:numId w:val="218"/>
        </w:numPr>
        <w:rPr>
          <w:lang w:val="hu-HU"/>
        </w:rPr>
      </w:pPr>
      <w:r w:rsidRPr="00010356">
        <w:rPr>
          <w:lang w:val="hu-HU"/>
        </w:rPr>
        <w:t>Az adatfogadás eredményét, ami lehet sikeres, de lehet hibás is.</w:t>
      </w:r>
    </w:p>
    <w:p w14:paraId="451D2B5D" w14:textId="5EB47471" w:rsidR="004A1466" w:rsidRDefault="004A1466" w:rsidP="006434FB">
      <w:pPr>
        <w:pStyle w:val="Szmozottlista"/>
      </w:pPr>
      <w:r w:rsidRPr="005B4138">
        <w:t>A fogadott teljes üzenet SHA-256 ellenőrzőösszegét</w:t>
      </w:r>
    </w:p>
    <w:p w14:paraId="38E6E8C4" w14:textId="77777777" w:rsidR="00685136" w:rsidRPr="005977A9" w:rsidRDefault="00685136" w:rsidP="00685136">
      <w:pPr>
        <w:jc w:val="both"/>
      </w:pPr>
    </w:p>
    <w:p w14:paraId="0D7C8C23" w14:textId="77777777" w:rsidR="00685136" w:rsidRPr="005977A9" w:rsidRDefault="00685136" w:rsidP="00685136">
      <w:pPr>
        <w:jc w:val="both"/>
      </w:pPr>
      <w:r w:rsidRPr="005977A9">
        <w:t>Az adatokat az alábbi kompakt formátumban kell létrehozni és a QR-kódba befordítani:</w:t>
      </w:r>
    </w:p>
    <w:p w14:paraId="7E18C186" w14:textId="77777777" w:rsidR="00685136" w:rsidRPr="006434FB" w:rsidRDefault="00685136" w:rsidP="006434FB">
      <w:pPr>
        <w:pStyle w:val="Felsorols"/>
      </w:pPr>
      <w:r w:rsidRPr="006434FB">
        <w:t>UTF-8 kódolású karaktersorozat sortörés nélkül.</w:t>
      </w:r>
    </w:p>
    <w:p w14:paraId="16C53555" w14:textId="04297964" w:rsidR="00685136" w:rsidRPr="006434FB" w:rsidRDefault="00685136" w:rsidP="006434FB">
      <w:pPr>
        <w:pStyle w:val="Felsorols"/>
      </w:pPr>
      <w:r w:rsidRPr="006434FB">
        <w:t>Az első karakter egy „</w:t>
      </w:r>
      <w:r w:rsidR="00A42CA1" w:rsidRPr="006434FB">
        <w:t>5</w:t>
      </w:r>
      <w:r w:rsidRPr="006434FB">
        <w:t>”-</w:t>
      </w:r>
      <w:r w:rsidR="00A42CA1" w:rsidRPr="006434FB">
        <w:t>ö</w:t>
      </w:r>
      <w:r w:rsidRPr="006434FB">
        <w:t xml:space="preserve">s számjegy, ami azt mutatja, hogy ez egy </w:t>
      </w:r>
      <w:r w:rsidR="0035556F" w:rsidRPr="006434FB">
        <w:t>vevői adatok fogadását visszaigazoló NDEF rekord</w:t>
      </w:r>
      <w:r w:rsidRPr="006434FB">
        <w:t>.</w:t>
      </w:r>
    </w:p>
    <w:p w14:paraId="269BB6E7" w14:textId="77777777" w:rsidR="00685136" w:rsidRPr="006434FB" w:rsidRDefault="00685136" w:rsidP="006434FB">
      <w:pPr>
        <w:pStyle w:val="Felsorols"/>
      </w:pPr>
      <w:r w:rsidRPr="006434FB">
        <w:t>Az adatmezőket „|” karakterrel kell elhatárolni.</w:t>
      </w:r>
    </w:p>
    <w:p w14:paraId="3EC47829" w14:textId="77777777" w:rsidR="00685136" w:rsidRPr="006434FB" w:rsidRDefault="00685136" w:rsidP="006434FB">
      <w:pPr>
        <w:pStyle w:val="Felsorols"/>
      </w:pPr>
      <w:r w:rsidRPr="006434FB">
        <w:t>Az adaton belül szereplő „|” karaktert a „\” (backslash, fordított per) karakterrel kell escape-elni („\|”). Az escape karaktert saját magával kell escape-elni (pl. „\\”)</w:t>
      </w:r>
    </w:p>
    <w:p w14:paraId="1242983C" w14:textId="77777777" w:rsidR="00685136" w:rsidRPr="006434FB" w:rsidRDefault="00685136" w:rsidP="006434FB">
      <w:pPr>
        <w:pStyle w:val="Felsorols"/>
      </w:pPr>
      <w:r w:rsidRPr="006434FB">
        <w:t>Ha az adatban sortörés található, a sortörést „\n” karaktersorozattal kell helyettesíteni.</w:t>
      </w:r>
    </w:p>
    <w:p w14:paraId="1FD6F962" w14:textId="77777777" w:rsidR="00685136" w:rsidRPr="006434FB" w:rsidRDefault="00685136" w:rsidP="006434FB">
      <w:pPr>
        <w:pStyle w:val="Felsorols"/>
      </w:pPr>
      <w:r w:rsidRPr="006434FB">
        <w:t>Az adatmezők első karaktere az adott mező azonosítója.</w:t>
      </w:r>
    </w:p>
    <w:p w14:paraId="06275155" w14:textId="77777777" w:rsidR="00685136" w:rsidRPr="005977A9" w:rsidRDefault="00685136" w:rsidP="00685136">
      <w:pPr>
        <w:jc w:val="both"/>
      </w:pPr>
    </w:p>
    <w:p w14:paraId="2D67D590" w14:textId="77777777" w:rsidR="00685136" w:rsidRPr="005977A9" w:rsidRDefault="00685136" w:rsidP="00685136">
      <w:pPr>
        <w:jc w:val="both"/>
      </w:pPr>
      <w:r w:rsidRPr="005977A9">
        <w:t>Minden adatot karaktersorozatként (string) kell szerepeltetni akkor is, ha az számként is értelmezhető volna.</w:t>
      </w:r>
    </w:p>
    <w:p w14:paraId="0378CB2F" w14:textId="77777777" w:rsidR="00685136" w:rsidRPr="005977A9" w:rsidRDefault="00685136" w:rsidP="00685136">
      <w:pPr>
        <w:jc w:val="both"/>
      </w:pPr>
    </w:p>
    <w:p w14:paraId="4C1783B2" w14:textId="77777777" w:rsidR="00685136" w:rsidRPr="005977A9" w:rsidRDefault="00685136" w:rsidP="00685136">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685136" w:rsidRPr="005977A9" w14:paraId="02AA8613" w14:textId="77777777" w:rsidTr="00034673">
        <w:trPr>
          <w:trHeight w:val="286"/>
        </w:trPr>
        <w:tc>
          <w:tcPr>
            <w:tcW w:w="1096" w:type="dxa"/>
          </w:tcPr>
          <w:p w14:paraId="3D24114A" w14:textId="77777777" w:rsidR="00685136" w:rsidRPr="005977A9" w:rsidRDefault="00685136" w:rsidP="00034673">
            <w:pPr>
              <w:jc w:val="both"/>
              <w:rPr>
                <w:b/>
              </w:rPr>
            </w:pPr>
            <w:r w:rsidRPr="005977A9">
              <w:rPr>
                <w:b/>
              </w:rPr>
              <w:t>Sorszám</w:t>
            </w:r>
          </w:p>
        </w:tc>
        <w:tc>
          <w:tcPr>
            <w:tcW w:w="816" w:type="dxa"/>
          </w:tcPr>
          <w:p w14:paraId="2BB8249E" w14:textId="77777777" w:rsidR="00685136" w:rsidRPr="005977A9" w:rsidRDefault="00685136" w:rsidP="00034673">
            <w:pPr>
              <w:jc w:val="both"/>
              <w:rPr>
                <w:rFonts w:asciiTheme="minorHAnsi" w:eastAsiaTheme="minorHAnsi" w:hAnsiTheme="minorHAnsi" w:cstheme="minorHAnsi"/>
                <w:b/>
                <w:szCs w:val="22"/>
                <w:lang w:eastAsia="en-US"/>
              </w:rPr>
            </w:pPr>
            <w:r w:rsidRPr="005977A9">
              <w:rPr>
                <w:b/>
              </w:rPr>
              <w:t>Jelölő</w:t>
            </w:r>
          </w:p>
        </w:tc>
        <w:tc>
          <w:tcPr>
            <w:tcW w:w="7155" w:type="dxa"/>
          </w:tcPr>
          <w:p w14:paraId="526187FB" w14:textId="77777777" w:rsidR="00685136" w:rsidRPr="005977A9" w:rsidRDefault="00685136" w:rsidP="00034673">
            <w:pPr>
              <w:jc w:val="both"/>
              <w:rPr>
                <w:rFonts w:asciiTheme="minorHAnsi" w:eastAsiaTheme="minorHAnsi" w:hAnsiTheme="minorHAnsi" w:cstheme="minorHAnsi"/>
                <w:b/>
                <w:szCs w:val="22"/>
                <w:lang w:eastAsia="en-US"/>
              </w:rPr>
            </w:pPr>
            <w:r w:rsidRPr="005977A9">
              <w:rPr>
                <w:b/>
              </w:rPr>
              <w:t>Adat leírása</w:t>
            </w:r>
          </w:p>
        </w:tc>
      </w:tr>
      <w:tr w:rsidR="00685136" w:rsidRPr="00F4468B" w14:paraId="76C9D5F0" w14:textId="77777777" w:rsidTr="00034673">
        <w:trPr>
          <w:trHeight w:val="470"/>
        </w:trPr>
        <w:tc>
          <w:tcPr>
            <w:tcW w:w="1096" w:type="dxa"/>
          </w:tcPr>
          <w:p w14:paraId="62E62ADE" w14:textId="77777777" w:rsidR="00685136" w:rsidRPr="005977A9" w:rsidRDefault="00685136" w:rsidP="00034673">
            <w:pPr>
              <w:jc w:val="both"/>
            </w:pPr>
            <w:r w:rsidRPr="005977A9">
              <w:t>1.</w:t>
            </w:r>
          </w:p>
        </w:tc>
        <w:tc>
          <w:tcPr>
            <w:tcW w:w="816" w:type="dxa"/>
          </w:tcPr>
          <w:p w14:paraId="330767AF" w14:textId="7E2E84AF" w:rsidR="00685136" w:rsidRPr="005977A9" w:rsidRDefault="000D4BEE" w:rsidP="00034673">
            <w:pPr>
              <w:jc w:val="both"/>
            </w:pPr>
            <w:r>
              <w:t>R</w:t>
            </w:r>
          </w:p>
        </w:tc>
        <w:tc>
          <w:tcPr>
            <w:tcW w:w="7155" w:type="dxa"/>
          </w:tcPr>
          <w:p w14:paraId="7C10527D" w14:textId="7DB206EC" w:rsidR="00685136" w:rsidRDefault="000D4BEE" w:rsidP="00034673">
            <w:pPr>
              <w:jc w:val="both"/>
            </w:pPr>
            <w:r>
              <w:t xml:space="preserve">Válaszkód, mely </w:t>
            </w:r>
            <w:r w:rsidR="008D1375">
              <w:t>sikeres befogadást</w:t>
            </w:r>
            <w:r>
              <w:t xml:space="preserve"> vagy hibát jelezhet az alábbiak szerint:</w:t>
            </w:r>
          </w:p>
          <w:p w14:paraId="111DA55A" w14:textId="77777777" w:rsidR="000D4BEE" w:rsidRPr="006434FB" w:rsidRDefault="003907EF" w:rsidP="006434FB">
            <w:pPr>
              <w:pStyle w:val="Felsorols"/>
            </w:pPr>
            <w:r w:rsidRPr="006434FB">
              <w:t>OK : sikeres befogadás</w:t>
            </w:r>
          </w:p>
          <w:p w14:paraId="0EBADF96" w14:textId="07109CD8" w:rsidR="003907EF" w:rsidRPr="00010356" w:rsidRDefault="003907EF" w:rsidP="006434FB">
            <w:pPr>
              <w:pStyle w:val="Felsorols"/>
              <w:rPr>
                <w:lang w:val="pt-BR"/>
              </w:rPr>
            </w:pPr>
            <w:r w:rsidRPr="00010356">
              <w:rPr>
                <w:lang w:val="pt-BR"/>
              </w:rPr>
              <w:t>E</w:t>
            </w:r>
            <w:r w:rsidR="00284B7A" w:rsidRPr="00010356">
              <w:rPr>
                <w:lang w:val="pt-BR"/>
              </w:rPr>
              <w:t>0000</w:t>
            </w:r>
            <w:r w:rsidRPr="00010356">
              <w:rPr>
                <w:lang w:val="pt-BR"/>
              </w:rPr>
              <w:t xml:space="preserve"> : </w:t>
            </w:r>
            <w:r w:rsidR="00284B7A" w:rsidRPr="00010356">
              <w:rPr>
                <w:lang w:val="pt-BR"/>
              </w:rPr>
              <w:t>Szintaktikai hiba, az átadott kód nem értelmezhető</w:t>
            </w:r>
          </w:p>
          <w:p w14:paraId="68F4B7AB" w14:textId="3AA3CE11" w:rsidR="0035486E" w:rsidRPr="006434FB" w:rsidRDefault="0035486E" w:rsidP="006434FB">
            <w:pPr>
              <w:pStyle w:val="Felsorols"/>
            </w:pPr>
            <w:r w:rsidRPr="006434FB">
              <w:t xml:space="preserve">E0500 : </w:t>
            </w:r>
            <w:r w:rsidR="00982DBF" w:rsidRPr="006434FB">
              <w:t>Egyéb</w:t>
            </w:r>
            <w:r w:rsidR="002D63C9" w:rsidRPr="006434FB">
              <w:t xml:space="preserve"> hiba</w:t>
            </w:r>
          </w:p>
          <w:p w14:paraId="2682B83B" w14:textId="5B766B06" w:rsidR="00284B7A" w:rsidRPr="006434FB" w:rsidRDefault="00284B7A" w:rsidP="006434FB">
            <w:pPr>
              <w:pStyle w:val="Felsorols"/>
            </w:pPr>
            <w:r w:rsidRPr="006434FB">
              <w:t>E0</w:t>
            </w:r>
            <w:r w:rsidR="00686515" w:rsidRPr="006434FB">
              <w:t>5</w:t>
            </w:r>
            <w:r w:rsidRPr="006434FB">
              <w:t xml:space="preserve">01 : </w:t>
            </w:r>
            <w:r w:rsidR="003E1347" w:rsidRPr="006434FB">
              <w:t xml:space="preserve">Vevői adatok </w:t>
            </w:r>
            <w:r w:rsidR="0087064E" w:rsidRPr="006434FB">
              <w:t>átadása számlaigény jelzése nélkül</w:t>
            </w:r>
          </w:p>
          <w:p w14:paraId="2F7543E5" w14:textId="058690C6" w:rsidR="00D315F0" w:rsidRPr="006434FB" w:rsidRDefault="0087064E" w:rsidP="006434FB">
            <w:pPr>
              <w:pStyle w:val="Felsorols"/>
            </w:pPr>
            <w:r w:rsidRPr="006434FB">
              <w:t>E0</w:t>
            </w:r>
            <w:r w:rsidR="00686515" w:rsidRPr="006434FB">
              <w:t>5</w:t>
            </w:r>
            <w:r w:rsidRPr="006434FB">
              <w:t xml:space="preserve">02 : </w:t>
            </w:r>
            <w:r w:rsidR="00047732" w:rsidRPr="006434FB">
              <w:t>Csak egy adószám szerepeltethető (5a, 5b</w:t>
            </w:r>
            <w:r w:rsidR="00D315F0" w:rsidRPr="006434FB">
              <w:t xml:space="preserve"> és 5c adatokból egyszerre csak egy)</w:t>
            </w:r>
          </w:p>
          <w:p w14:paraId="3303DA0A" w14:textId="21340459" w:rsidR="00D12399" w:rsidRPr="00010356" w:rsidRDefault="00D315F0" w:rsidP="006434FB">
            <w:pPr>
              <w:pStyle w:val="Felsorols"/>
              <w:rPr>
                <w:lang w:val="pt-BR"/>
              </w:rPr>
            </w:pPr>
            <w:r w:rsidRPr="00010356">
              <w:rPr>
                <w:lang w:val="pt-BR"/>
              </w:rPr>
              <w:t>E0</w:t>
            </w:r>
            <w:r w:rsidR="00686515" w:rsidRPr="00010356">
              <w:rPr>
                <w:lang w:val="pt-BR"/>
              </w:rPr>
              <w:t>5</w:t>
            </w:r>
            <w:r w:rsidRPr="00010356">
              <w:rPr>
                <w:lang w:val="pt-BR"/>
              </w:rPr>
              <w:t xml:space="preserve">03 : </w:t>
            </w:r>
            <w:r w:rsidR="006423A4" w:rsidRPr="00010356">
              <w:rPr>
                <w:lang w:val="pt-BR"/>
              </w:rPr>
              <w:t xml:space="preserve">AFR bankszámlaszám vagy másodlagosa azonosító nem szerepelhet, ha a fizetési mód (P jelölő) értke nem </w:t>
            </w:r>
            <w:r w:rsidR="00D12399" w:rsidRPr="00010356">
              <w:rPr>
                <w:lang w:val="pt-BR"/>
              </w:rPr>
              <w:t>"</w:t>
            </w:r>
            <w:r w:rsidR="006423A4" w:rsidRPr="00010356">
              <w:rPr>
                <w:lang w:val="pt-BR"/>
              </w:rPr>
              <w:t>A</w:t>
            </w:r>
            <w:r w:rsidR="00D12399" w:rsidRPr="00010356">
              <w:rPr>
                <w:lang w:val="pt-BR"/>
              </w:rPr>
              <w:t>".</w:t>
            </w:r>
          </w:p>
          <w:p w14:paraId="3CD68B18" w14:textId="6FBB5158" w:rsidR="006032CE" w:rsidRPr="006434FB" w:rsidRDefault="00D12399" w:rsidP="006434FB">
            <w:pPr>
              <w:pStyle w:val="Felsorols"/>
            </w:pPr>
            <w:r w:rsidRPr="006434FB">
              <w:t>E0</w:t>
            </w:r>
            <w:r w:rsidR="00686515" w:rsidRPr="006434FB">
              <w:t>5</w:t>
            </w:r>
            <w:r w:rsidRPr="006434FB">
              <w:t xml:space="preserve">04 : kulcsátadás </w:t>
            </w:r>
            <w:r w:rsidR="006032CE" w:rsidRPr="006434FB">
              <w:t>időbélyeg nélkül</w:t>
            </w:r>
          </w:p>
          <w:p w14:paraId="3D30B7E3" w14:textId="6D94781C" w:rsidR="005921B4" w:rsidRPr="00010356" w:rsidRDefault="00D60287" w:rsidP="006434FB">
            <w:pPr>
              <w:pStyle w:val="Felsorols"/>
              <w:rPr>
                <w:lang w:val="pt-BR"/>
              </w:rPr>
            </w:pPr>
            <w:r w:rsidRPr="00010356">
              <w:rPr>
                <w:lang w:val="pt-BR"/>
              </w:rPr>
              <w:t>E0</w:t>
            </w:r>
            <w:r w:rsidR="00686515" w:rsidRPr="00010356">
              <w:rPr>
                <w:lang w:val="pt-BR"/>
              </w:rPr>
              <w:t>5</w:t>
            </w:r>
            <w:r w:rsidRPr="00010356">
              <w:rPr>
                <w:lang w:val="pt-BR"/>
              </w:rPr>
              <w:t xml:space="preserve">05 : a titkosító kulcs </w:t>
            </w:r>
            <w:r w:rsidR="005921B4" w:rsidRPr="00010356">
              <w:rPr>
                <w:lang w:val="pt-BR"/>
              </w:rPr>
              <w:t>nem a megfelelő formátumú</w:t>
            </w:r>
          </w:p>
          <w:p w14:paraId="24F8C5D2" w14:textId="706E4475" w:rsidR="0087064E" w:rsidRPr="000D4BEE" w:rsidRDefault="0087149F" w:rsidP="006434FB">
            <w:pPr>
              <w:pStyle w:val="Felsorols"/>
              <w:rPr>
                <w:lang w:val="fr-FR"/>
              </w:rPr>
            </w:pPr>
            <w:r w:rsidRPr="006434FB">
              <w:t>E0</w:t>
            </w:r>
            <w:r w:rsidR="00686515" w:rsidRPr="006434FB">
              <w:t>5</w:t>
            </w:r>
            <w:r w:rsidRPr="006434FB">
              <w:t>06 : hibás időbélyeg</w:t>
            </w:r>
            <w:r w:rsidR="00047732">
              <w:rPr>
                <w:lang w:val="fr-FR"/>
              </w:rPr>
              <w:t xml:space="preserve"> </w:t>
            </w:r>
          </w:p>
        </w:tc>
      </w:tr>
      <w:tr w:rsidR="00685136" w:rsidRPr="00F4468B" w14:paraId="5394F2B2" w14:textId="77777777" w:rsidTr="00034673">
        <w:trPr>
          <w:trHeight w:val="470"/>
        </w:trPr>
        <w:tc>
          <w:tcPr>
            <w:tcW w:w="1096" w:type="dxa"/>
          </w:tcPr>
          <w:p w14:paraId="3821516C" w14:textId="7D524A45" w:rsidR="00685136" w:rsidRPr="005977A9" w:rsidRDefault="009B11A6" w:rsidP="00034673">
            <w:pPr>
              <w:jc w:val="both"/>
            </w:pPr>
            <w:r>
              <w:t>3</w:t>
            </w:r>
            <w:r w:rsidR="00685136" w:rsidRPr="005977A9">
              <w:t>.</w:t>
            </w:r>
          </w:p>
        </w:tc>
        <w:tc>
          <w:tcPr>
            <w:tcW w:w="816" w:type="dxa"/>
          </w:tcPr>
          <w:p w14:paraId="713D7206" w14:textId="314EDB80" w:rsidR="00685136" w:rsidRPr="005977A9" w:rsidRDefault="002D41FB" w:rsidP="00034673">
            <w:pPr>
              <w:jc w:val="both"/>
            </w:pPr>
            <w:r>
              <w:t>H</w:t>
            </w:r>
          </w:p>
        </w:tc>
        <w:tc>
          <w:tcPr>
            <w:tcW w:w="7155" w:type="dxa"/>
          </w:tcPr>
          <w:p w14:paraId="5D4C4F8E" w14:textId="73C91726" w:rsidR="00685136" w:rsidRPr="005977A9" w:rsidRDefault="002D41FB" w:rsidP="00034673">
            <w:pPr>
              <w:jc w:val="both"/>
            </w:pPr>
            <w:r>
              <w:t>A</w:t>
            </w:r>
            <w:r w:rsidR="00EA6040">
              <w:t xml:space="preserve"> </w:t>
            </w:r>
            <w:r>
              <w:t>fogadott üzenet SHA-256 ellenőrzőösszege</w:t>
            </w:r>
            <w:r w:rsidR="00C04D8E">
              <w:t xml:space="preserve"> base64 kódolva</w:t>
            </w:r>
            <w:r w:rsidR="00BD60FC">
              <w:t>.</w:t>
            </w:r>
          </w:p>
        </w:tc>
      </w:tr>
    </w:tbl>
    <w:p w14:paraId="5182925E" w14:textId="77777777" w:rsidR="00685136" w:rsidRPr="005977A9" w:rsidRDefault="00685136" w:rsidP="00685136">
      <w:pPr>
        <w:jc w:val="both"/>
      </w:pPr>
    </w:p>
    <w:p w14:paraId="72B0AF99" w14:textId="77777777" w:rsidR="00E152D5" w:rsidRPr="005977A9" w:rsidRDefault="00E152D5" w:rsidP="00DA3390">
      <w:pPr>
        <w:jc w:val="both"/>
      </w:pPr>
    </w:p>
    <w:p w14:paraId="13859647" w14:textId="77777777" w:rsidR="009B2B5A" w:rsidRPr="005977A9" w:rsidRDefault="009B2B5A" w:rsidP="009B2B5A">
      <w:pPr>
        <w:jc w:val="both"/>
        <w:rPr>
          <w:rFonts w:asciiTheme="minorHAnsi" w:eastAsiaTheme="minorHAnsi" w:hAnsiTheme="minorHAnsi" w:cstheme="minorHAnsi"/>
          <w:b/>
          <w:szCs w:val="22"/>
          <w:lang w:eastAsia="en-US"/>
        </w:rPr>
      </w:pPr>
      <w:r w:rsidRPr="005977A9">
        <w:rPr>
          <w:b/>
        </w:rPr>
        <w:t xml:space="preserve">Értelmezést segítő példa: </w:t>
      </w:r>
    </w:p>
    <w:p w14:paraId="06E2E7B4" w14:textId="77777777" w:rsidR="009B2B5A" w:rsidRPr="005977A9" w:rsidRDefault="009B2B5A" w:rsidP="009B2B5A">
      <w:pPr>
        <w:jc w:val="both"/>
      </w:pPr>
    </w:p>
    <w:p w14:paraId="49DFA9EC" w14:textId="77777777" w:rsidR="009B2B5A" w:rsidRPr="005977A9" w:rsidRDefault="009B2B5A" w:rsidP="009B2B5A">
      <w:pPr>
        <w:jc w:val="both"/>
        <w:rPr>
          <w:rFonts w:asciiTheme="minorHAnsi" w:eastAsiaTheme="minorHAnsi" w:hAnsiTheme="minorHAnsi" w:cstheme="minorHAnsi"/>
          <w:szCs w:val="22"/>
          <w:lang w:eastAsia="en-US"/>
        </w:rPr>
      </w:pPr>
      <w:r w:rsidRPr="005977A9">
        <w:t xml:space="preserve">Az itt megadott példa kitalált adatokat tartalmaz. </w:t>
      </w:r>
    </w:p>
    <w:p w14:paraId="2486B228" w14:textId="77777777" w:rsidR="009B2B5A" w:rsidRDefault="009B2B5A" w:rsidP="009B2B5A">
      <w:pPr>
        <w:jc w:val="both"/>
      </w:pPr>
    </w:p>
    <w:p w14:paraId="0AD94904" w14:textId="15758950" w:rsidR="006156AF" w:rsidRPr="00010356" w:rsidRDefault="006156AF" w:rsidP="009B2B5A">
      <w:pPr>
        <w:jc w:val="both"/>
        <w:rPr>
          <w:lang w:val="pt-BR"/>
        </w:rPr>
      </w:pPr>
      <w:r w:rsidRPr="00010356">
        <w:rPr>
          <w:lang w:val="pt-BR"/>
        </w:rPr>
        <w:t>A v</w:t>
      </w:r>
      <w:r w:rsidR="007303B7" w:rsidRPr="00010356">
        <w:rPr>
          <w:lang w:val="pt-BR"/>
        </w:rPr>
        <w:t>e</w:t>
      </w:r>
      <w:r w:rsidRPr="00010356">
        <w:rPr>
          <w:lang w:val="pt-BR"/>
        </w:rPr>
        <w:t>vői applikáció által átadott bemeneti kód tartalma:</w:t>
      </w:r>
    </w:p>
    <w:p w14:paraId="7E037EEE" w14:textId="77777777" w:rsidR="006156AF" w:rsidRPr="00010356" w:rsidRDefault="006156AF" w:rsidP="009B2B5A">
      <w:pPr>
        <w:jc w:val="both"/>
        <w:rPr>
          <w:lang w:val="pt-BR"/>
        </w:rPr>
      </w:pPr>
    </w:p>
    <w:p w14:paraId="33D93522" w14:textId="77777777" w:rsidR="006156AF" w:rsidRPr="00010356" w:rsidRDefault="006156AF" w:rsidP="006156AF">
      <w:pPr>
        <w:jc w:val="both"/>
        <w:rPr>
          <w:rFonts w:ascii="Courier New" w:hAnsi="Courier New" w:cs="Courier New"/>
          <w:lang w:val="pt-BR"/>
        </w:rPr>
      </w:pPr>
      <w:r w:rsidRPr="00010356">
        <w:rPr>
          <w:rFonts w:ascii="Courier New" w:hAnsi="Courier New" w:cs="Courier New"/>
          <w:lang w:val="pt-BR"/>
        </w:rPr>
        <w:t>1|KAzwLl9fHiWw7dwTSeV3oC8LZZHs0eF62XDZJhw1sKVbr|PA|Fjohn.doe@thisimysecondary.com|T12%|DY/6gGw==</w:t>
      </w:r>
    </w:p>
    <w:p w14:paraId="4EB56A2B" w14:textId="77777777" w:rsidR="006156AF" w:rsidRPr="00010356" w:rsidRDefault="006156AF" w:rsidP="009B2B5A">
      <w:pPr>
        <w:jc w:val="both"/>
        <w:rPr>
          <w:lang w:val="pt-BR"/>
        </w:rPr>
      </w:pPr>
    </w:p>
    <w:p w14:paraId="54D7C8AF" w14:textId="625922E3" w:rsidR="00B16FA2" w:rsidRPr="00010356" w:rsidRDefault="00B16FA2" w:rsidP="009B2B5A">
      <w:pPr>
        <w:jc w:val="both"/>
        <w:rPr>
          <w:lang w:val="pt-BR"/>
        </w:rPr>
      </w:pPr>
      <w:r w:rsidRPr="00010356">
        <w:rPr>
          <w:lang w:val="pt-BR"/>
        </w:rPr>
        <w:t>A kód befogadása sikeres.</w:t>
      </w:r>
    </w:p>
    <w:p w14:paraId="33B721A9" w14:textId="77777777" w:rsidR="009B2B5A" w:rsidRPr="00010356" w:rsidRDefault="009B2B5A" w:rsidP="009B2B5A">
      <w:pPr>
        <w:jc w:val="both"/>
        <w:rPr>
          <w:lang w:val="pt-BR"/>
        </w:rPr>
      </w:pPr>
    </w:p>
    <w:p w14:paraId="13931B07" w14:textId="4E86B8B7" w:rsidR="009B2B5A" w:rsidRPr="00010356" w:rsidRDefault="00B260E0" w:rsidP="009B2B5A">
      <w:pPr>
        <w:jc w:val="both"/>
        <w:rPr>
          <w:rFonts w:asciiTheme="minorHAnsi" w:eastAsiaTheme="minorEastAsia" w:hAnsiTheme="minorHAnsi" w:cstheme="minorBidi"/>
          <w:lang w:val="pt-BR" w:eastAsia="en-US"/>
        </w:rPr>
      </w:pPr>
      <w:r w:rsidRPr="00010356">
        <w:rPr>
          <w:lang w:val="pt-BR"/>
        </w:rPr>
        <w:t>A</w:t>
      </w:r>
      <w:r w:rsidR="007303B7" w:rsidRPr="00010356">
        <w:rPr>
          <w:lang w:val="pt-BR"/>
        </w:rPr>
        <w:t>z NDEF üzenet</w:t>
      </w:r>
      <w:r w:rsidR="009B2B5A" w:rsidRPr="00010356">
        <w:rPr>
          <w:lang w:val="pt-BR"/>
        </w:rPr>
        <w:t xml:space="preserve"> karaktersorozat</w:t>
      </w:r>
      <w:r w:rsidR="007303B7" w:rsidRPr="00010356">
        <w:rPr>
          <w:lang w:val="pt-BR"/>
        </w:rPr>
        <w:t>a</w:t>
      </w:r>
      <w:r w:rsidR="009B2B5A" w:rsidRPr="00010356">
        <w:rPr>
          <w:lang w:val="pt-BR"/>
        </w:rPr>
        <w:t xml:space="preserve"> a következő lesz: </w:t>
      </w:r>
    </w:p>
    <w:p w14:paraId="0D808BBA" w14:textId="77777777" w:rsidR="009B2B5A" w:rsidRPr="00010356" w:rsidRDefault="009B2B5A" w:rsidP="009B2B5A">
      <w:pPr>
        <w:jc w:val="both"/>
        <w:rPr>
          <w:lang w:val="pt-BR"/>
        </w:rPr>
      </w:pPr>
    </w:p>
    <w:p w14:paraId="72695CC2" w14:textId="3D54EF87" w:rsidR="00B16FA2" w:rsidRDefault="007303B7" w:rsidP="009B2B5A">
      <w:pPr>
        <w:jc w:val="both"/>
        <w:rPr>
          <w:rFonts w:ascii="Courier New" w:hAnsi="Courier New" w:cs="Courier New"/>
        </w:rPr>
      </w:pPr>
      <w:r>
        <w:rPr>
          <w:rFonts w:ascii="Courier New" w:hAnsi="Courier New" w:cs="Courier New"/>
        </w:rPr>
        <w:t>5</w:t>
      </w:r>
      <w:r w:rsidR="009B2B5A" w:rsidRPr="005977A9">
        <w:rPr>
          <w:rFonts w:ascii="Courier New" w:hAnsi="Courier New" w:cs="Courier New"/>
        </w:rPr>
        <w:t>|</w:t>
      </w:r>
      <w:r>
        <w:rPr>
          <w:rFonts w:ascii="Courier New" w:hAnsi="Courier New" w:cs="Courier New"/>
        </w:rPr>
        <w:t>ROK|</w:t>
      </w:r>
      <w:r w:rsidR="00123B8E">
        <w:rPr>
          <w:rFonts w:ascii="Courier New" w:hAnsi="Courier New" w:cs="Courier New"/>
        </w:rPr>
        <w:t>H</w:t>
      </w:r>
      <w:r w:rsidR="00123B8E" w:rsidRPr="00123B8E">
        <w:rPr>
          <w:rFonts w:ascii="Courier New" w:hAnsi="Courier New" w:cs="Courier New"/>
        </w:rPr>
        <w:t>0dnxPrCuEo1aEFc28c41jqPx8+LjYP17hhF0kn+LOv4=</w:t>
      </w:r>
    </w:p>
    <w:p w14:paraId="32FC559D" w14:textId="77777777" w:rsidR="009B2B5A" w:rsidRDefault="009B2B5A" w:rsidP="009B2B5A">
      <w:pPr>
        <w:jc w:val="both"/>
        <w:rPr>
          <w:rFonts w:ascii="Courier New" w:hAnsi="Courier New" w:cs="Courier New"/>
        </w:rPr>
      </w:pPr>
    </w:p>
    <w:p w14:paraId="411E99CA" w14:textId="77777777" w:rsidR="00943250" w:rsidRDefault="00943250" w:rsidP="009B2B5A">
      <w:pPr>
        <w:jc w:val="both"/>
        <w:rPr>
          <w:rFonts w:ascii="Courier New" w:hAnsi="Courier New" w:cs="Courier New"/>
        </w:rPr>
      </w:pPr>
    </w:p>
    <w:p w14:paraId="3A1DE56E" w14:textId="60284680" w:rsidR="00943250" w:rsidRPr="007A4A62" w:rsidRDefault="00D8387B" w:rsidP="00943250">
      <w:pPr>
        <w:pStyle w:val="Cmsor3"/>
        <w:jc w:val="both"/>
      </w:pPr>
      <w:bookmarkStart w:id="286" w:name="_Toc195567004"/>
      <w:r>
        <w:rPr>
          <w:lang w:val="en-US"/>
        </w:rPr>
        <w:t>B</w:t>
      </w:r>
      <w:r w:rsidR="00B06837">
        <w:rPr>
          <w:lang w:val="en-US"/>
        </w:rPr>
        <w:t>izonylatborítékot kérő</w:t>
      </w:r>
      <w:r w:rsidR="00943250">
        <w:rPr>
          <w:lang w:val="en-US"/>
        </w:rPr>
        <w:t xml:space="preserve"> NDEF rekord</w:t>
      </w:r>
      <w:r w:rsidR="00943250" w:rsidRPr="03BE81FC">
        <w:rPr>
          <w:lang w:val="en-US"/>
        </w:rPr>
        <w:t xml:space="preserve"> képzése</w:t>
      </w:r>
      <w:bookmarkEnd w:id="286"/>
    </w:p>
    <w:p w14:paraId="3C15BB6C" w14:textId="37D3FE7C" w:rsidR="002E0228" w:rsidRPr="00010356" w:rsidRDefault="00943250" w:rsidP="00943250">
      <w:pPr>
        <w:jc w:val="both"/>
        <w:rPr>
          <w:lang w:val="hu-HU"/>
        </w:rPr>
      </w:pPr>
      <w:r w:rsidRPr="00010356">
        <w:rPr>
          <w:lang w:val="hu-HU"/>
        </w:rPr>
        <w:t xml:space="preserve">Az </w:t>
      </w:r>
      <w:r w:rsidR="0029573E" w:rsidRPr="00010356">
        <w:rPr>
          <w:lang w:val="hu-HU"/>
        </w:rPr>
        <w:t xml:space="preserve">NFC perifériával rendelkező </w:t>
      </w:r>
      <w:r w:rsidRPr="00010356">
        <w:rPr>
          <w:lang w:val="hu-HU"/>
        </w:rPr>
        <w:t>e-pénztárgépek</w:t>
      </w:r>
      <w:r w:rsidR="006B34D4" w:rsidRPr="00010356">
        <w:rPr>
          <w:lang w:val="hu-HU"/>
        </w:rPr>
        <w:t xml:space="preserve"> </w:t>
      </w:r>
      <w:r w:rsidR="00BB752B" w:rsidRPr="00010356">
        <w:rPr>
          <w:lang w:val="hu-HU"/>
        </w:rPr>
        <w:t xml:space="preserve">opcionális </w:t>
      </w:r>
      <w:r w:rsidR="006B34D4" w:rsidRPr="00010356">
        <w:rPr>
          <w:lang w:val="hu-HU"/>
        </w:rPr>
        <w:t>lehetőséget biztosít</w:t>
      </w:r>
      <w:r w:rsidR="00BB752B" w:rsidRPr="00010356">
        <w:rPr>
          <w:lang w:val="hu-HU"/>
        </w:rPr>
        <w:t>hatnak</w:t>
      </w:r>
      <w:r w:rsidR="006B34D4" w:rsidRPr="00010356">
        <w:rPr>
          <w:lang w:val="hu-HU"/>
        </w:rPr>
        <w:t xml:space="preserve"> </w:t>
      </w:r>
      <w:r w:rsidR="00006489" w:rsidRPr="00010356">
        <w:rPr>
          <w:lang w:val="hu-HU"/>
        </w:rPr>
        <w:t>a teljes bizonylatboríték letöltésére</w:t>
      </w:r>
      <w:r w:rsidR="00BB752B" w:rsidRPr="00010356">
        <w:rPr>
          <w:lang w:val="hu-HU"/>
        </w:rPr>
        <w:t xml:space="preserve"> szöveges NDEF üzenetben. A vevői alkalmazás kizárólag azt a bizonylatot kérheti le, melynek sorszámát a kimeneti QR</w:t>
      </w:r>
      <w:r w:rsidR="00875B18" w:rsidRPr="00010356">
        <w:rPr>
          <w:lang w:val="hu-HU"/>
        </w:rPr>
        <w:t>-</w:t>
      </w:r>
      <w:r w:rsidR="00BB752B" w:rsidRPr="00010356">
        <w:rPr>
          <w:lang w:val="hu-HU"/>
        </w:rPr>
        <w:t>kód adattartalmával megegyező NDEF rekordban kiolvasta.</w:t>
      </w:r>
    </w:p>
    <w:p w14:paraId="5CB386E3" w14:textId="77777777" w:rsidR="00943250" w:rsidRPr="00010356" w:rsidRDefault="00943250" w:rsidP="00943250">
      <w:pPr>
        <w:jc w:val="both"/>
        <w:rPr>
          <w:lang w:val="hu-HU"/>
        </w:rPr>
      </w:pPr>
    </w:p>
    <w:p w14:paraId="6E4A954B" w14:textId="5BE737BB" w:rsidR="00943250" w:rsidRPr="00010356" w:rsidRDefault="00943250" w:rsidP="00943250">
      <w:pPr>
        <w:jc w:val="both"/>
        <w:rPr>
          <w:rFonts w:asciiTheme="minorHAnsi" w:eastAsiaTheme="minorHAnsi" w:hAnsiTheme="minorHAnsi" w:cstheme="minorHAnsi"/>
          <w:szCs w:val="22"/>
          <w:lang w:val="hu-HU" w:eastAsia="en-US"/>
        </w:rPr>
      </w:pPr>
      <w:r w:rsidRPr="00010356">
        <w:rPr>
          <w:lang w:val="hu-HU"/>
        </w:rPr>
        <w:t xml:space="preserve">A </w:t>
      </w:r>
      <w:r w:rsidR="007039C5" w:rsidRPr="00010356">
        <w:rPr>
          <w:lang w:val="hu-HU"/>
        </w:rPr>
        <w:t>borítéklekérő</w:t>
      </w:r>
      <w:r w:rsidRPr="00010356">
        <w:rPr>
          <w:lang w:val="hu-HU"/>
        </w:rPr>
        <w:t xml:space="preserve"> NDEF rekordnek az alábbi adatokat kell tartalmaznia:  </w:t>
      </w:r>
    </w:p>
    <w:p w14:paraId="3E4E4E7D" w14:textId="2B4EBECB" w:rsidR="00943250" w:rsidRDefault="00BB752B" w:rsidP="006434FB">
      <w:pPr>
        <w:pStyle w:val="Szmozottlista"/>
        <w:numPr>
          <w:ilvl w:val="0"/>
          <w:numId w:val="219"/>
        </w:numPr>
      </w:pPr>
      <w:r w:rsidRPr="005B4138">
        <w:t>A lekérendő bizonylat sorszáma</w:t>
      </w:r>
      <w:r w:rsidR="00943250">
        <w:t>.</w:t>
      </w:r>
    </w:p>
    <w:p w14:paraId="525C7DFD" w14:textId="77777777" w:rsidR="00943250" w:rsidRPr="005977A9" w:rsidRDefault="00943250" w:rsidP="00943250">
      <w:pPr>
        <w:jc w:val="both"/>
      </w:pPr>
    </w:p>
    <w:p w14:paraId="415A2E66" w14:textId="77777777" w:rsidR="00943250" w:rsidRPr="005977A9" w:rsidRDefault="00943250" w:rsidP="00943250">
      <w:pPr>
        <w:jc w:val="both"/>
      </w:pPr>
      <w:r w:rsidRPr="005977A9">
        <w:t>Az adatokat az alábbi kompakt formátumban kell létrehozni és a QR-kódba befordítani:</w:t>
      </w:r>
    </w:p>
    <w:p w14:paraId="3BB2D094" w14:textId="77777777" w:rsidR="00943250" w:rsidRPr="006434FB" w:rsidRDefault="00943250" w:rsidP="006434FB">
      <w:pPr>
        <w:pStyle w:val="Felsorols"/>
      </w:pPr>
      <w:r w:rsidRPr="006434FB">
        <w:t>UTF-8 kódolású karaktersorozat sortörés nélkül.</w:t>
      </w:r>
    </w:p>
    <w:p w14:paraId="55F88938" w14:textId="0F3A8517" w:rsidR="00943250" w:rsidRPr="006434FB" w:rsidRDefault="00943250" w:rsidP="006434FB">
      <w:pPr>
        <w:pStyle w:val="Felsorols"/>
      </w:pPr>
      <w:r w:rsidRPr="006434FB">
        <w:t>Az első karakter egy „</w:t>
      </w:r>
      <w:r w:rsidR="00BB752B" w:rsidRPr="006434FB">
        <w:t>6</w:t>
      </w:r>
      <w:r w:rsidRPr="006434FB">
        <w:t>”-</w:t>
      </w:r>
      <w:r w:rsidR="00BB752B" w:rsidRPr="006434FB">
        <w:t>o</w:t>
      </w:r>
      <w:r w:rsidRPr="006434FB">
        <w:t xml:space="preserve">s számjegy, ami azt mutatja, hogy ez egy </w:t>
      </w:r>
      <w:r w:rsidR="00BB752B" w:rsidRPr="006434FB">
        <w:t>bizonylatboríték lekérő</w:t>
      </w:r>
      <w:r w:rsidRPr="006434FB">
        <w:t xml:space="preserve"> NDEF rekord.</w:t>
      </w:r>
    </w:p>
    <w:p w14:paraId="3AB4FFD0" w14:textId="77777777" w:rsidR="00943250" w:rsidRPr="006434FB" w:rsidRDefault="00943250" w:rsidP="006434FB">
      <w:pPr>
        <w:pStyle w:val="Felsorols"/>
      </w:pPr>
      <w:r w:rsidRPr="006434FB">
        <w:t>Az adatmezőket „|” karakterrel kell elhatárolni.</w:t>
      </w:r>
    </w:p>
    <w:p w14:paraId="4CC69991" w14:textId="77777777" w:rsidR="00943250" w:rsidRPr="006434FB" w:rsidRDefault="00943250" w:rsidP="006434FB">
      <w:pPr>
        <w:pStyle w:val="Felsorols"/>
      </w:pPr>
      <w:r w:rsidRPr="006434FB">
        <w:t>Az adaton belül szereplő „|” karaktert a „\” (backslash, fordított per) karakterrel kell escape-elni („\|”). Az escape karaktert saját magával kell escape-elni (pl. „\\”)</w:t>
      </w:r>
    </w:p>
    <w:p w14:paraId="79FE22B1" w14:textId="77777777" w:rsidR="00943250" w:rsidRPr="006434FB" w:rsidRDefault="00943250" w:rsidP="006434FB">
      <w:pPr>
        <w:pStyle w:val="Felsorols"/>
      </w:pPr>
      <w:r w:rsidRPr="006434FB">
        <w:t>Ha az adatban sortörés található, a sortörést „\n” karaktersorozattal kell helyettesíteni.</w:t>
      </w:r>
    </w:p>
    <w:p w14:paraId="2585EA65" w14:textId="77777777" w:rsidR="00943250" w:rsidRPr="006434FB" w:rsidRDefault="00943250" w:rsidP="006434FB">
      <w:pPr>
        <w:pStyle w:val="Felsorols"/>
      </w:pPr>
      <w:r w:rsidRPr="006434FB">
        <w:t>Az adatmezők első karaktere az adott mező azonosítója.</w:t>
      </w:r>
    </w:p>
    <w:p w14:paraId="0441889A" w14:textId="77777777" w:rsidR="00943250" w:rsidRPr="005977A9" w:rsidRDefault="00943250" w:rsidP="00943250">
      <w:pPr>
        <w:jc w:val="both"/>
      </w:pPr>
    </w:p>
    <w:p w14:paraId="61222AC6" w14:textId="77777777" w:rsidR="00943250" w:rsidRPr="005977A9" w:rsidRDefault="00943250" w:rsidP="00943250">
      <w:pPr>
        <w:jc w:val="both"/>
      </w:pPr>
      <w:r w:rsidRPr="005977A9">
        <w:t>Minden adatot karaktersorozatként (string) kell szerepeltetni akkor is, ha az számként is értelmezhető volna.</w:t>
      </w:r>
    </w:p>
    <w:p w14:paraId="76CFDBEC" w14:textId="77777777" w:rsidR="00943250" w:rsidRPr="005977A9" w:rsidRDefault="00943250" w:rsidP="00943250">
      <w:pPr>
        <w:jc w:val="both"/>
      </w:pPr>
    </w:p>
    <w:p w14:paraId="1F34DF74" w14:textId="77777777" w:rsidR="00943250" w:rsidRPr="005977A9" w:rsidRDefault="00943250" w:rsidP="0094325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943250" w:rsidRPr="005977A9" w14:paraId="5613306B" w14:textId="77777777" w:rsidTr="00034673">
        <w:trPr>
          <w:trHeight w:val="286"/>
        </w:trPr>
        <w:tc>
          <w:tcPr>
            <w:tcW w:w="1096" w:type="dxa"/>
          </w:tcPr>
          <w:p w14:paraId="4A6D1C36" w14:textId="77777777" w:rsidR="00943250" w:rsidRPr="005977A9" w:rsidRDefault="00943250" w:rsidP="00034673">
            <w:pPr>
              <w:jc w:val="both"/>
              <w:rPr>
                <w:b/>
              </w:rPr>
            </w:pPr>
            <w:r w:rsidRPr="005977A9">
              <w:rPr>
                <w:b/>
              </w:rPr>
              <w:t>Sorszám</w:t>
            </w:r>
          </w:p>
        </w:tc>
        <w:tc>
          <w:tcPr>
            <w:tcW w:w="816" w:type="dxa"/>
          </w:tcPr>
          <w:p w14:paraId="56E030DD" w14:textId="77777777" w:rsidR="00943250" w:rsidRPr="005977A9" w:rsidRDefault="00943250" w:rsidP="00034673">
            <w:pPr>
              <w:jc w:val="both"/>
              <w:rPr>
                <w:rFonts w:asciiTheme="minorHAnsi" w:eastAsiaTheme="minorHAnsi" w:hAnsiTheme="minorHAnsi" w:cstheme="minorHAnsi"/>
                <w:b/>
                <w:szCs w:val="22"/>
                <w:lang w:eastAsia="en-US"/>
              </w:rPr>
            </w:pPr>
            <w:r w:rsidRPr="005977A9">
              <w:rPr>
                <w:b/>
              </w:rPr>
              <w:t>Jelölő</w:t>
            </w:r>
          </w:p>
        </w:tc>
        <w:tc>
          <w:tcPr>
            <w:tcW w:w="7155" w:type="dxa"/>
          </w:tcPr>
          <w:p w14:paraId="71BF61AD" w14:textId="77777777" w:rsidR="00943250" w:rsidRPr="005977A9" w:rsidRDefault="00943250" w:rsidP="00034673">
            <w:pPr>
              <w:jc w:val="both"/>
              <w:rPr>
                <w:rFonts w:asciiTheme="minorHAnsi" w:eastAsiaTheme="minorHAnsi" w:hAnsiTheme="minorHAnsi" w:cstheme="minorHAnsi"/>
                <w:b/>
                <w:szCs w:val="22"/>
                <w:lang w:eastAsia="en-US"/>
              </w:rPr>
            </w:pPr>
            <w:r w:rsidRPr="005977A9">
              <w:rPr>
                <w:b/>
              </w:rPr>
              <w:t>Adat leírása</w:t>
            </w:r>
          </w:p>
        </w:tc>
      </w:tr>
      <w:tr w:rsidR="00943250" w:rsidRPr="00F4468B" w14:paraId="7F19C274" w14:textId="77777777" w:rsidTr="00034673">
        <w:trPr>
          <w:trHeight w:val="470"/>
        </w:trPr>
        <w:tc>
          <w:tcPr>
            <w:tcW w:w="1096" w:type="dxa"/>
          </w:tcPr>
          <w:p w14:paraId="39355B67" w14:textId="77777777" w:rsidR="00943250" w:rsidRPr="005977A9" w:rsidRDefault="00943250" w:rsidP="00034673">
            <w:pPr>
              <w:jc w:val="both"/>
            </w:pPr>
            <w:r w:rsidRPr="005977A9">
              <w:t>1.</w:t>
            </w:r>
          </w:p>
        </w:tc>
        <w:tc>
          <w:tcPr>
            <w:tcW w:w="816" w:type="dxa"/>
          </w:tcPr>
          <w:p w14:paraId="4F0052C9" w14:textId="4E03E98E" w:rsidR="00943250" w:rsidRPr="005977A9" w:rsidRDefault="007039C5" w:rsidP="00034673">
            <w:pPr>
              <w:jc w:val="both"/>
            </w:pPr>
            <w:r>
              <w:t>B</w:t>
            </w:r>
          </w:p>
        </w:tc>
        <w:tc>
          <w:tcPr>
            <w:tcW w:w="7155" w:type="dxa"/>
          </w:tcPr>
          <w:p w14:paraId="6A594E32" w14:textId="66893598" w:rsidR="00943250" w:rsidRPr="006434FB" w:rsidRDefault="007039C5" w:rsidP="006434FB">
            <w:pPr>
              <w:jc w:val="both"/>
              <w:rPr>
                <w:lang w:val="hu-HU"/>
              </w:rPr>
            </w:pPr>
            <w:r>
              <w:t>A lekért bizonylat sorszáma</w:t>
            </w:r>
            <w:r w:rsidR="00943250" w:rsidRPr="006434FB">
              <w:rPr>
                <w:rFonts w:eastAsiaTheme="minorHAnsi"/>
                <w:lang w:val="fr-FR"/>
              </w:rPr>
              <w:t xml:space="preserve"> </w:t>
            </w:r>
          </w:p>
        </w:tc>
      </w:tr>
    </w:tbl>
    <w:p w14:paraId="5648229B" w14:textId="77777777" w:rsidR="00943250" w:rsidRPr="005977A9" w:rsidRDefault="00943250" w:rsidP="00943250">
      <w:pPr>
        <w:jc w:val="both"/>
      </w:pPr>
    </w:p>
    <w:p w14:paraId="678ECB6D" w14:textId="77777777" w:rsidR="00943250" w:rsidRPr="005977A9" w:rsidRDefault="00943250" w:rsidP="00943250">
      <w:pPr>
        <w:jc w:val="both"/>
      </w:pPr>
    </w:p>
    <w:p w14:paraId="6C1F1180" w14:textId="77777777" w:rsidR="00943250" w:rsidRPr="005977A9" w:rsidRDefault="00943250" w:rsidP="00943250">
      <w:pPr>
        <w:jc w:val="both"/>
        <w:rPr>
          <w:rFonts w:asciiTheme="minorHAnsi" w:eastAsiaTheme="minorHAnsi" w:hAnsiTheme="minorHAnsi" w:cstheme="minorHAnsi"/>
          <w:b/>
          <w:szCs w:val="22"/>
          <w:lang w:eastAsia="en-US"/>
        </w:rPr>
      </w:pPr>
      <w:r w:rsidRPr="005977A9">
        <w:rPr>
          <w:b/>
        </w:rPr>
        <w:t xml:space="preserve">Értelmezést segítő példa: </w:t>
      </w:r>
    </w:p>
    <w:p w14:paraId="7EEF53D5" w14:textId="77777777" w:rsidR="00943250" w:rsidRPr="005977A9" w:rsidRDefault="00943250" w:rsidP="00943250">
      <w:pPr>
        <w:jc w:val="both"/>
      </w:pPr>
    </w:p>
    <w:p w14:paraId="3E7007A4" w14:textId="77777777" w:rsidR="00943250" w:rsidRPr="005977A9" w:rsidRDefault="00943250" w:rsidP="00943250">
      <w:pPr>
        <w:jc w:val="both"/>
        <w:rPr>
          <w:rFonts w:asciiTheme="minorHAnsi" w:eastAsiaTheme="minorHAnsi" w:hAnsiTheme="minorHAnsi" w:cstheme="minorHAnsi"/>
          <w:szCs w:val="22"/>
          <w:lang w:eastAsia="en-US"/>
        </w:rPr>
      </w:pPr>
      <w:r w:rsidRPr="005977A9">
        <w:t xml:space="preserve">Az itt megadott példa kitalált adatokat tartalmaz. </w:t>
      </w:r>
    </w:p>
    <w:p w14:paraId="6AE202C1" w14:textId="77777777" w:rsidR="00943250" w:rsidRDefault="00943250" w:rsidP="00943250">
      <w:pPr>
        <w:jc w:val="both"/>
      </w:pPr>
    </w:p>
    <w:p w14:paraId="7FEA9C43" w14:textId="1A112C82" w:rsidR="00DE1591" w:rsidRPr="00010356" w:rsidRDefault="00943250" w:rsidP="00943250">
      <w:pPr>
        <w:jc w:val="both"/>
        <w:rPr>
          <w:lang w:val="pt-BR"/>
        </w:rPr>
      </w:pPr>
      <w:r w:rsidRPr="00010356">
        <w:rPr>
          <w:lang w:val="pt-BR"/>
        </w:rPr>
        <w:t xml:space="preserve">A vevői applikáció </w:t>
      </w:r>
      <w:r w:rsidR="007039C5" w:rsidRPr="00010356">
        <w:rPr>
          <w:lang w:val="pt-BR"/>
        </w:rPr>
        <w:t>a</w:t>
      </w:r>
      <w:r w:rsidR="00DE1591" w:rsidRPr="00010356">
        <w:rPr>
          <w:lang w:val="pt-BR"/>
        </w:rPr>
        <w:t xml:space="preserve"> következő</w:t>
      </w:r>
      <w:r w:rsidR="007039C5" w:rsidRPr="00010356">
        <w:rPr>
          <w:lang w:val="pt-BR"/>
        </w:rPr>
        <w:t xml:space="preserve"> </w:t>
      </w:r>
      <w:r w:rsidR="00DE1591" w:rsidRPr="00010356">
        <w:rPr>
          <w:lang w:val="pt-BR"/>
        </w:rPr>
        <w:t>e-nyugta</w:t>
      </w:r>
      <w:r w:rsidR="007039C5" w:rsidRPr="00010356">
        <w:rPr>
          <w:lang w:val="pt-BR"/>
        </w:rPr>
        <w:t xml:space="preserve"> borítékját kéri</w:t>
      </w:r>
      <w:r w:rsidRPr="00010356">
        <w:rPr>
          <w:lang w:val="pt-BR"/>
        </w:rPr>
        <w:t>:</w:t>
      </w:r>
    </w:p>
    <w:p w14:paraId="7B90A0B1" w14:textId="44738D29" w:rsidR="00943250" w:rsidRPr="00010356" w:rsidRDefault="00DE1591" w:rsidP="00943250">
      <w:pPr>
        <w:jc w:val="both"/>
        <w:rPr>
          <w:lang w:val="pt-BR"/>
        </w:rPr>
      </w:pPr>
      <w:r w:rsidRPr="00010356">
        <w:rPr>
          <w:lang w:val="pt-BR"/>
        </w:rPr>
        <w:t>NY-B999123456/98765432/0099/00004</w:t>
      </w:r>
    </w:p>
    <w:p w14:paraId="7671ACCB" w14:textId="77777777" w:rsidR="00943250" w:rsidRPr="00010356" w:rsidRDefault="00943250" w:rsidP="00943250">
      <w:pPr>
        <w:jc w:val="both"/>
        <w:rPr>
          <w:lang w:val="pt-BR"/>
        </w:rPr>
      </w:pPr>
    </w:p>
    <w:p w14:paraId="11C6D284" w14:textId="77777777" w:rsidR="00943250" w:rsidRPr="00010356" w:rsidRDefault="00943250" w:rsidP="00943250">
      <w:pPr>
        <w:jc w:val="both"/>
        <w:rPr>
          <w:lang w:val="pt-BR"/>
        </w:rPr>
      </w:pPr>
    </w:p>
    <w:p w14:paraId="1386BFE3" w14:textId="72023DE0" w:rsidR="00943250" w:rsidRPr="00010356" w:rsidRDefault="00DE1591" w:rsidP="00943250">
      <w:pPr>
        <w:jc w:val="both"/>
        <w:rPr>
          <w:rFonts w:asciiTheme="minorHAnsi" w:eastAsiaTheme="minorEastAsia" w:hAnsiTheme="minorHAnsi" w:cstheme="minorBidi"/>
          <w:lang w:val="pt-BR" w:eastAsia="en-US"/>
        </w:rPr>
      </w:pPr>
      <w:r w:rsidRPr="00010356">
        <w:rPr>
          <w:lang w:val="pt-BR"/>
        </w:rPr>
        <w:t>A</w:t>
      </w:r>
      <w:r w:rsidR="00943250" w:rsidRPr="00010356">
        <w:rPr>
          <w:lang w:val="pt-BR"/>
        </w:rPr>
        <w:t xml:space="preserve">z NDEF üzenet karaktersorozata a következő lesz: </w:t>
      </w:r>
    </w:p>
    <w:p w14:paraId="337C2834" w14:textId="77777777" w:rsidR="00943250" w:rsidRPr="00010356" w:rsidRDefault="00943250" w:rsidP="00943250">
      <w:pPr>
        <w:jc w:val="both"/>
        <w:rPr>
          <w:lang w:val="pt-BR"/>
        </w:rPr>
      </w:pPr>
    </w:p>
    <w:p w14:paraId="3D1F2A55" w14:textId="4CDC19FB" w:rsidR="00943250" w:rsidRDefault="00DE1591" w:rsidP="00943250">
      <w:pPr>
        <w:jc w:val="both"/>
        <w:rPr>
          <w:rFonts w:ascii="Courier New" w:hAnsi="Courier New" w:cs="Courier New"/>
        </w:rPr>
      </w:pPr>
      <w:r>
        <w:rPr>
          <w:rFonts w:ascii="Courier New" w:hAnsi="Courier New" w:cs="Courier New"/>
        </w:rPr>
        <w:t>6</w:t>
      </w:r>
      <w:r w:rsidR="00943250" w:rsidRPr="005977A9">
        <w:rPr>
          <w:rFonts w:ascii="Courier New" w:hAnsi="Courier New" w:cs="Courier New"/>
        </w:rPr>
        <w:t>|</w:t>
      </w:r>
      <w:r w:rsidRPr="00DE1591">
        <w:rPr>
          <w:rFonts w:ascii="Courier New" w:hAnsi="Courier New" w:cs="Courier New"/>
        </w:rPr>
        <w:t>BNY-B999123456/98765432/0099/00004</w:t>
      </w:r>
    </w:p>
    <w:p w14:paraId="6FA7D7BE" w14:textId="77777777" w:rsidR="00943250" w:rsidRPr="005977A9" w:rsidRDefault="00943250" w:rsidP="00943250">
      <w:pPr>
        <w:jc w:val="both"/>
        <w:rPr>
          <w:rFonts w:ascii="Courier New" w:hAnsi="Courier New" w:cs="Courier New"/>
        </w:rPr>
      </w:pPr>
    </w:p>
    <w:p w14:paraId="1ACFA0DA" w14:textId="77777777" w:rsidR="00943250" w:rsidRDefault="00943250" w:rsidP="009B2B5A">
      <w:pPr>
        <w:jc w:val="both"/>
        <w:rPr>
          <w:rFonts w:ascii="Courier New" w:hAnsi="Courier New" w:cs="Courier New"/>
        </w:rPr>
      </w:pPr>
    </w:p>
    <w:p w14:paraId="5C898886" w14:textId="01E22CBE" w:rsidR="00E355FF" w:rsidRPr="007A4A62" w:rsidRDefault="008D7D95" w:rsidP="00E355FF">
      <w:pPr>
        <w:pStyle w:val="Cmsor3"/>
        <w:jc w:val="both"/>
      </w:pPr>
      <w:bookmarkStart w:id="287" w:name="_Toc195567005"/>
      <w:r>
        <w:rPr>
          <w:lang w:val="en-US"/>
        </w:rPr>
        <w:t>B</w:t>
      </w:r>
      <w:r w:rsidR="00E355FF">
        <w:rPr>
          <w:lang w:val="en-US"/>
        </w:rPr>
        <w:t>izonylatboríték NDEF rekord</w:t>
      </w:r>
      <w:r w:rsidR="00E355FF" w:rsidRPr="03BE81FC">
        <w:rPr>
          <w:lang w:val="en-US"/>
        </w:rPr>
        <w:t xml:space="preserve"> képzése</w:t>
      </w:r>
      <w:bookmarkEnd w:id="287"/>
    </w:p>
    <w:p w14:paraId="77532941" w14:textId="7B4C5EBD" w:rsidR="00E355FF" w:rsidRPr="00010356" w:rsidRDefault="00214D97" w:rsidP="00E355FF">
      <w:pPr>
        <w:jc w:val="both"/>
        <w:rPr>
          <w:lang w:val="hu-HU"/>
        </w:rPr>
      </w:pPr>
      <w:r w:rsidRPr="00010356">
        <w:rPr>
          <w:lang w:val="hu-HU"/>
        </w:rPr>
        <w:t>A</w:t>
      </w:r>
      <w:r w:rsidR="006470B3" w:rsidRPr="00010356">
        <w:rPr>
          <w:lang w:val="hu-HU"/>
        </w:rPr>
        <w:t>mennyiben az</w:t>
      </w:r>
      <w:r w:rsidRPr="00010356">
        <w:rPr>
          <w:lang w:val="hu-HU"/>
        </w:rPr>
        <w:t xml:space="preserve"> NFC </w:t>
      </w:r>
      <w:r w:rsidR="00D23433" w:rsidRPr="00010356">
        <w:rPr>
          <w:lang w:val="hu-HU"/>
        </w:rPr>
        <w:t>üzenetváltás során a vevői a</w:t>
      </w:r>
      <w:r w:rsidR="006470B3" w:rsidRPr="00010356">
        <w:rPr>
          <w:lang w:val="hu-HU"/>
        </w:rPr>
        <w:t>lkalmazás kéri a teljes üzenetboríték tartalmának kiolvasását, a</w:t>
      </w:r>
      <w:r w:rsidR="00291285" w:rsidRPr="00010356">
        <w:rPr>
          <w:lang w:val="hu-HU"/>
        </w:rPr>
        <w:t xml:space="preserve">z e-pénztárgép meghatározott NDEF rekordban </w:t>
      </w:r>
      <w:r w:rsidR="00B10A80" w:rsidRPr="00010356">
        <w:rPr>
          <w:lang w:val="hu-HU"/>
        </w:rPr>
        <w:t>adja azt át. Az átadás nem zárja ki a Nyugtatárból való letölt</w:t>
      </w:r>
      <w:r w:rsidR="003F0DC9" w:rsidRPr="00010356">
        <w:rPr>
          <w:lang w:val="hu-HU"/>
        </w:rPr>
        <w:t>és</w:t>
      </w:r>
      <w:r w:rsidR="00B10A80" w:rsidRPr="00010356">
        <w:rPr>
          <w:lang w:val="hu-HU"/>
        </w:rPr>
        <w:t>t, a közvetetlen kiolvasás egy opcionális lehetőség.</w:t>
      </w:r>
    </w:p>
    <w:p w14:paraId="0FF52AC4" w14:textId="77777777" w:rsidR="003F0DC9" w:rsidRPr="00010356" w:rsidRDefault="003F0DC9" w:rsidP="00E355FF">
      <w:pPr>
        <w:jc w:val="both"/>
        <w:rPr>
          <w:lang w:val="hu-HU"/>
        </w:rPr>
      </w:pPr>
    </w:p>
    <w:p w14:paraId="4AA10B40" w14:textId="261430AD" w:rsidR="003F0DC9" w:rsidRPr="00010356" w:rsidRDefault="003F0DC9" w:rsidP="00E355FF">
      <w:pPr>
        <w:jc w:val="both"/>
        <w:rPr>
          <w:lang w:val="hu-HU"/>
        </w:rPr>
      </w:pPr>
      <w:r w:rsidRPr="00010356">
        <w:rPr>
          <w:lang w:val="hu-HU"/>
        </w:rPr>
        <w:t xml:space="preserve">A bizonylatboríték – jellemzően akkor, ha mellékletet is tartalmaz – nem biztos, hogy belefér az e-pénztárgéphez kötött NFC periféria által támogatott legnagyobb NDEF üzenetméretbe, </w:t>
      </w:r>
      <w:r w:rsidR="00C90270" w:rsidRPr="00010356">
        <w:rPr>
          <w:lang w:val="hu-HU"/>
        </w:rPr>
        <w:t>ezt az e-pénztárgépnek jeleznie kell a válaszüzenetben a vevői alkalmazás számára.</w:t>
      </w:r>
    </w:p>
    <w:p w14:paraId="2E9A8220" w14:textId="77777777" w:rsidR="00214D97" w:rsidRPr="00010356" w:rsidRDefault="00214D97" w:rsidP="00E355FF">
      <w:pPr>
        <w:jc w:val="both"/>
        <w:rPr>
          <w:lang w:val="hu-HU"/>
        </w:rPr>
      </w:pPr>
    </w:p>
    <w:p w14:paraId="578F53CF" w14:textId="70B2F180" w:rsidR="00E355FF" w:rsidRPr="00010356" w:rsidRDefault="00E355FF" w:rsidP="00E355FF">
      <w:pPr>
        <w:jc w:val="both"/>
        <w:rPr>
          <w:rFonts w:asciiTheme="minorHAnsi" w:eastAsiaTheme="minorHAnsi" w:hAnsiTheme="minorHAnsi" w:cstheme="minorHAnsi"/>
          <w:szCs w:val="22"/>
          <w:lang w:val="hu-HU" w:eastAsia="en-US"/>
        </w:rPr>
      </w:pPr>
      <w:r w:rsidRPr="00010356">
        <w:rPr>
          <w:lang w:val="hu-HU"/>
        </w:rPr>
        <w:t xml:space="preserve">A </w:t>
      </w:r>
      <w:r w:rsidR="00C90270" w:rsidRPr="00010356">
        <w:rPr>
          <w:lang w:val="hu-HU"/>
        </w:rPr>
        <w:t>bizonylatboríték</w:t>
      </w:r>
      <w:r w:rsidRPr="00010356">
        <w:rPr>
          <w:lang w:val="hu-HU"/>
        </w:rPr>
        <w:t xml:space="preserve"> NDEF rekordnak az alábbi adatokat kell tartalmaznia:  </w:t>
      </w:r>
    </w:p>
    <w:p w14:paraId="308F019E" w14:textId="77777777" w:rsidR="00E355FF" w:rsidRPr="00010356" w:rsidRDefault="00E355FF" w:rsidP="006434FB">
      <w:pPr>
        <w:pStyle w:val="Szmozottlista"/>
        <w:numPr>
          <w:ilvl w:val="0"/>
          <w:numId w:val="220"/>
        </w:numPr>
        <w:rPr>
          <w:lang w:val="hu-HU"/>
        </w:rPr>
      </w:pPr>
      <w:r w:rsidRPr="00010356">
        <w:rPr>
          <w:lang w:val="hu-HU"/>
        </w:rPr>
        <w:t>Az adatfogadás eredményét, ami lehet sikeres, de lehet hibás is.</w:t>
      </w:r>
    </w:p>
    <w:p w14:paraId="793DE6EF" w14:textId="110E31ED" w:rsidR="00E355FF" w:rsidRDefault="00E355FF" w:rsidP="006434FB">
      <w:pPr>
        <w:pStyle w:val="Szmozottlista"/>
      </w:pPr>
      <w:r w:rsidRPr="005B4138">
        <w:t xml:space="preserve">A </w:t>
      </w:r>
      <w:r w:rsidR="004D74C9">
        <w:t>bizonylatborítékot</w:t>
      </w:r>
      <w:r w:rsidR="00113ABA">
        <w:t xml:space="preserve"> (documentEnvelope vagy reportEnvelope)</w:t>
      </w:r>
    </w:p>
    <w:p w14:paraId="3557ADD5" w14:textId="77777777" w:rsidR="00E355FF" w:rsidRDefault="00E355FF" w:rsidP="006434FB">
      <w:pPr>
        <w:pStyle w:val="Szmozottlista"/>
      </w:pPr>
      <w:r w:rsidRPr="005B4138">
        <w:t>Az aláíráshoz használt e-pénztárgíé aláíró tanúsítvány sorozatszámát</w:t>
      </w:r>
    </w:p>
    <w:p w14:paraId="7FB4A016" w14:textId="77777777" w:rsidR="00E355FF" w:rsidRPr="005977A9" w:rsidRDefault="00E355FF" w:rsidP="00E355FF">
      <w:pPr>
        <w:jc w:val="both"/>
      </w:pPr>
    </w:p>
    <w:p w14:paraId="4F6E78C8" w14:textId="77777777" w:rsidR="00E355FF" w:rsidRPr="005977A9" w:rsidRDefault="00E355FF" w:rsidP="00E355FF">
      <w:pPr>
        <w:jc w:val="both"/>
      </w:pPr>
      <w:r w:rsidRPr="005977A9">
        <w:t>Az adatokat az alábbi kompakt formátumban kell létrehozni és a QR-kódba befordítani:</w:t>
      </w:r>
    </w:p>
    <w:p w14:paraId="5C1C762F" w14:textId="77777777" w:rsidR="00E355FF" w:rsidRPr="006434FB" w:rsidRDefault="00E355FF" w:rsidP="006434FB">
      <w:pPr>
        <w:pStyle w:val="Felsorols"/>
      </w:pPr>
      <w:r w:rsidRPr="006434FB">
        <w:t>UTF-8 kódolású karaktersorozat sortörés nélkül.</w:t>
      </w:r>
    </w:p>
    <w:p w14:paraId="4AEEC7A2" w14:textId="3707E2DE" w:rsidR="00E355FF" w:rsidRPr="006434FB" w:rsidRDefault="00E355FF" w:rsidP="006434FB">
      <w:pPr>
        <w:pStyle w:val="Felsorols"/>
      </w:pPr>
      <w:r w:rsidRPr="006434FB">
        <w:t>Az első karakter egy „</w:t>
      </w:r>
      <w:r w:rsidR="00113ABA" w:rsidRPr="006434FB">
        <w:t>7</w:t>
      </w:r>
      <w:r w:rsidRPr="006434FB">
        <w:t>”-</w:t>
      </w:r>
      <w:r w:rsidR="00113ABA" w:rsidRPr="006434FB">
        <w:t>e</w:t>
      </w:r>
      <w:r w:rsidRPr="006434FB">
        <w:t xml:space="preserve">s számjegy, ami azt mutatja, hogy ez egy </w:t>
      </w:r>
      <w:r w:rsidR="00113ABA" w:rsidRPr="006434FB">
        <w:t>bizonylatborítékot tartalmazó</w:t>
      </w:r>
      <w:r w:rsidRPr="006434FB">
        <w:t xml:space="preserve"> NDEF rekord.</w:t>
      </w:r>
    </w:p>
    <w:p w14:paraId="456D7488" w14:textId="77777777" w:rsidR="00E355FF" w:rsidRPr="006434FB" w:rsidRDefault="00E355FF" w:rsidP="006434FB">
      <w:pPr>
        <w:pStyle w:val="Felsorols"/>
      </w:pPr>
      <w:r w:rsidRPr="006434FB">
        <w:t>Az adatmezőket „|” karakterrel kell elhatárolni.</w:t>
      </w:r>
    </w:p>
    <w:p w14:paraId="131C67B7" w14:textId="77777777" w:rsidR="00E355FF" w:rsidRPr="006434FB" w:rsidRDefault="00E355FF" w:rsidP="006434FB">
      <w:pPr>
        <w:pStyle w:val="Felsorols"/>
      </w:pPr>
      <w:r w:rsidRPr="006434FB">
        <w:t>Az adaton belül szereplő „|” karaktert a „\” (backslash, fordított per) karakterrel kell escape-elni („\|”). Az escape karaktert saját magával kell escape-elni (pl. „\\”)</w:t>
      </w:r>
    </w:p>
    <w:p w14:paraId="43C396F2" w14:textId="77777777" w:rsidR="00E355FF" w:rsidRPr="006434FB" w:rsidRDefault="00E355FF" w:rsidP="006434FB">
      <w:pPr>
        <w:pStyle w:val="Felsorols"/>
      </w:pPr>
      <w:r w:rsidRPr="006434FB">
        <w:t>Ha az adatban sortörés található, a sortörést „\n” karaktersorozattal kell helyettesíteni.</w:t>
      </w:r>
    </w:p>
    <w:p w14:paraId="418295FC" w14:textId="77777777" w:rsidR="00E355FF" w:rsidRPr="006434FB" w:rsidRDefault="00E355FF" w:rsidP="006434FB">
      <w:pPr>
        <w:pStyle w:val="Felsorols"/>
      </w:pPr>
      <w:r w:rsidRPr="006434FB">
        <w:t>Az adatmezők első karaktere az adott mező azonosítója.</w:t>
      </w:r>
    </w:p>
    <w:p w14:paraId="49C0B6BE" w14:textId="77777777" w:rsidR="00E355FF" w:rsidRPr="005977A9" w:rsidRDefault="00E355FF" w:rsidP="00E355FF">
      <w:pPr>
        <w:jc w:val="both"/>
      </w:pPr>
    </w:p>
    <w:p w14:paraId="012F7AD5" w14:textId="77777777" w:rsidR="00E355FF" w:rsidRPr="005977A9" w:rsidRDefault="00E355FF" w:rsidP="00E355FF">
      <w:pPr>
        <w:jc w:val="both"/>
      </w:pPr>
      <w:r w:rsidRPr="005977A9">
        <w:t>Minden adatot karaktersorozatként (string) kell szerepeltetni akkor is, ha az számként is értelmezhető volna.</w:t>
      </w:r>
    </w:p>
    <w:p w14:paraId="1587EEC2" w14:textId="77777777" w:rsidR="00E355FF" w:rsidRPr="005977A9" w:rsidRDefault="00E355FF" w:rsidP="00E355FF">
      <w:pPr>
        <w:jc w:val="both"/>
      </w:pPr>
    </w:p>
    <w:p w14:paraId="1ADF56DB" w14:textId="77777777" w:rsidR="00E355FF" w:rsidRPr="005977A9" w:rsidRDefault="00E355FF" w:rsidP="00E355FF">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6F38F4" w:rsidRPr="005977A9" w14:paraId="40038988" w14:textId="77777777" w:rsidTr="00977139">
        <w:trPr>
          <w:cantSplit/>
          <w:trHeight w:val="286"/>
          <w:tblHeader/>
        </w:trPr>
        <w:tc>
          <w:tcPr>
            <w:tcW w:w="1096" w:type="dxa"/>
          </w:tcPr>
          <w:p w14:paraId="0513CE64" w14:textId="77777777" w:rsidR="00E355FF" w:rsidRPr="005977A9" w:rsidRDefault="00E355FF" w:rsidP="00034673">
            <w:pPr>
              <w:jc w:val="both"/>
              <w:rPr>
                <w:b/>
              </w:rPr>
            </w:pPr>
            <w:r w:rsidRPr="005977A9">
              <w:rPr>
                <w:b/>
              </w:rPr>
              <w:t>Sorszám</w:t>
            </w:r>
          </w:p>
        </w:tc>
        <w:tc>
          <w:tcPr>
            <w:tcW w:w="816" w:type="dxa"/>
          </w:tcPr>
          <w:p w14:paraId="63E17E59" w14:textId="77777777" w:rsidR="00E355FF" w:rsidRPr="005977A9" w:rsidRDefault="00E355FF" w:rsidP="00034673">
            <w:pPr>
              <w:jc w:val="both"/>
              <w:rPr>
                <w:rFonts w:asciiTheme="minorHAnsi" w:eastAsiaTheme="minorHAnsi" w:hAnsiTheme="minorHAnsi" w:cstheme="minorHAnsi"/>
                <w:b/>
                <w:szCs w:val="22"/>
                <w:lang w:eastAsia="en-US"/>
              </w:rPr>
            </w:pPr>
            <w:r w:rsidRPr="005977A9">
              <w:rPr>
                <w:b/>
              </w:rPr>
              <w:t>Jelölő</w:t>
            </w:r>
          </w:p>
        </w:tc>
        <w:tc>
          <w:tcPr>
            <w:tcW w:w="7155" w:type="dxa"/>
          </w:tcPr>
          <w:p w14:paraId="5CB8FE60" w14:textId="77777777" w:rsidR="00E355FF" w:rsidRPr="005977A9" w:rsidRDefault="00E355FF" w:rsidP="00034673">
            <w:pPr>
              <w:jc w:val="both"/>
              <w:rPr>
                <w:rFonts w:asciiTheme="minorHAnsi" w:eastAsiaTheme="minorHAnsi" w:hAnsiTheme="minorHAnsi" w:cstheme="minorHAnsi"/>
                <w:b/>
                <w:szCs w:val="22"/>
                <w:lang w:eastAsia="en-US"/>
              </w:rPr>
            </w:pPr>
            <w:r w:rsidRPr="005977A9">
              <w:rPr>
                <w:b/>
              </w:rPr>
              <w:t>Adat leírása</w:t>
            </w:r>
          </w:p>
        </w:tc>
      </w:tr>
      <w:tr w:rsidR="00DC2ACC" w:rsidRPr="00C75863" w14:paraId="68851AD1" w14:textId="77777777" w:rsidTr="00977139">
        <w:trPr>
          <w:cantSplit/>
          <w:trHeight w:val="470"/>
        </w:trPr>
        <w:tc>
          <w:tcPr>
            <w:tcW w:w="1096" w:type="dxa"/>
          </w:tcPr>
          <w:p w14:paraId="62C00C62" w14:textId="77777777" w:rsidR="00E355FF" w:rsidRPr="005977A9" w:rsidRDefault="00E355FF" w:rsidP="00034673">
            <w:pPr>
              <w:jc w:val="both"/>
            </w:pPr>
            <w:r w:rsidRPr="005977A9">
              <w:t>1.</w:t>
            </w:r>
          </w:p>
        </w:tc>
        <w:tc>
          <w:tcPr>
            <w:tcW w:w="816" w:type="dxa"/>
          </w:tcPr>
          <w:p w14:paraId="7CA7ED9B" w14:textId="77777777" w:rsidR="00E355FF" w:rsidRPr="005977A9" w:rsidRDefault="00E355FF" w:rsidP="00034673">
            <w:pPr>
              <w:jc w:val="both"/>
            </w:pPr>
            <w:r>
              <w:t>R</w:t>
            </w:r>
          </w:p>
        </w:tc>
        <w:tc>
          <w:tcPr>
            <w:tcW w:w="7155" w:type="dxa"/>
          </w:tcPr>
          <w:p w14:paraId="515343A0" w14:textId="77777777" w:rsidR="00E355FF" w:rsidRDefault="00E355FF" w:rsidP="00034673">
            <w:pPr>
              <w:jc w:val="both"/>
            </w:pPr>
            <w:r>
              <w:t>Válaszkód, mely sikeres befogadást vagy hibát jelezhet az alábbiak szerint:</w:t>
            </w:r>
          </w:p>
          <w:p w14:paraId="025635C2" w14:textId="361AEF41" w:rsidR="00E355FF" w:rsidRPr="006434FB" w:rsidRDefault="00E355FF" w:rsidP="006434FB">
            <w:pPr>
              <w:pStyle w:val="Felsorols"/>
            </w:pPr>
            <w:r w:rsidRPr="006434FB">
              <w:t xml:space="preserve">OK : sikeres </w:t>
            </w:r>
            <w:r w:rsidR="00BF1017" w:rsidRPr="006434FB">
              <w:t>feldolgozás</w:t>
            </w:r>
          </w:p>
          <w:p w14:paraId="405904C8" w14:textId="77777777" w:rsidR="00E355FF" w:rsidRPr="00010356" w:rsidRDefault="00E355FF" w:rsidP="006434FB">
            <w:pPr>
              <w:pStyle w:val="Felsorols"/>
              <w:rPr>
                <w:lang w:val="pt-BR"/>
              </w:rPr>
            </w:pPr>
            <w:r w:rsidRPr="00010356">
              <w:rPr>
                <w:lang w:val="pt-BR"/>
              </w:rPr>
              <w:t>E0000 : Szintaktikai hiba, az átadott kód nem értelmezhető</w:t>
            </w:r>
          </w:p>
          <w:p w14:paraId="07CCDEBF" w14:textId="77777777" w:rsidR="00747356" w:rsidRPr="006434FB" w:rsidRDefault="00E355FF" w:rsidP="006434FB">
            <w:pPr>
              <w:pStyle w:val="Felsorols"/>
            </w:pPr>
            <w:r w:rsidRPr="006434FB">
              <w:t>E0</w:t>
            </w:r>
            <w:r w:rsidR="00747356" w:rsidRPr="006434FB">
              <w:t>70</w:t>
            </w:r>
            <w:r w:rsidR="00183B7D" w:rsidRPr="006434FB">
              <w:t>0</w:t>
            </w:r>
            <w:r w:rsidRPr="006434FB">
              <w:t> :</w:t>
            </w:r>
            <w:r w:rsidR="00747356" w:rsidRPr="006434FB">
              <w:t xml:space="preserve"> Egyéb hiba</w:t>
            </w:r>
          </w:p>
          <w:p w14:paraId="587A57BF" w14:textId="0B1E9554" w:rsidR="00E355FF" w:rsidRPr="000D4BEE" w:rsidRDefault="00747356" w:rsidP="006434FB">
            <w:pPr>
              <w:pStyle w:val="Felsorols"/>
              <w:rPr>
                <w:lang w:val="fr-FR"/>
              </w:rPr>
            </w:pPr>
            <w:r w:rsidRPr="00010356">
              <w:rPr>
                <w:lang w:val="pt-BR"/>
              </w:rPr>
              <w:t>E</w:t>
            </w:r>
            <w:r w:rsidR="00051C9A" w:rsidRPr="00010356">
              <w:rPr>
                <w:lang w:val="pt-BR"/>
              </w:rPr>
              <w:t>0701 : A bizonylat mérete meghaladja a maximális NDEF rekordméretet</w:t>
            </w:r>
          </w:p>
        </w:tc>
      </w:tr>
      <w:tr w:rsidR="00DC2ACC" w:rsidRPr="00F4468B" w14:paraId="5BA73085" w14:textId="77777777" w:rsidTr="00977139">
        <w:trPr>
          <w:cantSplit/>
          <w:trHeight w:val="470"/>
        </w:trPr>
        <w:tc>
          <w:tcPr>
            <w:tcW w:w="1096" w:type="dxa"/>
          </w:tcPr>
          <w:p w14:paraId="5562BB5C" w14:textId="67F8FAEE" w:rsidR="00E355FF" w:rsidRPr="005977A9" w:rsidRDefault="002B166D" w:rsidP="00034673">
            <w:pPr>
              <w:jc w:val="both"/>
            </w:pPr>
            <w:r>
              <w:t>2.</w:t>
            </w:r>
          </w:p>
        </w:tc>
        <w:tc>
          <w:tcPr>
            <w:tcW w:w="816" w:type="dxa"/>
          </w:tcPr>
          <w:p w14:paraId="47BAA6CB" w14:textId="45440C08" w:rsidR="00E355FF" w:rsidRPr="005977A9" w:rsidRDefault="00DC3314" w:rsidP="00034673">
            <w:pPr>
              <w:jc w:val="both"/>
            </w:pPr>
            <w:r>
              <w:t>V</w:t>
            </w:r>
          </w:p>
        </w:tc>
        <w:tc>
          <w:tcPr>
            <w:tcW w:w="7155" w:type="dxa"/>
          </w:tcPr>
          <w:p w14:paraId="5E9D8293" w14:textId="63CDCC7C" w:rsidR="00E355FF" w:rsidRPr="005977A9" w:rsidRDefault="00991725" w:rsidP="00034673">
            <w:pPr>
              <w:jc w:val="both"/>
            </w:pPr>
            <w:r>
              <w:t>A</w:t>
            </w:r>
            <w:r w:rsidR="00DC3314">
              <w:t xml:space="preserve"> bizonylat beküldésekor használt XSD séma verziója</w:t>
            </w:r>
            <w:r w:rsidR="0044378C">
              <w:t xml:space="preserve"> („1.0”)</w:t>
            </w:r>
            <w:r w:rsidR="00DC3314">
              <w:t>.</w:t>
            </w:r>
          </w:p>
        </w:tc>
      </w:tr>
      <w:tr w:rsidR="00DC2ACC" w:rsidRPr="00F4468B" w14:paraId="60E66B1C" w14:textId="77777777" w:rsidTr="00977139">
        <w:trPr>
          <w:cantSplit/>
          <w:trHeight w:val="470"/>
        </w:trPr>
        <w:tc>
          <w:tcPr>
            <w:tcW w:w="1096" w:type="dxa"/>
          </w:tcPr>
          <w:p w14:paraId="37FD4678" w14:textId="62BA15C2" w:rsidR="00E355FF" w:rsidRPr="005977A9" w:rsidRDefault="002B166D" w:rsidP="00034673">
            <w:pPr>
              <w:jc w:val="both"/>
            </w:pPr>
            <w:r>
              <w:t>3.</w:t>
            </w:r>
          </w:p>
        </w:tc>
        <w:tc>
          <w:tcPr>
            <w:tcW w:w="816" w:type="dxa"/>
          </w:tcPr>
          <w:p w14:paraId="0A852F81" w14:textId="34D938DD" w:rsidR="00E355FF" w:rsidRPr="005977A9" w:rsidRDefault="00107CEF" w:rsidP="00034673">
            <w:pPr>
              <w:jc w:val="both"/>
            </w:pPr>
            <w:r>
              <w:t>D</w:t>
            </w:r>
          </w:p>
        </w:tc>
        <w:tc>
          <w:tcPr>
            <w:tcW w:w="7155" w:type="dxa"/>
          </w:tcPr>
          <w:p w14:paraId="46018FA6" w14:textId="16FA4120" w:rsidR="00F7408E" w:rsidRDefault="00794111" w:rsidP="00F7408E">
            <w:pPr>
              <w:jc w:val="both"/>
            </w:pPr>
            <w:r>
              <w:t>Bizonylatboríték</w:t>
            </w:r>
            <w:r w:rsidR="00F7408E">
              <w:t xml:space="preserve">, a Nyugtatárba beküldött bizonylat adatszolgáltatás XML-ben </w:t>
            </w:r>
            <w:r w:rsidR="004B2A0D">
              <w:t xml:space="preserve">lévővel </w:t>
            </w:r>
            <w:r w:rsidR="003258A1">
              <w:t>megegyező módon:</w:t>
            </w:r>
          </w:p>
          <w:p w14:paraId="44F09A56" w14:textId="4C08C781" w:rsidR="00F7408E" w:rsidRPr="00010356" w:rsidRDefault="00F7408E" w:rsidP="006434FB">
            <w:pPr>
              <w:pStyle w:val="Felsorols"/>
              <w:rPr>
                <w:lang w:val="pt-BR"/>
              </w:rPr>
            </w:pPr>
            <w:r w:rsidRPr="00010356">
              <w:rPr>
                <w:lang w:val="pt-BR"/>
              </w:rPr>
              <w:t>Értékesítési bizonylat esetén: documentRequest / documentEnvelope / envelopeData</w:t>
            </w:r>
          </w:p>
          <w:p w14:paraId="327C2D66" w14:textId="5EEDF3EE" w:rsidR="00E355FF" w:rsidRPr="005977A9" w:rsidRDefault="00F7408E" w:rsidP="006434FB">
            <w:pPr>
              <w:pStyle w:val="Felsorols"/>
            </w:pPr>
            <w:r>
              <w:t>Riport esetén: reportRequest / reportEnvelope / envelopeData</w:t>
            </w:r>
          </w:p>
        </w:tc>
      </w:tr>
      <w:tr w:rsidR="00DC2ACC" w:rsidRPr="00F4468B" w14:paraId="4692882B" w14:textId="77777777" w:rsidTr="00977139">
        <w:trPr>
          <w:cantSplit/>
          <w:trHeight w:val="470"/>
        </w:trPr>
        <w:tc>
          <w:tcPr>
            <w:tcW w:w="1096" w:type="dxa"/>
          </w:tcPr>
          <w:p w14:paraId="15B0A46E" w14:textId="753F22F6" w:rsidR="00B778EA" w:rsidRDefault="00107CEF" w:rsidP="00034673">
            <w:pPr>
              <w:jc w:val="both"/>
            </w:pPr>
            <w:r>
              <w:t>4.</w:t>
            </w:r>
          </w:p>
        </w:tc>
        <w:tc>
          <w:tcPr>
            <w:tcW w:w="816" w:type="dxa"/>
          </w:tcPr>
          <w:p w14:paraId="34A0DBDD" w14:textId="4905AF8B" w:rsidR="00B778EA" w:rsidRPr="005977A9" w:rsidRDefault="00296E17" w:rsidP="00034673">
            <w:pPr>
              <w:jc w:val="both"/>
            </w:pPr>
            <w:r>
              <w:t>U</w:t>
            </w:r>
          </w:p>
        </w:tc>
        <w:tc>
          <w:tcPr>
            <w:tcW w:w="7155" w:type="dxa"/>
          </w:tcPr>
          <w:p w14:paraId="5D8ADF30" w14:textId="32ADC8CE" w:rsidR="005850C5" w:rsidRDefault="00B778EA" w:rsidP="005850C5">
            <w:pPr>
              <w:jc w:val="both"/>
            </w:pPr>
            <w:r>
              <w:t>Vevői boríték</w:t>
            </w:r>
            <w:r w:rsidR="005850C5">
              <w:t xml:space="preserve">, a Nyugtatárba beküldött bizonylat adatszolgáltatás XML-ben </w:t>
            </w:r>
            <w:r w:rsidR="004B2A0D">
              <w:t xml:space="preserve">lévővel </w:t>
            </w:r>
            <w:r w:rsidR="003258A1">
              <w:t>megegyező módon:</w:t>
            </w:r>
          </w:p>
          <w:p w14:paraId="33A10B5B" w14:textId="5528EFB6" w:rsidR="005850C5" w:rsidRPr="00010356" w:rsidRDefault="005850C5" w:rsidP="006434FB">
            <w:pPr>
              <w:pStyle w:val="Felsorols"/>
              <w:rPr>
                <w:lang w:val="pt-BR"/>
              </w:rPr>
            </w:pPr>
            <w:r w:rsidRPr="00010356">
              <w:rPr>
                <w:lang w:val="pt-BR"/>
              </w:rPr>
              <w:t>Értékesítési bizonylat esetén: documentRequest / documentEnvelope / envelope</w:t>
            </w:r>
            <w:r w:rsidR="003258A1" w:rsidRPr="00010356">
              <w:rPr>
                <w:lang w:val="pt-BR"/>
              </w:rPr>
              <w:t>Data</w:t>
            </w:r>
          </w:p>
          <w:p w14:paraId="1A1F8734" w14:textId="52C585BB" w:rsidR="00B778EA" w:rsidRPr="005977A9" w:rsidRDefault="005850C5" w:rsidP="006434FB">
            <w:pPr>
              <w:pStyle w:val="Felsorols"/>
            </w:pPr>
            <w:r>
              <w:t xml:space="preserve">Riport esetén: reportRequest / reportEnvelope / </w:t>
            </w:r>
            <w:r w:rsidR="00F7408E">
              <w:t>customerEnvelopeData</w:t>
            </w:r>
          </w:p>
        </w:tc>
      </w:tr>
      <w:tr w:rsidR="00DC2ACC" w:rsidRPr="00F4468B" w14:paraId="73F0B067" w14:textId="77777777" w:rsidTr="00977139">
        <w:trPr>
          <w:cantSplit/>
          <w:trHeight w:val="470"/>
        </w:trPr>
        <w:tc>
          <w:tcPr>
            <w:tcW w:w="1096" w:type="dxa"/>
          </w:tcPr>
          <w:p w14:paraId="7E7EAEE3" w14:textId="16F812D5" w:rsidR="00B778EA" w:rsidRDefault="00107CEF" w:rsidP="00034673">
            <w:pPr>
              <w:jc w:val="both"/>
            </w:pPr>
            <w:r>
              <w:t>5.</w:t>
            </w:r>
          </w:p>
        </w:tc>
        <w:tc>
          <w:tcPr>
            <w:tcW w:w="816" w:type="dxa"/>
          </w:tcPr>
          <w:p w14:paraId="5D082F6D" w14:textId="22B95CAC" w:rsidR="00B778EA" w:rsidRPr="005977A9" w:rsidRDefault="00296E17" w:rsidP="00034673">
            <w:pPr>
              <w:jc w:val="both"/>
            </w:pPr>
            <w:r>
              <w:t>H</w:t>
            </w:r>
          </w:p>
        </w:tc>
        <w:tc>
          <w:tcPr>
            <w:tcW w:w="7155" w:type="dxa"/>
          </w:tcPr>
          <w:p w14:paraId="2B76B041" w14:textId="3E436D8F" w:rsidR="005850C5" w:rsidRDefault="00B778EA" w:rsidP="005850C5">
            <w:pPr>
              <w:jc w:val="both"/>
            </w:pPr>
            <w:r>
              <w:t>Boríték</w:t>
            </w:r>
            <w:r w:rsidR="009D1ACB">
              <w:t>ok SHA256 hash lenyomata</w:t>
            </w:r>
            <w:r w:rsidR="005850C5">
              <w:t xml:space="preserve">, a Nyugtatárba beküldött bizonylat adatszolgáltatás XML-ben </w:t>
            </w:r>
            <w:r w:rsidR="004B2A0D">
              <w:t xml:space="preserve">lévővel </w:t>
            </w:r>
            <w:r w:rsidR="00FC7450">
              <w:t>megegyező módon:</w:t>
            </w:r>
          </w:p>
          <w:p w14:paraId="0354862F" w14:textId="2F489546" w:rsidR="005850C5" w:rsidRPr="00010356" w:rsidRDefault="005850C5" w:rsidP="006434FB">
            <w:pPr>
              <w:pStyle w:val="Felsorols"/>
              <w:rPr>
                <w:lang w:val="pt-BR"/>
              </w:rPr>
            </w:pPr>
            <w:r w:rsidRPr="00010356">
              <w:rPr>
                <w:lang w:val="pt-BR"/>
              </w:rPr>
              <w:t>Értékesítési bizonylat esetén: documentRequest / documentEnvelope / envelopeHash</w:t>
            </w:r>
          </w:p>
          <w:p w14:paraId="1E105745" w14:textId="37B301E0" w:rsidR="00B778EA" w:rsidRPr="005977A9" w:rsidRDefault="005850C5" w:rsidP="006434FB">
            <w:pPr>
              <w:pStyle w:val="Felsorols"/>
            </w:pPr>
            <w:r>
              <w:t>Riport esetén: reportRequest / reportEnvelope / envelopeHash</w:t>
            </w:r>
          </w:p>
        </w:tc>
      </w:tr>
      <w:tr w:rsidR="00DC2ACC" w:rsidRPr="00F4468B" w14:paraId="1700ED1C" w14:textId="77777777" w:rsidTr="00977139">
        <w:trPr>
          <w:cantSplit/>
          <w:trHeight w:val="470"/>
        </w:trPr>
        <w:tc>
          <w:tcPr>
            <w:tcW w:w="1096" w:type="dxa"/>
          </w:tcPr>
          <w:p w14:paraId="2B1C8BD2" w14:textId="09974DEE" w:rsidR="003B2522" w:rsidRDefault="00107CEF" w:rsidP="00034673">
            <w:pPr>
              <w:jc w:val="both"/>
            </w:pPr>
            <w:r>
              <w:t>6.</w:t>
            </w:r>
          </w:p>
        </w:tc>
        <w:tc>
          <w:tcPr>
            <w:tcW w:w="816" w:type="dxa"/>
          </w:tcPr>
          <w:p w14:paraId="012CC751" w14:textId="4890DE2D" w:rsidR="003B2522" w:rsidRPr="005977A9" w:rsidRDefault="00296E17" w:rsidP="00034673">
            <w:pPr>
              <w:jc w:val="both"/>
            </w:pPr>
            <w:r>
              <w:t>G</w:t>
            </w:r>
          </w:p>
        </w:tc>
        <w:tc>
          <w:tcPr>
            <w:tcW w:w="7155" w:type="dxa"/>
          </w:tcPr>
          <w:p w14:paraId="46BF7A82" w14:textId="0DC6A64D" w:rsidR="007C7F70" w:rsidRDefault="009D1ACB" w:rsidP="00034673">
            <w:pPr>
              <w:jc w:val="both"/>
            </w:pPr>
            <w:r>
              <w:t xml:space="preserve">Boríték adatok base64 kódolt </w:t>
            </w:r>
            <w:r w:rsidR="001E776E">
              <w:t>aláírása</w:t>
            </w:r>
            <w:r w:rsidR="004F54CB">
              <w:t>, a Nyugtatárba beküldött bizonylat adatszolgáltatás XML</w:t>
            </w:r>
            <w:r w:rsidR="00EC167E">
              <w:t xml:space="preserve">-ben </w:t>
            </w:r>
            <w:r w:rsidR="004B2A0D">
              <w:t xml:space="preserve">lévővel </w:t>
            </w:r>
            <w:r w:rsidR="00FC7450">
              <w:t>megegyező módon:</w:t>
            </w:r>
          </w:p>
          <w:p w14:paraId="49B4F69B" w14:textId="571AC3E5" w:rsidR="007C7F70" w:rsidRPr="00010356" w:rsidRDefault="00843F1D" w:rsidP="006434FB">
            <w:pPr>
              <w:pStyle w:val="Felsorols"/>
              <w:rPr>
                <w:lang w:val="pt-BR"/>
              </w:rPr>
            </w:pPr>
            <w:r w:rsidRPr="00010356">
              <w:rPr>
                <w:lang w:val="pt-BR"/>
              </w:rPr>
              <w:t xml:space="preserve">Értékesítési bizonylat esetén: </w:t>
            </w:r>
            <w:r w:rsidR="00EC167E" w:rsidRPr="00010356">
              <w:rPr>
                <w:lang w:val="pt-BR"/>
              </w:rPr>
              <w:t xml:space="preserve">documentRequest / </w:t>
            </w:r>
            <w:r w:rsidR="000626F0" w:rsidRPr="00010356">
              <w:rPr>
                <w:lang w:val="pt-BR"/>
              </w:rPr>
              <w:t>documentEnvelope / envelopeSignature</w:t>
            </w:r>
          </w:p>
          <w:p w14:paraId="2DE7219A" w14:textId="2085A4C8" w:rsidR="003B2522" w:rsidRPr="005977A9" w:rsidRDefault="00843F1D" w:rsidP="006434FB">
            <w:pPr>
              <w:pStyle w:val="Felsorols"/>
            </w:pPr>
            <w:r>
              <w:t xml:space="preserve">Riport esetén: </w:t>
            </w:r>
            <w:r w:rsidR="007C7F70">
              <w:t>reportRequest</w:t>
            </w:r>
            <w:r>
              <w:t xml:space="preserve"> / reportEnvelope / envelopeSignature</w:t>
            </w:r>
          </w:p>
        </w:tc>
      </w:tr>
      <w:tr w:rsidR="00DC2ACC" w:rsidRPr="00F4468B" w14:paraId="401D43A5" w14:textId="77777777" w:rsidTr="00977139">
        <w:trPr>
          <w:cantSplit/>
          <w:trHeight w:val="470"/>
        </w:trPr>
        <w:tc>
          <w:tcPr>
            <w:tcW w:w="1096" w:type="dxa"/>
          </w:tcPr>
          <w:p w14:paraId="5A53E164" w14:textId="26CC5027" w:rsidR="00E355FF" w:rsidRPr="005977A9" w:rsidRDefault="002B166D" w:rsidP="00034673">
            <w:pPr>
              <w:jc w:val="both"/>
            </w:pPr>
            <w:r>
              <w:t>4</w:t>
            </w:r>
            <w:r w:rsidR="00E355FF" w:rsidRPr="005977A9">
              <w:t>.</w:t>
            </w:r>
          </w:p>
        </w:tc>
        <w:tc>
          <w:tcPr>
            <w:tcW w:w="816" w:type="dxa"/>
          </w:tcPr>
          <w:p w14:paraId="5EFAA18D" w14:textId="77777777" w:rsidR="00E355FF" w:rsidRPr="005977A9" w:rsidRDefault="00E355FF" w:rsidP="00034673">
            <w:pPr>
              <w:jc w:val="both"/>
            </w:pPr>
            <w:r w:rsidRPr="005977A9">
              <w:t>C</w:t>
            </w:r>
          </w:p>
        </w:tc>
        <w:tc>
          <w:tcPr>
            <w:tcW w:w="7155" w:type="dxa"/>
          </w:tcPr>
          <w:p w14:paraId="50149176" w14:textId="77777777" w:rsidR="00E355FF" w:rsidRPr="005977A9" w:rsidRDefault="00E355FF" w:rsidP="00034673">
            <w:pPr>
              <w:jc w:val="both"/>
            </w:pPr>
            <w:r w:rsidRPr="005977A9">
              <w:t>A</w:t>
            </w:r>
            <w:r>
              <w:t xml:space="preserve"> befogadott</w:t>
            </w:r>
            <w:r w:rsidRPr="005977A9">
              <w:t xml:space="preserve"> </w:t>
            </w:r>
            <w:r>
              <w:t>üzenet</w:t>
            </w:r>
            <w:r w:rsidRPr="005977A9">
              <w:t xml:space="preserve"> aláírásához használt tanúsítvány sorozatszáma</w:t>
            </w:r>
            <w:r>
              <w:t xml:space="preserve"> base64 kódolva.</w:t>
            </w:r>
          </w:p>
        </w:tc>
      </w:tr>
    </w:tbl>
    <w:p w14:paraId="3DB8DA5F" w14:textId="77777777" w:rsidR="00E355FF" w:rsidRPr="005977A9" w:rsidRDefault="00E355FF" w:rsidP="00E355FF">
      <w:pPr>
        <w:jc w:val="both"/>
      </w:pPr>
    </w:p>
    <w:p w14:paraId="779E48A6" w14:textId="6AFB60FA" w:rsidR="00E355FF" w:rsidRDefault="00E355FF" w:rsidP="00E355FF">
      <w:pPr>
        <w:jc w:val="both"/>
      </w:pPr>
      <w:r>
        <w:t>Hibakód visszaadása esetén a</w:t>
      </w:r>
      <w:r w:rsidR="00977139">
        <w:t xml:space="preserve"> V, D, U, H, G</w:t>
      </w:r>
      <w:r>
        <w:t xml:space="preserve"> és C mezőket nem szabad az NDEF rekordban szerepeltetni.</w:t>
      </w:r>
    </w:p>
    <w:p w14:paraId="0E55F5DA" w14:textId="77777777" w:rsidR="00E355FF" w:rsidRDefault="00E355FF" w:rsidP="00E355FF">
      <w:pPr>
        <w:jc w:val="both"/>
      </w:pPr>
    </w:p>
    <w:p w14:paraId="33A3E7B3" w14:textId="77777777" w:rsidR="00E355FF" w:rsidRPr="005977A9" w:rsidRDefault="00E355FF" w:rsidP="00E355FF">
      <w:pPr>
        <w:jc w:val="both"/>
      </w:pPr>
    </w:p>
    <w:p w14:paraId="31FC8762" w14:textId="77777777" w:rsidR="00E355FF" w:rsidRPr="005977A9" w:rsidRDefault="00E355FF" w:rsidP="00E355FF">
      <w:pPr>
        <w:jc w:val="both"/>
        <w:rPr>
          <w:rFonts w:asciiTheme="minorHAnsi" w:eastAsiaTheme="minorHAnsi" w:hAnsiTheme="minorHAnsi" w:cstheme="minorHAnsi"/>
          <w:b/>
          <w:szCs w:val="22"/>
          <w:lang w:eastAsia="en-US"/>
        </w:rPr>
      </w:pPr>
      <w:r w:rsidRPr="005977A9">
        <w:rPr>
          <w:b/>
        </w:rPr>
        <w:t xml:space="preserve">Értelmezést segítő példa: </w:t>
      </w:r>
    </w:p>
    <w:p w14:paraId="3FE28DC6" w14:textId="77777777" w:rsidR="00E355FF" w:rsidRPr="005977A9" w:rsidRDefault="00E355FF" w:rsidP="00E355FF">
      <w:pPr>
        <w:jc w:val="both"/>
      </w:pPr>
    </w:p>
    <w:p w14:paraId="7165B03B" w14:textId="77777777" w:rsidR="00E355FF" w:rsidRPr="005977A9" w:rsidRDefault="00E355FF" w:rsidP="00E355FF">
      <w:pPr>
        <w:jc w:val="both"/>
        <w:rPr>
          <w:rFonts w:asciiTheme="minorHAnsi" w:eastAsiaTheme="minorHAnsi" w:hAnsiTheme="minorHAnsi" w:cstheme="minorHAnsi"/>
          <w:szCs w:val="22"/>
          <w:lang w:eastAsia="en-US"/>
        </w:rPr>
      </w:pPr>
      <w:r w:rsidRPr="005977A9">
        <w:t xml:space="preserve">Az itt megadott példa kitalált adatokat tartalmaz. </w:t>
      </w:r>
    </w:p>
    <w:p w14:paraId="6526B653" w14:textId="77777777" w:rsidR="00E355FF" w:rsidRDefault="00E355FF" w:rsidP="00E355FF">
      <w:pPr>
        <w:jc w:val="both"/>
      </w:pPr>
    </w:p>
    <w:p w14:paraId="02BE161D" w14:textId="07D09948" w:rsidR="00E355FF" w:rsidRDefault="00E355FF" w:rsidP="00E355FF">
      <w:pPr>
        <w:jc w:val="both"/>
      </w:pPr>
      <w:r>
        <w:t xml:space="preserve">A vevői applikáció által </w:t>
      </w:r>
      <w:r w:rsidR="005B6D70">
        <w:t>kért bizonylat sorszáma</w:t>
      </w:r>
      <w:r>
        <w:t>:</w:t>
      </w:r>
    </w:p>
    <w:p w14:paraId="49CA3F32" w14:textId="5A851A9E" w:rsidR="005B6D70" w:rsidRPr="006434FB" w:rsidRDefault="005B6D70" w:rsidP="00E355FF">
      <w:pPr>
        <w:jc w:val="both"/>
        <w:rPr>
          <w:rFonts w:ascii="Courier New" w:hAnsi="Courier New" w:cs="Courier New"/>
        </w:rPr>
      </w:pPr>
      <w:r w:rsidRPr="005B6D70">
        <w:rPr>
          <w:rFonts w:ascii="Courier New" w:hAnsi="Courier New" w:cs="Courier New"/>
        </w:rPr>
        <w:t>NY-B999123456/98765432/0099/00004</w:t>
      </w:r>
    </w:p>
    <w:p w14:paraId="5C7144CB" w14:textId="77777777" w:rsidR="005B6D70" w:rsidRDefault="005B6D70" w:rsidP="00E355FF">
      <w:pPr>
        <w:jc w:val="both"/>
      </w:pPr>
    </w:p>
    <w:p w14:paraId="3C623286" w14:textId="3E5E791E" w:rsidR="00E355FF" w:rsidRDefault="00E355FF" w:rsidP="00E355FF">
      <w:pPr>
        <w:jc w:val="both"/>
      </w:pPr>
      <w:r>
        <w:t xml:space="preserve">A </w:t>
      </w:r>
      <w:r w:rsidR="005B6D70">
        <w:t>bizonylat</w:t>
      </w:r>
      <w:r w:rsidR="009B7311">
        <w:t>boríték</w:t>
      </w:r>
      <w:r w:rsidR="005B6D70">
        <w:t xml:space="preserve"> </w:t>
      </w:r>
      <w:r w:rsidR="009B7311">
        <w:t>belefér az NDEF üzenetbe</w:t>
      </w:r>
      <w:r>
        <w:t>.</w:t>
      </w:r>
    </w:p>
    <w:p w14:paraId="4934EEFF" w14:textId="77777777" w:rsidR="00E355FF" w:rsidRPr="005977A9" w:rsidRDefault="00E355FF" w:rsidP="00E355FF">
      <w:pPr>
        <w:jc w:val="both"/>
      </w:pPr>
    </w:p>
    <w:p w14:paraId="6F7129E5" w14:textId="77777777" w:rsidR="009B7311" w:rsidRPr="005977A9" w:rsidRDefault="009B7311" w:rsidP="00E355FF">
      <w:pPr>
        <w:jc w:val="both"/>
      </w:pPr>
    </w:p>
    <w:p w14:paraId="3305B456" w14:textId="77777777" w:rsidR="00E355FF" w:rsidRPr="005977A9" w:rsidRDefault="00E355FF" w:rsidP="00E355FF">
      <w:pPr>
        <w:jc w:val="both"/>
        <w:rPr>
          <w:rFonts w:asciiTheme="minorHAnsi" w:eastAsiaTheme="minorEastAsia" w:hAnsiTheme="minorHAnsi" w:cstheme="minorBidi"/>
          <w:lang w:eastAsia="en-US"/>
        </w:rPr>
      </w:pPr>
      <w:r w:rsidRPr="005977A9">
        <w:t>Végül a</w:t>
      </w:r>
      <w:r>
        <w:t>z NDEF üzenet</w:t>
      </w:r>
      <w:r w:rsidRPr="005977A9">
        <w:t xml:space="preserve"> karaktersorozat</w:t>
      </w:r>
      <w:r>
        <w:t>a</w:t>
      </w:r>
      <w:r w:rsidRPr="005977A9">
        <w:t xml:space="preserve"> a következő lesz: </w:t>
      </w:r>
    </w:p>
    <w:p w14:paraId="7CE4140A" w14:textId="77777777" w:rsidR="00E355FF" w:rsidRPr="005977A9" w:rsidRDefault="00E355FF" w:rsidP="00E355FF">
      <w:pPr>
        <w:jc w:val="both"/>
      </w:pPr>
    </w:p>
    <w:p w14:paraId="54E1CACD" w14:textId="079C8C38" w:rsidR="00E355FF" w:rsidRDefault="005B6D70" w:rsidP="00E355FF">
      <w:pPr>
        <w:jc w:val="both"/>
        <w:rPr>
          <w:rFonts w:ascii="Courier New" w:hAnsi="Courier New" w:cs="Courier New"/>
        </w:rPr>
      </w:pPr>
      <w:r>
        <w:rPr>
          <w:rFonts w:ascii="Courier New" w:hAnsi="Courier New" w:cs="Courier New"/>
        </w:rPr>
        <w:t>7</w:t>
      </w:r>
      <w:r w:rsidR="00E355FF" w:rsidRPr="005977A9">
        <w:rPr>
          <w:rFonts w:ascii="Courier New" w:hAnsi="Courier New" w:cs="Courier New"/>
        </w:rPr>
        <w:t>|</w:t>
      </w:r>
      <w:r w:rsidR="00E355FF">
        <w:rPr>
          <w:rFonts w:ascii="Courier New" w:hAnsi="Courier New" w:cs="Courier New"/>
        </w:rPr>
        <w:t>ROK|</w:t>
      </w:r>
      <w:r w:rsidR="00BF7DC4">
        <w:rPr>
          <w:rFonts w:ascii="Courier New" w:hAnsi="Courier New" w:cs="Courier New"/>
        </w:rPr>
        <w:t>V1.0|</w:t>
      </w:r>
      <w:r w:rsidR="00EF6EA2">
        <w:rPr>
          <w:rFonts w:ascii="Courier New" w:hAnsi="Courier New" w:cs="Courier New"/>
        </w:rPr>
        <w:t>D...|U...|H...|G...</w:t>
      </w:r>
      <w:r w:rsidR="00E355FF">
        <w:rPr>
          <w:rFonts w:ascii="Courier New" w:hAnsi="Courier New" w:cs="Courier New"/>
        </w:rPr>
        <w:t>|C</w:t>
      </w:r>
      <w:r w:rsidR="00E355FF" w:rsidRPr="0092587A">
        <w:rPr>
          <w:rFonts w:ascii="Courier New" w:hAnsi="Courier New" w:cs="Courier New"/>
        </w:rPr>
        <w:t>EMTysHwssISqNnBMQi7llaQ=</w:t>
      </w:r>
    </w:p>
    <w:p w14:paraId="7F4D6788" w14:textId="77777777" w:rsidR="00E152D5" w:rsidRPr="005977A9" w:rsidRDefault="00E152D5" w:rsidP="00DA3390">
      <w:pPr>
        <w:jc w:val="both"/>
      </w:pPr>
    </w:p>
    <w:p w14:paraId="5789BC6C" w14:textId="17A4E300" w:rsidR="00E152D5" w:rsidRPr="005977A9" w:rsidRDefault="00E152D5" w:rsidP="00715A7C">
      <w:pPr>
        <w:jc w:val="both"/>
      </w:pPr>
    </w:p>
    <w:p w14:paraId="244A9F2A" w14:textId="153B68E6" w:rsidR="00674043" w:rsidRPr="005977A9" w:rsidRDefault="00674043" w:rsidP="0035442C">
      <w:pPr>
        <w:pStyle w:val="Cmsor2"/>
        <w:rPr>
          <w:lang w:val="en-US"/>
        </w:rPr>
      </w:pPr>
      <w:bookmarkStart w:id="288" w:name="_Toc147150772"/>
      <w:bookmarkStart w:id="289" w:name="_Toc147150773"/>
      <w:bookmarkStart w:id="290" w:name="_Toc147150774"/>
      <w:bookmarkStart w:id="291" w:name="_Toc147150775"/>
      <w:bookmarkStart w:id="292" w:name="_Toc147150776"/>
      <w:bookmarkStart w:id="293" w:name="_Toc147150777"/>
      <w:bookmarkStart w:id="294" w:name="_Toc147150778"/>
      <w:bookmarkStart w:id="295" w:name="_Toc147150779"/>
      <w:bookmarkStart w:id="296" w:name="_Toc147150780"/>
      <w:bookmarkStart w:id="297" w:name="_Toc135127587"/>
      <w:bookmarkStart w:id="298" w:name="_Toc138241151"/>
      <w:bookmarkStart w:id="299" w:name="_Toc138749050"/>
      <w:bookmarkStart w:id="300" w:name="_Toc147150781"/>
      <w:bookmarkStart w:id="301" w:name="_Toc167061585"/>
      <w:bookmarkStart w:id="302" w:name="_Toc1238629553"/>
      <w:bookmarkStart w:id="303" w:name="_Toc195567006"/>
      <w:bookmarkEnd w:id="288"/>
      <w:bookmarkEnd w:id="289"/>
      <w:bookmarkEnd w:id="290"/>
      <w:bookmarkEnd w:id="291"/>
      <w:bookmarkEnd w:id="292"/>
      <w:bookmarkEnd w:id="293"/>
      <w:bookmarkEnd w:id="294"/>
      <w:bookmarkEnd w:id="295"/>
      <w:bookmarkEnd w:id="296"/>
      <w:r w:rsidRPr="005977A9">
        <w:rPr>
          <w:lang w:val="en-US"/>
        </w:rPr>
        <w:t>NAV ellenőrző kód képzése</w:t>
      </w:r>
      <w:bookmarkEnd w:id="297"/>
      <w:bookmarkEnd w:id="298"/>
      <w:bookmarkEnd w:id="299"/>
      <w:bookmarkEnd w:id="300"/>
      <w:bookmarkEnd w:id="301"/>
      <w:bookmarkEnd w:id="302"/>
      <w:bookmarkEnd w:id="303"/>
    </w:p>
    <w:p w14:paraId="087F6FC4" w14:textId="6881CF09" w:rsidR="00632057" w:rsidRPr="005977A9" w:rsidRDefault="00AF41DD" w:rsidP="00DA3390">
      <w:pPr>
        <w:jc w:val="both"/>
      </w:pPr>
      <w:r w:rsidRPr="005977A9">
        <w:t>A</w:t>
      </w:r>
      <w:r w:rsidR="00E44C73" w:rsidRPr="005977A9">
        <w:t>z</w:t>
      </w:r>
      <w:r w:rsidRPr="005977A9">
        <w:t xml:space="preserve"> </w:t>
      </w:r>
      <w:r w:rsidR="00E44C73" w:rsidRPr="005977A9">
        <w:t>e-</w:t>
      </w:r>
      <w:r w:rsidRPr="005977A9">
        <w:t>pénztárgép</w:t>
      </w:r>
      <w:r w:rsidR="00632057" w:rsidRPr="005977A9">
        <w:t xml:space="preserve"> minden </w:t>
      </w:r>
      <w:r w:rsidRPr="005977A9">
        <w:t xml:space="preserve">„Bizonylat fogadás” és „Riport fogadás” interfészen beküldendő </w:t>
      </w:r>
      <w:r w:rsidR="00632057" w:rsidRPr="005977A9">
        <w:t xml:space="preserve">bejegyzésre vonatkozóan </w:t>
      </w:r>
      <w:r w:rsidRPr="005977A9">
        <w:t xml:space="preserve">az interfész leírásában </w:t>
      </w:r>
      <w:r w:rsidR="00632057" w:rsidRPr="005977A9">
        <w:t>meghatározott adattartalom alapján ellenőrző kódot készít.</w:t>
      </w:r>
    </w:p>
    <w:p w14:paraId="595B6405" w14:textId="2218EB1C" w:rsidR="00AF41DD" w:rsidRPr="005977A9" w:rsidRDefault="00AF41DD" w:rsidP="00DA3390">
      <w:pPr>
        <w:jc w:val="both"/>
      </w:pPr>
    </w:p>
    <w:p w14:paraId="62A743F0" w14:textId="77777777" w:rsidR="00AF41DD" w:rsidRPr="005977A9" w:rsidRDefault="00AF41DD" w:rsidP="00DA3390">
      <w:pPr>
        <w:jc w:val="both"/>
        <w:rPr>
          <w:rFonts w:asciiTheme="minorHAnsi" w:eastAsiaTheme="minorHAnsi" w:hAnsiTheme="minorHAnsi" w:cstheme="minorHAnsi"/>
          <w:szCs w:val="22"/>
          <w:lang w:eastAsia="en-US"/>
        </w:rPr>
      </w:pPr>
      <w:r w:rsidRPr="005977A9">
        <w:t>A „Bizonylat fogadás” és „Riport fogadás” interfészen beküldendő bejegyzéseket minden esetben egy recordCounter értékkel kell ellátni a következő módon:</w:t>
      </w:r>
    </w:p>
    <w:p w14:paraId="4884317B" w14:textId="56F082F4" w:rsidR="00AF41DD" w:rsidRPr="005977A9" w:rsidRDefault="00AF41DD" w:rsidP="006434FB">
      <w:pPr>
        <w:pStyle w:val="Felsorols"/>
      </w:pPr>
      <w:r w:rsidRPr="005977A9">
        <w:t>A recordCounter értéke a</w:t>
      </w:r>
      <w:r w:rsidR="00E44C73" w:rsidRPr="005977A9">
        <w:t>z</w:t>
      </w:r>
      <w:r w:rsidRPr="005977A9">
        <w:t xml:space="preserve"> </w:t>
      </w:r>
      <w:r w:rsidR="00E44C73" w:rsidRPr="005977A9">
        <w:t>e-</w:t>
      </w:r>
      <w:r w:rsidRPr="005977A9">
        <w:t>pénztárgép üzemeltetésének kezdetekor 1-től indul</w:t>
      </w:r>
      <w:r w:rsidR="00226169" w:rsidRPr="005977A9">
        <w:t>, az első bizonylat 1-es recordCounter értékkel kerül beküldésre</w:t>
      </w:r>
      <w:r w:rsidRPr="005977A9">
        <w:t>.</w:t>
      </w:r>
    </w:p>
    <w:p w14:paraId="15FDEE9E" w14:textId="20CDA2E4" w:rsidR="00AF41DD" w:rsidRPr="005977A9" w:rsidRDefault="69AD2352" w:rsidP="006434FB">
      <w:pPr>
        <w:pStyle w:val="Felsorols"/>
      </w:pPr>
      <w:r>
        <w:t>Minden egyes bizonylat és riport előállításkor a recordCounter értékét meg kell növelni eggyel.</w:t>
      </w:r>
    </w:p>
    <w:p w14:paraId="0A2894C4" w14:textId="77777777" w:rsidR="002327C3" w:rsidRPr="00010356" w:rsidRDefault="00AF41DD" w:rsidP="006434FB">
      <w:pPr>
        <w:pStyle w:val="Felsorols"/>
        <w:rPr>
          <w:lang w:val="pt-BR"/>
        </w:rPr>
      </w:pPr>
      <w:r w:rsidRPr="00010356">
        <w:rPr>
          <w:lang w:val="pt-BR"/>
        </w:rPr>
        <w:t>A recordCounter érték</w:t>
      </w:r>
      <w:r w:rsidR="00897C90" w:rsidRPr="00010356">
        <w:rPr>
          <w:lang w:val="pt-BR"/>
        </w:rPr>
        <w:t>ében nem lehet kihagyás és ismétlés.</w:t>
      </w:r>
    </w:p>
    <w:p w14:paraId="2FDD66C7" w14:textId="3B37D382" w:rsidR="002327C3" w:rsidRPr="008D087B" w:rsidRDefault="0F32ECCB" w:rsidP="006434FB">
      <w:pPr>
        <w:pStyle w:val="Felsorols"/>
      </w:pPr>
      <w:r w:rsidRPr="4FF3D45F">
        <w:t xml:space="preserve">A recordCounter értéke átszemélyesítés után kihagyás </w:t>
      </w:r>
      <w:r w:rsidR="20749565" w:rsidRPr="4FF3D45F">
        <w:t xml:space="preserve">és ismétlés </w:t>
      </w:r>
      <w:r w:rsidRPr="4FF3D45F">
        <w:t>nélkül folytatódik.</w:t>
      </w:r>
      <w:r w:rsidR="1A4DA80A" w:rsidRPr="4FF3D45F">
        <w:t xml:space="preserve">  </w:t>
      </w:r>
      <w:r w:rsidR="0A48FD64" w:rsidRPr="4FF3D45F">
        <w:t xml:space="preserve"> </w:t>
      </w:r>
    </w:p>
    <w:p w14:paraId="35ADE409" w14:textId="31868EC6" w:rsidR="00521524" w:rsidRPr="00010356" w:rsidRDefault="002327C3" w:rsidP="00DA3390">
      <w:pPr>
        <w:jc w:val="both"/>
        <w:rPr>
          <w:rFonts w:asciiTheme="minorHAnsi" w:eastAsiaTheme="minorHAnsi" w:hAnsiTheme="minorHAnsi" w:cstheme="minorHAnsi"/>
          <w:szCs w:val="22"/>
          <w:lang w:val="pt-BR" w:eastAsia="en-US"/>
        </w:rPr>
      </w:pPr>
      <w:r w:rsidRPr="00010356">
        <w:rPr>
          <w:lang w:val="pt-BR"/>
        </w:rPr>
        <w:t xml:space="preserve">Az </w:t>
      </w:r>
      <w:r w:rsidR="00AF41DD" w:rsidRPr="00010356">
        <w:rPr>
          <w:lang w:val="pt-BR"/>
        </w:rPr>
        <w:t>ellenőrző kód</w:t>
      </w:r>
      <w:r w:rsidR="00521524" w:rsidRPr="00010356">
        <w:rPr>
          <w:lang w:val="pt-BR"/>
        </w:rPr>
        <w:t xml:space="preserve"> képzésére az SHA</w:t>
      </w:r>
      <w:r w:rsidR="002C0605" w:rsidRPr="00010356">
        <w:rPr>
          <w:lang w:val="pt-BR"/>
        </w:rPr>
        <w:t>-</w:t>
      </w:r>
      <w:r w:rsidR="00521524" w:rsidRPr="00010356">
        <w:rPr>
          <w:lang w:val="pt-BR"/>
        </w:rPr>
        <w:t>256 algoritmust kell alkalmazni. Az algoritmus eredményeképpen előálló 64 karakteres kódban szereplő A-F hexadecimális számjegyeket minden esetben nagybetűkként kell értelmezni és feltüntetni. Az SHA</w:t>
      </w:r>
      <w:r w:rsidR="002C0605" w:rsidRPr="00010356">
        <w:rPr>
          <w:lang w:val="pt-BR"/>
        </w:rPr>
        <w:t>-</w:t>
      </w:r>
      <w:r w:rsidR="00521524" w:rsidRPr="00010356">
        <w:rPr>
          <w:lang w:val="pt-BR"/>
        </w:rPr>
        <w:t>256 algoritmus bemenő adata az a karaktersorozat, amely az alábbi részekből tevődik össze az alábbi felsorolás sorrendjében:</w:t>
      </w:r>
    </w:p>
    <w:p w14:paraId="2DE60D4A" w14:textId="26C0A4C4" w:rsidR="009E6F76" w:rsidRPr="00010356" w:rsidRDefault="00AF41DD" w:rsidP="006434FB">
      <w:pPr>
        <w:pStyle w:val="Felsorols"/>
        <w:rPr>
          <w:lang w:val="pt-BR"/>
        </w:rPr>
      </w:pPr>
      <w:r w:rsidRPr="00010356">
        <w:rPr>
          <w:lang w:val="pt-BR"/>
        </w:rPr>
        <w:t>A bemenő karaktersorozat 1-64. karaktere az adott bejegyzést megelőzően rögzített bejegyzésének 64 karakteres ellenőrző kódja. A bejegyzést megelőző bejegyzés</w:t>
      </w:r>
      <w:r w:rsidR="00630CB5" w:rsidRPr="00010356">
        <w:rPr>
          <w:lang w:val="pt-BR"/>
        </w:rPr>
        <w:t>nek</w:t>
      </w:r>
      <w:r w:rsidRPr="00010356">
        <w:rPr>
          <w:lang w:val="pt-BR"/>
        </w:rPr>
        <w:t xml:space="preserve"> </w:t>
      </w:r>
      <w:r w:rsidR="009E6F76" w:rsidRPr="00010356">
        <w:rPr>
          <w:lang w:val="pt-BR"/>
        </w:rPr>
        <w:t xml:space="preserve">az a bejegyzés tekintendő, amelynek a recordCounter értéke eggyel kisebb, mint a jelenlegi bejegyzés recordCounter értéke. </w:t>
      </w:r>
      <w:r w:rsidRPr="00010356">
        <w:rPr>
          <w:lang w:val="pt-BR"/>
        </w:rPr>
        <w:t>Ha nem létezik előző bejegyzés</w:t>
      </w:r>
      <w:r w:rsidR="009E6F76" w:rsidRPr="00010356">
        <w:rPr>
          <w:lang w:val="pt-BR"/>
        </w:rPr>
        <w:t xml:space="preserve"> (első bejegyzés előállításakor a</w:t>
      </w:r>
      <w:r w:rsidR="00E44C73" w:rsidRPr="00010356">
        <w:rPr>
          <w:lang w:val="pt-BR"/>
        </w:rPr>
        <w:t>z</w:t>
      </w:r>
      <w:r w:rsidR="009E6F76" w:rsidRPr="00010356">
        <w:rPr>
          <w:lang w:val="pt-BR"/>
        </w:rPr>
        <w:t xml:space="preserve"> </w:t>
      </w:r>
      <w:r w:rsidR="00E44C73" w:rsidRPr="00010356">
        <w:rPr>
          <w:lang w:val="pt-BR"/>
        </w:rPr>
        <w:t>e-</w:t>
      </w:r>
      <w:r w:rsidR="009E6F76" w:rsidRPr="00010356">
        <w:rPr>
          <w:lang w:val="pt-BR"/>
        </w:rPr>
        <w:t>pénztárgép regisztrációja után)</w:t>
      </w:r>
      <w:r w:rsidRPr="00010356">
        <w:rPr>
          <w:lang w:val="pt-BR"/>
        </w:rPr>
        <w:t>, akkor</w:t>
      </w:r>
      <w:r w:rsidR="009E6F76" w:rsidRPr="00010356">
        <w:rPr>
          <w:lang w:val="pt-BR"/>
        </w:rPr>
        <w:t xml:space="preserve"> a bemenő karaktersorozat 1-64</w:t>
      </w:r>
      <w:r w:rsidRPr="00010356">
        <w:rPr>
          <w:lang w:val="pt-BR"/>
        </w:rPr>
        <w:t>. karaktere 64 db „F”.</w:t>
      </w:r>
    </w:p>
    <w:p w14:paraId="580669F5" w14:textId="7669982B" w:rsidR="00077010" w:rsidRPr="00010356" w:rsidRDefault="00521524" w:rsidP="006434FB">
      <w:pPr>
        <w:pStyle w:val="Felsorols"/>
        <w:rPr>
          <w:lang w:val="pt-BR"/>
        </w:rPr>
      </w:pPr>
      <w:r w:rsidRPr="00010356">
        <w:rPr>
          <w:lang w:val="pt-BR"/>
        </w:rPr>
        <w:t xml:space="preserve">A bemenő karaktersorozat további karakterei </w:t>
      </w:r>
      <w:r w:rsidR="00F803E8" w:rsidRPr="00010356">
        <w:rPr>
          <w:lang w:val="pt-BR"/>
        </w:rPr>
        <w:t>„Bizonylat fogadás” esetén a</w:t>
      </w:r>
      <w:r w:rsidR="002C0605" w:rsidRPr="00010356">
        <w:rPr>
          <w:lang w:val="pt-BR"/>
        </w:rPr>
        <w:t>z</w:t>
      </w:r>
      <w:r w:rsidR="00F803E8" w:rsidRPr="00010356">
        <w:rPr>
          <w:lang w:val="pt-BR"/>
        </w:rPr>
        <w:t xml:space="preserve"> </w:t>
      </w:r>
      <w:r w:rsidR="006D53E7" w:rsidRPr="00010356">
        <w:rPr>
          <w:lang w:val="pt-BR"/>
        </w:rPr>
        <w:t>documentEnvelope</w:t>
      </w:r>
      <w:r w:rsidR="005675FD" w:rsidRPr="00010356">
        <w:rPr>
          <w:lang w:val="pt-BR"/>
        </w:rPr>
        <w:t>/envelopeData</w:t>
      </w:r>
      <w:r w:rsidR="00F803E8" w:rsidRPr="00010356">
        <w:rPr>
          <w:lang w:val="pt-BR"/>
        </w:rPr>
        <w:t xml:space="preserve"> mező értéke </w:t>
      </w:r>
      <w:r w:rsidRPr="00010356">
        <w:rPr>
          <w:lang w:val="pt-BR"/>
        </w:rPr>
        <w:t>a mezőazonosító kódok nélkül.</w:t>
      </w:r>
      <w:r w:rsidR="00F803E8" w:rsidRPr="00010356">
        <w:rPr>
          <w:lang w:val="pt-BR"/>
        </w:rPr>
        <w:t xml:space="preserve"> A bemenő karaktersorozat további karakterei </w:t>
      </w:r>
      <w:r w:rsidR="005675FD" w:rsidRPr="00010356">
        <w:rPr>
          <w:lang w:val="pt-BR"/>
        </w:rPr>
        <w:t>„Riport fogadás” esetén a</w:t>
      </w:r>
      <w:r w:rsidR="002C0605" w:rsidRPr="00010356">
        <w:rPr>
          <w:lang w:val="pt-BR"/>
        </w:rPr>
        <w:t>z</w:t>
      </w:r>
      <w:r w:rsidR="005675FD" w:rsidRPr="00010356">
        <w:rPr>
          <w:lang w:val="pt-BR"/>
        </w:rPr>
        <w:t xml:space="preserve"> </w:t>
      </w:r>
      <w:r w:rsidR="006D53E7" w:rsidRPr="00010356">
        <w:rPr>
          <w:lang w:val="pt-BR"/>
        </w:rPr>
        <w:t>reportEnvelope</w:t>
      </w:r>
      <w:r w:rsidR="005675FD" w:rsidRPr="00010356">
        <w:rPr>
          <w:lang w:val="pt-BR"/>
        </w:rPr>
        <w:t>/</w:t>
      </w:r>
      <w:r w:rsidR="00F803E8" w:rsidRPr="00010356">
        <w:rPr>
          <w:lang w:val="pt-BR"/>
        </w:rPr>
        <w:t>envelopeData mező értéke a mezőazonosító kódok nélkül.</w:t>
      </w:r>
    </w:p>
    <w:p w14:paraId="4A2302AE" w14:textId="1B4F8A31" w:rsidR="00EF5531" w:rsidRPr="00010356" w:rsidRDefault="00EF5531" w:rsidP="00DA3390">
      <w:pPr>
        <w:jc w:val="both"/>
        <w:rPr>
          <w:rFonts w:asciiTheme="minorHAnsi" w:eastAsiaTheme="minorHAnsi" w:hAnsiTheme="minorHAnsi" w:cstheme="minorHAnsi"/>
          <w:szCs w:val="22"/>
          <w:lang w:val="pt-BR" w:eastAsia="en-US"/>
        </w:rPr>
      </w:pPr>
      <w:r w:rsidRPr="00010356">
        <w:rPr>
          <w:lang w:val="pt-BR"/>
        </w:rPr>
        <w:t>Az ellenőrző kódot a „</w:t>
      </w:r>
      <w:r w:rsidRPr="00010356">
        <w:rPr>
          <w:b/>
          <w:lang w:val="pt-BR"/>
        </w:rPr>
        <w:t>Bizonylat fogadás</w:t>
      </w:r>
      <w:r w:rsidRPr="00010356">
        <w:rPr>
          <w:lang w:val="pt-BR"/>
        </w:rPr>
        <w:t>” és „</w:t>
      </w:r>
      <w:r w:rsidRPr="00010356">
        <w:rPr>
          <w:b/>
          <w:lang w:val="pt-BR"/>
        </w:rPr>
        <w:t>Riport fogadás</w:t>
      </w:r>
      <w:r w:rsidRPr="00010356">
        <w:rPr>
          <w:lang w:val="pt-BR"/>
        </w:rPr>
        <w:t xml:space="preserve">” interfész </w:t>
      </w:r>
      <w:r w:rsidRPr="00010356">
        <w:rPr>
          <w:lang w:val="pt-BR" w:eastAsia="hu-HU"/>
        </w:rPr>
        <w:t>ntcaVerif</w:t>
      </w:r>
      <w:r w:rsidR="00EA0D5E" w:rsidRPr="00010356">
        <w:rPr>
          <w:lang w:val="pt-BR" w:eastAsia="hu-HU"/>
        </w:rPr>
        <w:t>i</w:t>
      </w:r>
      <w:r w:rsidRPr="00010356">
        <w:rPr>
          <w:lang w:val="pt-BR" w:eastAsia="hu-HU"/>
        </w:rPr>
        <w:t>ctionCode</w:t>
      </w:r>
      <w:r w:rsidR="00207F8A" w:rsidRPr="00010356">
        <w:rPr>
          <w:lang w:val="pt-BR"/>
        </w:rPr>
        <w:t xml:space="preserve"> </w:t>
      </w:r>
      <w:r w:rsidRPr="00010356">
        <w:rPr>
          <w:lang w:val="pt-BR"/>
        </w:rPr>
        <w:t>mezőjében kell beküldeni.</w:t>
      </w:r>
    </w:p>
    <w:p w14:paraId="4E9909E4" w14:textId="77777777" w:rsidR="00EF5531" w:rsidRPr="00010356" w:rsidRDefault="00EF5531" w:rsidP="00DA3390">
      <w:pPr>
        <w:jc w:val="both"/>
        <w:rPr>
          <w:lang w:val="pt-BR"/>
        </w:rPr>
      </w:pPr>
    </w:p>
    <w:p w14:paraId="6D0EB967" w14:textId="7FE6333F" w:rsidR="00AF41DD" w:rsidRPr="00010356" w:rsidRDefault="00DD7D7B" w:rsidP="00DA3390">
      <w:pPr>
        <w:jc w:val="both"/>
        <w:rPr>
          <w:lang w:val="pt-BR"/>
        </w:rPr>
      </w:pPr>
      <w:r w:rsidRPr="00010356">
        <w:rPr>
          <w:lang w:val="pt-BR"/>
        </w:rPr>
        <w:t>A</w:t>
      </w:r>
      <w:r w:rsidR="005675FD" w:rsidRPr="00010356">
        <w:rPr>
          <w:lang w:val="pt-BR"/>
        </w:rPr>
        <w:t>z</w:t>
      </w:r>
      <w:r w:rsidRPr="00010356">
        <w:rPr>
          <w:lang w:val="pt-BR"/>
        </w:rPr>
        <w:t xml:space="preserve"> </w:t>
      </w:r>
      <w:r w:rsidR="005675FD" w:rsidRPr="00010356">
        <w:rPr>
          <w:lang w:val="pt-BR"/>
        </w:rPr>
        <w:t>e-</w:t>
      </w:r>
      <w:r w:rsidR="00AF41DD" w:rsidRPr="00010356">
        <w:rPr>
          <w:lang w:val="pt-BR"/>
        </w:rPr>
        <w:t>pénztárgépnek minden általa kiállított bizonylaton</w:t>
      </w:r>
      <w:r w:rsidR="009E6F76" w:rsidRPr="00010356">
        <w:rPr>
          <w:lang w:val="pt-BR"/>
        </w:rPr>
        <w:t xml:space="preserve"> és riporton</w:t>
      </w:r>
      <w:r w:rsidR="00AF41DD" w:rsidRPr="00010356">
        <w:rPr>
          <w:lang w:val="pt-BR"/>
        </w:rPr>
        <w:t xml:space="preserve"> fel kell tüntetnie a</w:t>
      </w:r>
      <w:r w:rsidR="005675FD" w:rsidRPr="00010356">
        <w:rPr>
          <w:lang w:val="pt-BR"/>
        </w:rPr>
        <w:t>z</w:t>
      </w:r>
      <w:r w:rsidRPr="00010356">
        <w:rPr>
          <w:lang w:val="pt-BR"/>
        </w:rPr>
        <w:t xml:space="preserve"> </w:t>
      </w:r>
      <w:r w:rsidR="005675FD" w:rsidRPr="00010356">
        <w:rPr>
          <w:lang w:val="pt-BR"/>
        </w:rPr>
        <w:t>e-</w:t>
      </w:r>
      <w:r w:rsidR="00AF41DD" w:rsidRPr="00010356">
        <w:rPr>
          <w:lang w:val="pt-BR"/>
        </w:rPr>
        <w:t xml:space="preserve">pénztárgépen előzőleg kiadott bizonylat </w:t>
      </w:r>
      <w:r w:rsidR="009E6F76" w:rsidRPr="00010356">
        <w:rPr>
          <w:lang w:val="pt-BR"/>
        </w:rPr>
        <w:t xml:space="preserve">vagy riport </w:t>
      </w:r>
      <w:r w:rsidR="00AF41DD" w:rsidRPr="00010356">
        <w:rPr>
          <w:lang w:val="pt-BR"/>
        </w:rPr>
        <w:t>ellenőrző kódjának első öt karakterét</w:t>
      </w:r>
      <w:r w:rsidR="00630CB5" w:rsidRPr="00010356">
        <w:rPr>
          <w:lang w:val="pt-BR"/>
        </w:rPr>
        <w:t>, ezt a b</w:t>
      </w:r>
      <w:r w:rsidR="001905EC" w:rsidRPr="00010356">
        <w:rPr>
          <w:lang w:val="pt-BR"/>
        </w:rPr>
        <w:t>ejegyzés ntcaControl</w:t>
      </w:r>
      <w:r w:rsidR="00630CB5" w:rsidRPr="00010356">
        <w:rPr>
          <w:lang w:val="pt-BR"/>
        </w:rPr>
        <w:t>Code mezőjében kell beküldeni</w:t>
      </w:r>
      <w:r w:rsidR="00AF41DD" w:rsidRPr="00010356">
        <w:rPr>
          <w:lang w:val="pt-BR"/>
        </w:rPr>
        <w:t>. A több példányban kinyomtatott bizonylatok egyes példányaira ugyanazt az ellenőrző kódot kell nyomtatni.</w:t>
      </w:r>
    </w:p>
    <w:p w14:paraId="7B11B1E7" w14:textId="70E2DB28" w:rsidR="00126C4A" w:rsidRPr="00010356" w:rsidRDefault="00126C4A" w:rsidP="00DA3390">
      <w:pPr>
        <w:jc w:val="both"/>
        <w:rPr>
          <w:lang w:val="pt-BR"/>
        </w:rPr>
      </w:pPr>
    </w:p>
    <w:p w14:paraId="49FE91A1" w14:textId="04D885B4" w:rsidR="00126C4A" w:rsidRPr="00010356" w:rsidRDefault="00126C4A" w:rsidP="00DA3390">
      <w:pPr>
        <w:jc w:val="both"/>
        <w:rPr>
          <w:rFonts w:asciiTheme="minorHAnsi" w:eastAsiaTheme="minorHAnsi" w:hAnsiTheme="minorHAnsi" w:cstheme="minorHAnsi"/>
          <w:szCs w:val="22"/>
          <w:lang w:val="pt-BR" w:eastAsia="en-US"/>
        </w:rPr>
      </w:pPr>
      <w:r w:rsidRPr="00010356">
        <w:rPr>
          <w:lang w:val="pt-BR"/>
        </w:rPr>
        <w:t xml:space="preserve">A recordCounter értékét és az ellenőrző kódot kétvállalkozós </w:t>
      </w:r>
      <w:r w:rsidR="00240B02" w:rsidRPr="00010356">
        <w:rPr>
          <w:lang w:val="pt-BR"/>
        </w:rPr>
        <w:t>e-</w:t>
      </w:r>
      <w:r w:rsidRPr="00010356">
        <w:rPr>
          <w:lang w:val="pt-BR"/>
        </w:rPr>
        <w:t>pénztárgép esetén adózónként kell nyilvántartani és képezni.</w:t>
      </w:r>
    </w:p>
    <w:p w14:paraId="53AC726F" w14:textId="19AEF454" w:rsidR="006A4574" w:rsidRPr="00010356" w:rsidRDefault="006A4574" w:rsidP="00DA3390">
      <w:pPr>
        <w:jc w:val="both"/>
        <w:rPr>
          <w:lang w:val="pt-BR"/>
        </w:rPr>
      </w:pPr>
    </w:p>
    <w:p w14:paraId="165DC0BF" w14:textId="4F71C795" w:rsidR="006A4574" w:rsidRPr="005977A9" w:rsidRDefault="006A4574" w:rsidP="0035442C">
      <w:pPr>
        <w:pStyle w:val="Cmsor3"/>
        <w:jc w:val="both"/>
        <w:rPr>
          <w:lang w:val="pt-BR"/>
        </w:rPr>
      </w:pPr>
      <w:bookmarkStart w:id="304" w:name="_Toc138749051"/>
      <w:bookmarkStart w:id="305" w:name="_Toc147150782"/>
      <w:bookmarkStart w:id="306" w:name="_Toc167061586"/>
      <w:bookmarkStart w:id="307" w:name="_Toc1374726159"/>
      <w:bookmarkStart w:id="308" w:name="_Toc195567007"/>
      <w:r w:rsidRPr="005977A9">
        <w:rPr>
          <w:lang w:val="pt-BR"/>
        </w:rPr>
        <w:t>Példa a NAV ellenőrző kód számítására</w:t>
      </w:r>
      <w:bookmarkEnd w:id="304"/>
      <w:bookmarkEnd w:id="305"/>
      <w:bookmarkEnd w:id="306"/>
      <w:bookmarkEnd w:id="307"/>
      <w:bookmarkEnd w:id="308"/>
    </w:p>
    <w:p w14:paraId="25B81DBB" w14:textId="61BFCF6F" w:rsidR="006A4574" w:rsidRPr="00010356" w:rsidRDefault="002377D0" w:rsidP="00DA3390">
      <w:pPr>
        <w:jc w:val="both"/>
        <w:rPr>
          <w:rFonts w:asciiTheme="minorHAnsi" w:eastAsiaTheme="minorHAnsi" w:hAnsiTheme="minorHAnsi" w:cstheme="minorHAnsi"/>
          <w:szCs w:val="22"/>
          <w:lang w:val="pt-BR" w:eastAsia="en-US"/>
        </w:rPr>
      </w:pPr>
      <w:r w:rsidRPr="00010356">
        <w:rPr>
          <w:lang w:val="pt-BR"/>
        </w:rPr>
        <w:t>Az adózó e</w:t>
      </w:r>
      <w:r w:rsidR="006A4574" w:rsidRPr="00010356">
        <w:rPr>
          <w:lang w:val="pt-BR"/>
        </w:rPr>
        <w:t>lőző recordCounter</w:t>
      </w:r>
      <w:r w:rsidRPr="00010356">
        <w:rPr>
          <w:lang w:val="pt-BR"/>
        </w:rPr>
        <w:t xml:space="preserve"> bejegyzéséhez </w:t>
      </w:r>
      <w:r w:rsidR="006A4574" w:rsidRPr="00010356">
        <w:rPr>
          <w:lang w:val="pt-BR"/>
        </w:rPr>
        <w:t>tartozó ellenőrző kód:</w:t>
      </w:r>
    </w:p>
    <w:p w14:paraId="23594735" w14:textId="77777777" w:rsidR="006A4574" w:rsidRPr="005977A9" w:rsidRDefault="006A4574" w:rsidP="00DA3390">
      <w:pPr>
        <w:jc w:val="both"/>
        <w:rPr>
          <w:rFonts w:asciiTheme="minorHAnsi" w:eastAsiaTheme="minorHAnsi" w:hAnsiTheme="minorHAnsi" w:cstheme="minorHAnsi"/>
          <w:b/>
          <w:szCs w:val="22"/>
          <w:lang w:eastAsia="en-US"/>
        </w:rPr>
      </w:pPr>
      <w:r w:rsidRPr="005977A9">
        <w:rPr>
          <w:b/>
        </w:rPr>
        <w:t>58AB352323A4BC6DEE919345ED6FFD973C4E49BB27F964355E643812D134AD1A</w:t>
      </w:r>
    </w:p>
    <w:p w14:paraId="330D7F8A" w14:textId="77777777" w:rsidR="006A4574" w:rsidRPr="005977A9" w:rsidRDefault="006A4574" w:rsidP="00DA3390">
      <w:pPr>
        <w:jc w:val="both"/>
      </w:pPr>
    </w:p>
    <w:p w14:paraId="27E2AF52" w14:textId="77777777" w:rsidR="006A4574" w:rsidRPr="005977A9" w:rsidRDefault="006A4574" w:rsidP="00DA3390">
      <w:pPr>
        <w:jc w:val="both"/>
        <w:rPr>
          <w:rFonts w:asciiTheme="minorHAnsi" w:eastAsiaTheme="minorHAnsi" w:hAnsiTheme="minorHAnsi" w:cstheme="minorHAnsi"/>
          <w:szCs w:val="22"/>
          <w:lang w:eastAsia="en-US"/>
        </w:rPr>
      </w:pPr>
      <w:r w:rsidRPr="005977A9">
        <w:t>A jelenlegi bizonylat adatai:</w:t>
      </w:r>
    </w:p>
    <w:p w14:paraId="3E6C9CA1" w14:textId="217D1134" w:rsidR="006A4574" w:rsidRPr="005977A9" w:rsidRDefault="006A4574" w:rsidP="00DA3390">
      <w:pPr>
        <w:jc w:val="both"/>
      </w:pPr>
      <w:r w:rsidRPr="005977A9">
        <w:t>&lt;</w:t>
      </w:r>
      <w:r w:rsidR="006A1C8B" w:rsidRPr="005977A9">
        <w:t>documentEnvelope</w:t>
      </w:r>
      <w:r w:rsidRPr="005977A9">
        <w:t>&gt;</w:t>
      </w:r>
    </w:p>
    <w:p w14:paraId="67C19D09" w14:textId="77777777" w:rsidR="006A4574" w:rsidRPr="005977A9" w:rsidRDefault="006A4574" w:rsidP="00DA3390">
      <w:pPr>
        <w:ind w:left="1418" w:hanging="709"/>
        <w:jc w:val="both"/>
        <w:rPr>
          <w:rFonts w:asciiTheme="minorHAnsi" w:eastAsiaTheme="minorHAnsi" w:hAnsiTheme="minorHAnsi" w:cstheme="minorHAnsi"/>
          <w:szCs w:val="22"/>
          <w:lang w:eastAsia="en-US"/>
        </w:rPr>
      </w:pPr>
      <w:r w:rsidRPr="005977A9">
        <w:t>&lt;base:envelopeData&gt;</w:t>
      </w:r>
      <w:r w:rsidRPr="005977A9">
        <w:rPr>
          <w:b/>
        </w:rPr>
        <w:t>H4sIAFtElGQC/7MJSk1OzSwocc4vSnVJLElUqMjNySu2qijOtFXKKCkpsNLXLy8v1ys31ssvStc3MjAw1I/w9QlOzkjNTdTNzCsuScxLTlWy41JQsMlNLUkEGQHiALkp+cmlual5JX6luUmpRXZRhibmBkBgpA80w1gfxDS00UdTBDJGH2GOjT6a6+wA+FPs6q8AAAA=</w:t>
      </w:r>
      <w:r w:rsidRPr="005977A9">
        <w:t>&lt;/base:envelopeData&gt;</w:t>
      </w:r>
    </w:p>
    <w:p w14:paraId="09B2463A" w14:textId="77777777" w:rsidR="006A4574" w:rsidRPr="005977A9" w:rsidRDefault="006A4574" w:rsidP="00DA3390">
      <w:pPr>
        <w:ind w:left="709"/>
        <w:jc w:val="both"/>
        <w:rPr>
          <w:rFonts w:asciiTheme="minorHAnsi" w:eastAsiaTheme="minorHAnsi" w:hAnsiTheme="minorHAnsi" w:cstheme="minorHAnsi"/>
          <w:szCs w:val="22"/>
          <w:lang w:eastAsia="en-US"/>
        </w:rPr>
      </w:pPr>
      <w:r w:rsidRPr="005977A9">
        <w:t>&lt;base:envelopeHash cryptoType="SHA-256"&gt;D110A234391627E0C202AD3E1C855CC66452C0C732006DE5989F3C1AE19E57AC&lt;/base:envelopeHash&gt;  &lt;base:envelopeSignature&gt;MEUCIQCqCAtvvP3yvf6cOSoKRGLSjPVXFpPacd4kt/oHWkonXgIgbwzORu3gNaw/qjsG5liOMVXMfS8At8tCpRhfHfgXJuU=&lt;/base:envelopeSignature&gt;</w:t>
      </w:r>
    </w:p>
    <w:p w14:paraId="173CDE63" w14:textId="5609B315" w:rsidR="006A4574" w:rsidRPr="005977A9" w:rsidRDefault="006A4574" w:rsidP="00DA3390">
      <w:pPr>
        <w:jc w:val="both"/>
        <w:rPr>
          <w:rFonts w:asciiTheme="minorHAnsi" w:eastAsiaTheme="minorHAnsi" w:hAnsiTheme="minorHAnsi" w:cstheme="minorHAnsi"/>
          <w:szCs w:val="22"/>
          <w:lang w:eastAsia="en-US"/>
        </w:rPr>
      </w:pPr>
      <w:r w:rsidRPr="005977A9">
        <w:t>&lt;/</w:t>
      </w:r>
      <w:r w:rsidR="006A1C8B" w:rsidRPr="005977A9">
        <w:t>documentEnvelope</w:t>
      </w:r>
      <w:r w:rsidRPr="005977A9">
        <w:t>&gt;</w:t>
      </w:r>
    </w:p>
    <w:p w14:paraId="677629CC" w14:textId="77777777" w:rsidR="006A4574" w:rsidRPr="005977A9" w:rsidRDefault="006A4574" w:rsidP="00DA3390">
      <w:pPr>
        <w:jc w:val="both"/>
      </w:pPr>
    </w:p>
    <w:p w14:paraId="3B2E66C1" w14:textId="5615A9F3" w:rsidR="006A4574" w:rsidRPr="005977A9" w:rsidRDefault="006A4574" w:rsidP="00DA3390">
      <w:pPr>
        <w:jc w:val="both"/>
        <w:rPr>
          <w:rFonts w:asciiTheme="minorHAnsi" w:eastAsiaTheme="minorHAnsi" w:hAnsiTheme="minorHAnsi" w:cstheme="minorHAnsi"/>
          <w:szCs w:val="22"/>
          <w:lang w:eastAsia="en-US"/>
        </w:rPr>
      </w:pPr>
      <w:r w:rsidRPr="005977A9">
        <w:t>A példában a vastagon jelölt adatokat kell konkatenálni</w:t>
      </w:r>
      <w:r w:rsidR="00B11F1D" w:rsidRPr="005977A9">
        <w:t>:</w:t>
      </w:r>
    </w:p>
    <w:p w14:paraId="7D4CE0D9" w14:textId="089ECC63" w:rsidR="006A4574" w:rsidRPr="005977A9" w:rsidRDefault="006A4574" w:rsidP="00DA3390">
      <w:pPr>
        <w:jc w:val="both"/>
        <w:rPr>
          <w:rFonts w:asciiTheme="minorHAnsi" w:eastAsiaTheme="minorHAnsi" w:hAnsiTheme="minorHAnsi" w:cstheme="minorHAnsi"/>
          <w:sz w:val="32"/>
          <w:szCs w:val="22"/>
          <w:lang w:eastAsia="en-US"/>
        </w:rPr>
      </w:pPr>
      <w:r w:rsidRPr="005977A9">
        <w:t>58AB352323A4BC6DEE919345ED6FFD973C4E49BB27F964355E643812D134AD1AH4sIAFtElGQC/7MJSk1OzSwocc4vSnVJLElUqMjNySu2qijOtFXKKCkpsNLXLy8v1ys31ssvStc3MjAw1I/w9QlOzkjNTdTNzCsuScxLTlWy41JQsMlNLUkEGQHiALkp+cmlual5JX6luUmpRXZRhibmBkBgpA80w1gfxDS00UdTBDJGH2GOjT6a6+wA+FPs6q8AAAA=</w:t>
      </w:r>
    </w:p>
    <w:p w14:paraId="73ACADF8" w14:textId="77777777" w:rsidR="0060608E" w:rsidRPr="005977A9" w:rsidRDefault="0060608E" w:rsidP="00DA3390">
      <w:pPr>
        <w:jc w:val="both"/>
      </w:pPr>
    </w:p>
    <w:p w14:paraId="095AD35B" w14:textId="3ED104A9" w:rsidR="006A4574" w:rsidRPr="005977A9" w:rsidRDefault="006A4574" w:rsidP="00DA3390">
      <w:pPr>
        <w:jc w:val="both"/>
        <w:rPr>
          <w:rFonts w:asciiTheme="minorHAnsi" w:eastAsiaTheme="minorHAnsi" w:hAnsiTheme="minorHAnsi" w:cstheme="minorHAnsi"/>
          <w:szCs w:val="22"/>
          <w:lang w:eastAsia="en-US"/>
        </w:rPr>
      </w:pPr>
      <w:r w:rsidRPr="005977A9">
        <w:t>Ennek a hash értéke, azaz a NAV ellenőrző kód:</w:t>
      </w:r>
    </w:p>
    <w:p w14:paraId="3C4304D0" w14:textId="23303B7E" w:rsidR="00521524" w:rsidRPr="005977A9" w:rsidRDefault="00885BCE" w:rsidP="00DA3390">
      <w:pPr>
        <w:jc w:val="both"/>
        <w:rPr>
          <w:rFonts w:asciiTheme="minorHAnsi" w:eastAsiaTheme="minorHAnsi" w:hAnsiTheme="minorHAnsi" w:cstheme="minorHAnsi"/>
          <w:sz w:val="32"/>
          <w:szCs w:val="22"/>
          <w:lang w:eastAsia="en-US"/>
        </w:rPr>
      </w:pPr>
      <w:r w:rsidRPr="005977A9">
        <w:rPr>
          <w:b/>
        </w:rPr>
        <w:t>8D982E09861A1B73B2D164C556D11AEF99BC519D31A479AA25ABCFAC6E12D2EF</w:t>
      </w:r>
    </w:p>
    <w:p w14:paraId="5DC8CDDF" w14:textId="223BE7C2" w:rsidR="00D8273F" w:rsidRPr="005977A9" w:rsidRDefault="00D8273F" w:rsidP="0035442C">
      <w:pPr>
        <w:pStyle w:val="Cmsor2"/>
        <w:rPr>
          <w:lang w:val="en-US"/>
        </w:rPr>
      </w:pPr>
      <w:bookmarkStart w:id="309" w:name="_Toc135127588"/>
      <w:bookmarkStart w:id="310" w:name="_Toc138241152"/>
      <w:bookmarkStart w:id="311" w:name="_Toc138749052"/>
      <w:bookmarkStart w:id="312" w:name="_Toc147150783"/>
      <w:bookmarkStart w:id="313" w:name="_Toc167061587"/>
      <w:bookmarkStart w:id="314" w:name="_Toc1376459064"/>
      <w:bookmarkStart w:id="315" w:name="_Toc195567008"/>
      <w:r w:rsidRPr="005977A9">
        <w:rPr>
          <w:lang w:val="en-US"/>
        </w:rPr>
        <w:t>A szolgáltatások technikai leírása</w:t>
      </w:r>
      <w:bookmarkEnd w:id="309"/>
      <w:bookmarkEnd w:id="310"/>
      <w:bookmarkEnd w:id="311"/>
      <w:bookmarkEnd w:id="312"/>
      <w:bookmarkEnd w:id="313"/>
      <w:bookmarkEnd w:id="314"/>
      <w:bookmarkEnd w:id="315"/>
    </w:p>
    <w:p w14:paraId="16B2A533" w14:textId="77777777" w:rsidR="00D8273F" w:rsidRPr="005977A9" w:rsidRDefault="00D8273F" w:rsidP="0035442C">
      <w:pPr>
        <w:pStyle w:val="Cmsor3"/>
        <w:jc w:val="both"/>
        <w:rPr>
          <w:lang w:val="en-US"/>
        </w:rPr>
      </w:pPr>
      <w:bookmarkStart w:id="316" w:name="_Toc135127589"/>
      <w:bookmarkStart w:id="317" w:name="_Toc138241153"/>
      <w:bookmarkStart w:id="318" w:name="_Toc138749053"/>
      <w:bookmarkStart w:id="319" w:name="_Toc147150784"/>
      <w:bookmarkStart w:id="320" w:name="_Toc167061588"/>
      <w:bookmarkStart w:id="321" w:name="_Toc1630650534"/>
      <w:bookmarkStart w:id="322" w:name="_Ref187251277"/>
      <w:bookmarkStart w:id="323" w:name="_Toc195567009"/>
      <w:r w:rsidRPr="005977A9">
        <w:rPr>
          <w:lang w:val="en-US"/>
        </w:rPr>
        <w:t>Általános technikai adatok</w:t>
      </w:r>
      <w:bookmarkEnd w:id="316"/>
      <w:bookmarkEnd w:id="317"/>
      <w:bookmarkEnd w:id="318"/>
      <w:bookmarkEnd w:id="319"/>
      <w:bookmarkEnd w:id="320"/>
      <w:bookmarkEnd w:id="321"/>
      <w:bookmarkEnd w:id="322"/>
      <w:bookmarkEnd w:id="323"/>
    </w:p>
    <w:p w14:paraId="4EFE58A7" w14:textId="77777777" w:rsidR="00B22A7D" w:rsidRDefault="00D07EDF" w:rsidP="00DA3390">
      <w:pPr>
        <w:jc w:val="both"/>
      </w:pPr>
      <w:r w:rsidRPr="005977A9">
        <w:t>A</w:t>
      </w:r>
      <w:r w:rsidR="00B12554" w:rsidRPr="005977A9">
        <w:t>z e-</w:t>
      </w:r>
      <w:r w:rsidRPr="005977A9">
        <w:t>pénztárgép és NAV</w:t>
      </w:r>
      <w:r w:rsidR="00B12554" w:rsidRPr="005977A9">
        <w:t>-I</w:t>
      </w:r>
      <w:r w:rsidRPr="005977A9">
        <w:t xml:space="preserve"> </w:t>
      </w:r>
      <w:r w:rsidR="007E43BE" w:rsidRPr="005977A9">
        <w:t xml:space="preserve">rendszer </w:t>
      </w:r>
      <w:r w:rsidRPr="005977A9">
        <w:t>közötti kommunikáció során minden üzenetnek UTF-8-as kódlap szerint kódolt karaktersorozatból kell állnia.</w:t>
      </w:r>
      <w:r w:rsidR="00F96DB7" w:rsidRPr="005977A9">
        <w:t xml:space="preserve"> </w:t>
      </w:r>
      <w:r w:rsidRPr="005977A9">
        <w:t xml:space="preserve">Az e-pénztárgépnek képesnek kell lennie tárolni a NAV SSL tanúsítványának publikus kulcsát, kapcsolatot csak ezzel a tanúsítvánnyal ellenőrzötten építhet ki. Az üzeneteket </w:t>
      </w:r>
      <w:r w:rsidR="007E43BE" w:rsidRPr="005977A9">
        <w:t>SSL-csatornán,</w:t>
      </w:r>
      <w:r w:rsidR="00B12554" w:rsidRPr="005977A9">
        <w:t xml:space="preserve"> </w:t>
      </w:r>
      <w:r w:rsidRPr="005977A9">
        <w:t xml:space="preserve">HTTP/POST vagy </w:t>
      </w:r>
      <w:r w:rsidR="00B12554" w:rsidRPr="005977A9">
        <w:t>HTTP</w:t>
      </w:r>
      <w:r w:rsidRPr="005977A9">
        <w:t>/GET metódussal kell küldeni a központi rendszernek.</w:t>
      </w:r>
      <w:r w:rsidR="007E43BE" w:rsidRPr="005977A9">
        <w:t xml:space="preserve"> Az alkalmazandó metódus alapértelmezetten HTTP/POST</w:t>
      </w:r>
      <w:r w:rsidR="00373403" w:rsidRPr="005977A9">
        <w:t>,</w:t>
      </w:r>
      <w:r w:rsidR="007E43BE" w:rsidRPr="005977A9">
        <w:t xml:space="preserve"> azon szolgáltatások</w:t>
      </w:r>
      <w:r w:rsidR="001C314A" w:rsidRPr="005977A9">
        <w:t>,</w:t>
      </w:r>
      <w:r w:rsidR="007E43BE" w:rsidRPr="005977A9">
        <w:t xml:space="preserve"> amelyek ettől eltérő módon érhetők el, a</w:t>
      </w:r>
      <w:r w:rsidR="002C0605" w:rsidRPr="005977A9">
        <w:t xml:space="preserve">z </w:t>
      </w:r>
      <w:r w:rsidR="00207F8A" w:rsidRPr="005977A9">
        <w:rPr>
          <w:lang w:eastAsia="hu-HU"/>
        </w:rPr>
        <w:t>adott</w:t>
      </w:r>
      <w:r w:rsidR="00207F8A" w:rsidRPr="005977A9">
        <w:t xml:space="preserve"> </w:t>
      </w:r>
      <w:r w:rsidR="007E43BE" w:rsidRPr="005977A9">
        <w:t>szolgáltatás leírásában külön jelzésre kerül.</w:t>
      </w:r>
    </w:p>
    <w:p w14:paraId="6A5DDF39" w14:textId="77777777" w:rsidR="00B22A7D" w:rsidRDefault="00B22A7D" w:rsidP="00DA3390">
      <w:pPr>
        <w:jc w:val="both"/>
      </w:pPr>
    </w:p>
    <w:p w14:paraId="549FAECB" w14:textId="369C6AC6" w:rsidR="00B22A7D" w:rsidRDefault="00B22A7D" w:rsidP="00B22A7D">
      <w:pPr>
        <w:jc w:val="both"/>
        <w:rPr>
          <w:lang w:val="en-GB"/>
        </w:rPr>
      </w:pPr>
      <w:r w:rsidRPr="00B22A7D">
        <w:rPr>
          <w:lang w:val="en-GB"/>
        </w:rPr>
        <w:t xml:space="preserve">A HTTP POST metódussal </w:t>
      </w:r>
      <w:r>
        <w:rPr>
          <w:lang w:val="en-GB"/>
        </w:rPr>
        <w:t>elérhető szolgáltatás</w:t>
      </w:r>
      <w:r w:rsidR="007C6E30">
        <w:rPr>
          <w:lang w:val="en-GB"/>
        </w:rPr>
        <w:t>i végpont</w:t>
      </w:r>
      <w:r>
        <w:rPr>
          <w:lang w:val="en-GB"/>
        </w:rPr>
        <w:t xml:space="preserve">okra </w:t>
      </w:r>
      <w:r w:rsidRPr="00B22A7D">
        <w:rPr>
          <w:lang w:val="en-GB"/>
        </w:rPr>
        <w:t>a body-ban a megfelelő XML kérést elküldeni, melyre a szerver</w:t>
      </w:r>
      <w:r w:rsidR="007C6E30">
        <w:rPr>
          <w:lang w:val="en-GB"/>
        </w:rPr>
        <w:t xml:space="preserve"> </w:t>
      </w:r>
      <w:r w:rsidRPr="00B22A7D">
        <w:rPr>
          <w:lang w:val="en-GB"/>
        </w:rPr>
        <w:t>a response body-ban XML-t ad vissza.</w:t>
      </w:r>
    </w:p>
    <w:p w14:paraId="065769E8" w14:textId="77777777" w:rsidR="007C6E30" w:rsidRDefault="007C6E30" w:rsidP="00B22A7D">
      <w:pPr>
        <w:jc w:val="both"/>
        <w:rPr>
          <w:lang w:val="en-GB"/>
        </w:rPr>
      </w:pPr>
    </w:p>
    <w:p w14:paraId="72358E51" w14:textId="7560B5C4" w:rsidR="007C6E30" w:rsidRDefault="007C6E30" w:rsidP="007C6E30">
      <w:pPr>
        <w:jc w:val="both"/>
        <w:rPr>
          <w:lang w:val="en-GB"/>
        </w:rPr>
      </w:pPr>
      <w:r w:rsidRPr="007C6E30">
        <w:rPr>
          <w:lang w:val="en-GB"/>
        </w:rPr>
        <w:t>A kérésben az elvégzendő műveletet a hívó a megfelelő endpoint címzésével és a megfelelő struktúrájú XML</w:t>
      </w:r>
      <w:r w:rsidR="008A6E6F">
        <w:rPr>
          <w:lang w:val="en-GB"/>
        </w:rPr>
        <w:t xml:space="preserve"> </w:t>
      </w:r>
      <w:r w:rsidRPr="007C6E30">
        <w:rPr>
          <w:lang w:val="en-GB"/>
        </w:rPr>
        <w:t xml:space="preserve">összeállításával definiálja. A szerver </w:t>
      </w:r>
      <w:r w:rsidR="00C20C37">
        <w:rPr>
          <w:lang w:val="en-GB"/>
        </w:rPr>
        <w:t xml:space="preserve">minden esetben </w:t>
      </w:r>
      <w:r w:rsidRPr="007C6E30">
        <w:rPr>
          <w:lang w:val="en-GB"/>
        </w:rPr>
        <w:t>XML választ</w:t>
      </w:r>
      <w:r w:rsidR="00C20C37">
        <w:rPr>
          <w:lang w:val="en-GB"/>
        </w:rPr>
        <w:t xml:space="preserve"> ad vissza</w:t>
      </w:r>
      <w:r w:rsidRPr="007C6E30">
        <w:rPr>
          <w:lang w:val="en-GB"/>
        </w:rPr>
        <w:t>,</w:t>
      </w:r>
      <w:r w:rsidR="00C20C37">
        <w:rPr>
          <w:lang w:val="en-GB"/>
        </w:rPr>
        <w:t xml:space="preserve"> a </w:t>
      </w:r>
      <w:r w:rsidR="00C20C37" w:rsidRPr="007C6E30">
        <w:rPr>
          <w:lang w:val="en-GB"/>
        </w:rPr>
        <w:t>kérés helyességétől függő</w:t>
      </w:r>
      <w:r w:rsidRPr="007C6E30">
        <w:rPr>
          <w:lang w:val="en-GB"/>
        </w:rPr>
        <w:t xml:space="preserve"> HTTP </w:t>
      </w:r>
      <w:r w:rsidR="00C20C37">
        <w:rPr>
          <w:lang w:val="en-GB"/>
        </w:rPr>
        <w:t>válaszkód</w:t>
      </w:r>
      <w:r w:rsidR="00844119">
        <w:rPr>
          <w:lang w:val="en-GB"/>
        </w:rPr>
        <w:t>dal</w:t>
      </w:r>
      <w:r w:rsidRPr="007C6E30">
        <w:rPr>
          <w:lang w:val="en-GB"/>
        </w:rPr>
        <w:t>.</w:t>
      </w:r>
    </w:p>
    <w:p w14:paraId="7C8814F5" w14:textId="77777777" w:rsidR="00844119" w:rsidRDefault="00844119" w:rsidP="007C6E30">
      <w:pPr>
        <w:jc w:val="both"/>
        <w:rPr>
          <w:lang w:val="en-GB"/>
        </w:rPr>
      </w:pPr>
    </w:p>
    <w:p w14:paraId="48C58373" w14:textId="4F4D4800" w:rsidR="00844119" w:rsidRDefault="00844119" w:rsidP="007C6E30">
      <w:pPr>
        <w:jc w:val="both"/>
        <w:rPr>
          <w:lang w:val="en-GB"/>
        </w:rPr>
      </w:pPr>
      <w:r>
        <w:rPr>
          <w:lang w:val="en-GB"/>
        </w:rPr>
        <w:t xml:space="preserve">Minden </w:t>
      </w:r>
      <w:r w:rsidR="00F950AB">
        <w:rPr>
          <w:lang w:val="en-GB"/>
        </w:rPr>
        <w:t>kérés (request) XML struktúra az alábbi</w:t>
      </w:r>
      <w:r w:rsidR="00EC3122">
        <w:rPr>
          <w:lang w:val="en-GB"/>
        </w:rPr>
        <w:t>, egységes</w:t>
      </w:r>
      <w:r w:rsidR="00F950AB">
        <w:rPr>
          <w:lang w:val="en-GB"/>
        </w:rPr>
        <w:t xml:space="preserve"> szerkezetű:</w:t>
      </w:r>
    </w:p>
    <w:p w14:paraId="7EF84A3E" w14:textId="77777777" w:rsidR="00F950AB" w:rsidRDefault="00F950AB" w:rsidP="007C6E30">
      <w:pPr>
        <w:jc w:val="both"/>
        <w:rPr>
          <w:lang w:val="en-GB"/>
        </w:rPr>
      </w:pPr>
    </w:p>
    <w:p w14:paraId="4F483C3C" w14:textId="4A40304C" w:rsidR="00F950AB" w:rsidRDefault="00361A29" w:rsidP="006434FB">
      <w:pPr>
        <w:jc w:val="center"/>
        <w:rPr>
          <w:lang w:val="en-GB"/>
        </w:rPr>
      </w:pPr>
      <w:r>
        <w:rPr>
          <w:noProof/>
          <w:lang w:val="hu-HU" w:eastAsia="hu-HU"/>
        </w:rPr>
        <w:drawing>
          <wp:inline distT="0" distB="0" distL="0" distR="0" wp14:anchorId="1B89B9AA" wp14:editId="06FF3A5E">
            <wp:extent cx="4604400" cy="1148400"/>
            <wp:effectExtent l="0" t="0" r="0" b="0"/>
            <wp:docPr id="1127209690" name="Picture 6" descr="A diagram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9690" name="Picture 6" descr="A diagram of different types of foo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04400" cy="1148400"/>
                    </a:xfrm>
                    <a:prstGeom prst="rect">
                      <a:avLst/>
                    </a:prstGeom>
                  </pic:spPr>
                </pic:pic>
              </a:graphicData>
            </a:graphic>
          </wp:inline>
        </w:drawing>
      </w:r>
    </w:p>
    <w:p w14:paraId="3A37103E" w14:textId="77777777" w:rsidR="00F950AB" w:rsidRDefault="00F950AB" w:rsidP="007C6E30">
      <w:pPr>
        <w:jc w:val="both"/>
        <w:rPr>
          <w:lang w:val="en-GB"/>
        </w:rPr>
      </w:pPr>
    </w:p>
    <w:p w14:paraId="51F37E70" w14:textId="45EEA897" w:rsidR="004D746D" w:rsidRDefault="004D746D" w:rsidP="00CC7ABA">
      <w:pPr>
        <w:keepNext/>
        <w:jc w:val="both"/>
        <w:rPr>
          <w:lang w:val="en-GB"/>
        </w:rPr>
      </w:pPr>
      <w:r>
        <w:rPr>
          <w:lang w:val="en-GB"/>
        </w:rPr>
        <w:t>A</w:t>
      </w:r>
      <w:r w:rsidR="00624684">
        <w:rPr>
          <w:lang w:val="en-GB"/>
        </w:rPr>
        <w:t>z e-pénztárgépek által küldött</w:t>
      </w:r>
      <w:r w:rsidR="00CC7ABA">
        <w:rPr>
          <w:lang w:val="en-GB"/>
        </w:rPr>
        <w:t xml:space="preserve"> fejlécadatok struktúráját az alábbi ábra mutatja:</w:t>
      </w:r>
    </w:p>
    <w:p w14:paraId="356207A6" w14:textId="77777777" w:rsidR="00CC7ABA" w:rsidRDefault="00CC7ABA" w:rsidP="006434FB">
      <w:pPr>
        <w:keepNext/>
        <w:jc w:val="both"/>
        <w:rPr>
          <w:lang w:val="en-GB"/>
        </w:rPr>
      </w:pPr>
    </w:p>
    <w:p w14:paraId="4B6D0E30" w14:textId="4047135D" w:rsidR="009C1D50" w:rsidRDefault="004D746D" w:rsidP="006434FB">
      <w:pPr>
        <w:jc w:val="center"/>
        <w:rPr>
          <w:lang w:val="en-GB"/>
        </w:rPr>
      </w:pPr>
      <w:r>
        <w:rPr>
          <w:noProof/>
          <w:lang w:val="hu-HU" w:eastAsia="hu-HU"/>
        </w:rPr>
        <w:drawing>
          <wp:inline distT="0" distB="0" distL="0" distR="0" wp14:anchorId="01BEB739" wp14:editId="35C9177B">
            <wp:extent cx="3873500" cy="5943600"/>
            <wp:effectExtent l="0" t="0" r="0" b="0"/>
            <wp:docPr id="109243574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35749" name="Picture 8" descr="A screenshot of a computer pro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873500" cy="5943600"/>
                    </a:xfrm>
                    <a:prstGeom prst="rect">
                      <a:avLst/>
                    </a:prstGeom>
                  </pic:spPr>
                </pic:pic>
              </a:graphicData>
            </a:graphic>
          </wp:inline>
        </w:drawing>
      </w:r>
    </w:p>
    <w:p w14:paraId="18F0038E" w14:textId="77777777" w:rsidR="009C1D50" w:rsidRDefault="009C1D50" w:rsidP="007C6E30">
      <w:pPr>
        <w:jc w:val="both"/>
        <w:rPr>
          <w:lang w:val="en-GB"/>
        </w:rPr>
      </w:pPr>
    </w:p>
    <w:p w14:paraId="2B177B61" w14:textId="15A50172" w:rsidR="00CC7ABA" w:rsidRPr="00010356" w:rsidRDefault="00CC7ABA" w:rsidP="00624684">
      <w:pPr>
        <w:pStyle w:val="Felsorols"/>
        <w:contextualSpacing w:val="0"/>
        <w:jc w:val="both"/>
        <w:rPr>
          <w:lang w:val="pt-BR"/>
        </w:rPr>
      </w:pPr>
      <w:r w:rsidRPr="00010356">
        <w:rPr>
          <w:b/>
          <w:bCs/>
          <w:lang w:val="pt-BR"/>
        </w:rPr>
        <w:t>requestId</w:t>
      </w:r>
      <w:r w:rsidRPr="00010356">
        <w:rPr>
          <w:lang w:val="pt-BR"/>
        </w:rPr>
        <w:t xml:space="preserve"> – </w:t>
      </w:r>
      <w:r w:rsidR="00A3131E" w:rsidRPr="00010356">
        <w:rPr>
          <w:lang w:val="pt-BR"/>
        </w:rPr>
        <w:t>a kérés és a hozzá tartozó</w:t>
      </w:r>
      <w:r w:rsidR="000B3148" w:rsidRPr="00010356">
        <w:rPr>
          <w:lang w:val="pt-BR"/>
        </w:rPr>
        <w:t xml:space="preserve"> válasz</w:t>
      </w:r>
      <w:r w:rsidR="00A3131E" w:rsidRPr="00010356">
        <w:rPr>
          <w:lang w:val="pt-BR"/>
        </w:rPr>
        <w:t xml:space="preserve"> egyedi azonosítója, melyet a hívó fél ad</w:t>
      </w:r>
      <w:r w:rsidR="000B3148" w:rsidRPr="00010356">
        <w:rPr>
          <w:lang w:val="pt-BR"/>
        </w:rPr>
        <w:t>.</w:t>
      </w:r>
      <w:r w:rsidR="00D70698" w:rsidRPr="00010356">
        <w:rPr>
          <w:lang w:val="pt-BR"/>
        </w:rPr>
        <w:t xml:space="preserve"> </w:t>
      </w:r>
      <w:r w:rsidR="000B3148" w:rsidRPr="00010356">
        <w:rPr>
          <w:lang w:val="pt-BR"/>
        </w:rPr>
        <w:t xml:space="preserve">Az azonosító </w:t>
      </w:r>
      <w:r w:rsidR="00907208" w:rsidRPr="00010356">
        <w:rPr>
          <w:lang w:val="pt-BR"/>
        </w:rPr>
        <w:t>egy AE (egy AP szám)</w:t>
      </w:r>
      <w:r w:rsidR="00624684" w:rsidRPr="00010356">
        <w:rPr>
          <w:lang w:val="pt-BR"/>
        </w:rPr>
        <w:t xml:space="preserve"> </w:t>
      </w:r>
      <w:r w:rsidR="00907208" w:rsidRPr="00010356">
        <w:rPr>
          <w:lang w:val="pt-BR"/>
        </w:rPr>
        <w:t xml:space="preserve">irányából </w:t>
      </w:r>
      <w:r w:rsidR="00D70698" w:rsidRPr="00010356">
        <w:rPr>
          <w:lang w:val="pt-BR"/>
        </w:rPr>
        <w:t>nem ismétlődhet</w:t>
      </w:r>
      <w:r w:rsidR="00907208" w:rsidRPr="00010356">
        <w:rPr>
          <w:lang w:val="pt-BR"/>
        </w:rPr>
        <w:t>, ismétlés eset</w:t>
      </w:r>
      <w:r w:rsidR="00EF13D1" w:rsidRPr="00010356">
        <w:rPr>
          <w:lang w:val="pt-BR"/>
        </w:rPr>
        <w:t>é</w:t>
      </w:r>
      <w:r w:rsidR="00907208" w:rsidRPr="00010356">
        <w:rPr>
          <w:lang w:val="pt-BR"/>
        </w:rPr>
        <w:t>n</w:t>
      </w:r>
      <w:r w:rsidR="00EF13D1" w:rsidRPr="00010356">
        <w:rPr>
          <w:lang w:val="pt-BR"/>
        </w:rPr>
        <w:t xml:space="preserve"> a szerver a kérést elutasítja</w:t>
      </w:r>
      <w:r w:rsidR="00D70698" w:rsidRPr="00010356">
        <w:rPr>
          <w:lang w:val="pt-BR"/>
        </w:rPr>
        <w:t>.</w:t>
      </w:r>
    </w:p>
    <w:p w14:paraId="77227627" w14:textId="722D85AC" w:rsidR="00884622" w:rsidRPr="00010356" w:rsidRDefault="00884622" w:rsidP="00CC7ABA">
      <w:pPr>
        <w:pStyle w:val="Felsorols"/>
        <w:contextualSpacing w:val="0"/>
        <w:jc w:val="both"/>
        <w:rPr>
          <w:lang w:val="pt-BR"/>
        </w:rPr>
      </w:pPr>
      <w:r w:rsidRPr="00010356">
        <w:rPr>
          <w:b/>
          <w:bCs/>
          <w:lang w:val="pt-BR"/>
        </w:rPr>
        <w:t>timestamp</w:t>
      </w:r>
      <w:r w:rsidRPr="00010356">
        <w:rPr>
          <w:lang w:val="pt-BR"/>
        </w:rPr>
        <w:t xml:space="preserve"> – a kérés keletkezésének időbélyege</w:t>
      </w:r>
      <w:r w:rsidR="00447992" w:rsidRPr="00010356">
        <w:rPr>
          <w:lang w:val="pt-BR"/>
        </w:rPr>
        <w:t>. Amennyiben az AE órája egy óránaál nagyobb mértékben eltér a szerver órájától, a kérést a szerver elutasítja.</w:t>
      </w:r>
    </w:p>
    <w:p w14:paraId="39423395" w14:textId="0ED78B95" w:rsidR="00EF13D1" w:rsidRPr="00010356" w:rsidRDefault="00EF13D1" w:rsidP="00CC7ABA">
      <w:pPr>
        <w:pStyle w:val="Felsorols"/>
        <w:contextualSpacing w:val="0"/>
        <w:jc w:val="both"/>
        <w:rPr>
          <w:lang w:val="pt-BR"/>
        </w:rPr>
      </w:pPr>
      <w:r w:rsidRPr="00010356">
        <w:rPr>
          <w:b/>
          <w:bCs/>
          <w:lang w:val="pt-BR"/>
        </w:rPr>
        <w:t>requestVersion</w:t>
      </w:r>
      <w:r w:rsidRPr="00010356">
        <w:rPr>
          <w:lang w:val="pt-BR"/>
        </w:rPr>
        <w:t xml:space="preserve"> – </w:t>
      </w:r>
      <w:r w:rsidR="006307F7" w:rsidRPr="00010356">
        <w:rPr>
          <w:lang w:val="pt-BR"/>
        </w:rPr>
        <w:t>a</w:t>
      </w:r>
      <w:r w:rsidR="00E26D5B" w:rsidRPr="00010356">
        <w:rPr>
          <w:lang w:val="pt-BR"/>
        </w:rPr>
        <w:t>z interfész</w:t>
      </w:r>
      <w:r w:rsidR="001867E9" w:rsidRPr="00010356">
        <w:rPr>
          <w:lang w:val="pt-BR"/>
        </w:rPr>
        <w:t xml:space="preserve"> verziószáma, </w:t>
      </w:r>
      <w:r w:rsidR="006307F7" w:rsidRPr="00010356">
        <w:rPr>
          <w:lang w:val="pt-BR"/>
        </w:rPr>
        <w:t>mely meghatározza a kérés adatszerkezetét.</w:t>
      </w:r>
    </w:p>
    <w:p w14:paraId="6B260662" w14:textId="6AE48F9C" w:rsidR="006307F7" w:rsidRDefault="006307F7" w:rsidP="00CC7ABA">
      <w:pPr>
        <w:pStyle w:val="Felsorols"/>
        <w:contextualSpacing w:val="0"/>
        <w:jc w:val="both"/>
        <w:rPr>
          <w:lang w:val="en-GB"/>
        </w:rPr>
      </w:pPr>
      <w:r w:rsidRPr="006434FB">
        <w:rPr>
          <w:b/>
          <w:bCs/>
          <w:lang w:val="en-GB"/>
        </w:rPr>
        <w:t>headerVersion</w:t>
      </w:r>
      <w:r>
        <w:rPr>
          <w:lang w:val="en-GB"/>
        </w:rPr>
        <w:t xml:space="preserve"> – a</w:t>
      </w:r>
      <w:r w:rsidR="009F091F">
        <w:rPr>
          <w:lang w:val="en-GB"/>
        </w:rPr>
        <w:t>z XML</w:t>
      </w:r>
      <w:r w:rsidR="00A27BDE">
        <w:rPr>
          <w:lang w:val="en-GB"/>
        </w:rPr>
        <w:t xml:space="preserve"> fejléc verziószáma.</w:t>
      </w:r>
    </w:p>
    <w:p w14:paraId="34D2C5E1" w14:textId="242DBCFB" w:rsidR="00953419" w:rsidRDefault="00953419" w:rsidP="006434FB">
      <w:pPr>
        <w:pStyle w:val="Felsorols"/>
        <w:contextualSpacing w:val="0"/>
        <w:jc w:val="both"/>
        <w:rPr>
          <w:lang w:val="en-GB"/>
        </w:rPr>
      </w:pPr>
      <w:r>
        <w:rPr>
          <w:b/>
          <w:bCs/>
          <w:lang w:val="en-GB"/>
        </w:rPr>
        <w:t>APNumber</w:t>
      </w:r>
      <w:r>
        <w:rPr>
          <w:lang w:val="en-GB"/>
        </w:rPr>
        <w:t xml:space="preserve"> – a</w:t>
      </w:r>
      <w:r w:rsidR="00487880">
        <w:rPr>
          <w:lang w:val="en-GB"/>
        </w:rPr>
        <w:t xml:space="preserve"> kérést beküldő e-pénztárgép AP száma.</w:t>
      </w:r>
    </w:p>
    <w:p w14:paraId="69F67821" w14:textId="77777777" w:rsidR="00CC7ABA" w:rsidRDefault="00CC7ABA" w:rsidP="007C6E30">
      <w:pPr>
        <w:jc w:val="both"/>
        <w:rPr>
          <w:lang w:val="en-GB"/>
        </w:rPr>
      </w:pPr>
    </w:p>
    <w:p w14:paraId="0D4F0279" w14:textId="2347FD2C" w:rsidR="001C7BF1" w:rsidRDefault="001C7BF1" w:rsidP="001C7BF1">
      <w:pPr>
        <w:keepNext/>
        <w:jc w:val="both"/>
        <w:rPr>
          <w:lang w:val="en-GB"/>
        </w:rPr>
      </w:pPr>
      <w:r>
        <w:rPr>
          <w:lang w:val="en-GB"/>
        </w:rPr>
        <w:t>A</w:t>
      </w:r>
      <w:r w:rsidR="001B3234">
        <w:rPr>
          <w:lang w:val="en-GB"/>
        </w:rPr>
        <w:t xml:space="preserve"> vevői alkalmazások </w:t>
      </w:r>
      <w:r>
        <w:rPr>
          <w:lang w:val="en-GB"/>
        </w:rPr>
        <w:t>által küldött fejlécadatok struktúráját az alábbi ábra mutatja:</w:t>
      </w:r>
    </w:p>
    <w:p w14:paraId="2B1E81CC" w14:textId="77777777" w:rsidR="001C7BF1" w:rsidRDefault="001C7BF1" w:rsidP="001C7BF1">
      <w:pPr>
        <w:keepNext/>
        <w:jc w:val="both"/>
        <w:rPr>
          <w:lang w:val="en-GB"/>
        </w:rPr>
      </w:pPr>
    </w:p>
    <w:p w14:paraId="2AE6F46A" w14:textId="2685CE49" w:rsidR="001C7BF1" w:rsidRDefault="001C7BF1" w:rsidP="006434FB">
      <w:pPr>
        <w:jc w:val="center"/>
        <w:rPr>
          <w:lang w:val="en-GB"/>
        </w:rPr>
      </w:pPr>
      <w:r>
        <w:rPr>
          <w:noProof/>
          <w:lang w:val="hu-HU" w:eastAsia="hu-HU"/>
        </w:rPr>
        <w:drawing>
          <wp:inline distT="0" distB="0" distL="0" distR="0" wp14:anchorId="76479591" wp14:editId="1813A3EB">
            <wp:extent cx="3594100" cy="4432300"/>
            <wp:effectExtent l="0" t="0" r="0" b="0"/>
            <wp:docPr id="14474575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593" name="Picture 1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594100" cy="4432300"/>
                    </a:xfrm>
                    <a:prstGeom prst="rect">
                      <a:avLst/>
                    </a:prstGeom>
                  </pic:spPr>
                </pic:pic>
              </a:graphicData>
            </a:graphic>
          </wp:inline>
        </w:drawing>
      </w:r>
    </w:p>
    <w:p w14:paraId="7F155C04" w14:textId="77777777" w:rsidR="001C7BF1" w:rsidRDefault="001C7BF1" w:rsidP="004A32A2">
      <w:pPr>
        <w:keepNext/>
        <w:jc w:val="both"/>
        <w:rPr>
          <w:lang w:val="en-GB"/>
        </w:rPr>
      </w:pPr>
    </w:p>
    <w:p w14:paraId="3D191227" w14:textId="7F4B96C0" w:rsidR="001B3234" w:rsidRDefault="001B3234" w:rsidP="001B3234">
      <w:pPr>
        <w:jc w:val="both"/>
      </w:pPr>
      <w:r>
        <w:t>A mezők értelmezése megegyezik az e-pénztárgép interfész kérésfejlécében felsoroltakkal.</w:t>
      </w:r>
    </w:p>
    <w:p w14:paraId="28D8D47C" w14:textId="77777777" w:rsidR="001B3234" w:rsidRDefault="001B3234" w:rsidP="004A32A2">
      <w:pPr>
        <w:keepNext/>
        <w:jc w:val="both"/>
        <w:rPr>
          <w:lang w:val="en-GB"/>
        </w:rPr>
      </w:pPr>
    </w:p>
    <w:p w14:paraId="67C4CDFC" w14:textId="25851F7A" w:rsidR="00F950AB" w:rsidRDefault="00F950AB" w:rsidP="006434FB">
      <w:pPr>
        <w:keepNext/>
        <w:jc w:val="both"/>
        <w:rPr>
          <w:lang w:val="en-GB"/>
        </w:rPr>
      </w:pPr>
      <w:r>
        <w:rPr>
          <w:lang w:val="en-GB"/>
        </w:rPr>
        <w:t xml:space="preserve">A válasz (response) XML struktúra szerkezete az alábbi főbb </w:t>
      </w:r>
      <w:r w:rsidR="00DE5164">
        <w:rPr>
          <w:lang w:val="en-GB"/>
        </w:rPr>
        <w:t>egységekből</w:t>
      </w:r>
      <w:r w:rsidR="00361A29">
        <w:rPr>
          <w:lang w:val="en-GB"/>
        </w:rPr>
        <w:t xml:space="preserve"> </w:t>
      </w:r>
      <w:r>
        <w:rPr>
          <w:lang w:val="en-GB"/>
        </w:rPr>
        <w:t>áll:</w:t>
      </w:r>
    </w:p>
    <w:p w14:paraId="3B707A2F" w14:textId="77777777" w:rsidR="00F950AB" w:rsidRDefault="00F950AB" w:rsidP="006434FB">
      <w:pPr>
        <w:keepNext/>
        <w:jc w:val="both"/>
      </w:pPr>
    </w:p>
    <w:p w14:paraId="6954F714" w14:textId="4024DB94" w:rsidR="00361A29" w:rsidRDefault="00361A29" w:rsidP="006434FB">
      <w:pPr>
        <w:jc w:val="center"/>
      </w:pPr>
      <w:r>
        <w:rPr>
          <w:noProof/>
          <w:lang w:val="hu-HU" w:eastAsia="hu-HU"/>
        </w:rPr>
        <w:drawing>
          <wp:inline distT="0" distB="0" distL="0" distR="0" wp14:anchorId="61088D03" wp14:editId="67D148F6">
            <wp:extent cx="4604400" cy="1148400"/>
            <wp:effectExtent l="0" t="0" r="0" b="0"/>
            <wp:docPr id="722758201" name="Picture 7" descr="A diagram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58201" name="Picture 7" descr="A diagram of different types of object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604400" cy="1148400"/>
                    </a:xfrm>
                    <a:prstGeom prst="rect">
                      <a:avLst/>
                    </a:prstGeom>
                  </pic:spPr>
                </pic:pic>
              </a:graphicData>
            </a:graphic>
          </wp:inline>
        </w:drawing>
      </w:r>
    </w:p>
    <w:p w14:paraId="2CC4F329" w14:textId="77777777" w:rsidR="00B22A7D" w:rsidRDefault="00B22A7D" w:rsidP="00DA3390">
      <w:pPr>
        <w:jc w:val="both"/>
      </w:pPr>
    </w:p>
    <w:p w14:paraId="52310483" w14:textId="4B4736BC" w:rsidR="000557EE" w:rsidRDefault="00D57B87" w:rsidP="006434FB">
      <w:pPr>
        <w:keepNext/>
        <w:jc w:val="both"/>
      </w:pPr>
      <w:r>
        <w:t xml:space="preserve">Az e-pénztárgépek által hívott </w:t>
      </w:r>
      <w:r w:rsidR="00726F7F">
        <w:t>interfészen kapott válaszok szerkezete:</w:t>
      </w:r>
    </w:p>
    <w:p w14:paraId="3F538CD7" w14:textId="77777777" w:rsidR="00726F7F" w:rsidRDefault="00726F7F" w:rsidP="006434FB">
      <w:pPr>
        <w:keepNext/>
        <w:jc w:val="both"/>
      </w:pPr>
    </w:p>
    <w:p w14:paraId="1C794DC7" w14:textId="4F32A149" w:rsidR="00726F7F" w:rsidRDefault="00726F7F" w:rsidP="006434FB">
      <w:pPr>
        <w:jc w:val="center"/>
      </w:pPr>
      <w:r>
        <w:rPr>
          <w:noProof/>
          <w:lang w:val="hu-HU" w:eastAsia="hu-HU"/>
        </w:rPr>
        <w:drawing>
          <wp:inline distT="0" distB="0" distL="0" distR="0" wp14:anchorId="64625A9D" wp14:editId="6CCC701B">
            <wp:extent cx="4788000" cy="8244000"/>
            <wp:effectExtent l="0" t="0" r="0" b="0"/>
            <wp:docPr id="150798469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4692" name="Picture 9"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88000" cy="8244000"/>
                    </a:xfrm>
                    <a:prstGeom prst="rect">
                      <a:avLst/>
                    </a:prstGeom>
                  </pic:spPr>
                </pic:pic>
              </a:graphicData>
            </a:graphic>
          </wp:inline>
        </w:drawing>
      </w:r>
    </w:p>
    <w:p w14:paraId="0F098777" w14:textId="7292B9DA" w:rsidR="000557EE" w:rsidRDefault="005E65F7" w:rsidP="005E65F7">
      <w:pPr>
        <w:pStyle w:val="Felsorols"/>
        <w:contextualSpacing w:val="0"/>
        <w:jc w:val="both"/>
      </w:pPr>
      <w:r w:rsidRPr="006434FB">
        <w:rPr>
          <w:b/>
          <w:bCs/>
        </w:rPr>
        <w:t>header</w:t>
      </w:r>
      <w:r>
        <w:t xml:space="preserve"> – fejlécadatok</w:t>
      </w:r>
      <w:r w:rsidR="00BD7D8D">
        <w:t>:</w:t>
      </w:r>
    </w:p>
    <w:p w14:paraId="6B5C3809" w14:textId="57DFE55A" w:rsidR="005E65F7" w:rsidRPr="00010356" w:rsidRDefault="005E65F7" w:rsidP="006434FB">
      <w:pPr>
        <w:pStyle w:val="Felsorols2"/>
        <w:contextualSpacing w:val="0"/>
        <w:jc w:val="both"/>
        <w:rPr>
          <w:lang w:val="pt-BR"/>
        </w:rPr>
      </w:pPr>
      <w:r w:rsidRPr="00010356">
        <w:rPr>
          <w:b/>
          <w:bCs/>
          <w:lang w:val="pt-BR"/>
        </w:rPr>
        <w:t>requestId</w:t>
      </w:r>
      <w:r w:rsidRPr="00010356">
        <w:rPr>
          <w:lang w:val="pt-BR"/>
        </w:rPr>
        <w:t xml:space="preserve"> – a kérés egyedi azonosítója, amire a szerver a választ küldi.</w:t>
      </w:r>
    </w:p>
    <w:p w14:paraId="4D0DCA41" w14:textId="31F3F793" w:rsidR="005E65F7" w:rsidRPr="00010356" w:rsidRDefault="005E65F7" w:rsidP="006434FB">
      <w:pPr>
        <w:pStyle w:val="Felsorols2"/>
        <w:contextualSpacing w:val="0"/>
        <w:jc w:val="both"/>
        <w:rPr>
          <w:lang w:val="pt-BR"/>
        </w:rPr>
      </w:pPr>
      <w:r w:rsidRPr="00010356">
        <w:rPr>
          <w:b/>
          <w:bCs/>
          <w:lang w:val="pt-BR"/>
        </w:rPr>
        <w:t>timestamp</w:t>
      </w:r>
      <w:r w:rsidRPr="00010356">
        <w:rPr>
          <w:lang w:val="pt-BR"/>
        </w:rPr>
        <w:t xml:space="preserve"> – a választ küldésének időbélyege a szerver órája szerint.</w:t>
      </w:r>
    </w:p>
    <w:p w14:paraId="4633FD53" w14:textId="5AD06FBC" w:rsidR="000C6B26" w:rsidRPr="00010356" w:rsidRDefault="000C6B26" w:rsidP="006434FB">
      <w:pPr>
        <w:pStyle w:val="Felsorols2"/>
        <w:contextualSpacing w:val="0"/>
        <w:jc w:val="both"/>
        <w:rPr>
          <w:lang w:val="pt-BR"/>
        </w:rPr>
      </w:pPr>
      <w:r w:rsidRPr="00010356">
        <w:rPr>
          <w:b/>
          <w:bCs/>
          <w:lang w:val="pt-BR"/>
        </w:rPr>
        <w:t>requestVersion</w:t>
      </w:r>
      <w:r w:rsidRPr="00010356">
        <w:rPr>
          <w:lang w:val="pt-BR"/>
        </w:rPr>
        <w:t xml:space="preserve"> – az interfész verziószáma, mely meghatározza a válasz adatszerkezetét.</w:t>
      </w:r>
    </w:p>
    <w:p w14:paraId="538A2ECB" w14:textId="77777777" w:rsidR="000C6B26" w:rsidRPr="006434FB" w:rsidRDefault="000C6B26" w:rsidP="006434FB">
      <w:pPr>
        <w:pStyle w:val="Felsorols2"/>
        <w:contextualSpacing w:val="0"/>
        <w:jc w:val="both"/>
      </w:pPr>
      <w:r w:rsidRPr="006434FB">
        <w:rPr>
          <w:b/>
          <w:bCs/>
        </w:rPr>
        <w:t>headerVersion</w:t>
      </w:r>
      <w:r w:rsidRPr="006434FB">
        <w:t xml:space="preserve"> – az XML fejléc verziószáma.</w:t>
      </w:r>
    </w:p>
    <w:p w14:paraId="37AB4453" w14:textId="4474AFC9" w:rsidR="000C6B26" w:rsidRDefault="00CC2BA8" w:rsidP="000C6B26">
      <w:pPr>
        <w:pStyle w:val="Felsorols"/>
        <w:contextualSpacing w:val="0"/>
        <w:jc w:val="both"/>
        <w:rPr>
          <w:lang w:val="en-GB"/>
        </w:rPr>
      </w:pPr>
      <w:r w:rsidRPr="006434FB">
        <w:rPr>
          <w:b/>
          <w:bCs/>
          <w:lang w:val="en-GB"/>
        </w:rPr>
        <w:t>result</w:t>
      </w:r>
      <w:r>
        <w:rPr>
          <w:lang w:val="en-GB"/>
        </w:rPr>
        <w:t xml:space="preserve"> – eredményadatok</w:t>
      </w:r>
      <w:r w:rsidR="00BD7D8D">
        <w:rPr>
          <w:lang w:val="en-GB"/>
        </w:rPr>
        <w:t>:</w:t>
      </w:r>
    </w:p>
    <w:p w14:paraId="13F980BD" w14:textId="311D7070" w:rsidR="00CC2BA8" w:rsidRDefault="002470FC" w:rsidP="006434FB">
      <w:pPr>
        <w:pStyle w:val="Felsorols2"/>
        <w:contextualSpacing w:val="0"/>
        <w:jc w:val="both"/>
        <w:rPr>
          <w:lang w:val="en-GB"/>
        </w:rPr>
      </w:pPr>
      <w:r w:rsidRPr="006434FB">
        <w:rPr>
          <w:b/>
          <w:bCs/>
          <w:lang w:val="en-GB"/>
        </w:rPr>
        <w:t>funcCode</w:t>
      </w:r>
      <w:r w:rsidR="003E252C">
        <w:rPr>
          <w:lang w:val="en-GB"/>
        </w:rPr>
        <w:t xml:space="preserve"> – </w:t>
      </w:r>
      <w:r w:rsidR="00A26D9A">
        <w:rPr>
          <w:lang w:val="en-GB"/>
        </w:rPr>
        <w:t>a kérés szerveroldali feldolgozásának eredményét jelző kód</w:t>
      </w:r>
      <w:r w:rsidR="00E627F4">
        <w:rPr>
          <w:lang w:val="en-GB"/>
        </w:rPr>
        <w:t>, sikeres feldolgozás esetén “OK”, hibaválasz esetén “ERROR”</w:t>
      </w:r>
      <w:r w:rsidR="00A26D9A">
        <w:rPr>
          <w:lang w:val="en-GB"/>
        </w:rPr>
        <w:t>.</w:t>
      </w:r>
    </w:p>
    <w:p w14:paraId="78B1ABF4" w14:textId="107304CA" w:rsidR="002470FC" w:rsidRDefault="002470FC" w:rsidP="006434FB">
      <w:pPr>
        <w:pStyle w:val="Felsorols2"/>
        <w:contextualSpacing w:val="0"/>
        <w:jc w:val="both"/>
        <w:rPr>
          <w:lang w:val="en-GB"/>
        </w:rPr>
      </w:pPr>
      <w:r w:rsidRPr="006434FB">
        <w:rPr>
          <w:b/>
          <w:bCs/>
          <w:lang w:val="en-GB"/>
        </w:rPr>
        <w:t>errorCode</w:t>
      </w:r>
      <w:r w:rsidR="00026D74">
        <w:rPr>
          <w:lang w:val="en-GB"/>
        </w:rPr>
        <w:t xml:space="preserve"> – </w:t>
      </w:r>
      <w:r w:rsidR="00DE707C">
        <w:rPr>
          <w:lang w:val="en-GB"/>
        </w:rPr>
        <w:t xml:space="preserve">opcionális mező, </w:t>
      </w:r>
      <w:r w:rsidR="00026D74">
        <w:rPr>
          <w:lang w:val="en-GB"/>
        </w:rPr>
        <w:t xml:space="preserve">hiba esetén </w:t>
      </w:r>
      <w:r w:rsidR="00260490">
        <w:rPr>
          <w:lang w:val="en-GB"/>
        </w:rPr>
        <w:t xml:space="preserve">visszaadott, </w:t>
      </w:r>
      <w:r w:rsidR="00A26D9A">
        <w:rPr>
          <w:lang w:val="en-GB"/>
        </w:rPr>
        <w:t>a hib</w:t>
      </w:r>
      <w:r w:rsidR="00260490">
        <w:rPr>
          <w:lang w:val="en-GB"/>
        </w:rPr>
        <w:t xml:space="preserve">át azonosító </w:t>
      </w:r>
      <w:r w:rsidR="00523CEA">
        <w:rPr>
          <w:lang w:val="en-GB"/>
        </w:rPr>
        <w:t>kó</w:t>
      </w:r>
      <w:r w:rsidR="00260490">
        <w:rPr>
          <w:lang w:val="en-GB"/>
        </w:rPr>
        <w:t>d</w:t>
      </w:r>
      <w:r w:rsidR="00AD5840">
        <w:rPr>
          <w:lang w:val="en-GB"/>
        </w:rPr>
        <w:t>, mely egy betűjelből és négy számjegyből áll, pl. “E0123”</w:t>
      </w:r>
      <w:r w:rsidR="00260490">
        <w:rPr>
          <w:lang w:val="en-GB"/>
        </w:rPr>
        <w:t>.</w:t>
      </w:r>
    </w:p>
    <w:p w14:paraId="4A83308E" w14:textId="0348C864" w:rsidR="002470FC" w:rsidRDefault="00260490" w:rsidP="006434FB">
      <w:pPr>
        <w:pStyle w:val="Felsorols2"/>
        <w:contextualSpacing w:val="0"/>
        <w:jc w:val="both"/>
        <w:rPr>
          <w:lang w:val="en-GB"/>
        </w:rPr>
      </w:pPr>
      <w:r w:rsidRPr="006434FB">
        <w:rPr>
          <w:b/>
          <w:bCs/>
          <w:lang w:val="en-GB"/>
        </w:rPr>
        <w:t>m</w:t>
      </w:r>
      <w:r w:rsidR="002470FC" w:rsidRPr="006434FB">
        <w:rPr>
          <w:b/>
          <w:bCs/>
          <w:lang w:val="en-GB"/>
        </w:rPr>
        <w:t>essage</w:t>
      </w:r>
      <w:r>
        <w:rPr>
          <w:lang w:val="en-GB"/>
        </w:rPr>
        <w:t xml:space="preserve"> – </w:t>
      </w:r>
      <w:r w:rsidR="00DE707C">
        <w:rPr>
          <w:lang w:val="en-GB"/>
        </w:rPr>
        <w:t xml:space="preserve">opcionális mező, </w:t>
      </w:r>
      <w:r w:rsidR="00DD05ED">
        <w:rPr>
          <w:lang w:val="en-GB"/>
        </w:rPr>
        <w:t xml:space="preserve">szöveges üzenet, amely a feldolgozás eredményét </w:t>
      </w:r>
      <w:r w:rsidR="007C63A9">
        <w:rPr>
          <w:lang w:val="en-GB"/>
        </w:rPr>
        <w:t>jelzi. Az e-nyugta rendszer esetén a hibakódok szöveges magyarázata.</w:t>
      </w:r>
    </w:p>
    <w:p w14:paraId="19C39DDE" w14:textId="30438190" w:rsidR="002470FC" w:rsidRDefault="00DE707C" w:rsidP="006434FB">
      <w:pPr>
        <w:pStyle w:val="Felsorols2"/>
        <w:contextualSpacing w:val="0"/>
        <w:jc w:val="both"/>
        <w:rPr>
          <w:lang w:val="en-GB"/>
        </w:rPr>
      </w:pPr>
      <w:r w:rsidRPr="00010356">
        <w:rPr>
          <w:b/>
          <w:bCs/>
          <w:lang w:val="pt-BR"/>
        </w:rPr>
        <w:t>n</w:t>
      </w:r>
      <w:r w:rsidR="002470FC" w:rsidRPr="00010356">
        <w:rPr>
          <w:b/>
          <w:bCs/>
          <w:lang w:val="pt-BR"/>
        </w:rPr>
        <w:t>otifications</w:t>
      </w:r>
      <w:r w:rsidRPr="00010356">
        <w:rPr>
          <w:lang w:val="pt-BR"/>
        </w:rPr>
        <w:t xml:space="preserve"> – opcionális mező,</w:t>
      </w:r>
      <w:r w:rsidR="00F031AE" w:rsidRPr="00010356">
        <w:rPr>
          <w:lang w:val="pt-BR"/>
        </w:rPr>
        <w:t xml:space="preserve"> a szerver egyéb értesítései. </w:t>
      </w:r>
      <w:r w:rsidR="00F031AE">
        <w:rPr>
          <w:lang w:val="en-GB"/>
        </w:rPr>
        <w:t>Az e-nyugta rendszerben nincs használatban.</w:t>
      </w:r>
    </w:p>
    <w:p w14:paraId="733076DF" w14:textId="5B6470C7" w:rsidR="002470FC" w:rsidRDefault="003E252C" w:rsidP="000C6B26">
      <w:pPr>
        <w:pStyle w:val="Felsorols"/>
        <w:contextualSpacing w:val="0"/>
        <w:jc w:val="both"/>
        <w:rPr>
          <w:lang w:val="en-GB"/>
        </w:rPr>
      </w:pPr>
      <w:r w:rsidRPr="006434FB">
        <w:rPr>
          <w:b/>
          <w:bCs/>
          <w:lang w:val="en-GB"/>
        </w:rPr>
        <w:t>APNumber</w:t>
      </w:r>
      <w:r w:rsidR="00F031AE">
        <w:rPr>
          <w:lang w:val="en-GB"/>
        </w:rPr>
        <w:t xml:space="preserve"> – a </w:t>
      </w:r>
      <w:r w:rsidR="00B12769">
        <w:rPr>
          <w:lang w:val="en-GB"/>
        </w:rPr>
        <w:t xml:space="preserve">megválaszolt </w:t>
      </w:r>
      <w:r w:rsidR="00F031AE">
        <w:rPr>
          <w:lang w:val="en-GB"/>
        </w:rPr>
        <w:t>kérésben szereplő AP szám.</w:t>
      </w:r>
    </w:p>
    <w:p w14:paraId="4BAB2F4A" w14:textId="5324C830" w:rsidR="003E252C" w:rsidRDefault="003E252C" w:rsidP="000C6B26">
      <w:pPr>
        <w:pStyle w:val="Felsorols"/>
        <w:contextualSpacing w:val="0"/>
        <w:jc w:val="both"/>
        <w:rPr>
          <w:lang w:val="en-GB"/>
        </w:rPr>
      </w:pPr>
      <w:r w:rsidRPr="006434FB">
        <w:rPr>
          <w:b/>
          <w:bCs/>
          <w:lang w:val="en-GB"/>
        </w:rPr>
        <w:t>callbackRequired</w:t>
      </w:r>
      <w:r w:rsidR="00B12769">
        <w:rPr>
          <w:lang w:val="en-GB"/>
        </w:rPr>
        <w:t xml:space="preserve"> – </w:t>
      </w:r>
      <w:r w:rsidR="00BC4788">
        <w:rPr>
          <w:lang w:val="en-GB"/>
        </w:rPr>
        <w:t xml:space="preserve">boolean jelzés, mely az e-pénztárgépnek jelzi, hogy </w:t>
      </w:r>
      <w:r w:rsidR="00BD7D8D">
        <w:rPr>
          <w:lang w:val="en-GB"/>
        </w:rPr>
        <w:t>a válasz feldolgozását követően</w:t>
      </w:r>
      <w:r w:rsidR="009D2914">
        <w:rPr>
          <w:lang w:val="en-GB"/>
        </w:rPr>
        <w:t xml:space="preserve"> </w:t>
      </w:r>
      <w:r w:rsidR="00BC4788">
        <w:rPr>
          <w:lang w:val="en-GB"/>
        </w:rPr>
        <w:t xml:space="preserve">meg kell hívnia a </w:t>
      </w:r>
      <w:r w:rsidR="00F47E7B">
        <w:t>Kommunikációs Manager</w:t>
      </w:r>
      <w:r w:rsidR="00F47E7B">
        <w:rPr>
          <w:lang w:val="en-GB"/>
        </w:rPr>
        <w:t xml:space="preserve"> </w:t>
      </w:r>
      <w:r w:rsidR="00BC4788">
        <w:rPr>
          <w:lang w:val="en-GB"/>
        </w:rPr>
        <w:t>szolgáltatást, további információ a “</w:t>
      </w:r>
      <w:r w:rsidR="009D2914">
        <w:rPr>
          <w:lang w:val="en-GB"/>
        </w:rPr>
        <w:fldChar w:fldCharType="begin"/>
      </w:r>
      <w:r w:rsidR="009D2914">
        <w:rPr>
          <w:lang w:val="en-GB"/>
        </w:rPr>
        <w:instrText xml:space="preserve"> REF _Ref186933074 \h </w:instrText>
      </w:r>
      <w:r w:rsidR="009D2914">
        <w:rPr>
          <w:lang w:val="en-GB"/>
        </w:rPr>
      </w:r>
      <w:r w:rsidR="009D2914">
        <w:rPr>
          <w:lang w:val="en-GB"/>
        </w:rPr>
        <w:fldChar w:fldCharType="separate"/>
      </w:r>
      <w:r w:rsidR="007E41D0" w:rsidRPr="005977A9">
        <w:t>Kommunikációs Manager</w:t>
      </w:r>
      <w:r w:rsidR="009D2914">
        <w:rPr>
          <w:lang w:val="en-GB"/>
        </w:rPr>
        <w:fldChar w:fldCharType="end"/>
      </w:r>
      <w:r w:rsidR="00BC4788">
        <w:rPr>
          <w:lang w:val="en-GB"/>
        </w:rPr>
        <w:t>”</w:t>
      </w:r>
      <w:r w:rsidR="009D2914">
        <w:rPr>
          <w:lang w:val="en-GB"/>
        </w:rPr>
        <w:t xml:space="preserve"> alfejezetben olvasható.</w:t>
      </w:r>
    </w:p>
    <w:p w14:paraId="52D46250" w14:textId="77777777" w:rsidR="005E65F7" w:rsidRDefault="005E65F7" w:rsidP="00DA3390">
      <w:pPr>
        <w:jc w:val="both"/>
      </w:pPr>
    </w:p>
    <w:p w14:paraId="55299A3F" w14:textId="205DBBB9" w:rsidR="00BD7D8D" w:rsidRDefault="009415FE" w:rsidP="006434FB">
      <w:pPr>
        <w:keepNext/>
        <w:jc w:val="both"/>
      </w:pPr>
      <w:r>
        <w:t>A vevői alkalmazások által hívott Nyugtatár interfész válasz XML fejléce:</w:t>
      </w:r>
    </w:p>
    <w:p w14:paraId="1B990DD5" w14:textId="77777777" w:rsidR="009415FE" w:rsidRDefault="009415FE" w:rsidP="006434FB">
      <w:pPr>
        <w:keepNext/>
        <w:jc w:val="both"/>
      </w:pPr>
    </w:p>
    <w:p w14:paraId="7A7DD17B" w14:textId="05DBA2C9" w:rsidR="009415FE" w:rsidRDefault="009415FE" w:rsidP="006434FB">
      <w:pPr>
        <w:jc w:val="center"/>
      </w:pPr>
      <w:r>
        <w:rPr>
          <w:noProof/>
          <w:lang w:val="hu-HU" w:eastAsia="hu-HU"/>
        </w:rPr>
        <w:drawing>
          <wp:inline distT="0" distB="0" distL="0" distR="0" wp14:anchorId="5600B915" wp14:editId="64498D37">
            <wp:extent cx="4557600" cy="6627600"/>
            <wp:effectExtent l="0" t="0" r="1905" b="1905"/>
            <wp:docPr id="41609967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9675" name="Picture 10"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57600" cy="6627600"/>
                    </a:xfrm>
                    <a:prstGeom prst="rect">
                      <a:avLst/>
                    </a:prstGeom>
                  </pic:spPr>
                </pic:pic>
              </a:graphicData>
            </a:graphic>
          </wp:inline>
        </w:drawing>
      </w:r>
    </w:p>
    <w:p w14:paraId="252E4C9F" w14:textId="77777777" w:rsidR="009415FE" w:rsidRDefault="009415FE" w:rsidP="00DA3390">
      <w:pPr>
        <w:jc w:val="both"/>
      </w:pPr>
    </w:p>
    <w:p w14:paraId="7C60ED33" w14:textId="59D3C8E3" w:rsidR="009415FE" w:rsidRDefault="009415FE" w:rsidP="00DA3390">
      <w:pPr>
        <w:jc w:val="both"/>
      </w:pPr>
      <w:r>
        <w:t>A</w:t>
      </w:r>
      <w:r w:rsidR="00073147">
        <w:t xml:space="preserve"> mezők értelmezése megegyezik az e-pénztárgép interfész válaszfejlécében felsoroltakkal.</w:t>
      </w:r>
    </w:p>
    <w:p w14:paraId="55030B16" w14:textId="77777777" w:rsidR="00BD7D8D" w:rsidRDefault="00BD7D8D" w:rsidP="00DA3390">
      <w:pPr>
        <w:jc w:val="both"/>
      </w:pPr>
    </w:p>
    <w:p w14:paraId="3988AB47" w14:textId="1F2D9C66" w:rsidR="00D07EDF" w:rsidRPr="005977A9" w:rsidRDefault="00870D89" w:rsidP="00DA3390">
      <w:pPr>
        <w:jc w:val="both"/>
      </w:pPr>
      <w:r w:rsidRPr="005977A9">
        <w:t>Az e-pénztárgép</w:t>
      </w:r>
      <w:r w:rsidR="00D07EDF" w:rsidRPr="005977A9">
        <w:t>nek képesnek kell lennie a NAV-</w:t>
      </w:r>
      <w:r w:rsidR="00B12554" w:rsidRPr="005977A9">
        <w:t>I-</w:t>
      </w:r>
      <w:r w:rsidR="00D07EDF" w:rsidRPr="005977A9">
        <w:t>v</w:t>
      </w:r>
      <w:r w:rsidR="00B12554" w:rsidRPr="005977A9">
        <w:t>e</w:t>
      </w:r>
      <w:r w:rsidR="00D07EDF" w:rsidRPr="005977A9">
        <w:t>l való kapcsolat felvételre, üzenetküldésre, üzenet fogadására, illetve a NAV-</w:t>
      </w:r>
      <w:r w:rsidR="00B12554" w:rsidRPr="005977A9">
        <w:t>I</w:t>
      </w:r>
      <w:r w:rsidR="00D07EDF" w:rsidRPr="005977A9">
        <w:t>-t</w:t>
      </w:r>
      <w:r w:rsidR="00B12554" w:rsidRPr="005977A9">
        <w:t>ő</w:t>
      </w:r>
      <w:r w:rsidR="00D07EDF" w:rsidRPr="005977A9">
        <w:t>l érkező utasítások végrehajtására. Az egyes interfészek részletes ismertetése, specifikációja a „</w:t>
      </w:r>
      <w:r w:rsidR="003C6BF3" w:rsidRPr="0090268D">
        <w:rPr>
          <w:b/>
        </w:rPr>
        <w:fldChar w:fldCharType="begin"/>
      </w:r>
      <w:r w:rsidR="003C6BF3" w:rsidRPr="006434FB">
        <w:rPr>
          <w:b/>
        </w:rPr>
        <w:instrText xml:space="preserve"> REF _Ref186933747 \h  \* MERGEFORMAT </w:instrText>
      </w:r>
      <w:r w:rsidR="003C6BF3" w:rsidRPr="0090268D">
        <w:rPr>
          <w:b/>
        </w:rPr>
      </w:r>
      <w:r w:rsidR="003C6BF3" w:rsidRPr="0090268D">
        <w:rPr>
          <w:b/>
        </w:rPr>
        <w:fldChar w:fldCharType="separate"/>
      </w:r>
      <w:ins w:id="324" w:author="Szerző">
        <w:r w:rsidR="007E41D0" w:rsidRPr="00294685">
          <w:rPr>
            <w:b/>
            <w:rPrChange w:id="325" w:author="Szerző">
              <w:rPr/>
            </w:rPrChange>
          </w:rPr>
          <w:t>NAV által az e-pénztárgépeknek biztosított üzleti szolgáltatások</w:t>
        </w:r>
      </w:ins>
      <w:del w:id="326" w:author="Szerző">
        <w:r w:rsidR="000F44AA" w:rsidRPr="000F44AA" w:rsidDel="007E41D0">
          <w:rPr>
            <w:b/>
          </w:rPr>
          <w:delText>NAV által az e-pénztárgépeknek biztosított üzleti szolgáltatások</w:delText>
        </w:r>
      </w:del>
      <w:r w:rsidR="003C6BF3" w:rsidRPr="0090268D">
        <w:rPr>
          <w:b/>
        </w:rPr>
        <w:fldChar w:fldCharType="end"/>
      </w:r>
      <w:r w:rsidR="00D07EDF" w:rsidRPr="005977A9">
        <w:t>” fejezetben találhatók.</w:t>
      </w:r>
    </w:p>
    <w:p w14:paraId="5AB9BF8C" w14:textId="77777777" w:rsidR="00A34B98" w:rsidRPr="005977A9" w:rsidRDefault="00A34B98" w:rsidP="00DA3390">
      <w:pPr>
        <w:jc w:val="both"/>
      </w:pPr>
    </w:p>
    <w:p w14:paraId="463B8F04" w14:textId="48EC6846" w:rsidR="00A34B98" w:rsidRPr="005977A9" w:rsidRDefault="00A34B98" w:rsidP="00DA3390">
      <w:pPr>
        <w:jc w:val="both"/>
      </w:pPr>
      <w:r w:rsidRPr="005977A9">
        <w:t>A sz</w:t>
      </w:r>
      <w:r w:rsidR="00EA452D" w:rsidRPr="005977A9">
        <w:t xml:space="preserve">olgáltatási végpontok </w:t>
      </w:r>
      <w:r w:rsidR="00011B8F" w:rsidRPr="005977A9">
        <w:t>contex</w:t>
      </w:r>
      <w:r w:rsidR="005E0A8E" w:rsidRPr="005977A9">
        <w:t>t</w:t>
      </w:r>
      <w:r w:rsidR="00011B8F" w:rsidRPr="005977A9">
        <w:t xml:space="preserve"> root</w:t>
      </w:r>
      <w:r w:rsidR="008F287A" w:rsidRPr="005977A9">
        <w:t>-ja az alábbi</w:t>
      </w:r>
      <w:r w:rsidR="006907CD" w:rsidRPr="005977A9">
        <w:t>ak egyike</w:t>
      </w:r>
      <w:r w:rsidR="00E60357" w:rsidRPr="005977A9">
        <w:t xml:space="preserve"> </w:t>
      </w:r>
      <w:r w:rsidR="006907CD" w:rsidRPr="005977A9">
        <w:t>lehet:</w:t>
      </w:r>
    </w:p>
    <w:p w14:paraId="2383C50B" w14:textId="2D71A745" w:rsidR="006907CD" w:rsidRPr="005977A9" w:rsidRDefault="30722F4B" w:rsidP="006434FB">
      <w:pPr>
        <w:pStyle w:val="Felsorols"/>
      </w:pPr>
      <w:r w:rsidRPr="006434FB">
        <w:rPr>
          <w:b/>
          <w:szCs w:val="28"/>
        </w:rPr>
        <w:t>/eReceipt/v1</w:t>
      </w:r>
      <w:r w:rsidRPr="006434FB">
        <w:rPr>
          <w:sz w:val="28"/>
          <w:szCs w:val="28"/>
        </w:rPr>
        <w:t xml:space="preserve"> </w:t>
      </w:r>
      <w:r w:rsidRPr="46920C6E">
        <w:t>– a</w:t>
      </w:r>
      <w:r w:rsidR="71734B4B" w:rsidRPr="46920C6E">
        <w:t>z e-pénztárgépek által hívott</w:t>
      </w:r>
      <w:r w:rsidRPr="46920C6E">
        <w:t xml:space="preserve"> bizonylat- és riportfogadás </w:t>
      </w:r>
      <w:r w:rsidR="71734B4B" w:rsidRPr="46920C6E">
        <w:t>végpontok</w:t>
      </w:r>
    </w:p>
    <w:p w14:paraId="0C4701F8" w14:textId="441F1906" w:rsidR="00C54680" w:rsidRPr="00010356" w:rsidRDefault="71734B4B" w:rsidP="006434FB">
      <w:pPr>
        <w:pStyle w:val="Felsorols"/>
        <w:rPr>
          <w:lang w:val="pt-BR"/>
        </w:rPr>
      </w:pPr>
      <w:r w:rsidRPr="00010356">
        <w:rPr>
          <w:b/>
          <w:szCs w:val="28"/>
          <w:lang w:val="pt-BR"/>
        </w:rPr>
        <w:t>/eRece</w:t>
      </w:r>
      <w:r w:rsidR="5CE6A36E" w:rsidRPr="00010356">
        <w:rPr>
          <w:b/>
          <w:szCs w:val="28"/>
          <w:lang w:val="pt-BR"/>
        </w:rPr>
        <w:t>i</w:t>
      </w:r>
      <w:r w:rsidRPr="00010356">
        <w:rPr>
          <w:b/>
          <w:szCs w:val="28"/>
          <w:lang w:val="pt-BR"/>
        </w:rPr>
        <w:t>pt</w:t>
      </w:r>
      <w:r w:rsidR="536CD221" w:rsidRPr="00010356">
        <w:rPr>
          <w:b/>
          <w:szCs w:val="28"/>
          <w:lang w:val="pt-BR"/>
        </w:rPr>
        <w:t>Mgmt</w:t>
      </w:r>
      <w:r w:rsidRPr="00010356">
        <w:rPr>
          <w:b/>
          <w:szCs w:val="28"/>
          <w:lang w:val="pt-BR"/>
        </w:rPr>
        <w:t>/v1</w:t>
      </w:r>
      <w:r w:rsidRPr="00010356">
        <w:rPr>
          <w:sz w:val="28"/>
          <w:szCs w:val="28"/>
          <w:lang w:val="pt-BR"/>
        </w:rPr>
        <w:t xml:space="preserve"> </w:t>
      </w:r>
      <w:r w:rsidRPr="00010356">
        <w:rPr>
          <w:lang w:val="pt-BR"/>
        </w:rPr>
        <w:t>– az e-pénztárgép vezérlő végpo</w:t>
      </w:r>
      <w:r w:rsidR="5CE6A36E" w:rsidRPr="00010356">
        <w:rPr>
          <w:lang w:val="pt-BR"/>
        </w:rPr>
        <w:t>n</w:t>
      </w:r>
      <w:r w:rsidRPr="00010356">
        <w:rPr>
          <w:lang w:val="pt-BR"/>
        </w:rPr>
        <w:t>tok</w:t>
      </w:r>
    </w:p>
    <w:p w14:paraId="3685A165" w14:textId="242A8899" w:rsidR="00C54680" w:rsidRPr="00010356" w:rsidRDefault="71734B4B" w:rsidP="006434FB">
      <w:pPr>
        <w:pStyle w:val="Felsorols"/>
        <w:rPr>
          <w:lang w:val="pt-BR"/>
        </w:rPr>
      </w:pPr>
      <w:r w:rsidRPr="00010356">
        <w:rPr>
          <w:b/>
          <w:szCs w:val="28"/>
          <w:lang w:val="pt-BR"/>
        </w:rPr>
        <w:t>/eDocumentStore/v1</w:t>
      </w:r>
      <w:r w:rsidRPr="00010356">
        <w:rPr>
          <w:sz w:val="28"/>
          <w:szCs w:val="28"/>
          <w:lang w:val="pt-BR"/>
        </w:rPr>
        <w:t xml:space="preserve"> </w:t>
      </w:r>
      <w:r w:rsidRPr="00010356">
        <w:rPr>
          <w:lang w:val="pt-BR"/>
        </w:rPr>
        <w:t xml:space="preserve">– a </w:t>
      </w:r>
      <w:r w:rsidR="00006815" w:rsidRPr="00010356">
        <w:rPr>
          <w:lang w:val="pt-BR"/>
        </w:rPr>
        <w:t xml:space="preserve">nyugtatár </w:t>
      </w:r>
      <w:r w:rsidR="1500E497" w:rsidRPr="00010356">
        <w:rPr>
          <w:lang w:val="pt-BR"/>
        </w:rPr>
        <w:t xml:space="preserve">vevői applikáció által elért </w:t>
      </w:r>
      <w:r w:rsidRPr="00010356">
        <w:rPr>
          <w:lang w:val="pt-BR"/>
        </w:rPr>
        <w:t>végpontjai</w:t>
      </w:r>
    </w:p>
    <w:p w14:paraId="62D027A8" w14:textId="1F372387" w:rsidR="00092A63" w:rsidRPr="005977A9" w:rsidRDefault="00C54680" w:rsidP="00DA3390">
      <w:pPr>
        <w:jc w:val="both"/>
      </w:pPr>
      <w:r w:rsidRPr="005977A9">
        <w:t>A „</w:t>
      </w:r>
      <w:r w:rsidR="00075CC4" w:rsidRPr="00075CC4">
        <w:rPr>
          <w:b/>
        </w:rPr>
        <w:fldChar w:fldCharType="begin"/>
      </w:r>
      <w:r w:rsidR="00075CC4" w:rsidRPr="006434FB">
        <w:rPr>
          <w:b/>
        </w:rPr>
        <w:instrText xml:space="preserve"> REF _Ref187883711 \h  \* MERGEFORMAT </w:instrText>
      </w:r>
      <w:r w:rsidR="00075CC4" w:rsidRPr="00075CC4">
        <w:rPr>
          <w:b/>
        </w:rPr>
      </w:r>
      <w:r w:rsidR="00075CC4" w:rsidRPr="00075CC4">
        <w:rPr>
          <w:b/>
        </w:rPr>
        <w:fldChar w:fldCharType="separate"/>
      </w:r>
      <w:ins w:id="327" w:author="Szerző">
        <w:r w:rsidR="007E41D0" w:rsidRPr="00294685">
          <w:rPr>
            <w:b/>
            <w:rPrChange w:id="328" w:author="Szerző">
              <w:rPr/>
            </w:rPrChange>
          </w:rPr>
          <w:t>NAV által az e-pénztárgépeknek biztosított üzleti szolgáltatások</w:t>
        </w:r>
      </w:ins>
      <w:del w:id="329" w:author="Szerző">
        <w:r w:rsidR="000F44AA" w:rsidRPr="000F44AA" w:rsidDel="007E41D0">
          <w:rPr>
            <w:b/>
          </w:rPr>
          <w:delText>NAV által az e-pénztárgépeknek biztosított üzleti szolgáltatások</w:delText>
        </w:r>
      </w:del>
      <w:r w:rsidR="00075CC4" w:rsidRPr="00075CC4">
        <w:rPr>
          <w:b/>
        </w:rPr>
        <w:fldChar w:fldCharType="end"/>
      </w:r>
      <w:r w:rsidRPr="005977A9">
        <w:t xml:space="preserve">” fejezetben ismeretett szolgáltatási végpontok </w:t>
      </w:r>
      <w:r w:rsidR="00835E56" w:rsidRPr="005977A9">
        <w:t>technikai leírása tartalmazza az adott végpont context root-ját.</w:t>
      </w:r>
    </w:p>
    <w:p w14:paraId="69CC754E" w14:textId="77777777" w:rsidR="00C54680" w:rsidRPr="005977A9" w:rsidRDefault="00C54680" w:rsidP="00DA3390">
      <w:pPr>
        <w:jc w:val="both"/>
      </w:pPr>
    </w:p>
    <w:p w14:paraId="0E8B1DEF" w14:textId="67BB597E" w:rsidR="00F96DB7" w:rsidRPr="005977A9" w:rsidRDefault="00870D89" w:rsidP="00DA3390">
      <w:pPr>
        <w:jc w:val="both"/>
        <w:rPr>
          <w:rFonts w:asciiTheme="minorHAnsi" w:eastAsiaTheme="minorHAnsi" w:hAnsiTheme="minorHAnsi" w:cstheme="minorHAnsi"/>
          <w:szCs w:val="22"/>
          <w:lang w:eastAsia="en-US"/>
        </w:rPr>
      </w:pPr>
      <w:r w:rsidRPr="005977A9">
        <w:t xml:space="preserve">Az e-pénztárgép </w:t>
      </w:r>
      <w:r w:rsidR="00D07EDF" w:rsidRPr="005977A9">
        <w:t>által kezdeményezett kapcsolatfelv</w:t>
      </w:r>
      <w:r w:rsidR="00F96DB7" w:rsidRPr="005977A9">
        <w:t xml:space="preserve">étel sikertelensége esetén </w:t>
      </w:r>
      <w:r w:rsidR="00D07EDF" w:rsidRPr="005977A9">
        <w:t xml:space="preserve">a kommunikációt legkorábban az előző kommunikációt követő </w:t>
      </w:r>
      <w:r w:rsidR="00122302" w:rsidRPr="005977A9">
        <w:t xml:space="preserve">öt </w:t>
      </w:r>
      <w:r w:rsidR="00F96DB7" w:rsidRPr="005977A9">
        <w:t>másod</w:t>
      </w:r>
      <w:r w:rsidR="00D07EDF" w:rsidRPr="005977A9">
        <w:t>perc múlva ismételheti meg</w:t>
      </w:r>
      <w:r w:rsidR="004724F9" w:rsidRPr="005977A9">
        <w:t xml:space="preserve"> </w:t>
      </w:r>
      <w:r w:rsidR="00D07EDF" w:rsidRPr="005977A9">
        <w:t xml:space="preserve">maximálisan két alkalommal. </w:t>
      </w:r>
      <w:r w:rsidR="000577E3" w:rsidRPr="005977A9">
        <w:t>Amennyiben helyreállt a kapcsolat az e-pénztárgép és a NAV</w:t>
      </w:r>
      <w:r w:rsidR="00B12554" w:rsidRPr="005977A9">
        <w:t>-I</w:t>
      </w:r>
      <w:r w:rsidR="000577E3" w:rsidRPr="005977A9">
        <w:t xml:space="preserve"> központi rendszere között</w:t>
      </w:r>
      <w:r w:rsidR="00122302" w:rsidRPr="005977A9">
        <w:t>,</w:t>
      </w:r>
      <w:r w:rsidR="000577E3" w:rsidRPr="005977A9">
        <w:t xml:space="preserve"> akkor az offline kiállított bizonylatokat továbbítani kell a központi rendszer felé. </w:t>
      </w:r>
      <w:r w:rsidR="003228A5" w:rsidRPr="005977A9">
        <w:t xml:space="preserve">A beküldésnél először a </w:t>
      </w:r>
      <w:r w:rsidR="00B12554" w:rsidRPr="005977A9">
        <w:t>leg</w:t>
      </w:r>
      <w:r w:rsidR="003228A5" w:rsidRPr="005977A9">
        <w:t>később keletkezett bizonylatokat kell beküldeni (L</w:t>
      </w:r>
      <w:r w:rsidR="00324B73" w:rsidRPr="005977A9">
        <w:t>I</w:t>
      </w:r>
      <w:r w:rsidR="003228A5" w:rsidRPr="005977A9">
        <w:t xml:space="preserve">FO elven – </w:t>
      </w:r>
      <w:r w:rsidR="001323BD" w:rsidRPr="005977A9">
        <w:t>L</w:t>
      </w:r>
      <w:r w:rsidR="003228A5" w:rsidRPr="005977A9">
        <w:t xml:space="preserve">ast in </w:t>
      </w:r>
      <w:r w:rsidR="001323BD" w:rsidRPr="005977A9">
        <w:t>F</w:t>
      </w:r>
      <w:r w:rsidR="003228A5" w:rsidRPr="005977A9">
        <w:t>irst out)</w:t>
      </w:r>
      <w:r w:rsidR="00B12554" w:rsidRPr="005977A9">
        <w:t xml:space="preserve">. </w:t>
      </w:r>
    </w:p>
    <w:p w14:paraId="7038688F" w14:textId="77777777" w:rsidR="00F96DB7" w:rsidRPr="005977A9" w:rsidRDefault="00F96DB7" w:rsidP="00DA3390">
      <w:pPr>
        <w:jc w:val="both"/>
      </w:pPr>
    </w:p>
    <w:p w14:paraId="0EE25063" w14:textId="7C765132" w:rsidR="00D07EDF" w:rsidRPr="005977A9" w:rsidRDefault="00D07EDF" w:rsidP="00DA3390">
      <w:pPr>
        <w:jc w:val="both"/>
        <w:rPr>
          <w:rFonts w:asciiTheme="minorHAnsi" w:eastAsiaTheme="minorHAnsi" w:hAnsiTheme="minorHAnsi" w:cstheme="minorHAnsi"/>
          <w:szCs w:val="22"/>
          <w:lang w:eastAsia="en-US"/>
        </w:rPr>
      </w:pPr>
      <w:r w:rsidRPr="005977A9">
        <w:t xml:space="preserve">Amennyiben ezen kísérletek sikertelenek maradnak, akkor </w:t>
      </w:r>
      <w:r w:rsidR="003228A5" w:rsidRPr="005977A9">
        <w:t>az utolsó sikertelen hívá</w:t>
      </w:r>
      <w:r w:rsidR="00B12554" w:rsidRPr="005977A9">
        <w:t>sá</w:t>
      </w:r>
      <w:r w:rsidR="003228A5" w:rsidRPr="005977A9">
        <w:t>t</w:t>
      </w:r>
      <w:r w:rsidR="00870D89" w:rsidRPr="005977A9">
        <w:t xml:space="preserve"> </w:t>
      </w:r>
      <w:r w:rsidRPr="005977A9">
        <w:t>követően 30 perc múlva kísérelheti meg újra az AE a kapcsolatfelvételt a NAV szerverrel.</w:t>
      </w:r>
    </w:p>
    <w:p w14:paraId="50873CA5" w14:textId="77777777" w:rsidR="00870D89" w:rsidRPr="005977A9" w:rsidRDefault="00870D89" w:rsidP="00DA3390">
      <w:pPr>
        <w:jc w:val="both"/>
      </w:pPr>
    </w:p>
    <w:p w14:paraId="474220C9" w14:textId="7B77CAA5" w:rsidR="00D8273F" w:rsidRPr="005977A9" w:rsidRDefault="00D703D2" w:rsidP="0035442C">
      <w:pPr>
        <w:pStyle w:val="Cmsor3"/>
        <w:jc w:val="both"/>
        <w:rPr>
          <w:lang w:val="en-US"/>
        </w:rPr>
      </w:pPr>
      <w:bookmarkStart w:id="330" w:name="_Toc135127590"/>
      <w:bookmarkStart w:id="331" w:name="_Toc138241154"/>
      <w:bookmarkStart w:id="332" w:name="_Toc138749054"/>
      <w:bookmarkStart w:id="333" w:name="_Toc147150785"/>
      <w:bookmarkStart w:id="334" w:name="_Toc167061589"/>
      <w:bookmarkStart w:id="335" w:name="_Toc1536522666"/>
      <w:r w:rsidRPr="005977A9">
        <w:rPr>
          <w:lang w:val="en-US"/>
        </w:rPr>
        <w:t xml:space="preserve">  </w:t>
      </w:r>
      <w:bookmarkStart w:id="336" w:name="_Toc195567010"/>
      <w:r w:rsidR="00D8273F" w:rsidRPr="005977A9">
        <w:rPr>
          <w:lang w:val="en-US"/>
        </w:rPr>
        <w:t>HTTP fejlécek</w:t>
      </w:r>
      <w:bookmarkEnd w:id="330"/>
      <w:bookmarkEnd w:id="331"/>
      <w:bookmarkEnd w:id="332"/>
      <w:bookmarkEnd w:id="333"/>
      <w:bookmarkEnd w:id="334"/>
      <w:bookmarkEnd w:id="335"/>
      <w:bookmarkEnd w:id="336"/>
    </w:p>
    <w:p w14:paraId="0FE55D2F" w14:textId="6DD5518C" w:rsidR="00016222" w:rsidRPr="005977A9" w:rsidRDefault="00016222" w:rsidP="00DA3390">
      <w:pPr>
        <w:jc w:val="both"/>
        <w:rPr>
          <w:rFonts w:asciiTheme="minorHAnsi" w:eastAsiaTheme="minorHAnsi" w:hAnsiTheme="minorHAnsi" w:cstheme="minorHAnsi"/>
          <w:szCs w:val="22"/>
          <w:lang w:eastAsia="en-US"/>
        </w:rPr>
      </w:pPr>
      <w:r w:rsidRPr="005977A9">
        <w:t>A „</w:t>
      </w:r>
      <w:r w:rsidR="00341DC0" w:rsidRPr="00341DC0">
        <w:rPr>
          <w:b/>
        </w:rPr>
        <w:fldChar w:fldCharType="begin"/>
      </w:r>
      <w:r w:rsidR="00341DC0" w:rsidRPr="006434FB">
        <w:rPr>
          <w:b/>
        </w:rPr>
        <w:instrText xml:space="preserve"> REF _Ref187883750 \h  \* MERGEFORMAT </w:instrText>
      </w:r>
      <w:r w:rsidR="00341DC0" w:rsidRPr="00341DC0">
        <w:rPr>
          <w:b/>
        </w:rPr>
      </w:r>
      <w:r w:rsidR="00341DC0" w:rsidRPr="00341DC0">
        <w:rPr>
          <w:b/>
        </w:rPr>
        <w:fldChar w:fldCharType="separate"/>
      </w:r>
      <w:ins w:id="337" w:author="Szerző">
        <w:r w:rsidR="007E41D0" w:rsidRPr="00294685">
          <w:rPr>
            <w:b/>
            <w:rPrChange w:id="338" w:author="Szerző">
              <w:rPr/>
            </w:rPrChange>
          </w:rPr>
          <w:t>NAV által az e-pénztárgépeknek biztosított üzleti szolgáltatások</w:t>
        </w:r>
      </w:ins>
      <w:del w:id="339" w:author="Szerző">
        <w:r w:rsidR="000F44AA" w:rsidRPr="000F44AA" w:rsidDel="007E41D0">
          <w:rPr>
            <w:b/>
          </w:rPr>
          <w:delText>NAV által az e-pénztárgépeknek biztosított üzleti szolgáltatások</w:delText>
        </w:r>
      </w:del>
      <w:r w:rsidR="00341DC0" w:rsidRPr="00341DC0">
        <w:rPr>
          <w:b/>
        </w:rPr>
        <w:fldChar w:fldCharType="end"/>
      </w:r>
      <w:r w:rsidRPr="005977A9">
        <w:t xml:space="preserve">” fejezetben bemutatott szolgáltatásokat minden esetben </w:t>
      </w:r>
      <w:r w:rsidR="00B12554" w:rsidRPr="005977A9">
        <w:t>HTTP</w:t>
      </w:r>
      <w:r w:rsidRPr="005977A9">
        <w:t xml:space="preserve"> POST metódussal kell hívni, amennyiben ettől </w:t>
      </w:r>
      <w:r w:rsidR="003E2C7B" w:rsidRPr="005977A9">
        <w:t>eltérő</w:t>
      </w:r>
      <w:r w:rsidRPr="005977A9">
        <w:t xml:space="preserve"> módon kell igénybe venni a szolgáltatást akko</w:t>
      </w:r>
      <w:r w:rsidR="002C6D50" w:rsidRPr="005977A9">
        <w:t xml:space="preserve">r a szolgáltatás leírásában az ismertetésre kerül. Minden POST metódussal hívott szolgáltatás esetén a </w:t>
      </w:r>
      <w:r w:rsidRPr="005977A9">
        <w:t>következő HTTP fejléc mezőket kötelező megadni:</w:t>
      </w:r>
    </w:p>
    <w:p w14:paraId="6D3487FF" w14:textId="5820A355" w:rsidR="00016222" w:rsidRPr="006434FB" w:rsidRDefault="26E44F03" w:rsidP="006434FB">
      <w:pPr>
        <w:pStyle w:val="Felsorols"/>
        <w:rPr>
          <w:rFonts w:ascii="Courier New" w:hAnsi="Courier New" w:cs="Courier New"/>
          <w:sz w:val="22"/>
        </w:rPr>
      </w:pPr>
      <w:r w:rsidRPr="006434FB">
        <w:rPr>
          <w:rFonts w:ascii="Courier New" w:hAnsi="Courier New" w:cs="Courier New"/>
          <w:sz w:val="22"/>
        </w:rPr>
        <w:t>content-type=application/xml</w:t>
      </w:r>
      <w:r w:rsidR="270866E4" w:rsidRPr="006434FB">
        <w:rPr>
          <w:rFonts w:ascii="Courier New" w:hAnsi="Courier New" w:cs="Courier New"/>
          <w:sz w:val="22"/>
        </w:rPr>
        <w:t xml:space="preserve"> ;charset=UTF-8</w:t>
      </w:r>
    </w:p>
    <w:p w14:paraId="50892C96" w14:textId="13523D1F" w:rsidR="00016222" w:rsidRPr="006434FB" w:rsidRDefault="00016222" w:rsidP="006434FB">
      <w:pPr>
        <w:pStyle w:val="Felsorols"/>
        <w:rPr>
          <w:rFonts w:ascii="Courier New" w:hAnsi="Courier New" w:cs="Courier New"/>
          <w:sz w:val="22"/>
        </w:rPr>
      </w:pPr>
      <w:r w:rsidRPr="006434FB">
        <w:rPr>
          <w:rFonts w:ascii="Courier New" w:hAnsi="Courier New" w:cs="Courier New"/>
          <w:sz w:val="22"/>
        </w:rPr>
        <w:t>accept=application/xml</w:t>
      </w:r>
    </w:p>
    <w:p w14:paraId="4EF09CD4" w14:textId="77777777" w:rsidR="00D8273F" w:rsidRPr="005977A9" w:rsidRDefault="00D8273F" w:rsidP="0035442C">
      <w:pPr>
        <w:pStyle w:val="Cmsor3"/>
        <w:jc w:val="both"/>
        <w:rPr>
          <w:lang w:val="en-US"/>
        </w:rPr>
      </w:pPr>
      <w:bookmarkStart w:id="340" w:name="_Toc135127591"/>
      <w:bookmarkStart w:id="341" w:name="_Toc138241155"/>
      <w:bookmarkStart w:id="342" w:name="_Toc138749055"/>
      <w:bookmarkStart w:id="343" w:name="_Toc147150786"/>
      <w:bookmarkStart w:id="344" w:name="_Toc167061590"/>
      <w:bookmarkStart w:id="345" w:name="_Toc1614620345"/>
      <w:bookmarkStart w:id="346" w:name="_Toc195567011"/>
      <w:r w:rsidRPr="005977A9">
        <w:rPr>
          <w:lang w:val="en-US"/>
        </w:rPr>
        <w:t>HTTP státuszkódok</w:t>
      </w:r>
      <w:bookmarkEnd w:id="340"/>
      <w:bookmarkEnd w:id="341"/>
      <w:bookmarkEnd w:id="342"/>
      <w:bookmarkEnd w:id="343"/>
      <w:bookmarkEnd w:id="344"/>
      <w:bookmarkEnd w:id="345"/>
      <w:bookmarkEnd w:id="346"/>
    </w:p>
    <w:p w14:paraId="7FBD5ABC" w14:textId="3CA0BE98" w:rsidR="003C4608" w:rsidRPr="005977A9" w:rsidRDefault="003C4608" w:rsidP="00DA3390">
      <w:pPr>
        <w:spacing w:after="165" w:line="259" w:lineRule="auto"/>
        <w:jc w:val="both"/>
        <w:rPr>
          <w:rFonts w:asciiTheme="minorHAnsi" w:eastAsiaTheme="minorHAnsi" w:hAnsiTheme="minorHAnsi" w:cstheme="minorHAnsi"/>
          <w:szCs w:val="22"/>
          <w:lang w:eastAsia="en-US"/>
        </w:rPr>
      </w:pPr>
      <w:r w:rsidRPr="005977A9">
        <w:t xml:space="preserve">A szolgáltatás a hívónak helyes kérés esetén minden esetben HTTP 200-as választ ad vissza. Ez nem feltétlenül jelzi, hogy a megfogalmazott kérés tartalmán az üzleti végrehajtás sikeresen lefutott, csak azt, hogy a kérés informatikai tekintetben jól formázott volt, a hívott erőforrás el tudta olvasni, be tudta fogadni. </w:t>
      </w:r>
      <w:r w:rsidR="002C6D50" w:rsidRPr="005977A9">
        <w:t>Vagyis megfelelt</w:t>
      </w:r>
      <w:r w:rsidRPr="005977A9">
        <w:t xml:space="preserve"> a szolgáltatás </w:t>
      </w:r>
      <w:r w:rsidR="002C6D50" w:rsidRPr="005977A9">
        <w:t>technikai leírásában megadott kérés formátumnak</w:t>
      </w:r>
      <w:r w:rsidR="00287428" w:rsidRPr="005977A9">
        <w:t>,</w:t>
      </w:r>
      <w:r w:rsidRPr="005977A9">
        <w:t xml:space="preserve"> az </w:t>
      </w:r>
      <w:r w:rsidR="00287428" w:rsidRPr="005977A9">
        <w:t>adott szolgáltatás üzenete megfelelt a</w:t>
      </w:r>
      <w:r w:rsidR="001A6000" w:rsidRPr="005977A9">
        <w:t xml:space="preserve"> szolgáltatás hívást leíró</w:t>
      </w:r>
      <w:r w:rsidR="00287428" w:rsidRPr="005977A9">
        <w:t xml:space="preserve"> </w:t>
      </w:r>
      <w:r w:rsidR="001C314A" w:rsidRPr="005977A9">
        <w:t>sémának (</w:t>
      </w:r>
      <w:r w:rsidR="00287428" w:rsidRPr="005977A9">
        <w:t>XSD</w:t>
      </w:r>
      <w:r w:rsidR="001C314A" w:rsidRPr="005977A9">
        <w:t>)</w:t>
      </w:r>
      <w:r w:rsidR="00287428" w:rsidRPr="005977A9">
        <w:t>.</w:t>
      </w:r>
      <w:r w:rsidR="002C6D50" w:rsidRPr="005977A9">
        <w:t xml:space="preserve"> </w:t>
      </w:r>
      <w:r w:rsidR="0083674E">
        <w:t>A</w:t>
      </w:r>
      <w:r w:rsidR="00A61063" w:rsidRPr="005977A9">
        <w:t>z</w:t>
      </w:r>
      <w:r w:rsidR="00D672D8">
        <w:t xml:space="preserve"> XML-ben beküldendő</w:t>
      </w:r>
      <w:r w:rsidR="00A61063" w:rsidRPr="005977A9">
        <w:t xml:space="preserve"> üzleti </w:t>
      </w:r>
      <w:r w:rsidR="00287428" w:rsidRPr="005977A9">
        <w:t xml:space="preserve">adatok </w:t>
      </w:r>
      <w:r w:rsidR="00A61063" w:rsidRPr="005977A9">
        <w:t>helye</w:t>
      </w:r>
      <w:r w:rsidR="00287428" w:rsidRPr="005977A9">
        <w:t>sségé</w:t>
      </w:r>
      <w:r w:rsidR="00325D04" w:rsidRPr="005977A9">
        <w:t>t</w:t>
      </w:r>
      <w:r w:rsidR="00682C3F" w:rsidRPr="005977A9">
        <w:t>,</w:t>
      </w:r>
      <w:r w:rsidR="00325D04" w:rsidRPr="005977A9">
        <w:t xml:space="preserve"> </w:t>
      </w:r>
      <w:r w:rsidR="00287428" w:rsidRPr="005977A9">
        <w:t>az üzleti objektumra</w:t>
      </w:r>
      <w:r w:rsidR="00FF457A" w:rsidRPr="005977A9">
        <w:t xml:space="preserve"> vonatkozó </w:t>
      </w:r>
      <w:r w:rsidR="00287428" w:rsidRPr="005977A9">
        <w:t>m</w:t>
      </w:r>
      <w:r w:rsidR="00FF457A" w:rsidRPr="005977A9">
        <w:t xml:space="preserve">egfelelőséget </w:t>
      </w:r>
      <w:r w:rsidR="00325D04" w:rsidRPr="005977A9">
        <w:t>az e-pénztárgépnek kell elvégezni az</w:t>
      </w:r>
      <w:r w:rsidRPr="005977A9">
        <w:t xml:space="preserve"> üzenet</w:t>
      </w:r>
      <w:r w:rsidR="00325D04" w:rsidRPr="005977A9">
        <w:t xml:space="preserve"> összeállítás</w:t>
      </w:r>
      <w:r w:rsidR="00A917C1">
        <w:t>a</w:t>
      </w:r>
      <w:r w:rsidR="00325D04" w:rsidRPr="005977A9">
        <w:t xml:space="preserve"> során</w:t>
      </w:r>
      <w:r w:rsidR="00E049CB">
        <w:t xml:space="preserve"> az XML-re </w:t>
      </w:r>
      <w:r w:rsidR="00A917C1">
        <w:t>lefuttatott XSD validációval</w:t>
      </w:r>
      <w:r w:rsidRPr="005977A9">
        <w:t>.</w:t>
      </w:r>
    </w:p>
    <w:p w14:paraId="1E4EE9D1" w14:textId="1B9F0BA4" w:rsidR="003C4608" w:rsidRPr="005977A9" w:rsidRDefault="003C4608" w:rsidP="00DA3390">
      <w:pPr>
        <w:spacing w:after="165" w:line="259" w:lineRule="auto"/>
        <w:jc w:val="both"/>
        <w:rPr>
          <w:rFonts w:asciiTheme="minorHAnsi" w:eastAsiaTheme="minorHAnsi" w:hAnsiTheme="minorHAnsi" w:cstheme="minorHAnsi"/>
          <w:szCs w:val="22"/>
          <w:lang w:eastAsia="en-US"/>
        </w:rPr>
      </w:pPr>
      <w:r w:rsidRPr="005977A9">
        <w:t xml:space="preserve">A helytelen kérés vagy egyéb technikai hiba esetén visszaadott eredményekről a </w:t>
      </w:r>
      <w:r w:rsidR="00A61063" w:rsidRPr="005977A9">
        <w:t>„</w:t>
      </w:r>
      <w:r w:rsidR="007F67CD" w:rsidRPr="006434FB">
        <w:rPr>
          <w:b/>
          <w:bCs/>
        </w:rPr>
        <w:fldChar w:fldCharType="begin"/>
      </w:r>
      <w:r w:rsidR="007F67CD" w:rsidRPr="006434FB">
        <w:rPr>
          <w:b/>
          <w:bCs/>
        </w:rPr>
        <w:instrText xml:space="preserve"> REF _Ref187883962 \h </w:instrText>
      </w:r>
      <w:r w:rsidR="007F67CD">
        <w:rPr>
          <w:b/>
          <w:bCs/>
        </w:rPr>
        <w:instrText xml:space="preserve"> \* MERGEFORMAT </w:instrText>
      </w:r>
      <w:r w:rsidR="007F67CD" w:rsidRPr="006434FB">
        <w:rPr>
          <w:b/>
          <w:bCs/>
        </w:rPr>
      </w:r>
      <w:r w:rsidR="007F67CD" w:rsidRPr="006434FB">
        <w:rPr>
          <w:b/>
          <w:bCs/>
        </w:rPr>
        <w:fldChar w:fldCharType="separate"/>
      </w:r>
      <w:ins w:id="347" w:author="Szerző">
        <w:r w:rsidR="007E41D0" w:rsidRPr="00294685">
          <w:rPr>
            <w:b/>
            <w:bCs/>
            <w:rPrChange w:id="348" w:author="Szerző">
              <w:rPr/>
            </w:rPrChange>
          </w:rPr>
          <w:t>Hibakezelés</w:t>
        </w:r>
      </w:ins>
      <w:del w:id="349" w:author="Szerző">
        <w:r w:rsidR="000F44AA" w:rsidRPr="000F44AA" w:rsidDel="007E41D0">
          <w:rPr>
            <w:b/>
            <w:bCs/>
          </w:rPr>
          <w:delText>Hibakezelés</w:delText>
        </w:r>
      </w:del>
      <w:r w:rsidR="007F67CD" w:rsidRPr="006434FB">
        <w:rPr>
          <w:b/>
          <w:bCs/>
        </w:rPr>
        <w:fldChar w:fldCharType="end"/>
      </w:r>
      <w:r w:rsidR="00375548" w:rsidRPr="005977A9" w:rsidDel="00375548">
        <w:rPr>
          <w:b/>
        </w:rPr>
        <w:t xml:space="preserve"> </w:t>
      </w:r>
      <w:r w:rsidR="00A61063" w:rsidRPr="005977A9">
        <w:t>”</w:t>
      </w:r>
      <w:r w:rsidRPr="005977A9">
        <w:t xml:space="preserve"> fejezetben lévő hibakód táblázat tájékoztat.</w:t>
      </w:r>
    </w:p>
    <w:p w14:paraId="546CB2CB" w14:textId="77777777" w:rsidR="00D8273F" w:rsidRPr="005977A9" w:rsidRDefault="00D8273F" w:rsidP="0035442C">
      <w:pPr>
        <w:pStyle w:val="Cmsor3"/>
        <w:jc w:val="both"/>
        <w:rPr>
          <w:lang w:val="en-US"/>
        </w:rPr>
      </w:pPr>
      <w:bookmarkStart w:id="350" w:name="_Toc135127592"/>
      <w:bookmarkStart w:id="351" w:name="_Toc138241156"/>
      <w:bookmarkStart w:id="352" w:name="_Toc138749056"/>
      <w:bookmarkStart w:id="353" w:name="_Toc147150787"/>
      <w:bookmarkStart w:id="354" w:name="_Toc167061591"/>
      <w:bookmarkStart w:id="355" w:name="_Toc1175122583"/>
      <w:bookmarkStart w:id="356" w:name="_Toc195567012"/>
      <w:r w:rsidRPr="005977A9">
        <w:rPr>
          <w:lang w:val="en-US"/>
        </w:rPr>
        <w:t>Válaszidő, timeout</w:t>
      </w:r>
      <w:bookmarkStart w:id="357" w:name="_Toc25256219"/>
      <w:bookmarkEnd w:id="350"/>
      <w:bookmarkEnd w:id="351"/>
      <w:bookmarkEnd w:id="352"/>
      <w:bookmarkEnd w:id="353"/>
      <w:bookmarkEnd w:id="354"/>
      <w:bookmarkEnd w:id="355"/>
      <w:bookmarkEnd w:id="356"/>
    </w:p>
    <w:p w14:paraId="182A36BA" w14:textId="6EF42612" w:rsidR="00325D04" w:rsidRPr="005977A9" w:rsidRDefault="00325D04" w:rsidP="00DA3390">
      <w:pPr>
        <w:jc w:val="both"/>
        <w:rPr>
          <w:rFonts w:asciiTheme="minorHAnsi" w:eastAsiaTheme="minorHAnsi" w:hAnsiTheme="minorHAnsi" w:cstheme="minorHAnsi"/>
          <w:szCs w:val="22"/>
          <w:lang w:eastAsia="en-US"/>
        </w:rPr>
      </w:pPr>
      <w:r w:rsidRPr="005977A9">
        <w:t xml:space="preserve">A szerver jellemzően </w:t>
      </w:r>
      <w:r w:rsidR="004724F9" w:rsidRPr="005977A9">
        <w:t>5</w:t>
      </w:r>
      <w:r w:rsidRPr="005977A9">
        <w:t>00</w:t>
      </w:r>
      <w:r w:rsidR="004724F9" w:rsidRPr="005977A9">
        <w:t xml:space="preserve"> </w:t>
      </w:r>
      <w:r w:rsidRPr="005977A9">
        <w:t>ms alatti válaszidőkkel szolgál ki. A szinkronhívások blokkoló timeout értéke</w:t>
      </w:r>
      <w:r w:rsidR="00FF457A" w:rsidRPr="005977A9">
        <w:t xml:space="preserve"> </w:t>
      </w:r>
      <w:r w:rsidR="004724F9" w:rsidRPr="005977A9">
        <w:t>5</w:t>
      </w:r>
      <w:r w:rsidRPr="005977A9">
        <w:t>000 ms</w:t>
      </w:r>
      <w:r w:rsidR="00FF457A" w:rsidRPr="005977A9">
        <w:t xml:space="preserve">. A </w:t>
      </w:r>
      <w:r w:rsidRPr="005977A9">
        <w:t>kliens oldalon a fenti értéket meghaladó válaszidőt</w:t>
      </w:r>
      <w:r w:rsidR="00FF457A" w:rsidRPr="005977A9">
        <w:t xml:space="preserve"> lehet időtú</w:t>
      </w:r>
      <w:r w:rsidR="004724F9" w:rsidRPr="005977A9">
        <w:t>l</w:t>
      </w:r>
      <w:r w:rsidR="00FF457A" w:rsidRPr="005977A9">
        <w:t>lépésnek kezelni</w:t>
      </w:r>
      <w:r w:rsidRPr="005977A9">
        <w:t>.</w:t>
      </w:r>
    </w:p>
    <w:p w14:paraId="6913F49A" w14:textId="77777777" w:rsidR="002200C3" w:rsidRPr="005977A9" w:rsidRDefault="002200C3" w:rsidP="0035442C">
      <w:pPr>
        <w:pStyle w:val="Cmsor3"/>
        <w:jc w:val="both"/>
        <w:rPr>
          <w:lang w:val="en-US"/>
        </w:rPr>
      </w:pPr>
      <w:bookmarkStart w:id="358" w:name="_Toc135127593"/>
      <w:bookmarkStart w:id="359" w:name="_Toc138241157"/>
      <w:bookmarkStart w:id="360" w:name="_Toc138749057"/>
      <w:bookmarkStart w:id="361" w:name="_Toc147150788"/>
      <w:bookmarkStart w:id="362" w:name="_Toc167061592"/>
      <w:bookmarkStart w:id="363" w:name="_Toc906684036"/>
      <w:bookmarkStart w:id="364" w:name="_Toc195567013"/>
      <w:r w:rsidRPr="005977A9">
        <w:rPr>
          <w:lang w:val="en-US"/>
        </w:rPr>
        <w:t>Helyi idő konvertálása UTC időre</w:t>
      </w:r>
      <w:bookmarkEnd w:id="357"/>
      <w:bookmarkEnd w:id="358"/>
      <w:bookmarkEnd w:id="359"/>
      <w:bookmarkEnd w:id="360"/>
      <w:bookmarkEnd w:id="361"/>
      <w:bookmarkEnd w:id="362"/>
      <w:bookmarkEnd w:id="363"/>
      <w:bookmarkEnd w:id="364"/>
    </w:p>
    <w:p w14:paraId="3B36D5D1" w14:textId="4FD74C47" w:rsidR="00013450" w:rsidRPr="005977A9" w:rsidRDefault="00FF457A" w:rsidP="00DA3390">
      <w:pPr>
        <w:jc w:val="both"/>
        <w:rPr>
          <w:rFonts w:asciiTheme="minorHAnsi" w:eastAsiaTheme="minorHAnsi" w:hAnsiTheme="minorHAnsi" w:cstheme="minorHAnsi"/>
          <w:szCs w:val="22"/>
          <w:lang w:eastAsia="en-US"/>
        </w:rPr>
      </w:pPr>
      <w:r w:rsidRPr="005977A9">
        <w:t xml:space="preserve">A </w:t>
      </w:r>
      <w:r w:rsidR="00013450" w:rsidRPr="005977A9">
        <w:t>NAV</w:t>
      </w:r>
      <w:r w:rsidR="00CE3C09" w:rsidRPr="005977A9">
        <w:t>-I</w:t>
      </w:r>
      <w:r w:rsidR="00013450" w:rsidRPr="005977A9">
        <w:t xml:space="preserve"> oldali fogadó </w:t>
      </w:r>
      <w:r w:rsidRPr="005977A9">
        <w:t xml:space="preserve">szerver az időbeállításokat egy zárt, a külvilág számára nem hozzáférhető NTP szervertől kapja. </w:t>
      </w:r>
      <w:r w:rsidR="00BB7AD9" w:rsidRPr="005977A9">
        <w:t xml:space="preserve">Hardveralapú </w:t>
      </w:r>
      <w:r w:rsidR="007B5C45" w:rsidRPr="005977A9">
        <w:t xml:space="preserve">e-pénztárgépek esetén a mobilszolgáltató által biztosított NTP szerverrel kell az rendszeridőt szinkronizálni. </w:t>
      </w:r>
      <w:r w:rsidR="00BB7AD9" w:rsidRPr="005977A9">
        <w:t xml:space="preserve">Felhőalapú </w:t>
      </w:r>
      <w:r w:rsidR="00322296" w:rsidRPr="005977A9">
        <w:t>e-</w:t>
      </w:r>
      <w:r w:rsidR="007B5C45" w:rsidRPr="005977A9">
        <w:t>pénztárgépek esetén is szinkronizálni kell a rendszeridőt. I</w:t>
      </w:r>
      <w:r w:rsidRPr="005977A9">
        <w:t>dő</w:t>
      </w:r>
      <w:r w:rsidR="007B5C45" w:rsidRPr="005977A9">
        <w:t xml:space="preserve"> </w:t>
      </w:r>
      <w:r w:rsidRPr="005977A9">
        <w:t>szinkronizáció lehetséges: http://www.pool.ntp.org/zone/hu (a csatlakozáshoz NTP kliensre van szükség).</w:t>
      </w:r>
      <w:r w:rsidR="004724F9" w:rsidRPr="005977A9">
        <w:t xml:space="preserve"> </w:t>
      </w:r>
    </w:p>
    <w:p w14:paraId="4AD434F4" w14:textId="25DD8537" w:rsidR="007B5C45" w:rsidRPr="005977A9" w:rsidRDefault="007B5C45" w:rsidP="00DA3390">
      <w:pPr>
        <w:jc w:val="both"/>
      </w:pPr>
    </w:p>
    <w:p w14:paraId="500CF3E4" w14:textId="21F22ABD" w:rsidR="00DF6EC2" w:rsidRPr="005977A9" w:rsidRDefault="007B5C45" w:rsidP="00DA3390">
      <w:pPr>
        <w:jc w:val="both"/>
        <w:rPr>
          <w:rFonts w:asciiTheme="minorHAnsi" w:eastAsiaTheme="minorHAnsi" w:hAnsiTheme="minorHAnsi" w:cstheme="minorHAnsi"/>
          <w:szCs w:val="22"/>
          <w:lang w:eastAsia="en-US"/>
        </w:rPr>
      </w:pPr>
      <w:r w:rsidRPr="005977A9">
        <w:t>Abban az esetben</w:t>
      </w:r>
      <w:r w:rsidR="00F72EC1" w:rsidRPr="005977A9">
        <w:t>,</w:t>
      </w:r>
      <w:r w:rsidRPr="005977A9">
        <w:t xml:space="preserve"> ha idő mezőt tartalmaz a komm</w:t>
      </w:r>
      <w:r w:rsidR="00F72EC1" w:rsidRPr="005977A9">
        <w:t>un</w:t>
      </w:r>
      <w:r w:rsidRPr="005977A9">
        <w:t>ikáció során küldendő üzenet</w:t>
      </w:r>
      <w:r w:rsidR="00913B7B" w:rsidRPr="005977A9">
        <w:t>,</w:t>
      </w:r>
      <w:r w:rsidRPr="005977A9">
        <w:t xml:space="preserve"> akkor a rendszeridőt </w:t>
      </w:r>
      <w:r w:rsidR="00DF6EC2" w:rsidRPr="005977A9">
        <w:t>UTC</w:t>
      </w:r>
      <w:r w:rsidRPr="005977A9">
        <w:t xml:space="preserve"> formátumban kell megadni.</w:t>
      </w:r>
    </w:p>
    <w:p w14:paraId="4504CB35" w14:textId="0FDB03AC" w:rsidR="003E6CAB" w:rsidRPr="005977A9" w:rsidRDefault="003E6CAB" w:rsidP="0035442C">
      <w:pPr>
        <w:pStyle w:val="Cmsor3"/>
        <w:jc w:val="both"/>
        <w:rPr>
          <w:lang w:val="en-US"/>
        </w:rPr>
      </w:pPr>
      <w:bookmarkStart w:id="365" w:name="_Toc147150789"/>
      <w:bookmarkStart w:id="366" w:name="_Toc167061593"/>
      <w:bookmarkStart w:id="367" w:name="_Toc290149972"/>
      <w:bookmarkStart w:id="368" w:name="_Toc195567014"/>
      <w:r w:rsidRPr="005977A9">
        <w:rPr>
          <w:lang w:val="en-US"/>
        </w:rPr>
        <w:t>Rádiusz szerver</w:t>
      </w:r>
      <w:bookmarkEnd w:id="365"/>
      <w:bookmarkEnd w:id="366"/>
      <w:bookmarkEnd w:id="367"/>
      <w:bookmarkEnd w:id="368"/>
    </w:p>
    <w:p w14:paraId="6E2C5BD7" w14:textId="1F256EB9" w:rsidR="003E6CAB" w:rsidRPr="005977A9" w:rsidRDefault="004D6443" w:rsidP="00DA3390">
      <w:pPr>
        <w:jc w:val="both"/>
        <w:rPr>
          <w:rFonts w:asciiTheme="minorHAnsi" w:eastAsiaTheme="minorHAnsi" w:hAnsiTheme="minorHAnsi" w:cstheme="minorHAnsi"/>
          <w:szCs w:val="22"/>
          <w:lang w:eastAsia="en-US"/>
        </w:rPr>
      </w:pPr>
      <w:r w:rsidRPr="005977A9">
        <w:t xml:space="preserve">Hardver alapú </w:t>
      </w:r>
      <w:r w:rsidR="003E6CAB" w:rsidRPr="005977A9">
        <w:t>e</w:t>
      </w:r>
      <w:r w:rsidR="00913B7B" w:rsidRPr="005977A9">
        <w:t>-p</w:t>
      </w:r>
      <w:r w:rsidR="003E6CAB" w:rsidRPr="005977A9">
        <w:t>énztárgépek esetén a kapcsolat felépítése előtt a mobilszolgáltatónak RADIUS protokollon keresztül az eszköz</w:t>
      </w:r>
      <w:r w:rsidRPr="005977A9">
        <w:t xml:space="preserve"> hálózaton regisztrált</w:t>
      </w:r>
      <w:r w:rsidR="003E6CAB" w:rsidRPr="005977A9">
        <w:t xml:space="preserve"> </w:t>
      </w:r>
      <w:r w:rsidRPr="005977A9">
        <w:t xml:space="preserve">IP </w:t>
      </w:r>
      <w:r w:rsidR="003E6CAB" w:rsidRPr="005977A9">
        <w:t xml:space="preserve">címét </w:t>
      </w:r>
      <w:r w:rsidRPr="005977A9">
        <w:t>rögzíteni</w:t>
      </w:r>
      <w:r w:rsidR="003E6CAB" w:rsidRPr="005977A9">
        <w:t xml:space="preserve"> kell a NAV-I rendszerben.</w:t>
      </w:r>
    </w:p>
    <w:p w14:paraId="0EAEEAE9" w14:textId="77777777" w:rsidR="00013450" w:rsidRPr="005977A9" w:rsidRDefault="00013450" w:rsidP="00DA3390">
      <w:pPr>
        <w:jc w:val="both"/>
      </w:pPr>
    </w:p>
    <w:p w14:paraId="7063AC62" w14:textId="1CE4D328" w:rsidR="00E60C14" w:rsidRPr="005977A9" w:rsidRDefault="00E60C14" w:rsidP="0035442C">
      <w:pPr>
        <w:pStyle w:val="Cmsor2"/>
        <w:rPr>
          <w:lang w:val="en-US"/>
        </w:rPr>
      </w:pPr>
      <w:bookmarkStart w:id="369" w:name="_Toc135406330"/>
      <w:bookmarkStart w:id="370" w:name="_Toc138749058"/>
      <w:bookmarkStart w:id="371" w:name="_Toc147150790"/>
      <w:bookmarkStart w:id="372" w:name="_Toc167061594"/>
      <w:bookmarkStart w:id="373" w:name="_Toc1716555875"/>
      <w:bookmarkStart w:id="374" w:name="_Toc195567015"/>
      <w:bookmarkStart w:id="375" w:name="_Toc25256225"/>
      <w:bookmarkStart w:id="376" w:name="_Toc135127600"/>
      <w:bookmarkStart w:id="377" w:name="_Toc138241162"/>
      <w:r w:rsidRPr="005977A9">
        <w:rPr>
          <w:lang w:val="en-US"/>
        </w:rPr>
        <w:t>A bizonylat kiállítás, beküldés, lekérdezés technológiai folyamata</w:t>
      </w:r>
      <w:bookmarkEnd w:id="369"/>
      <w:bookmarkEnd w:id="370"/>
      <w:bookmarkEnd w:id="371"/>
      <w:bookmarkEnd w:id="372"/>
      <w:bookmarkEnd w:id="373"/>
      <w:bookmarkEnd w:id="374"/>
    </w:p>
    <w:p w14:paraId="3AD91DF1" w14:textId="77777777" w:rsidR="00E60C14" w:rsidRPr="005977A9" w:rsidRDefault="00E60C14" w:rsidP="0035442C">
      <w:pPr>
        <w:pStyle w:val="Cmsor3"/>
        <w:jc w:val="both"/>
        <w:rPr>
          <w:lang w:val="en-US"/>
        </w:rPr>
      </w:pPr>
      <w:bookmarkStart w:id="378" w:name="_Toc138749059"/>
      <w:bookmarkStart w:id="379" w:name="_Toc147150791"/>
      <w:bookmarkStart w:id="380" w:name="_Toc167061595"/>
      <w:bookmarkStart w:id="381" w:name="_Toc1511083290"/>
      <w:bookmarkStart w:id="382" w:name="_Toc195567016"/>
      <w:r w:rsidRPr="005977A9">
        <w:rPr>
          <w:lang w:val="en-US"/>
        </w:rPr>
        <w:t>Vevői alkalmazás használata esetén</w:t>
      </w:r>
      <w:bookmarkEnd w:id="378"/>
      <w:bookmarkEnd w:id="379"/>
      <w:bookmarkEnd w:id="380"/>
      <w:bookmarkEnd w:id="381"/>
      <w:bookmarkEnd w:id="382"/>
    </w:p>
    <w:p w14:paraId="5E45B8B4" w14:textId="5309B1D6" w:rsidR="00E60C14" w:rsidRPr="005977A9" w:rsidRDefault="00E60C14" w:rsidP="00DA3390">
      <w:pPr>
        <w:jc w:val="both"/>
      </w:pPr>
    </w:p>
    <w:p w14:paraId="365E876F" w14:textId="7FE3C32B" w:rsidR="00E60C14" w:rsidRPr="005977A9" w:rsidRDefault="00E60C14" w:rsidP="00DA3390">
      <w:pPr>
        <w:jc w:val="both"/>
      </w:pPr>
    </w:p>
    <w:p w14:paraId="0748111E" w14:textId="62584AE6" w:rsidR="00E60C14" w:rsidRPr="005977A9" w:rsidRDefault="00D47A43" w:rsidP="00DA3390">
      <w:pPr>
        <w:jc w:val="both"/>
      </w:pPr>
      <w:r w:rsidRPr="005977A9">
        <w:rPr>
          <w:noProof/>
          <w:lang w:val="hu-HU" w:eastAsia="hu-HU"/>
        </w:rPr>
        <w:drawing>
          <wp:inline distT="0" distB="0" distL="0" distR="0" wp14:anchorId="0D413895" wp14:editId="0C866C03">
            <wp:extent cx="5760720" cy="4492625"/>
            <wp:effectExtent l="0" t="0" r="0" b="3175"/>
            <wp:docPr id="824888518"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8518" name="Picture 6" descr="A diagram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4492625"/>
                    </a:xfrm>
                    <a:prstGeom prst="rect">
                      <a:avLst/>
                    </a:prstGeom>
                  </pic:spPr>
                </pic:pic>
              </a:graphicData>
            </a:graphic>
          </wp:inline>
        </w:drawing>
      </w:r>
    </w:p>
    <w:p w14:paraId="1D35C13B" w14:textId="77777777" w:rsidR="002D7B34" w:rsidRPr="005977A9" w:rsidRDefault="002D7B34" w:rsidP="00DA3390">
      <w:pPr>
        <w:jc w:val="both"/>
      </w:pPr>
    </w:p>
    <w:p w14:paraId="72C5509C" w14:textId="5F73BCD5" w:rsidR="00E60C14" w:rsidRPr="006434FB" w:rsidRDefault="00E60C14" w:rsidP="006434FB">
      <w:pPr>
        <w:pStyle w:val="Szmozottlista"/>
        <w:numPr>
          <w:ilvl w:val="0"/>
          <w:numId w:val="221"/>
        </w:numPr>
      </w:pPr>
      <w:r w:rsidRPr="005977A9">
        <w:t xml:space="preserve">A vevői alkalmazás </w:t>
      </w:r>
      <w:r w:rsidR="007D7BC1" w:rsidRPr="005977A9">
        <w:t xml:space="preserve">vásárlás előtt </w:t>
      </w:r>
      <w:r w:rsidR="001323BD" w:rsidRPr="005977A9">
        <w:t>egy a</w:t>
      </w:r>
      <w:r w:rsidRPr="005977A9">
        <w:t>szimmetrikus vevő</w:t>
      </w:r>
      <w:r w:rsidR="001323BD" w:rsidRPr="005977A9">
        <w:t>i</w:t>
      </w:r>
      <w:r w:rsidRPr="005977A9">
        <w:t xml:space="preserve"> titkosító </w:t>
      </w:r>
      <w:r w:rsidR="007641DE" w:rsidRPr="005977A9">
        <w:t xml:space="preserve">kulcspárt </w:t>
      </w:r>
      <w:r w:rsidR="007D7BC1" w:rsidRPr="005977A9">
        <w:t>és</w:t>
      </w:r>
      <w:r w:rsidRPr="005977A9">
        <w:t xml:space="preserve"> QR</w:t>
      </w:r>
      <w:r w:rsidR="00BB7AD9" w:rsidRPr="005977A9">
        <w:t>-</w:t>
      </w:r>
      <w:r w:rsidRPr="005977A9">
        <w:t>kódot generál. A QR</w:t>
      </w:r>
      <w:r w:rsidR="00BB7AD9" w:rsidRPr="005977A9">
        <w:t>-</w:t>
      </w:r>
      <w:r w:rsidRPr="005977A9">
        <w:t>kódnak tartalmazni kell a</w:t>
      </w:r>
      <w:r w:rsidR="007D7BC1" w:rsidRPr="005977A9">
        <w:t xml:space="preserve"> generált </w:t>
      </w:r>
      <w:r w:rsidRPr="005977A9">
        <w:t xml:space="preserve">titkosító </w:t>
      </w:r>
      <w:r w:rsidR="007D7BC1" w:rsidRPr="005977A9">
        <w:t xml:space="preserve">publikus </w:t>
      </w:r>
      <w:r w:rsidRPr="005977A9">
        <w:t>kulcs</w:t>
      </w:r>
      <w:r w:rsidR="00373403" w:rsidRPr="005977A9">
        <w:t>ot</w:t>
      </w:r>
      <w:r w:rsidRPr="005977A9">
        <w:t xml:space="preserve"> (az ábrán „V</w:t>
      </w:r>
      <w:r w:rsidR="00BB7AD9" w:rsidRPr="005977A9">
        <w:t>”</w:t>
      </w:r>
      <w:r w:rsidRPr="005977A9">
        <w:t>-el jelölt zöld kulcs)</w:t>
      </w:r>
      <w:r w:rsidR="007D7BC1" w:rsidRPr="005977A9">
        <w:t xml:space="preserve"> és a QR kód generálásának időpontját</w:t>
      </w:r>
      <w:r w:rsidR="007A0643" w:rsidRPr="005977A9">
        <w:t>.</w:t>
      </w:r>
      <w:r w:rsidRPr="005977A9">
        <w:t xml:space="preserve"> A QR</w:t>
      </w:r>
      <w:r w:rsidR="00BB7AD9" w:rsidRPr="005977A9">
        <w:t>-</w:t>
      </w:r>
      <w:r w:rsidRPr="005977A9">
        <w:t>kód generálására vonatkozó bővebb leírás „</w:t>
      </w:r>
      <w:r w:rsidR="001A1561" w:rsidRPr="006434FB">
        <w:rPr>
          <w:b/>
          <w:bCs/>
        </w:rPr>
        <w:fldChar w:fldCharType="begin"/>
      </w:r>
      <w:r w:rsidR="001A1561" w:rsidRPr="006434FB">
        <w:rPr>
          <w:b/>
          <w:bCs/>
        </w:rPr>
        <w:instrText xml:space="preserve"> REF _Ref187628533 \h </w:instrText>
      </w:r>
      <w:r w:rsidR="007F67CD" w:rsidRPr="007F67CD">
        <w:rPr>
          <w:b/>
          <w:bCs/>
        </w:rPr>
        <w:instrText xml:space="preserve"> \* MERGEFORMAT </w:instrText>
      </w:r>
      <w:r w:rsidR="001A1561" w:rsidRPr="006434FB">
        <w:rPr>
          <w:b/>
          <w:bCs/>
        </w:rPr>
      </w:r>
      <w:r w:rsidR="001A1561" w:rsidRPr="006434FB">
        <w:rPr>
          <w:b/>
          <w:bCs/>
        </w:rPr>
        <w:fldChar w:fldCharType="separate"/>
      </w:r>
      <w:ins w:id="383" w:author="Szerző">
        <w:r w:rsidR="007E41D0" w:rsidRPr="00294685">
          <w:rPr>
            <w:b/>
            <w:bCs/>
            <w:rPrChange w:id="384" w:author="Szerző">
              <w:rPr>
                <w:lang w:val="pt-BR"/>
              </w:rPr>
            </w:rPrChange>
          </w:rPr>
          <w:t>Az e-pénztárgép bemeneti QR-kód képzése</w:t>
        </w:r>
      </w:ins>
      <w:del w:id="385" w:author="Szerző">
        <w:r w:rsidR="000F44AA" w:rsidRPr="00010356" w:rsidDel="007E41D0">
          <w:rPr>
            <w:b/>
            <w:bCs/>
          </w:rPr>
          <w:delText>Az e-pénztárgép bemeneti QR-kód képzése</w:delText>
        </w:r>
      </w:del>
      <w:r w:rsidR="001A1561" w:rsidRPr="006434FB">
        <w:rPr>
          <w:b/>
          <w:bCs/>
        </w:rPr>
        <w:fldChar w:fldCharType="end"/>
      </w:r>
      <w:r w:rsidRPr="005977A9">
        <w:t xml:space="preserve">” fejezetben található. </w:t>
      </w:r>
    </w:p>
    <w:p w14:paraId="0FFA9484" w14:textId="61AF3845" w:rsidR="00E60C14" w:rsidRPr="00010356" w:rsidRDefault="00E60C14" w:rsidP="006434FB">
      <w:pPr>
        <w:pStyle w:val="Szmozottlista"/>
        <w:rPr>
          <w:lang w:val="pt-BR"/>
        </w:rPr>
      </w:pPr>
      <w:r w:rsidRPr="00010356">
        <w:rPr>
          <w:lang w:val="pt-BR"/>
        </w:rPr>
        <w:t xml:space="preserve">Az e-pénztárgép </w:t>
      </w:r>
      <w:r w:rsidR="00B93EE4" w:rsidRPr="00010356">
        <w:rPr>
          <w:lang w:val="pt-BR"/>
        </w:rPr>
        <w:t xml:space="preserve">egy </w:t>
      </w:r>
      <w:r w:rsidR="009D52D6" w:rsidRPr="00010356">
        <w:rPr>
          <w:lang w:val="pt-BR"/>
        </w:rPr>
        <w:t xml:space="preserve">ún. </w:t>
      </w:r>
      <w:r w:rsidR="001B1315" w:rsidRPr="00010356">
        <w:rPr>
          <w:lang w:val="pt-BR"/>
        </w:rPr>
        <w:t>„független aszimmetrikus kulcsot</w:t>
      </w:r>
      <w:r w:rsidR="009D52D6" w:rsidRPr="00010356">
        <w:rPr>
          <w:lang w:val="pt-BR"/>
        </w:rPr>
        <w:t>”</w:t>
      </w:r>
      <w:r w:rsidR="001B1315" w:rsidRPr="00010356">
        <w:rPr>
          <w:lang w:val="pt-BR"/>
        </w:rPr>
        <w:t xml:space="preserve"> generál a</w:t>
      </w:r>
      <w:r w:rsidR="00703EE5" w:rsidRPr="00010356">
        <w:rPr>
          <w:lang w:val="pt-BR"/>
        </w:rPr>
        <w:t xml:space="preserve"> bizonylatadatok titkosításához</w:t>
      </w:r>
      <w:r w:rsidR="009D52D6" w:rsidRPr="00010356">
        <w:rPr>
          <w:lang w:val="pt-BR"/>
        </w:rPr>
        <w:t xml:space="preserve"> (</w:t>
      </w:r>
      <w:r w:rsidR="00C06F61" w:rsidRPr="00010356">
        <w:rPr>
          <w:lang w:val="pt-BR"/>
        </w:rPr>
        <w:t>256 bites AES</w:t>
      </w:r>
      <w:r w:rsidR="009D52D6" w:rsidRPr="00010356">
        <w:rPr>
          <w:lang w:val="pt-BR"/>
        </w:rPr>
        <w:t>).</w:t>
      </w:r>
      <w:r w:rsidR="00202DF8" w:rsidRPr="00010356">
        <w:rPr>
          <w:lang w:val="pt-BR"/>
        </w:rPr>
        <w:t xml:space="preserve"> </w:t>
      </w:r>
    </w:p>
    <w:p w14:paraId="41E5D156" w14:textId="55D47907" w:rsidR="00E60C14" w:rsidRPr="006434FB" w:rsidRDefault="001A6000" w:rsidP="006434FB">
      <w:pPr>
        <w:pStyle w:val="Szmozottlista"/>
      </w:pPr>
      <w:r w:rsidRPr="00010356">
        <w:rPr>
          <w:lang w:val="pt-BR"/>
        </w:rPr>
        <w:t>Az e-</w:t>
      </w:r>
      <w:r w:rsidR="00D96726" w:rsidRPr="00010356">
        <w:rPr>
          <w:lang w:val="pt-BR"/>
        </w:rPr>
        <w:t>pénzt</w:t>
      </w:r>
      <w:r w:rsidR="006E53B3" w:rsidRPr="00010356">
        <w:rPr>
          <w:lang w:val="pt-BR"/>
        </w:rPr>
        <w:t>á</w:t>
      </w:r>
      <w:r w:rsidR="00D96726" w:rsidRPr="00010356">
        <w:rPr>
          <w:lang w:val="pt-BR"/>
        </w:rPr>
        <w:t>rgép összeállítja a</w:t>
      </w:r>
      <w:r w:rsidR="00CA3621" w:rsidRPr="00010356">
        <w:rPr>
          <w:lang w:val="pt-BR"/>
        </w:rPr>
        <w:t xml:space="preserve"> </w:t>
      </w:r>
      <w:r w:rsidR="009A2C43" w:rsidRPr="00010356">
        <w:rPr>
          <w:lang w:val="pt-BR"/>
        </w:rPr>
        <w:t>bizonylat</w:t>
      </w:r>
      <w:r w:rsidR="00356BA7" w:rsidRPr="00010356">
        <w:rPr>
          <w:lang w:val="pt-BR"/>
        </w:rPr>
        <w:t>-</w:t>
      </w:r>
      <w:r w:rsidR="00CA3621" w:rsidRPr="00010356">
        <w:rPr>
          <w:lang w:val="pt-BR"/>
        </w:rPr>
        <w:t xml:space="preserve"> és a vevői </w:t>
      </w:r>
      <w:r w:rsidR="00D96726" w:rsidRPr="00010356">
        <w:rPr>
          <w:lang w:val="pt-BR"/>
        </w:rPr>
        <w:t>adatokat</w:t>
      </w:r>
      <w:r w:rsidR="00CA3621" w:rsidRPr="00010356">
        <w:rPr>
          <w:lang w:val="pt-BR"/>
        </w:rPr>
        <w:t xml:space="preserve">. A </w:t>
      </w:r>
      <w:r w:rsidR="00356BA7" w:rsidRPr="00010356">
        <w:rPr>
          <w:lang w:val="pt-BR"/>
        </w:rPr>
        <w:t>bizonylat</w:t>
      </w:r>
      <w:r w:rsidR="00CA3621" w:rsidRPr="00010356">
        <w:rPr>
          <w:lang w:val="pt-BR"/>
        </w:rPr>
        <w:t>adatok</w:t>
      </w:r>
      <w:r w:rsidR="00356BA7" w:rsidRPr="00010356">
        <w:rPr>
          <w:lang w:val="pt-BR"/>
        </w:rPr>
        <w:t>at a független szimmetrikus kulcs segítségével</w:t>
      </w:r>
      <w:r w:rsidR="00C96A49" w:rsidRPr="00010356">
        <w:rPr>
          <w:lang w:val="pt-BR"/>
        </w:rPr>
        <w:t>, AES-256 algoritmussal titkosítja. A vevői adatok közé berakja a független szimmetrikus kulcsot és az opcionális vevői adatokat, majd az adatot a vevői publikus kulcs felhasználásával ECIES algoritmussal titkosítja.</w:t>
      </w:r>
      <w:r w:rsidR="00E60C14" w:rsidRPr="00010356">
        <w:rPr>
          <w:lang w:val="pt-BR"/>
        </w:rPr>
        <w:t xml:space="preserve"> </w:t>
      </w:r>
      <w:r w:rsidR="00D363C1" w:rsidRPr="005977A9">
        <w:t>A titkosítás bővebb leírása a „</w:t>
      </w:r>
      <w:r w:rsidR="007F67CD" w:rsidRPr="006434FB">
        <w:rPr>
          <w:b/>
          <w:bCs/>
        </w:rPr>
        <w:fldChar w:fldCharType="begin"/>
      </w:r>
      <w:r w:rsidR="007F67CD" w:rsidRPr="006434FB">
        <w:rPr>
          <w:b/>
          <w:bCs/>
        </w:rPr>
        <w:instrText xml:space="preserve"> REF _Ref187883997 \h </w:instrText>
      </w:r>
      <w:r w:rsidR="007F67CD">
        <w:rPr>
          <w:b/>
          <w:bCs/>
        </w:rPr>
        <w:instrText xml:space="preserve"> \* MERGEFORMAT </w:instrText>
      </w:r>
      <w:r w:rsidR="007F67CD" w:rsidRPr="006434FB">
        <w:rPr>
          <w:b/>
          <w:bCs/>
        </w:rPr>
      </w:r>
      <w:r w:rsidR="007F67CD" w:rsidRPr="006434FB">
        <w:rPr>
          <w:b/>
          <w:bCs/>
        </w:rPr>
        <w:fldChar w:fldCharType="separate"/>
      </w:r>
      <w:ins w:id="386" w:author="Szerző">
        <w:r w:rsidR="007E41D0" w:rsidRPr="00294685">
          <w:rPr>
            <w:b/>
            <w:bCs/>
            <w:rPrChange w:id="387" w:author="Szerző">
              <w:rPr/>
            </w:rPrChange>
          </w:rPr>
          <w:t>Titkosítás</w:t>
        </w:r>
      </w:ins>
      <w:del w:id="388" w:author="Szerző">
        <w:r w:rsidR="000F44AA" w:rsidRPr="000F44AA" w:rsidDel="007E41D0">
          <w:rPr>
            <w:b/>
            <w:bCs/>
          </w:rPr>
          <w:delText>Titkosítás</w:delText>
        </w:r>
      </w:del>
      <w:r w:rsidR="007F67CD" w:rsidRPr="006434FB">
        <w:rPr>
          <w:b/>
          <w:bCs/>
        </w:rPr>
        <w:fldChar w:fldCharType="end"/>
      </w:r>
      <w:r w:rsidR="00D363C1" w:rsidRPr="005977A9">
        <w:t>” fejezetben található.</w:t>
      </w:r>
    </w:p>
    <w:p w14:paraId="1D2A39D2" w14:textId="0637CD29" w:rsidR="00E60C14" w:rsidRPr="006434FB" w:rsidRDefault="00B17FB6" w:rsidP="006434FB">
      <w:pPr>
        <w:pStyle w:val="Szmozottlista"/>
      </w:pPr>
      <w:r w:rsidRPr="005977A9">
        <w:t xml:space="preserve">A bizonylat- és vevői </w:t>
      </w:r>
      <w:r w:rsidR="00E60C14" w:rsidRPr="005977A9">
        <w:t>adatrészeket az e-pénztárgép az egyedi aláíró tanúsítvány privát kulcsával</w:t>
      </w:r>
      <w:r w:rsidR="003805AC" w:rsidRPr="005977A9">
        <w:t xml:space="preserve"> </w:t>
      </w:r>
      <w:r w:rsidR="00E60C14" w:rsidRPr="005977A9">
        <w:t>írja alá. Az aláírásra vonatkozó bővebb leírás az „</w:t>
      </w:r>
      <w:r w:rsidR="007F67CD" w:rsidRPr="006434FB">
        <w:rPr>
          <w:b/>
          <w:bCs/>
        </w:rPr>
        <w:fldChar w:fldCharType="begin"/>
      </w:r>
      <w:r w:rsidR="007F67CD" w:rsidRPr="006434FB">
        <w:rPr>
          <w:b/>
          <w:bCs/>
        </w:rPr>
        <w:instrText xml:space="preserve"> REF _Ref187884017 \h </w:instrText>
      </w:r>
      <w:r w:rsidR="007F67CD">
        <w:rPr>
          <w:b/>
          <w:bCs/>
        </w:rPr>
        <w:instrText xml:space="preserve"> \* MERGEFORMAT </w:instrText>
      </w:r>
      <w:r w:rsidR="007F67CD" w:rsidRPr="006434FB">
        <w:rPr>
          <w:b/>
          <w:bCs/>
        </w:rPr>
      </w:r>
      <w:r w:rsidR="007F67CD" w:rsidRPr="006434FB">
        <w:rPr>
          <w:b/>
          <w:bCs/>
        </w:rPr>
        <w:fldChar w:fldCharType="separate"/>
      </w:r>
      <w:ins w:id="389" w:author="Szerző">
        <w:r w:rsidR="007E41D0" w:rsidRPr="00294685">
          <w:rPr>
            <w:b/>
            <w:bCs/>
            <w:rPrChange w:id="390" w:author="Szerző">
              <w:rPr/>
            </w:rPrChange>
          </w:rPr>
          <w:t>Aláírás képzése</w:t>
        </w:r>
      </w:ins>
      <w:del w:id="391" w:author="Szerző">
        <w:r w:rsidR="000F44AA" w:rsidRPr="000F44AA" w:rsidDel="007E41D0">
          <w:rPr>
            <w:b/>
            <w:bCs/>
          </w:rPr>
          <w:delText>Aláírás képzése</w:delText>
        </w:r>
      </w:del>
      <w:r w:rsidR="007F67CD" w:rsidRPr="006434FB">
        <w:rPr>
          <w:b/>
          <w:bCs/>
        </w:rPr>
        <w:fldChar w:fldCharType="end"/>
      </w:r>
      <w:r w:rsidR="00E60C14" w:rsidRPr="005977A9">
        <w:t>” fejezetben található.</w:t>
      </w:r>
    </w:p>
    <w:p w14:paraId="243AB534" w14:textId="05262611" w:rsidR="00E60C14" w:rsidRPr="006434FB" w:rsidRDefault="00E60C14" w:rsidP="006434FB">
      <w:pPr>
        <w:pStyle w:val="Listafolytatsa"/>
      </w:pPr>
      <w:r w:rsidRPr="005977A9">
        <w:t xml:space="preserve">Majd a </w:t>
      </w:r>
      <w:r w:rsidR="00375B50" w:rsidRPr="005977A9">
        <w:t>bizonylat</w:t>
      </w:r>
      <w:r w:rsidR="00CA3621" w:rsidRPr="005977A9">
        <w:t>boríték</w:t>
      </w:r>
      <w:r w:rsidR="00375B50" w:rsidRPr="005977A9">
        <w:t>ot</w:t>
      </w:r>
      <w:r w:rsidR="00CA3621" w:rsidRPr="005977A9">
        <w:t xml:space="preserve"> </w:t>
      </w:r>
      <w:r w:rsidRPr="005977A9">
        <w:t>az e-pénztárgépnek el</w:t>
      </w:r>
      <w:r w:rsidR="00CA3621" w:rsidRPr="005977A9">
        <w:t xml:space="preserve"> kell </w:t>
      </w:r>
      <w:r w:rsidRPr="005977A9">
        <w:t xml:space="preserve">küldenie a </w:t>
      </w:r>
      <w:r w:rsidR="005A2E6F" w:rsidRPr="005977A9">
        <w:t>NAV-</w:t>
      </w:r>
      <w:r w:rsidR="00D96726" w:rsidRPr="005977A9">
        <w:t>I</w:t>
      </w:r>
      <w:r w:rsidRPr="005977A9">
        <w:t>-n</w:t>
      </w:r>
      <w:r w:rsidR="00D96726" w:rsidRPr="005977A9">
        <w:t>e</w:t>
      </w:r>
      <w:r w:rsidRPr="005977A9">
        <w:t>k</w:t>
      </w:r>
      <w:r w:rsidR="00D96726" w:rsidRPr="005977A9">
        <w:t xml:space="preserve"> a „</w:t>
      </w:r>
      <w:r w:rsidR="007F67CD" w:rsidRPr="006434FB">
        <w:rPr>
          <w:b/>
          <w:bCs/>
        </w:rPr>
        <w:fldChar w:fldCharType="begin"/>
      </w:r>
      <w:r w:rsidR="007F67CD" w:rsidRPr="006434FB">
        <w:rPr>
          <w:b/>
          <w:bCs/>
        </w:rPr>
        <w:instrText xml:space="preserve"> REF _Ref187884037 \h </w:instrText>
      </w:r>
      <w:r w:rsidR="007F67CD">
        <w:rPr>
          <w:b/>
          <w:bCs/>
        </w:rPr>
        <w:instrText xml:space="preserve"> \* MERGEFORMAT </w:instrText>
      </w:r>
      <w:r w:rsidR="007F67CD" w:rsidRPr="006434FB">
        <w:rPr>
          <w:b/>
          <w:bCs/>
        </w:rPr>
      </w:r>
      <w:r w:rsidR="007F67CD" w:rsidRPr="006434FB">
        <w:rPr>
          <w:b/>
          <w:bCs/>
        </w:rPr>
        <w:fldChar w:fldCharType="separate"/>
      </w:r>
      <w:ins w:id="392" w:author="Szerző">
        <w:r w:rsidR="007E41D0" w:rsidRPr="00294685">
          <w:rPr>
            <w:b/>
            <w:bCs/>
            <w:rPrChange w:id="393" w:author="Szerző">
              <w:rPr/>
            </w:rPrChange>
          </w:rPr>
          <w:t>Bizonylat fogadás</w:t>
        </w:r>
      </w:ins>
      <w:del w:id="394" w:author="Szerző">
        <w:r w:rsidR="000F44AA" w:rsidRPr="000F44AA" w:rsidDel="007E41D0">
          <w:rPr>
            <w:b/>
            <w:bCs/>
          </w:rPr>
          <w:delText>Bizonylat fogadás</w:delText>
        </w:r>
      </w:del>
      <w:r w:rsidR="007F67CD" w:rsidRPr="006434FB">
        <w:rPr>
          <w:b/>
          <w:bCs/>
        </w:rPr>
        <w:fldChar w:fldCharType="end"/>
      </w:r>
      <w:r w:rsidR="00D96726" w:rsidRPr="005977A9">
        <w:t xml:space="preserve">” </w:t>
      </w:r>
      <w:r w:rsidR="007F67CD">
        <w:t>al</w:t>
      </w:r>
      <w:r w:rsidR="00D96726" w:rsidRPr="005977A9">
        <w:t>fejezetben leírtak szerint</w:t>
      </w:r>
      <w:r w:rsidRPr="005977A9">
        <w:t>.</w:t>
      </w:r>
    </w:p>
    <w:p w14:paraId="50F9CAD2" w14:textId="43194B99" w:rsidR="00E60C14" w:rsidRPr="006434FB" w:rsidRDefault="00E60C14" w:rsidP="006434FB">
      <w:pPr>
        <w:pStyle w:val="Szmozottlista"/>
      </w:pPr>
      <w:r w:rsidRPr="005977A9">
        <w:t xml:space="preserve">A sikeres küldést követően az e-pénztárgép </w:t>
      </w:r>
      <w:r w:rsidR="00805712" w:rsidRPr="005977A9">
        <w:t xml:space="preserve">vizuális és </w:t>
      </w:r>
      <w:r w:rsidRPr="005977A9">
        <w:t xml:space="preserve">hangjelzést ad, ezt követően tudja a vevő a </w:t>
      </w:r>
      <w:r w:rsidR="00BB7AD9" w:rsidRPr="005977A9">
        <w:t>v</w:t>
      </w:r>
      <w:r w:rsidRPr="005977A9">
        <w:t>evői alkalmazásban a keresőkulcs alapján a bizonylatot letölteni a nyugtatár</w:t>
      </w:r>
      <w:r w:rsidR="00BB7AD9" w:rsidRPr="005977A9">
        <w:t>ból</w:t>
      </w:r>
      <w:r w:rsidRPr="005977A9">
        <w:t>.</w:t>
      </w:r>
    </w:p>
    <w:p w14:paraId="4287E870" w14:textId="525AE1B1" w:rsidR="00E60C14" w:rsidRPr="006434FB" w:rsidRDefault="00E60C14" w:rsidP="006434FB">
      <w:pPr>
        <w:pStyle w:val="Szmozottlista"/>
      </w:pPr>
      <w:r w:rsidRPr="005977A9">
        <w:t xml:space="preserve">A vevő a </w:t>
      </w:r>
      <w:r w:rsidR="00BB7AD9" w:rsidRPr="005977A9">
        <w:t>v</w:t>
      </w:r>
      <w:r w:rsidRPr="005977A9">
        <w:t>evői alkalmazásban a letöltött bizonylat</w:t>
      </w:r>
      <w:r w:rsidR="00112F45" w:rsidRPr="005977A9">
        <w:t xml:space="preserve">boríték </w:t>
      </w:r>
      <w:r w:rsidR="0074635A" w:rsidRPr="005977A9">
        <w:t>vevői részét</w:t>
      </w:r>
      <w:r w:rsidRPr="005977A9">
        <w:t xml:space="preserve"> a saját aszimmetrikus </w:t>
      </w:r>
      <w:r w:rsidR="007C080C" w:rsidRPr="005977A9">
        <w:t>privát</w:t>
      </w:r>
      <w:r w:rsidRPr="005977A9">
        <w:t xml:space="preserve"> </w:t>
      </w:r>
      <w:r w:rsidR="0074635A" w:rsidRPr="005977A9">
        <w:t>kulcsával</w:t>
      </w:r>
      <w:r w:rsidRPr="005977A9">
        <w:t xml:space="preserve"> (ábrán „V”-vel jelölt piros kulcs) kititkosítja.</w:t>
      </w:r>
      <w:r w:rsidR="0074635A" w:rsidRPr="005977A9">
        <w:t xml:space="preserve"> A vevői adatok</w:t>
      </w:r>
      <w:r w:rsidR="00E35088" w:rsidRPr="005977A9">
        <w:t xml:space="preserve">kal beküldött független szimmetrikus kulcsot (ábrán a fekete kulcs) felhasználva kititkosítja a </w:t>
      </w:r>
      <w:r w:rsidR="0086451F" w:rsidRPr="005977A9">
        <w:t>bizonylatadatokat.</w:t>
      </w:r>
    </w:p>
    <w:p w14:paraId="32FA703B" w14:textId="77777777" w:rsidR="002F7CD8" w:rsidRPr="005977A9" w:rsidRDefault="002F7CD8" w:rsidP="006434FB"/>
    <w:p w14:paraId="72ECDC70" w14:textId="77777777" w:rsidR="00E60C14" w:rsidRPr="005977A9" w:rsidRDefault="00E60C14" w:rsidP="0035442C">
      <w:pPr>
        <w:pStyle w:val="Cmsor3"/>
        <w:jc w:val="both"/>
        <w:rPr>
          <w:lang w:val="en-US"/>
        </w:rPr>
      </w:pPr>
      <w:bookmarkStart w:id="395" w:name="_Toc135127595"/>
      <w:bookmarkStart w:id="396" w:name="_Toc135406331"/>
      <w:bookmarkStart w:id="397" w:name="_Toc138749060"/>
      <w:bookmarkStart w:id="398" w:name="_Toc147150792"/>
      <w:bookmarkStart w:id="399" w:name="_Toc167061596"/>
      <w:bookmarkStart w:id="400" w:name="_Toc462821327"/>
      <w:bookmarkStart w:id="401" w:name="_Toc195567017"/>
      <w:r w:rsidRPr="005977A9">
        <w:rPr>
          <w:lang w:val="en-US"/>
        </w:rPr>
        <w:t>Vevői alkalmazás nélkül</w:t>
      </w:r>
      <w:bookmarkEnd w:id="395"/>
      <w:bookmarkEnd w:id="396"/>
      <w:bookmarkEnd w:id="397"/>
      <w:bookmarkEnd w:id="398"/>
      <w:bookmarkEnd w:id="399"/>
      <w:bookmarkEnd w:id="400"/>
      <w:bookmarkEnd w:id="401"/>
    </w:p>
    <w:p w14:paraId="03D1A708" w14:textId="35026B69" w:rsidR="00E60C14" w:rsidRPr="005977A9" w:rsidRDefault="00E60C14" w:rsidP="00DA3390">
      <w:pPr>
        <w:spacing w:after="165" w:line="259" w:lineRule="auto"/>
        <w:jc w:val="both"/>
      </w:pPr>
    </w:p>
    <w:p w14:paraId="7DF2824C" w14:textId="7D0991A9" w:rsidR="007641DE" w:rsidRPr="005977A9" w:rsidRDefault="007641DE" w:rsidP="00DA3390">
      <w:pPr>
        <w:spacing w:after="165" w:line="259" w:lineRule="auto"/>
        <w:jc w:val="both"/>
      </w:pPr>
      <w:r w:rsidRPr="005977A9">
        <w:rPr>
          <w:noProof/>
          <w:lang w:val="hu-HU" w:eastAsia="hu-HU"/>
        </w:rPr>
        <w:drawing>
          <wp:inline distT="0" distB="0" distL="0" distR="0" wp14:anchorId="7325FDBF" wp14:editId="67B25058">
            <wp:extent cx="5760720" cy="4492625"/>
            <wp:effectExtent l="0" t="0" r="0" b="3175"/>
            <wp:docPr id="853777163"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77163" name="Picture 7" descr="A diagram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4492625"/>
                    </a:xfrm>
                    <a:prstGeom prst="rect">
                      <a:avLst/>
                    </a:prstGeom>
                  </pic:spPr>
                </pic:pic>
              </a:graphicData>
            </a:graphic>
          </wp:inline>
        </w:drawing>
      </w:r>
    </w:p>
    <w:p w14:paraId="1D01986D" w14:textId="72E9D28E" w:rsidR="00E60C14" w:rsidRPr="005977A9" w:rsidRDefault="00E60C14" w:rsidP="00DA3390">
      <w:pPr>
        <w:jc w:val="both"/>
        <w:rPr>
          <w:rFonts w:asciiTheme="minorHAnsi" w:eastAsiaTheme="minorHAnsi" w:hAnsiTheme="minorHAnsi" w:cstheme="minorHAnsi"/>
          <w:szCs w:val="22"/>
          <w:lang w:eastAsia="en-US"/>
        </w:rPr>
      </w:pPr>
      <w:r w:rsidRPr="005977A9">
        <w:t xml:space="preserve">Amennyiben a vevő nem rendelkezik </w:t>
      </w:r>
      <w:r w:rsidR="00BB7AD9" w:rsidRPr="005977A9">
        <w:t>v</w:t>
      </w:r>
      <w:r w:rsidRPr="005977A9">
        <w:t>evői alkalmazással, akkor az előző pontban leírt folyamat az alábbi lépésekben változik:</w:t>
      </w:r>
    </w:p>
    <w:p w14:paraId="245DEE8B" w14:textId="7162C407" w:rsidR="00E60C14" w:rsidRPr="005977A9" w:rsidRDefault="00E60C14" w:rsidP="006434FB">
      <w:pPr>
        <w:pStyle w:val="Szmozottlista"/>
        <w:numPr>
          <w:ilvl w:val="0"/>
          <w:numId w:val="222"/>
        </w:numPr>
      </w:pPr>
      <w:r w:rsidRPr="005977A9">
        <w:t xml:space="preserve">Az e-pénztárgép generál a vevőnek </w:t>
      </w:r>
      <w:r w:rsidR="00157626" w:rsidRPr="005977A9">
        <w:t xml:space="preserve">egy egyedi </w:t>
      </w:r>
      <w:r w:rsidRPr="005977A9">
        <w:t xml:space="preserve">aszimmetrikus </w:t>
      </w:r>
      <w:r w:rsidR="005247BD" w:rsidRPr="005977A9">
        <w:t xml:space="preserve">titkosító </w:t>
      </w:r>
      <w:r w:rsidRPr="005977A9">
        <w:t>kulcspárt</w:t>
      </w:r>
      <w:r w:rsidR="00157626" w:rsidRPr="005977A9">
        <w:t xml:space="preserve"> az adott bizonylathoz</w:t>
      </w:r>
      <w:r w:rsidRPr="005977A9">
        <w:t>. Az ábrán „V”-</w:t>
      </w:r>
      <w:r w:rsidR="00240B02" w:rsidRPr="005977A9">
        <w:t>v</w:t>
      </w:r>
      <w:r w:rsidRPr="005977A9">
        <w:t>el jelzett zöld és piros kulcsok.</w:t>
      </w:r>
    </w:p>
    <w:p w14:paraId="42951593" w14:textId="39A387E9" w:rsidR="00E60C14" w:rsidRPr="005977A9" w:rsidRDefault="00E60C14" w:rsidP="4235B69C">
      <w:pPr>
        <w:pStyle w:val="Szmozottlista"/>
      </w:pPr>
      <w:r w:rsidRPr="005977A9">
        <w:t xml:space="preserve">Az e-pénztárgép a fizetést követően előállítja a digitális bizonylatot és </w:t>
      </w:r>
      <w:r w:rsidR="00DA7B71" w:rsidRPr="005977A9">
        <w:t xml:space="preserve">ha a vevő kéri, </w:t>
      </w:r>
      <w:r w:rsidRPr="005977A9">
        <w:t>másolatot nyomtat róla. Az e-pénztárgép a bizonylat másolatra rányomtatja az 1. pontban generált privát kulcs (az ábrán „V”-</w:t>
      </w:r>
      <w:r w:rsidR="00240B02" w:rsidRPr="005977A9">
        <w:t>v</w:t>
      </w:r>
      <w:r w:rsidRPr="005977A9">
        <w:t xml:space="preserve">el jelölt piros kulcs) </w:t>
      </w:r>
      <w:r w:rsidR="00A46969" w:rsidRPr="005977A9">
        <w:t xml:space="preserve">és a keresőkulcs </w:t>
      </w:r>
      <w:r w:rsidR="00EC295A" w:rsidRPr="005977A9">
        <w:t xml:space="preserve">felhasználásával </w:t>
      </w:r>
      <w:r w:rsidRPr="005977A9">
        <w:t>képzett QR</w:t>
      </w:r>
      <w:r w:rsidR="00E86AA9" w:rsidRPr="005977A9">
        <w:t>-</w:t>
      </w:r>
      <w:r w:rsidRPr="005977A9">
        <w:t>kódot.</w:t>
      </w:r>
      <w:r w:rsidR="00DA7B71" w:rsidRPr="005977A9">
        <w:t xml:space="preserve"> Ha a vevő nem kéri a </w:t>
      </w:r>
      <w:r w:rsidR="00260883" w:rsidRPr="005977A9">
        <w:t xml:space="preserve">papíralapú </w:t>
      </w:r>
      <w:r w:rsidR="00DA7B71" w:rsidRPr="005977A9">
        <w:t xml:space="preserve">másolatot, </w:t>
      </w:r>
      <w:r w:rsidR="00260883" w:rsidRPr="005977A9">
        <w:t xml:space="preserve">a </w:t>
      </w:r>
      <w:r w:rsidR="007A6386" w:rsidRPr="005977A9">
        <w:t>QR</w:t>
      </w:r>
      <w:r w:rsidR="007A6386">
        <w:t>-</w:t>
      </w:r>
      <w:r w:rsidR="00260883" w:rsidRPr="005977A9">
        <w:t>kód a vevő</w:t>
      </w:r>
      <w:r w:rsidR="00693CDC">
        <w:t xml:space="preserve"> szám</w:t>
      </w:r>
      <w:r w:rsidR="008619CE">
        <w:t>á</w:t>
      </w:r>
      <w:r w:rsidR="00693CDC">
        <w:t xml:space="preserve">ra látható </w:t>
      </w:r>
      <w:r w:rsidR="00260883" w:rsidRPr="005977A9">
        <w:t xml:space="preserve">kijelzőn </w:t>
      </w:r>
      <w:r w:rsidR="005521FF">
        <w:t>kötelezően</w:t>
      </w:r>
      <w:r w:rsidR="005521FF" w:rsidRPr="005977A9">
        <w:t xml:space="preserve"> </w:t>
      </w:r>
      <w:r w:rsidR="00260883" w:rsidRPr="005977A9">
        <w:t>megjelenít</w:t>
      </w:r>
      <w:r w:rsidR="005521FF">
        <w:t>end</w:t>
      </w:r>
      <w:r w:rsidR="00260883" w:rsidRPr="005977A9">
        <w:t>ő</w:t>
      </w:r>
      <w:r w:rsidR="00076D8E" w:rsidRPr="005977A9">
        <w:t xml:space="preserve"> a vevői applikációval történő </w:t>
      </w:r>
      <w:r w:rsidR="00D93957" w:rsidRPr="005977A9">
        <w:t>leol</w:t>
      </w:r>
      <w:r w:rsidR="00BE7C12" w:rsidRPr="005977A9">
        <w:t xml:space="preserve">vasáshoz. </w:t>
      </w:r>
      <w:r w:rsidR="007B5016" w:rsidRPr="005977A9">
        <w:t>A QR-kód generálására vonatkozó bővebb leírás „</w:t>
      </w:r>
      <w:r w:rsidR="001F0E99" w:rsidRPr="006434FB">
        <w:rPr>
          <w:b/>
          <w:bCs/>
        </w:rPr>
        <w:fldChar w:fldCharType="begin"/>
      </w:r>
      <w:r w:rsidR="001F0E99" w:rsidRPr="006434FB">
        <w:rPr>
          <w:b/>
          <w:bCs/>
        </w:rPr>
        <w:instrText xml:space="preserve"> REF _Ref187884075 \h </w:instrText>
      </w:r>
      <w:r w:rsidR="001F0E99">
        <w:rPr>
          <w:b/>
          <w:bCs/>
        </w:rPr>
        <w:instrText xml:space="preserve"> \* MERGEFORMAT </w:instrText>
      </w:r>
      <w:r w:rsidR="001F0E99" w:rsidRPr="006434FB">
        <w:rPr>
          <w:b/>
          <w:bCs/>
        </w:rPr>
      </w:r>
      <w:r w:rsidR="001F0E99" w:rsidRPr="006434FB">
        <w:rPr>
          <w:b/>
          <w:bCs/>
        </w:rPr>
        <w:fldChar w:fldCharType="separate"/>
      </w:r>
      <w:ins w:id="402" w:author="Szerző">
        <w:r w:rsidR="007E41D0" w:rsidRPr="00294685">
          <w:rPr>
            <w:b/>
            <w:bCs/>
            <w:rPrChange w:id="403" w:author="Szerző">
              <w:rPr/>
            </w:rPrChange>
          </w:rPr>
          <w:t>Az e-pénztárgép kimeneti QR-kód képzése</w:t>
        </w:r>
      </w:ins>
      <w:del w:id="404" w:author="Szerző">
        <w:r w:rsidR="000F44AA" w:rsidRPr="000F44AA" w:rsidDel="007E41D0">
          <w:rPr>
            <w:b/>
            <w:bCs/>
          </w:rPr>
          <w:delText>Az e-pénztárgép kimeneti QR-kód képzése</w:delText>
        </w:r>
      </w:del>
      <w:r w:rsidR="001F0E99" w:rsidRPr="006434FB">
        <w:rPr>
          <w:b/>
          <w:bCs/>
        </w:rPr>
        <w:fldChar w:fldCharType="end"/>
      </w:r>
      <w:r w:rsidR="007B5016" w:rsidRPr="006434FB">
        <w:t>”</w:t>
      </w:r>
      <w:r w:rsidR="007B5016" w:rsidRPr="005977A9">
        <w:t xml:space="preserve"> fejezetben található. </w:t>
      </w:r>
      <w:r w:rsidRPr="005977A9">
        <w:t xml:space="preserve"> A bizonylat másolaton szereplő</w:t>
      </w:r>
      <w:r w:rsidR="00BE7C12" w:rsidRPr="005977A9">
        <w:t>, vagy a vevőkijelzőről leolvasott</w:t>
      </w:r>
      <w:r w:rsidRPr="005977A9">
        <w:t xml:space="preserve"> QR</w:t>
      </w:r>
      <w:r w:rsidR="00E86AA9" w:rsidRPr="005977A9">
        <w:t>-</w:t>
      </w:r>
      <w:r w:rsidRPr="005977A9">
        <w:t xml:space="preserve">kódot felhasználva a telepített </w:t>
      </w:r>
      <w:r w:rsidR="00E86AA9" w:rsidRPr="005977A9">
        <w:t>v</w:t>
      </w:r>
      <w:r w:rsidRPr="005977A9">
        <w:t xml:space="preserve">evői alkalmazással a </w:t>
      </w:r>
      <w:r w:rsidR="000D3744" w:rsidRPr="005977A9">
        <w:t xml:space="preserve">bizonylatboríték </w:t>
      </w:r>
      <w:r w:rsidRPr="005977A9">
        <w:t>letölthető</w:t>
      </w:r>
      <w:r w:rsidR="005A2E6F" w:rsidRPr="005977A9">
        <w:t xml:space="preserve">, kititkosítható és megjeleníthető </w:t>
      </w:r>
      <w:r w:rsidR="00AC4F37" w:rsidRPr="005977A9">
        <w:t>annak tartalma</w:t>
      </w:r>
      <w:r w:rsidR="005A2E6F" w:rsidRPr="005977A9">
        <w:t>.</w:t>
      </w:r>
    </w:p>
    <w:p w14:paraId="247DDDEF" w14:textId="77777777" w:rsidR="00E96FDA" w:rsidRPr="005977A9" w:rsidRDefault="00E96FDA" w:rsidP="0035442C">
      <w:pPr>
        <w:pStyle w:val="Cmsor2"/>
        <w:rPr>
          <w:lang w:val="en-US"/>
        </w:rPr>
      </w:pPr>
      <w:bookmarkStart w:id="405" w:name="_Toc147150793"/>
      <w:bookmarkStart w:id="406" w:name="_Toc167061597"/>
      <w:bookmarkStart w:id="407" w:name="_Toc1474168448"/>
      <w:bookmarkStart w:id="408" w:name="_Toc195567018"/>
      <w:r w:rsidRPr="005977A9">
        <w:rPr>
          <w:lang w:val="en-US"/>
        </w:rPr>
        <w:t>Keresőkulcs</w:t>
      </w:r>
      <w:bookmarkEnd w:id="405"/>
      <w:bookmarkEnd w:id="406"/>
      <w:bookmarkEnd w:id="407"/>
      <w:bookmarkEnd w:id="408"/>
    </w:p>
    <w:p w14:paraId="0BB7DD30" w14:textId="4DC42978" w:rsidR="00E96FDA" w:rsidRPr="005977A9" w:rsidRDefault="00E96FDA" w:rsidP="00DA3390">
      <w:pPr>
        <w:jc w:val="both"/>
        <w:rPr>
          <w:rFonts w:asciiTheme="minorHAnsi" w:eastAsiaTheme="minorHAnsi" w:hAnsiTheme="minorHAnsi" w:cstheme="minorHAnsi"/>
          <w:szCs w:val="22"/>
          <w:lang w:eastAsia="en-US"/>
        </w:rPr>
      </w:pPr>
      <w:r w:rsidRPr="005977A9">
        <w:t xml:space="preserve">Mind az e-pénztárgépnek, mind a </w:t>
      </w:r>
      <w:r w:rsidR="00E86AA9" w:rsidRPr="005977A9">
        <w:t>v</w:t>
      </w:r>
      <w:r w:rsidRPr="005977A9">
        <w:t xml:space="preserve">evői alkalmazásnak képesnek kell lennie vásárlásonként egyedi </w:t>
      </w:r>
      <w:r w:rsidR="00157626" w:rsidRPr="005977A9">
        <w:t xml:space="preserve">titkosító kulcspárt </w:t>
      </w:r>
      <w:r w:rsidRPr="005977A9">
        <w:t>generálni.</w:t>
      </w:r>
    </w:p>
    <w:p w14:paraId="27AD393B" w14:textId="77777777" w:rsidR="00E96FDA" w:rsidRPr="005977A9" w:rsidRDefault="00E96FDA" w:rsidP="00DA3390">
      <w:pPr>
        <w:jc w:val="both"/>
      </w:pPr>
    </w:p>
    <w:p w14:paraId="3B794827" w14:textId="0C12F88A" w:rsidR="00E96FDA" w:rsidRPr="005977A9" w:rsidRDefault="00E96FDA" w:rsidP="00DA3390">
      <w:pPr>
        <w:jc w:val="both"/>
        <w:rPr>
          <w:rFonts w:asciiTheme="minorHAnsi" w:eastAsiaTheme="minorHAnsi" w:hAnsiTheme="minorHAnsi" w:cstheme="minorHAnsi"/>
          <w:szCs w:val="22"/>
          <w:lang w:eastAsia="en-US"/>
        </w:rPr>
      </w:pPr>
      <w:r w:rsidRPr="005977A9">
        <w:t xml:space="preserve">A keresőkulcs a </w:t>
      </w:r>
      <w:r w:rsidR="00157626" w:rsidRPr="005977A9">
        <w:t>vevői titkosító kulcspár</w:t>
      </w:r>
      <w:r w:rsidR="00C25A94" w:rsidRPr="005977A9">
        <w:t xml:space="preserve"> (nyers, compressed)</w:t>
      </w:r>
      <w:r w:rsidR="00157626" w:rsidRPr="005977A9">
        <w:t xml:space="preserve"> publikus kulcsának</w:t>
      </w:r>
      <w:r w:rsidR="00202DF8" w:rsidRPr="005977A9">
        <w:t xml:space="preserve"> SHA-256</w:t>
      </w:r>
      <w:r w:rsidR="00157626" w:rsidRPr="005977A9">
        <w:t xml:space="preserve"> </w:t>
      </w:r>
      <w:r w:rsidR="00C25A94" w:rsidRPr="005977A9">
        <w:t>ellenőrzőösszege</w:t>
      </w:r>
      <w:r w:rsidRPr="005977A9">
        <w:t>.</w:t>
      </w:r>
    </w:p>
    <w:p w14:paraId="36D1D117" w14:textId="77777777" w:rsidR="00E96FDA" w:rsidRPr="005977A9" w:rsidRDefault="00E96FDA" w:rsidP="00DA3390">
      <w:pPr>
        <w:jc w:val="both"/>
      </w:pPr>
    </w:p>
    <w:p w14:paraId="2A4F3FCA" w14:textId="280F2581" w:rsidR="00E96FDA" w:rsidRPr="005977A9" w:rsidRDefault="00E96FDA" w:rsidP="00DA3390">
      <w:pPr>
        <w:jc w:val="both"/>
        <w:rPr>
          <w:rFonts w:asciiTheme="minorHAnsi" w:eastAsiaTheme="minorHAnsi" w:hAnsiTheme="minorHAnsi" w:cstheme="minorHAnsi"/>
          <w:szCs w:val="22"/>
          <w:lang w:eastAsia="en-US"/>
        </w:rPr>
      </w:pPr>
      <w:r w:rsidRPr="005977A9">
        <w:t>A nyugtatárból a keresőkulcs és a keresési dátum (</w:t>
      </w:r>
      <w:r w:rsidR="00083329" w:rsidRPr="005977A9">
        <w:t>a vevői QR</w:t>
      </w:r>
      <w:r w:rsidR="00A46A67">
        <w:t>-</w:t>
      </w:r>
      <w:r w:rsidR="00083329" w:rsidRPr="005977A9">
        <w:t xml:space="preserve">kód vagy a </w:t>
      </w:r>
      <w:r w:rsidRPr="005977A9">
        <w:t>bizonylat kiállításának dátuma) segítségével kérdezhetők le a bizonylatok.</w:t>
      </w:r>
    </w:p>
    <w:p w14:paraId="1CFA9A3A" w14:textId="3CEFFD22" w:rsidR="00707067" w:rsidRPr="005977A9" w:rsidRDefault="00707067" w:rsidP="00DA3390">
      <w:pPr>
        <w:jc w:val="both"/>
      </w:pPr>
    </w:p>
    <w:p w14:paraId="2074F65F" w14:textId="099B4646" w:rsidR="00707067" w:rsidRPr="005977A9" w:rsidRDefault="00707067" w:rsidP="00DA3390">
      <w:pPr>
        <w:jc w:val="both"/>
      </w:pPr>
      <w:r w:rsidRPr="005977A9">
        <w:t xml:space="preserve">A keresőkulcs értékét a searchKey mezőben küldi be az e-pénztárgép. </w:t>
      </w:r>
    </w:p>
    <w:p w14:paraId="57CB9247" w14:textId="77777777" w:rsidR="00740548" w:rsidRPr="00791BE5" w:rsidRDefault="00740548" w:rsidP="006434FB">
      <w:pPr>
        <w:pStyle w:val="Cmsor1"/>
      </w:pPr>
      <w:bookmarkStart w:id="409" w:name="_Toc138749061"/>
      <w:bookmarkStart w:id="410" w:name="_Toc147150794"/>
      <w:bookmarkStart w:id="411" w:name="_Toc167061598"/>
      <w:bookmarkStart w:id="412" w:name="_Toc105959594"/>
      <w:bookmarkStart w:id="413" w:name="_Ref184599700"/>
      <w:bookmarkStart w:id="414" w:name="_Ref184599800"/>
      <w:bookmarkStart w:id="415" w:name="_Ref185201585"/>
      <w:bookmarkStart w:id="416" w:name="_Ref185204336"/>
      <w:bookmarkStart w:id="417" w:name="_Ref186933747"/>
      <w:bookmarkStart w:id="418" w:name="_Ref187883711"/>
      <w:bookmarkStart w:id="419" w:name="_Ref187883750"/>
      <w:bookmarkStart w:id="420" w:name="_Toc195567019"/>
      <w:bookmarkStart w:id="421" w:name="_Toc135127661"/>
      <w:bookmarkStart w:id="422" w:name="_Toc138241223"/>
      <w:bookmarkStart w:id="423" w:name="_Toc138749120"/>
      <w:bookmarkStart w:id="424" w:name="_Toc25256242"/>
      <w:bookmarkEnd w:id="375"/>
      <w:bookmarkEnd w:id="376"/>
      <w:bookmarkEnd w:id="377"/>
      <w:r w:rsidRPr="0130D6B0">
        <w:rPr>
          <w:lang w:val="en-US"/>
        </w:rPr>
        <w:t>NAV által az e-pénztárgépeknek biztosított üzleti szolgáltatások</w:t>
      </w:r>
      <w:bookmarkEnd w:id="409"/>
      <w:bookmarkEnd w:id="410"/>
      <w:bookmarkEnd w:id="411"/>
      <w:bookmarkEnd w:id="412"/>
      <w:bookmarkEnd w:id="413"/>
      <w:bookmarkEnd w:id="414"/>
      <w:bookmarkEnd w:id="415"/>
      <w:bookmarkEnd w:id="416"/>
      <w:bookmarkEnd w:id="417"/>
      <w:bookmarkEnd w:id="418"/>
      <w:bookmarkEnd w:id="419"/>
      <w:bookmarkEnd w:id="420"/>
    </w:p>
    <w:p w14:paraId="37B7A29B" w14:textId="77777777" w:rsidR="00740548" w:rsidRPr="005977A9" w:rsidRDefault="00740548" w:rsidP="0035442C">
      <w:pPr>
        <w:pStyle w:val="Cmsor2"/>
        <w:rPr>
          <w:lang w:val="en-US"/>
        </w:rPr>
      </w:pPr>
      <w:bookmarkStart w:id="425" w:name="_Toc147150795"/>
      <w:bookmarkStart w:id="426" w:name="_Toc167061599"/>
      <w:bookmarkStart w:id="427" w:name="_Toc346804185"/>
      <w:bookmarkStart w:id="428" w:name="_Ref184599826"/>
      <w:bookmarkStart w:id="429" w:name="_Toc195567020"/>
      <w:bookmarkStart w:id="430" w:name="_Toc135127601"/>
      <w:bookmarkStart w:id="431" w:name="_Toc138241163"/>
      <w:bookmarkStart w:id="432" w:name="_Toc138749062"/>
      <w:r w:rsidRPr="005977A9">
        <w:rPr>
          <w:lang w:val="en-US"/>
        </w:rPr>
        <w:t>Eszközregisztráció</w:t>
      </w:r>
      <w:bookmarkEnd w:id="425"/>
      <w:bookmarkEnd w:id="426"/>
      <w:bookmarkEnd w:id="427"/>
      <w:bookmarkEnd w:id="428"/>
      <w:bookmarkEnd w:id="429"/>
    </w:p>
    <w:p w14:paraId="1AE5F4F8" w14:textId="24E3AC9F"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E86AA9" w:rsidRPr="005977A9">
        <w:t>2</w:t>
      </w:r>
      <w:r w:rsidRPr="005977A9">
        <w:t>. melléklet A) rész 14. b) pontja szerint az e-pénztárgépnek a NAV infrastruktúrával együttműködve végre kell hajtania az eszközregisztrációt. Az eszközregisztrációt ennek a szolgáltatásnak a meghívásával kell teljesítenie az e-pénztárgépnek, amely egy új e-pénztárgép rendszerbeállítására és üzembe helyezésére szolgál.</w:t>
      </w:r>
    </w:p>
    <w:p w14:paraId="02F38DB6" w14:textId="77777777" w:rsidR="00740548" w:rsidRPr="005977A9" w:rsidRDefault="00740548" w:rsidP="0035442C">
      <w:pPr>
        <w:pStyle w:val="Cmsor3"/>
        <w:jc w:val="both"/>
        <w:rPr>
          <w:lang w:val="en-US"/>
        </w:rPr>
      </w:pPr>
      <w:bookmarkStart w:id="433" w:name="_Toc147150796"/>
      <w:bookmarkStart w:id="434" w:name="_Toc167061600"/>
      <w:bookmarkStart w:id="435" w:name="_Toc1318737239"/>
      <w:bookmarkStart w:id="436" w:name="_Toc195567021"/>
      <w:r w:rsidRPr="005977A9">
        <w:rPr>
          <w:lang w:val="en-US"/>
        </w:rPr>
        <w:t>A szolgáltatás üzleti leírása</w:t>
      </w:r>
      <w:bookmarkEnd w:id="433"/>
      <w:bookmarkEnd w:id="434"/>
      <w:bookmarkEnd w:id="435"/>
      <w:bookmarkEnd w:id="436"/>
    </w:p>
    <w:p w14:paraId="046A714A" w14:textId="77777777" w:rsidR="00740548" w:rsidRPr="005977A9" w:rsidRDefault="00740548" w:rsidP="00DA3390">
      <w:pPr>
        <w:jc w:val="both"/>
        <w:rPr>
          <w:rFonts w:asciiTheme="minorHAnsi" w:eastAsiaTheme="minorHAnsi" w:hAnsiTheme="minorHAnsi" w:cstheme="minorHAnsi"/>
          <w:szCs w:val="22"/>
          <w:lang w:eastAsia="en-US"/>
        </w:rPr>
      </w:pPr>
      <w:r w:rsidRPr="005977A9">
        <w:t>Az eszközregisztráció szolgáltatás egy új e-pénztárgép rendszerbeállítására és üzembe helyezésére szolgál. A regisztráció során az e-pénztárgép megkap minden olyan adatot, amely az e-pénztárgép üzemeléséhez szükséges, és amely alapján hozzárendelésre kerül az e-pénztárgépet üzemeltető adózóhoz.</w:t>
      </w:r>
    </w:p>
    <w:p w14:paraId="3C2B14CC" w14:textId="77777777" w:rsidR="00740548" w:rsidRPr="005977A9" w:rsidRDefault="00740548" w:rsidP="00DA3390">
      <w:pPr>
        <w:jc w:val="both"/>
      </w:pPr>
    </w:p>
    <w:p w14:paraId="5BC9AB4D" w14:textId="77777777" w:rsidR="00740548" w:rsidRPr="005977A9" w:rsidRDefault="00740548" w:rsidP="00DA3390">
      <w:pPr>
        <w:jc w:val="both"/>
        <w:rPr>
          <w:rFonts w:asciiTheme="minorHAnsi" w:eastAsiaTheme="minorHAnsi" w:hAnsiTheme="minorHAnsi" w:cstheme="minorHAnsi"/>
          <w:szCs w:val="22"/>
          <w:lang w:eastAsia="en-US"/>
        </w:rPr>
      </w:pPr>
      <w:r w:rsidRPr="005977A9">
        <w:t>Minden e-pénztárgép a működésének megkezdése előtt meg kell hívja ezt a szolgáltatást, amíg a regisztráció nem kerül sikeresen végrehajtásra, addig az e-pénztárgép nem használható.</w:t>
      </w:r>
    </w:p>
    <w:p w14:paraId="62BD96F7" w14:textId="77777777" w:rsidR="00740548" w:rsidRPr="005977A9" w:rsidRDefault="00740548" w:rsidP="00DA3390">
      <w:pPr>
        <w:jc w:val="both"/>
      </w:pPr>
    </w:p>
    <w:p w14:paraId="1E557473" w14:textId="77777777" w:rsidR="00740548" w:rsidRPr="005977A9" w:rsidRDefault="00740548" w:rsidP="00DA3390">
      <w:pPr>
        <w:jc w:val="both"/>
        <w:rPr>
          <w:rFonts w:asciiTheme="minorHAnsi" w:eastAsiaTheme="minorHAnsi" w:hAnsiTheme="minorHAnsi" w:cstheme="minorHAnsi"/>
          <w:szCs w:val="22"/>
          <w:lang w:eastAsia="en-US"/>
        </w:rPr>
      </w:pPr>
      <w:r w:rsidRPr="005977A9">
        <w:t>A szolgáltatás meghívásának előfeltételei:</w:t>
      </w:r>
    </w:p>
    <w:p w14:paraId="4F6116C6" w14:textId="27FA0A58" w:rsidR="00740548" w:rsidRPr="005977A9" w:rsidRDefault="5412A66B" w:rsidP="006434FB">
      <w:pPr>
        <w:pStyle w:val="Felsorols"/>
      </w:pPr>
      <w:r w:rsidRPr="46920C6E">
        <w:t>Az e-pénztárgépnek rendelkeznie kell AP számmal, amelyet az e-pénztárgép forgalmazó</w:t>
      </w:r>
      <w:r w:rsidR="15650D2A" w:rsidRPr="46920C6E">
        <w:t>ja</w:t>
      </w:r>
      <w:r w:rsidRPr="46920C6E">
        <w:t xml:space="preserve"> oszt ki az e-pénztárgép számára.</w:t>
      </w:r>
    </w:p>
    <w:p w14:paraId="63F0035A" w14:textId="4ED585E5" w:rsidR="00A25124" w:rsidRPr="005977A9" w:rsidRDefault="00D25651" w:rsidP="006434FB">
      <w:pPr>
        <w:pStyle w:val="Felsorols"/>
      </w:pPr>
      <w:r w:rsidRPr="005977A9">
        <w:t>Hardverala</w:t>
      </w:r>
      <w:r w:rsidR="6DC9D397" w:rsidRPr="005977A9">
        <w:t>p</w:t>
      </w:r>
      <w:r w:rsidRPr="005977A9">
        <w:t>ú</w:t>
      </w:r>
      <w:r w:rsidR="00A25124" w:rsidRPr="005977A9">
        <w:t xml:space="preserve"> e-pénztárgép </w:t>
      </w:r>
      <w:r w:rsidR="002C4FD1" w:rsidRPr="005977A9">
        <w:t xml:space="preserve">egy-egy </w:t>
      </w:r>
      <w:r w:rsidR="00A25124" w:rsidRPr="005977A9">
        <w:t xml:space="preserve">szabványos X.509 formátumú </w:t>
      </w:r>
      <w:r w:rsidR="00AB0B42" w:rsidRPr="005977A9">
        <w:t>authentiká</w:t>
      </w:r>
      <w:r w:rsidR="002C4FD1" w:rsidRPr="005977A9">
        <w:t>c</w:t>
      </w:r>
      <w:r w:rsidR="00AB0B42" w:rsidRPr="005977A9">
        <w:t xml:space="preserve">iós </w:t>
      </w:r>
      <w:r w:rsidR="002C4FD1" w:rsidRPr="005977A9">
        <w:t xml:space="preserve">és aláíró </w:t>
      </w:r>
      <w:r w:rsidR="00A25124" w:rsidRPr="005977A9">
        <w:t>tanúsítványkérést (Certificate Signing Request – CSR) generál.</w:t>
      </w:r>
      <w:r w:rsidR="00685135" w:rsidRPr="005977A9">
        <w:t xml:space="preserve"> A CSR-be nem </w:t>
      </w:r>
      <w:r w:rsidR="00622D95" w:rsidRPr="005977A9">
        <w:t>kell az üzleti adatokat beleírni, azt a NAV-I rendszere teszi a tanúsítványba.</w:t>
      </w:r>
    </w:p>
    <w:p w14:paraId="4C56D1D8" w14:textId="40AAE0F8" w:rsidR="00D25651" w:rsidRPr="005977A9" w:rsidRDefault="7752D6BE" w:rsidP="006434FB">
      <w:pPr>
        <w:pStyle w:val="Felsorols"/>
      </w:pPr>
      <w:r w:rsidRPr="46920C6E">
        <w:t>Felhőalapú e-pénztárgép esetén az authentikációs tanúsítványt a központi alkalmazás NAV adatkommunikációt végző modulja használja, nincs AP számonként külön authentikációs tanúsítványra szükség.</w:t>
      </w:r>
    </w:p>
    <w:p w14:paraId="5AB39035" w14:textId="2AA92F6A" w:rsidR="00740548" w:rsidRPr="005977A9" w:rsidRDefault="5412A66B" w:rsidP="006434FB">
      <w:pPr>
        <w:pStyle w:val="Felsorols"/>
      </w:pPr>
      <w:r w:rsidRPr="46920C6E">
        <w:t xml:space="preserve">Az e-pénztárgépnek rendelkeznie kell érvényes üzembe helyezési kóddal, amelyet az e-pénztárgép üzemeltetője igényelhet a NAV által meghatározott módon. Az e-pénztárgépben az üzembe helyezési kód megadását </w:t>
      </w:r>
      <w:r w:rsidR="0A38035F" w:rsidRPr="46920C6E">
        <w:t xml:space="preserve">legalább </w:t>
      </w:r>
      <w:r w:rsidRPr="46920C6E">
        <w:t>az e-pénztárgép billentyűzetével lehetővé kell tenni</w:t>
      </w:r>
      <w:r w:rsidR="0A38035F" w:rsidRPr="46920C6E">
        <w:t xml:space="preserve"> (QR-kód olvasó alkalmazása is megengedett).</w:t>
      </w:r>
    </w:p>
    <w:p w14:paraId="35B018C5" w14:textId="77777777" w:rsidR="00740548" w:rsidRPr="005977A9" w:rsidRDefault="00740548" w:rsidP="00DA3390">
      <w:pPr>
        <w:jc w:val="both"/>
      </w:pPr>
      <w:r w:rsidRPr="005977A9">
        <w:t>Amennyiben az eszközregisztráció szolgáltatás hibaválaszt ad vissza, akkor a regisztráció sikertelen, a szolgáltatás újból meghívható.</w:t>
      </w:r>
    </w:p>
    <w:p w14:paraId="57D589E9" w14:textId="7535F1C0" w:rsidR="00912D96" w:rsidRPr="005977A9" w:rsidRDefault="00912D96" w:rsidP="00DA3390">
      <w:pPr>
        <w:jc w:val="both"/>
        <w:rPr>
          <w:rFonts w:asciiTheme="minorHAnsi" w:eastAsiaTheme="minorHAnsi" w:hAnsiTheme="minorHAnsi" w:cstheme="minorHAnsi"/>
          <w:szCs w:val="22"/>
          <w:lang w:eastAsia="en-US"/>
        </w:rPr>
      </w:pPr>
      <w:r w:rsidRPr="005977A9">
        <w:t xml:space="preserve">Az eszközregisztrációs </w:t>
      </w:r>
      <w:r w:rsidR="000C00A4" w:rsidRPr="005977A9">
        <w:t xml:space="preserve">végpont </w:t>
      </w:r>
      <w:r w:rsidRPr="005977A9">
        <w:t>sikeres</w:t>
      </w:r>
      <w:r w:rsidR="000C00A4" w:rsidRPr="005977A9">
        <w:t xml:space="preserve"> hívásának válaszüzenete két URL-t tartalmaz, melyekről az authentikációs és az aláíró tanúsítványok tölthetők</w:t>
      </w:r>
      <w:r w:rsidR="00897DFD" w:rsidRPr="005977A9">
        <w:t xml:space="preserve"> le</w:t>
      </w:r>
      <w:r w:rsidR="000C00A4" w:rsidRPr="005977A9">
        <w:t>. A</w:t>
      </w:r>
      <w:r w:rsidR="0080619E" w:rsidRPr="005977A9">
        <w:t xml:space="preserve"> tanúsítványok első letöltési kísérlete előtt az e-pénztárgépnek 5 másodper</w:t>
      </w:r>
      <w:r w:rsidR="0027159F" w:rsidRPr="005977A9">
        <w:t>cet várnia kell. Amennyiben a letöltési linken még</w:t>
      </w:r>
      <w:r w:rsidR="00F84A36" w:rsidRPr="005977A9">
        <w:t xml:space="preserve"> nem letölthető a tanúsítvány, az ismételt próbálkozások között legalább 10 másodpercnek kell eltelnie. </w:t>
      </w:r>
      <w:r w:rsidR="00897DFD" w:rsidRPr="005977A9">
        <w:t>Az URL-ek visszaérkezésétől számít</w:t>
      </w:r>
      <w:r w:rsidR="00A96EA9" w:rsidRPr="005977A9">
        <w:t>va</w:t>
      </w:r>
      <w:r w:rsidR="00897DFD" w:rsidRPr="005977A9">
        <w:t xml:space="preserve"> </w:t>
      </w:r>
      <w:r w:rsidR="00F70318" w:rsidRPr="005977A9">
        <w:t>5</w:t>
      </w:r>
      <w:r w:rsidR="00897DFD" w:rsidRPr="005977A9">
        <w:t xml:space="preserve"> perc elteltével az eszközregisztráció sikertelennek tekintendő, a szolgáltatás újból meghívható.</w:t>
      </w:r>
      <w:r w:rsidR="00CF141A" w:rsidRPr="005977A9">
        <w:t xml:space="preserve"> Az szolgáltatás ismételt meghívásához új CSR-eket</w:t>
      </w:r>
      <w:r w:rsidR="0060439D" w:rsidRPr="005977A9">
        <w:t xml:space="preserve"> (</w:t>
      </w:r>
      <w:r w:rsidR="00127766" w:rsidRPr="005977A9">
        <w:t>újragenerált kulcs</w:t>
      </w:r>
      <w:r w:rsidR="008357B0" w:rsidRPr="005977A9">
        <w:t>okkal)</w:t>
      </w:r>
      <w:r w:rsidR="004C6C18" w:rsidRPr="005977A9">
        <w:t xml:space="preserve"> kell beküldeni.</w:t>
      </w:r>
    </w:p>
    <w:p w14:paraId="3FB31D66" w14:textId="77777777" w:rsidR="00740548" w:rsidRPr="005977A9" w:rsidRDefault="00740548" w:rsidP="00DA3390">
      <w:pPr>
        <w:jc w:val="both"/>
      </w:pPr>
    </w:p>
    <w:p w14:paraId="557BB81B" w14:textId="197028F3" w:rsidR="00740548" w:rsidRPr="005977A9" w:rsidRDefault="00740548" w:rsidP="00DA3390">
      <w:pPr>
        <w:jc w:val="both"/>
        <w:rPr>
          <w:rFonts w:asciiTheme="minorHAnsi" w:eastAsiaTheme="minorEastAsia" w:hAnsiTheme="minorHAnsi" w:cstheme="minorBidi"/>
          <w:lang w:eastAsia="en-US"/>
        </w:rPr>
      </w:pPr>
      <w:r w:rsidRPr="005977A9">
        <w:t xml:space="preserve">A </w:t>
      </w:r>
      <w:r w:rsidR="00A96EA9" w:rsidRPr="005977A9">
        <w:t>tanús</w:t>
      </w:r>
      <w:r w:rsidR="002A2E55" w:rsidRPr="005977A9">
        <w:t>í</w:t>
      </w:r>
      <w:r w:rsidR="00A96EA9" w:rsidRPr="005977A9">
        <w:t xml:space="preserve">tványok </w:t>
      </w:r>
      <w:r w:rsidRPr="005977A9">
        <w:t xml:space="preserve">sikeres </w:t>
      </w:r>
      <w:r w:rsidR="00A96EA9" w:rsidRPr="005977A9">
        <w:t xml:space="preserve">letöltését </w:t>
      </w:r>
      <w:r w:rsidRPr="005977A9">
        <w:t xml:space="preserve">követően az e-pénztárgépnek meg kell hívnia a NAV </w:t>
      </w:r>
      <w:r w:rsidR="00A06928">
        <w:fldChar w:fldCharType="begin"/>
      </w:r>
      <w:r w:rsidR="00A06928">
        <w:instrText xml:space="preserve"> REF _Ref187884154 \h </w:instrText>
      </w:r>
      <w:r w:rsidR="00A06928">
        <w:fldChar w:fldCharType="separate"/>
      </w:r>
      <w:r w:rsidR="007E41D0" w:rsidRPr="005977A9">
        <w:t>Hello</w:t>
      </w:r>
      <w:r w:rsidR="00A06928">
        <w:fldChar w:fldCharType="end"/>
      </w:r>
      <w:r w:rsidRPr="005977A9">
        <w:t xml:space="preserve"> szolgáltatást. Amíg a Hello szolgáltatás nem kerül sikeresen meghívásra, addig az eszközregisztráció újból végrehajtható. Amennyiben a Hello szolgáltatás sikeresen meghívásra került, akkor a regisztráció sikeresen megtörtént, és az eszközregisztráció többet már nem hajtható végre.</w:t>
      </w:r>
    </w:p>
    <w:p w14:paraId="0652CCC9" w14:textId="77777777" w:rsidR="00740548" w:rsidRPr="005977A9" w:rsidRDefault="00740548" w:rsidP="00DA3390">
      <w:pPr>
        <w:jc w:val="both"/>
      </w:pPr>
    </w:p>
    <w:p w14:paraId="318700DB" w14:textId="77777777" w:rsidR="00740548" w:rsidRPr="005977A9" w:rsidRDefault="00740548" w:rsidP="00DA3390">
      <w:pPr>
        <w:jc w:val="both"/>
        <w:rPr>
          <w:rFonts w:asciiTheme="minorHAnsi" w:eastAsiaTheme="minorHAnsi" w:hAnsiTheme="minorHAnsi" w:cstheme="minorHAnsi"/>
          <w:szCs w:val="22"/>
          <w:lang w:eastAsia="en-US"/>
        </w:rPr>
      </w:pPr>
      <w:r w:rsidRPr="005977A9">
        <w:t>A regisztráció befejezését követően az e-pénztárgép készen áll a használatra.</w:t>
      </w:r>
    </w:p>
    <w:p w14:paraId="23389020" w14:textId="77777777" w:rsidR="00740548" w:rsidRPr="005977A9" w:rsidRDefault="00740548" w:rsidP="00DA3390">
      <w:pPr>
        <w:jc w:val="both"/>
      </w:pPr>
    </w:p>
    <w:p w14:paraId="4BFDE8CD" w14:textId="1B05D5EC" w:rsidR="00740548" w:rsidRPr="005977A9" w:rsidRDefault="00740548" w:rsidP="00DA3390">
      <w:pPr>
        <w:jc w:val="both"/>
        <w:rPr>
          <w:rFonts w:asciiTheme="minorHAnsi" w:eastAsiaTheme="minorHAnsi" w:hAnsiTheme="minorHAnsi" w:cstheme="minorHAnsi"/>
          <w:szCs w:val="22"/>
          <w:lang w:eastAsia="en-US"/>
        </w:rPr>
      </w:pPr>
      <w:r w:rsidRPr="005977A9">
        <w:t>Amennyiben a 48/2013. (XI. 15.) NGM rendeletnek megfelelő online pénztárgép</w:t>
      </w:r>
      <w:r w:rsidR="00400446" w:rsidRPr="005977A9">
        <w:t>típus</w:t>
      </w:r>
      <w:r w:rsidRPr="005977A9">
        <w:t xml:space="preserve"> szoftverfrissítéssel átalakításra került e-pénztárgéppé, az</w:t>
      </w:r>
      <w:r w:rsidR="00400446" w:rsidRPr="005977A9">
        <w:t xml:space="preserve"> új szoftverrel gyártott</w:t>
      </w:r>
      <w:r w:rsidRPr="005977A9">
        <w:t xml:space="preserve"> e-pénztárgépet ugyanúgy regisztrálni kell a rendszerben ennek a szolgáltatásnak a meghívásával.</w:t>
      </w:r>
    </w:p>
    <w:p w14:paraId="66D8DDC2" w14:textId="77777777" w:rsidR="00740548" w:rsidRPr="005977A9" w:rsidRDefault="00740548" w:rsidP="00DA3390">
      <w:pPr>
        <w:jc w:val="both"/>
      </w:pPr>
    </w:p>
    <w:p w14:paraId="28C03AC9" w14:textId="51F519A7" w:rsidR="00740548" w:rsidRPr="005977A9" w:rsidRDefault="00740548" w:rsidP="00DA3390">
      <w:pPr>
        <w:jc w:val="both"/>
        <w:rPr>
          <w:rFonts w:asciiTheme="minorHAnsi" w:eastAsiaTheme="minorHAnsi" w:hAnsiTheme="minorHAnsi" w:cstheme="minorHAnsi"/>
          <w:szCs w:val="22"/>
          <w:lang w:eastAsia="en-US"/>
        </w:rPr>
      </w:pPr>
      <w:r w:rsidRPr="005977A9">
        <w:t xml:space="preserve">A sikeres regisztrációhoz a </w:t>
      </w:r>
      <w:r w:rsidR="004D6443" w:rsidRPr="005977A9">
        <w:t xml:space="preserve">forgalmazónak </w:t>
      </w:r>
      <w:r w:rsidRPr="005977A9">
        <w:t>a NAV rendszerében</w:t>
      </w:r>
      <w:r w:rsidR="00DD4081" w:rsidRPr="005977A9">
        <w:t>, az ePG Portálon</w:t>
      </w:r>
      <w:r w:rsidRPr="005977A9">
        <w:t xml:space="preserve"> előzetes regisztrációt kell végrehajtani</w:t>
      </w:r>
      <w:r w:rsidR="00AD6546" w:rsidRPr="005977A9">
        <w:t>,</w:t>
      </w:r>
      <w:r w:rsidRPr="005977A9">
        <w:t xml:space="preserve"> ahol a</w:t>
      </w:r>
      <w:r w:rsidR="00240B02" w:rsidRPr="005977A9">
        <w:t>z e-</w:t>
      </w:r>
      <w:r w:rsidRPr="005977A9">
        <w:t xml:space="preserve">pénztárgép alap technikai adatait </w:t>
      </w:r>
      <w:r w:rsidR="00DD4081" w:rsidRPr="005977A9">
        <w:t xml:space="preserve">– pl. IMEI, IMSI – </w:t>
      </w:r>
      <w:r w:rsidRPr="005977A9">
        <w:t>adja meg</w:t>
      </w:r>
      <w:r w:rsidR="00DD4081" w:rsidRPr="005977A9">
        <w:t>.</w:t>
      </w:r>
    </w:p>
    <w:p w14:paraId="74EF5DF4" w14:textId="77777777" w:rsidR="00740548" w:rsidRPr="005977A9" w:rsidRDefault="00740548" w:rsidP="00DA3390">
      <w:pPr>
        <w:jc w:val="both"/>
      </w:pPr>
    </w:p>
    <w:p w14:paraId="1DF451D4" w14:textId="77777777" w:rsidR="00740548" w:rsidRPr="005977A9" w:rsidRDefault="00740548" w:rsidP="0035442C">
      <w:pPr>
        <w:pStyle w:val="Cmsor3"/>
        <w:jc w:val="both"/>
        <w:rPr>
          <w:lang w:val="en-US"/>
        </w:rPr>
      </w:pPr>
      <w:bookmarkStart w:id="437" w:name="_Toc147150797"/>
      <w:bookmarkStart w:id="438" w:name="_Toc167061601"/>
      <w:bookmarkStart w:id="439" w:name="_Toc1539767518"/>
      <w:bookmarkStart w:id="440" w:name="_Toc195567022"/>
      <w:r w:rsidRPr="005977A9">
        <w:rPr>
          <w:lang w:val="en-US"/>
        </w:rPr>
        <w:t>A szolgáltatás technikai leírása</w:t>
      </w:r>
      <w:bookmarkEnd w:id="437"/>
      <w:bookmarkEnd w:id="438"/>
      <w:bookmarkEnd w:id="439"/>
      <w:bookmarkEnd w:id="440"/>
    </w:p>
    <w:p w14:paraId="40F3F2FB" w14:textId="77777777" w:rsidR="00740548" w:rsidRPr="00010356" w:rsidRDefault="00740548" w:rsidP="00DA3390">
      <w:pPr>
        <w:jc w:val="both"/>
        <w:rPr>
          <w:rFonts w:asciiTheme="minorHAnsi" w:eastAsiaTheme="minorHAnsi" w:hAnsiTheme="minorHAnsi" w:cstheme="minorHAnsi"/>
          <w:szCs w:val="22"/>
          <w:lang w:val="pt-BR" w:eastAsia="en-US"/>
        </w:rPr>
      </w:pPr>
      <w:r w:rsidRPr="00010356">
        <w:rPr>
          <w:lang w:val="pt-BR"/>
        </w:rPr>
        <w:t>Az eszközregisztrációt a „registration” szolgáltatás valósítja meg.</w:t>
      </w:r>
    </w:p>
    <w:p w14:paraId="195C21FA" w14:textId="14101E4C" w:rsidR="00873CB2" w:rsidRPr="005977A9" w:rsidRDefault="76AB4053" w:rsidP="006434FB">
      <w:pPr>
        <w:pStyle w:val="Felsorols"/>
      </w:pPr>
      <w:r w:rsidRPr="46920C6E">
        <w:t>Context root: /eReceipt</w:t>
      </w:r>
      <w:r w:rsidR="2E204286" w:rsidRPr="46920C6E">
        <w:t>Mgmt</w:t>
      </w:r>
      <w:r w:rsidRPr="46920C6E">
        <w:t>/v1</w:t>
      </w:r>
    </w:p>
    <w:p w14:paraId="69BD4D2A" w14:textId="77777777" w:rsidR="00740548" w:rsidRPr="005977A9" w:rsidRDefault="00740548" w:rsidP="006434FB">
      <w:pPr>
        <w:pStyle w:val="Felsorols"/>
      </w:pPr>
      <w:r w:rsidRPr="005977A9">
        <w:t>URL: /registration</w:t>
      </w:r>
    </w:p>
    <w:p w14:paraId="1E463720" w14:textId="4B03DAB2" w:rsidR="00740548" w:rsidRPr="005977A9" w:rsidRDefault="00740548" w:rsidP="006434FB">
      <w:pPr>
        <w:pStyle w:val="Felsorols"/>
      </w:pPr>
      <w:r w:rsidRPr="005977A9">
        <w:t xml:space="preserve">Kérésobjektum: RegistrationRequest. A szolgáltatás kérés objektumának technológiai leírása az </w:t>
      </w:r>
      <w:r w:rsidRPr="00E65EAB">
        <w:t>„</w:t>
      </w:r>
      <w:r w:rsidR="009C2A6F">
        <w:fldChar w:fldCharType="begin"/>
      </w:r>
      <w:r w:rsidR="009C2A6F">
        <w:instrText xml:space="preserve"> REF _Ref184599723 \h </w:instrText>
      </w:r>
      <w:r w:rsidR="009C2A6F">
        <w:fldChar w:fldCharType="separate"/>
      </w:r>
      <w:ins w:id="441" w:author="Szerző">
        <w:r w:rsidR="007E41D0" w:rsidRPr="00010356">
          <w:rPr>
            <w:lang w:val="pt-BR"/>
          </w:rPr>
          <w:t>Üzleti adattartalom leírása (XSD Modell típusai és elemei)</w:t>
        </w:r>
      </w:ins>
      <w:del w:id="442" w:author="Szerző">
        <w:r w:rsidR="000F44AA" w:rsidRPr="46920C6E" w:rsidDel="007E41D0">
          <w:delText>Üzleti adattartalom leírása (XSD Modell típusai és elemei)</w:delText>
        </w:r>
      </w:del>
      <w:r w:rsidR="009C2A6F">
        <w:fldChar w:fldCharType="end"/>
      </w:r>
      <w:r w:rsidRPr="005977A9">
        <w:t>” fejezetben található.</w:t>
      </w:r>
    </w:p>
    <w:p w14:paraId="06BD8B90" w14:textId="03EE7E7A" w:rsidR="00740548" w:rsidRPr="005977A9" w:rsidRDefault="00740548" w:rsidP="006434FB">
      <w:pPr>
        <w:pStyle w:val="Felsorols"/>
      </w:pPr>
      <w:r w:rsidRPr="005977A9">
        <w:t xml:space="preserve">Válaszobjektum: RegistrationResponse. A szolgáltatás válasz objektumának technológiai leírása az </w:t>
      </w:r>
      <w:r w:rsidRPr="00E65EAB">
        <w:t>„</w:t>
      </w:r>
      <w:r w:rsidR="009C2A6F">
        <w:fldChar w:fldCharType="begin"/>
      </w:r>
      <w:r w:rsidR="009C2A6F">
        <w:instrText xml:space="preserve"> REF _Ref184599723 \h </w:instrText>
      </w:r>
      <w:r w:rsidR="009C2A6F">
        <w:fldChar w:fldCharType="separate"/>
      </w:r>
      <w:ins w:id="443" w:author="Szerző">
        <w:r w:rsidR="007E41D0" w:rsidRPr="00010356">
          <w:rPr>
            <w:lang w:val="pt-BR"/>
          </w:rPr>
          <w:t>Üzleti adattartalom leírása (XSD Modell típusai és elemei)</w:t>
        </w:r>
      </w:ins>
      <w:del w:id="444" w:author="Szerző">
        <w:r w:rsidR="000F44AA" w:rsidRPr="46920C6E" w:rsidDel="007E41D0">
          <w:delText>Üzleti adattartalom leírása (XSD Modell típusai és elemei)</w:delText>
        </w:r>
      </w:del>
      <w:r w:rsidR="009C2A6F">
        <w:fldChar w:fldCharType="end"/>
      </w:r>
      <w:r w:rsidRPr="005977A9">
        <w:t>” fejezetben található.</w:t>
      </w:r>
    </w:p>
    <w:p w14:paraId="309FCAFC" w14:textId="77777777" w:rsidR="00740548" w:rsidRPr="005977A9" w:rsidRDefault="00740548" w:rsidP="00DA3390">
      <w:pPr>
        <w:jc w:val="both"/>
        <w:rPr>
          <w:rFonts w:asciiTheme="minorHAnsi" w:eastAsiaTheme="minorHAnsi" w:hAnsiTheme="minorHAnsi" w:cstheme="minorHAnsi"/>
          <w:szCs w:val="22"/>
          <w:lang w:eastAsia="en-US"/>
        </w:rPr>
      </w:pPr>
      <w:r w:rsidRPr="005977A9">
        <w:t>A szolgáltatást az authentikációs kulcs használata nélkül lehet meghívni.</w:t>
      </w:r>
    </w:p>
    <w:p w14:paraId="7D3AFDCF" w14:textId="77777777" w:rsidR="00740548" w:rsidRPr="005977A9" w:rsidRDefault="00740548" w:rsidP="00DA3390">
      <w:pPr>
        <w:jc w:val="both"/>
      </w:pPr>
    </w:p>
    <w:p w14:paraId="23DF95EA" w14:textId="58DE593A" w:rsidR="00F21C90" w:rsidRDefault="00F21C90" w:rsidP="006434FB">
      <w:pPr>
        <w:keepNext/>
        <w:jc w:val="both"/>
      </w:pPr>
      <w:r>
        <w:t>Registra</w:t>
      </w:r>
      <w:r w:rsidR="00FE74FA">
        <w:t>tionRequest kérésobjektum:</w:t>
      </w:r>
    </w:p>
    <w:p w14:paraId="589D9048" w14:textId="77777777" w:rsidR="00FE74FA" w:rsidRDefault="00FE74FA" w:rsidP="006434FB">
      <w:pPr>
        <w:keepNext/>
        <w:jc w:val="both"/>
      </w:pPr>
    </w:p>
    <w:p w14:paraId="3DB35F3E" w14:textId="410C3E5D" w:rsidR="00FE74FA" w:rsidRDefault="00FE74FA" w:rsidP="00DA3390">
      <w:pPr>
        <w:jc w:val="both"/>
      </w:pPr>
      <w:r>
        <w:rPr>
          <w:noProof/>
          <w:lang w:val="hu-HU" w:eastAsia="hu-HU"/>
        </w:rPr>
        <w:drawing>
          <wp:inline distT="0" distB="0" distL="0" distR="0" wp14:anchorId="0DC14DD4" wp14:editId="72867C32">
            <wp:extent cx="5760720" cy="7806690"/>
            <wp:effectExtent l="0" t="0" r="5080" b="3810"/>
            <wp:docPr id="7848580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8070" name="Picture 12"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7806690"/>
                    </a:xfrm>
                    <a:prstGeom prst="rect">
                      <a:avLst/>
                    </a:prstGeom>
                  </pic:spPr>
                </pic:pic>
              </a:graphicData>
            </a:graphic>
          </wp:inline>
        </w:drawing>
      </w:r>
    </w:p>
    <w:p w14:paraId="7BC408F6" w14:textId="77777777" w:rsidR="00FE74FA" w:rsidRDefault="00FE74FA" w:rsidP="00DA3390">
      <w:pPr>
        <w:jc w:val="both"/>
      </w:pPr>
    </w:p>
    <w:p w14:paraId="52DF4A95" w14:textId="035B4430" w:rsidR="00FE74FA" w:rsidRDefault="00FE74FA" w:rsidP="006434FB">
      <w:pPr>
        <w:keepNext/>
        <w:jc w:val="both"/>
      </w:pPr>
      <w:r>
        <w:t>RegistrationResponse válaszobjektum:</w:t>
      </w:r>
    </w:p>
    <w:p w14:paraId="7585F0CE" w14:textId="77777777" w:rsidR="00FE74FA" w:rsidRDefault="00FE74FA" w:rsidP="006434FB">
      <w:pPr>
        <w:keepNext/>
        <w:jc w:val="both"/>
      </w:pPr>
    </w:p>
    <w:p w14:paraId="0B6E778A" w14:textId="28DBBD07" w:rsidR="00F21C90" w:rsidRPr="005977A9" w:rsidRDefault="009C2A6F" w:rsidP="00DA3390">
      <w:pPr>
        <w:jc w:val="both"/>
      </w:pPr>
      <w:r>
        <w:rPr>
          <w:noProof/>
          <w:lang w:val="hu-HU" w:eastAsia="hu-HU"/>
        </w:rPr>
        <w:drawing>
          <wp:inline distT="0" distB="0" distL="0" distR="0" wp14:anchorId="10EF6CEB" wp14:editId="7961947A">
            <wp:extent cx="5760720" cy="7205980"/>
            <wp:effectExtent l="0" t="0" r="5080" b="0"/>
            <wp:docPr id="83854760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47609" name="Picture 13"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7205980"/>
                    </a:xfrm>
                    <a:prstGeom prst="rect">
                      <a:avLst/>
                    </a:prstGeom>
                  </pic:spPr>
                </pic:pic>
              </a:graphicData>
            </a:graphic>
          </wp:inline>
        </w:drawing>
      </w:r>
    </w:p>
    <w:p w14:paraId="5B27ED5A" w14:textId="77777777" w:rsidR="00740548" w:rsidRPr="005977A9" w:rsidRDefault="00740548" w:rsidP="0035442C">
      <w:pPr>
        <w:pStyle w:val="Cmsor2"/>
        <w:rPr>
          <w:lang w:val="en-US"/>
        </w:rPr>
      </w:pPr>
      <w:bookmarkStart w:id="445" w:name="_Toc147150798"/>
      <w:bookmarkStart w:id="446" w:name="_Toc167061602"/>
      <w:bookmarkStart w:id="447" w:name="_Toc1317861963"/>
      <w:bookmarkStart w:id="448" w:name="_Ref184600044"/>
      <w:bookmarkStart w:id="449" w:name="_Ref184600079"/>
      <w:bookmarkStart w:id="450" w:name="_Ref184600158"/>
      <w:bookmarkStart w:id="451" w:name="_Ref187884037"/>
      <w:bookmarkStart w:id="452" w:name="_Toc195567023"/>
      <w:r w:rsidRPr="005977A9">
        <w:rPr>
          <w:lang w:val="en-US"/>
        </w:rPr>
        <w:t>Bizonylat fogadás</w:t>
      </w:r>
      <w:bookmarkEnd w:id="430"/>
      <w:bookmarkEnd w:id="431"/>
      <w:bookmarkEnd w:id="432"/>
      <w:bookmarkEnd w:id="445"/>
      <w:bookmarkEnd w:id="446"/>
      <w:bookmarkEnd w:id="447"/>
      <w:bookmarkEnd w:id="448"/>
      <w:bookmarkEnd w:id="449"/>
      <w:bookmarkEnd w:id="450"/>
      <w:bookmarkEnd w:id="451"/>
      <w:bookmarkEnd w:id="452"/>
    </w:p>
    <w:p w14:paraId="25C978FA" w14:textId="1B0E474B"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00055C" w:rsidRPr="005977A9">
        <w:t>2</w:t>
      </w:r>
      <w:r w:rsidRPr="005977A9">
        <w:t>. melléklet A) rész 5. pontja szerint az e-pénztárgépnek a Rendeletben megkövetelt bizonylatokat továbbítania kell a nyugtatárnak és az adatszolgáltatásokat teljesítenie kell a NAV-I felé. A nyugta, egyszerűsített számla, és egyes speciális értékesítések bizonylatainak tekintetében ezt a kötelezettséget ennek a szolgáltatásnak a meghívásával kell teljesítenie az e-pénztárgépnek.</w:t>
      </w:r>
    </w:p>
    <w:p w14:paraId="3D32DC26" w14:textId="25E39E4F" w:rsidR="00740548" w:rsidRPr="005977A9" w:rsidRDefault="5412A66B" w:rsidP="006434FB">
      <w:pPr>
        <w:pStyle w:val="Cmsor3"/>
      </w:pPr>
      <w:bookmarkStart w:id="453" w:name="_Toc135127602"/>
      <w:bookmarkStart w:id="454" w:name="_Toc138241164"/>
      <w:bookmarkStart w:id="455" w:name="_Toc138749063"/>
      <w:bookmarkStart w:id="456" w:name="_Toc147150799"/>
      <w:bookmarkStart w:id="457" w:name="_Toc167061603"/>
      <w:bookmarkStart w:id="458" w:name="_Toc1224433278"/>
      <w:bookmarkStart w:id="459" w:name="_Toc195567024"/>
      <w:r w:rsidRPr="46920C6E">
        <w:rPr>
          <w:lang w:val="en-US"/>
        </w:rPr>
        <w:t>A szolgáltatás üzleti leírása</w:t>
      </w:r>
      <w:bookmarkEnd w:id="453"/>
      <w:bookmarkEnd w:id="454"/>
      <w:bookmarkEnd w:id="455"/>
      <w:bookmarkEnd w:id="456"/>
      <w:bookmarkEnd w:id="457"/>
      <w:bookmarkEnd w:id="458"/>
      <w:bookmarkEnd w:id="459"/>
    </w:p>
    <w:p w14:paraId="633462A9" w14:textId="77777777"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A szolgáltatás a következő e-pénztárgéppel kiállítható bizonylatokat fogadja:</w:t>
      </w:r>
    </w:p>
    <w:p w14:paraId="6BB9EAD2" w14:textId="2C4033F9" w:rsidR="00740548" w:rsidRPr="00010356" w:rsidRDefault="5412A66B" w:rsidP="006434FB">
      <w:pPr>
        <w:pStyle w:val="Felsorols"/>
        <w:rPr>
          <w:lang w:val="hu-HU"/>
        </w:rPr>
      </w:pPr>
      <w:r w:rsidRPr="00010356">
        <w:rPr>
          <w:lang w:val="hu-HU"/>
        </w:rPr>
        <w:t>E-nyugta és annak módosítása, érvénytelenítése</w:t>
      </w:r>
    </w:p>
    <w:p w14:paraId="56727D0A" w14:textId="3F68AB92" w:rsidR="00740548" w:rsidRPr="00010356" w:rsidRDefault="5412A66B" w:rsidP="006434FB">
      <w:pPr>
        <w:pStyle w:val="Felsorols"/>
        <w:rPr>
          <w:lang w:val="hu-HU"/>
        </w:rPr>
      </w:pPr>
      <w:r w:rsidRPr="00010356">
        <w:rPr>
          <w:lang w:val="hu-HU"/>
        </w:rPr>
        <w:t>Egyszerűsített számla és annak módosítása, érvénytelenítése</w:t>
      </w:r>
    </w:p>
    <w:p w14:paraId="0133C121" w14:textId="1D689F18" w:rsidR="00740548" w:rsidRPr="005977A9" w:rsidRDefault="00740548" w:rsidP="006434FB">
      <w:pPr>
        <w:pStyle w:val="Felsorols"/>
      </w:pPr>
      <w:r w:rsidRPr="005977A9">
        <w:t>Számla és annak módosítása, érvénytelenítése</w:t>
      </w:r>
      <w:r w:rsidR="00D91883" w:rsidRPr="005977A9">
        <w:t xml:space="preserve"> </w:t>
      </w:r>
    </w:p>
    <w:p w14:paraId="3984AFF5" w14:textId="77777777" w:rsidR="00740548" w:rsidRPr="005977A9" w:rsidRDefault="00740548" w:rsidP="006434FB">
      <w:pPr>
        <w:pStyle w:val="Felsorols"/>
      </w:pPr>
      <w:r w:rsidRPr="005977A9">
        <w:t>Üzemanyagkártyás értékesítési bizonylat</w:t>
      </w:r>
    </w:p>
    <w:p w14:paraId="325F20D9" w14:textId="3BBF86FC" w:rsidR="00740548" w:rsidRPr="005977A9" w:rsidRDefault="5412A66B" w:rsidP="006434FB">
      <w:pPr>
        <w:pStyle w:val="Felsorols"/>
      </w:pPr>
      <w:r w:rsidRPr="46920C6E">
        <w:t>Egészségkártyás értékesítési bizonylat</w:t>
      </w:r>
    </w:p>
    <w:p w14:paraId="067BF7C8" w14:textId="69F3EC3F" w:rsidR="00740548" w:rsidRPr="005977A9" w:rsidRDefault="5412A66B" w:rsidP="006434FB">
      <w:pPr>
        <w:pStyle w:val="Felsorols"/>
      </w:pPr>
      <w:r w:rsidRPr="46920C6E">
        <w:t>Szállodai átterhelés bizonylat</w:t>
      </w:r>
    </w:p>
    <w:p w14:paraId="5CDD6A0E" w14:textId="3FEE342D" w:rsidR="00740548" w:rsidRPr="005977A9" w:rsidRDefault="5412A66B" w:rsidP="006434FB">
      <w:pPr>
        <w:pStyle w:val="Felsorols"/>
      </w:pPr>
      <w:r w:rsidRPr="46920C6E">
        <w:t>Fogyasztási összesítő bizonylat</w:t>
      </w:r>
    </w:p>
    <w:p w14:paraId="353A6FFB"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a bizonylatokat egyesével, minden bizonylat kiállítását követően elküldi a NAV-I felé gépi interfészen. Kétvállalkozós e-pénztárgép esetén a két adózónak külön-külön meg kell hívnia ezt az interfészt.</w:t>
      </w:r>
    </w:p>
    <w:p w14:paraId="1DE6C24F" w14:textId="77777777" w:rsidR="00740548" w:rsidRPr="005977A9" w:rsidRDefault="00740548" w:rsidP="00DA3390">
      <w:pPr>
        <w:jc w:val="both"/>
      </w:pPr>
    </w:p>
    <w:p w14:paraId="0288D6D7" w14:textId="43E9F2D4"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103449" w:rsidRPr="005977A9">
        <w:t>2</w:t>
      </w:r>
      <w:r w:rsidRPr="005977A9">
        <w:t>. melléklet A) rész 17.</w:t>
      </w:r>
      <w:r w:rsidR="00103449" w:rsidRPr="005977A9">
        <w:t xml:space="preserve"> </w:t>
      </w:r>
      <w:r w:rsidRPr="005977A9">
        <w:t>b</w:t>
      </w:r>
      <w:r w:rsidR="00103449" w:rsidRPr="005977A9">
        <w:t>)</w:t>
      </w:r>
      <w:r w:rsidRPr="005977A9">
        <w:t xml:space="preserve"> pontja szerint a hírközlő hálózat elérhetetlenségének megszűnése esetén az érintett bizonylatokat és adatszolgáltatásokat haladéktalanul el kell küldeni, a késleltetett küldés tényét a Fejlesztői Dokumentációban foglaltak szerint jelezve. Ebben az esetben az offline kiállított bizonylatok közül először a legutoljára kiállított bizonylatot kell beküldeni, majd időben visszafele haladva az összes nem beküldött bizonylatot be kell küldeni. Amennyiben eközben új bizonylat kiállítása is megtörténik, akkor az újonnan kiállított bizonylatot kell először beküldeni.</w:t>
      </w:r>
    </w:p>
    <w:p w14:paraId="2D54FED9" w14:textId="77777777" w:rsidR="00740548" w:rsidRPr="005977A9" w:rsidRDefault="00740548" w:rsidP="00DA3390">
      <w:pPr>
        <w:jc w:val="both"/>
      </w:pPr>
    </w:p>
    <w:p w14:paraId="30C198D5" w14:textId="77777777" w:rsidR="00740548" w:rsidRPr="005977A9" w:rsidRDefault="00740548" w:rsidP="00DA3390">
      <w:pPr>
        <w:jc w:val="both"/>
        <w:rPr>
          <w:rFonts w:asciiTheme="minorHAnsi" w:eastAsiaTheme="minorHAnsi" w:hAnsiTheme="minorHAnsi" w:cstheme="minorHAnsi"/>
          <w:szCs w:val="22"/>
          <w:lang w:eastAsia="en-US"/>
        </w:rPr>
      </w:pPr>
      <w:r w:rsidRPr="005977A9">
        <w:t>Minden beküldendő bizonylat három részből áll:</w:t>
      </w:r>
    </w:p>
    <w:p w14:paraId="0E110098" w14:textId="600D6539" w:rsidR="00740548" w:rsidRPr="005977A9" w:rsidRDefault="5412A66B" w:rsidP="006434FB">
      <w:pPr>
        <w:pStyle w:val="Felsorols"/>
      </w:pPr>
      <w:r w:rsidRPr="46920C6E">
        <w:t>Bizonylat: Ezek az adatok továbbításra kerülnek mind a NAV-hoz, mind a nyugtatár</w:t>
      </w:r>
      <w:r w:rsidR="00A16630">
        <w:t>ba</w:t>
      </w:r>
      <w:r w:rsidRPr="46920C6E">
        <w:t>. A nyugtatár</w:t>
      </w:r>
      <w:r w:rsidR="5EA00877" w:rsidRPr="46920C6E">
        <w:t xml:space="preserve">ból </w:t>
      </w:r>
      <w:r w:rsidRPr="46920C6E">
        <w:t>a vevő ezeket az adatokat lekérdezheti, és megtekintheti.</w:t>
      </w:r>
    </w:p>
    <w:p w14:paraId="3D507932" w14:textId="761C2CCC" w:rsidR="00740548" w:rsidRPr="005977A9" w:rsidRDefault="1E71E50A" w:rsidP="006434FB">
      <w:pPr>
        <w:pStyle w:val="Felsorols"/>
      </w:pPr>
      <w:r w:rsidRPr="46920C6E">
        <w:t xml:space="preserve">Vevői </w:t>
      </w:r>
      <w:r w:rsidR="5412A66B" w:rsidRPr="46920C6E">
        <w:t>melléklet: A bizonylathoz kapcsolódó, az eladó és a vevő közötti adatok, amelyek nem részei a bizonylatnak. Ezek az adatok továbbításra kerülnek a nyugtatár</w:t>
      </w:r>
      <w:r w:rsidR="5EA00877" w:rsidRPr="46920C6E">
        <w:t>ba</w:t>
      </w:r>
      <w:r w:rsidR="5412A66B" w:rsidRPr="46920C6E">
        <w:t>. A nyugtatár</w:t>
      </w:r>
      <w:r w:rsidR="5EA00877" w:rsidRPr="46920C6E">
        <w:t xml:space="preserve">ból </w:t>
      </w:r>
      <w:r w:rsidR="5412A66B" w:rsidRPr="46920C6E">
        <w:t>a vevő ezeket az adatokat lekérdezheti, és megtekintheti. Ezek az adatok titkosítottan kerülnek elküldésre, ezeket az adatokat csak a vevő tudja dekódolni.</w:t>
      </w:r>
    </w:p>
    <w:p w14:paraId="534652EC" w14:textId="57193886" w:rsidR="00740548" w:rsidRPr="005977A9" w:rsidRDefault="00740548" w:rsidP="006434FB">
      <w:pPr>
        <w:pStyle w:val="Felsorols"/>
      </w:pPr>
      <w:r w:rsidRPr="005977A9">
        <w:t>Bizonylathoz kapcsolódó adatszolgáltatás: A bizonylathoz kapcsolódó adatszolgáltatás adatai, pl.</w:t>
      </w:r>
      <w:r w:rsidR="00103449" w:rsidRPr="005977A9">
        <w:t xml:space="preserve"> </w:t>
      </w:r>
      <w:r w:rsidR="002B3809" w:rsidRPr="005977A9">
        <w:t xml:space="preserve">számla kiállítása esetén </w:t>
      </w:r>
      <w:r w:rsidR="00103449" w:rsidRPr="005977A9">
        <w:t>az e-pénztárgép</w:t>
      </w:r>
      <w:r w:rsidRPr="005977A9">
        <w:t xml:space="preserve"> fióktartal</w:t>
      </w:r>
      <w:r w:rsidR="00103449" w:rsidRPr="005977A9">
        <w:t>mának</w:t>
      </w:r>
      <w:r w:rsidRPr="005977A9">
        <w:t xml:space="preserve"> változás</w:t>
      </w:r>
      <w:r w:rsidR="00103449" w:rsidRPr="005977A9">
        <w:t>a</w:t>
      </w:r>
      <w:r w:rsidRPr="005977A9">
        <w:t xml:space="preserve">. Ezek az adatok </w:t>
      </w:r>
      <w:r w:rsidR="0067464E" w:rsidRPr="005977A9">
        <w:t>is a bizonylatborítékban</w:t>
      </w:r>
      <w:r w:rsidRPr="005977A9">
        <w:t xml:space="preserve"> kerülnek átadásra, a vevő számára elérhetők.</w:t>
      </w:r>
    </w:p>
    <w:p w14:paraId="4BE806D1" w14:textId="7D9A4D2F" w:rsidR="00740548" w:rsidRPr="005977A9" w:rsidRDefault="00740548" w:rsidP="006434FB">
      <w:pPr>
        <w:rPr>
          <w:rFonts w:asciiTheme="minorHAnsi" w:eastAsiaTheme="minorHAnsi" w:hAnsiTheme="minorHAnsi" w:cstheme="minorHAnsi"/>
          <w:szCs w:val="22"/>
          <w:lang w:eastAsia="en-US"/>
        </w:rPr>
      </w:pPr>
      <w:r w:rsidRPr="005977A9">
        <w:t xml:space="preserve">A beküldendő adatokat </w:t>
      </w:r>
      <w:r w:rsidR="00405CE6" w:rsidRPr="005977A9">
        <w:t xml:space="preserve">egy </w:t>
      </w:r>
      <w:r w:rsidR="00C159A3" w:rsidRPr="005977A9">
        <w:t>bizonylat</w:t>
      </w:r>
      <w:r w:rsidRPr="005977A9">
        <w:t>borítékban kell beküldeni:</w:t>
      </w:r>
    </w:p>
    <w:p w14:paraId="1F5A6D06" w14:textId="2390027B" w:rsidR="00740548" w:rsidRPr="005977A9" w:rsidRDefault="00740548" w:rsidP="006434FB">
      <w:pPr>
        <w:pStyle w:val="Felsorols"/>
      </w:pPr>
      <w:r w:rsidRPr="005977A9">
        <w:t>A bizonylat és a bizonylathoz kapcsolódó adatszolgáltatás adatait tartalmazza</w:t>
      </w:r>
      <w:r w:rsidR="004B07E3" w:rsidRPr="005977A9">
        <w:t>, mind a NAV, mind a vevő által megismerhető</w:t>
      </w:r>
      <w:r w:rsidR="00A57C46" w:rsidRPr="005977A9">
        <w:t xml:space="preserve"> módon titkosítva</w:t>
      </w:r>
      <w:r w:rsidRPr="005977A9">
        <w:t>.</w:t>
      </w:r>
    </w:p>
    <w:p w14:paraId="6B1544A3" w14:textId="4E326308" w:rsidR="00740548" w:rsidRDefault="6878E6F8" w:rsidP="006434FB">
      <w:pPr>
        <w:pStyle w:val="Felsorols"/>
      </w:pPr>
      <w:r w:rsidRPr="46920C6E">
        <w:t xml:space="preserve">A </w:t>
      </w:r>
      <w:r w:rsidR="5412A66B" w:rsidRPr="46920C6E">
        <w:t>vevőnek küldendő adatok: A bizonylat melléklet adatokat tartalmazza titkosított formában. Ezeket az adatokat csak a vevő tudja kititkosítani.</w:t>
      </w:r>
    </w:p>
    <w:p w14:paraId="7E0E1679" w14:textId="77777777" w:rsidR="007E41D0" w:rsidRPr="005977A9" w:rsidRDefault="007E41D0" w:rsidP="007E41D0">
      <w:pPr>
        <w:pStyle w:val="Felsorols"/>
        <w:numPr>
          <w:ilvl w:val="0"/>
          <w:numId w:val="0"/>
        </w:numPr>
        <w:ind w:left="714"/>
      </w:pPr>
    </w:p>
    <w:tbl>
      <w:tblPr>
        <w:tblStyle w:val="Rcsostblzat"/>
        <w:tblW w:w="0" w:type="auto"/>
        <w:shd w:val="clear" w:color="auto" w:fill="D0CECE" w:themeFill="background2" w:themeFillShade="E6"/>
        <w:tblLook w:val="04A0" w:firstRow="1" w:lastRow="0" w:firstColumn="1" w:lastColumn="0" w:noHBand="0" w:noVBand="1"/>
      </w:tblPr>
      <w:tblGrid>
        <w:gridCol w:w="9062"/>
      </w:tblGrid>
      <w:tr w:rsidR="007E41D0" w14:paraId="49CD3477" w14:textId="77777777" w:rsidTr="007E41D0">
        <w:tc>
          <w:tcPr>
            <w:tcW w:w="9062" w:type="dxa"/>
            <w:shd w:val="clear" w:color="auto" w:fill="D0CECE" w:themeFill="background2" w:themeFillShade="E6"/>
          </w:tcPr>
          <w:p w14:paraId="7BB78098" w14:textId="034DA8FD" w:rsidR="007E41D0" w:rsidRDefault="007E41D0" w:rsidP="007E41D0">
            <w:pPr>
              <w:pStyle w:val="Felsorols"/>
              <w:numPr>
                <w:ilvl w:val="0"/>
                <w:numId w:val="0"/>
              </w:numPr>
              <w:ind w:hanging="41"/>
              <w:jc w:val="both"/>
            </w:pPr>
            <w:r>
              <w:t>A Rendelet 23.§ (3) bekezdésében megnevezett e-pénztárgép oldali integritás ellenőrző megoldásnak</w:t>
            </w:r>
            <w:r w:rsidRPr="005977A9">
              <w:t xml:space="preserve"> az elektronikus nyugta előállítását megelőzően le kell ellenőriznie a beküldendő adatokat szintaktikai és szemantikai szempontból, melynek</w:t>
            </w:r>
            <w:r>
              <w:t xml:space="preserve"> </w:t>
            </w:r>
            <w:r w:rsidRPr="007E41D0">
              <w:rPr>
                <w:i/>
                <w:u w:val="single"/>
              </w:rPr>
              <w:t>jelenleg minimális eleme a beküldendő XML adat XSD validációja.</w:t>
            </w:r>
            <w:r>
              <w:t xml:space="preserve"> E</w:t>
            </w:r>
            <w:bookmarkStart w:id="460" w:name="_GoBack"/>
            <w:bookmarkEnd w:id="460"/>
            <w:r>
              <w:t>z a validációs lista később bővülhet a NAV által meghatározott ellenőrzési szempontokkal, melyet az engedélyezési eljárás során vizsgálni fog a NAV</w:t>
            </w:r>
            <w:r w:rsidRPr="005977A9">
              <w:t>.</w:t>
            </w:r>
          </w:p>
        </w:tc>
      </w:tr>
    </w:tbl>
    <w:p w14:paraId="29F709AB" w14:textId="77777777" w:rsidR="00740548" w:rsidRDefault="00740548" w:rsidP="00DA3390">
      <w:pPr>
        <w:jc w:val="both"/>
      </w:pPr>
    </w:p>
    <w:p w14:paraId="053AA0B1" w14:textId="7DB2002A" w:rsidR="00740548" w:rsidRPr="005977A9" w:rsidRDefault="00740548" w:rsidP="00AF5064">
      <w:pPr>
        <w:jc w:val="both"/>
        <w:rPr>
          <w:rFonts w:asciiTheme="minorHAnsi" w:eastAsiaTheme="minorHAnsi" w:hAnsiTheme="minorHAnsi" w:cstheme="minorHAnsi"/>
          <w:szCs w:val="22"/>
          <w:lang w:eastAsia="en-US"/>
        </w:rPr>
      </w:pPr>
      <w:r w:rsidRPr="005977A9">
        <w:t xml:space="preserve">Amennyiben az ellenőrzés hibát jelez, akkor a hibákat a beküldés előtt javítani kell, amennyiben erre lehetőség van. Amennyiben a beküldésre előkészített adatcsomagban hiba van, az adatcsomagból nem képezhető </w:t>
      </w:r>
      <w:r w:rsidR="009D1F17">
        <w:t>e-</w:t>
      </w:r>
      <w:r w:rsidRPr="005977A9">
        <w:t xml:space="preserve">nyugta és nem küldhető be a NAV részére, ezen kívül pedig nem hajtható végre a vásárlás, fizetés illetve a gazdasági esemény az adott </w:t>
      </w:r>
      <w:r w:rsidR="00117B51" w:rsidRPr="005977A9">
        <w:t>e-</w:t>
      </w:r>
      <w:r w:rsidRPr="005977A9">
        <w:t xml:space="preserve">pénztárgépen. </w:t>
      </w:r>
    </w:p>
    <w:p w14:paraId="3533694A" w14:textId="77777777" w:rsidR="00740548" w:rsidRPr="005977A9" w:rsidRDefault="00740548" w:rsidP="00DA3390">
      <w:pPr>
        <w:jc w:val="both"/>
      </w:pPr>
    </w:p>
    <w:p w14:paraId="105AFE33" w14:textId="77777777" w:rsidR="00740548" w:rsidRPr="005977A9" w:rsidRDefault="00740548" w:rsidP="00DA3390">
      <w:pPr>
        <w:jc w:val="both"/>
        <w:rPr>
          <w:rFonts w:asciiTheme="minorHAnsi" w:eastAsiaTheme="minorHAnsi" w:hAnsiTheme="minorHAnsi" w:cstheme="minorHAnsi"/>
          <w:szCs w:val="22"/>
          <w:lang w:eastAsia="en-US"/>
        </w:rPr>
      </w:pPr>
      <w:r w:rsidRPr="005977A9">
        <w:t>Be kell küldeni azt a keresőkulcsot is, amellyel a bizonylat a nyugtatárból lekérdezhető. Amennyiben a vevő a vásárlás előtt a keresőkulcsot megosztotta az e-pénztárgéppel, akkor ezt kell keresőkulcsként beküldeni, amennyiben nem, akkor az e-pénztárgépnek kell egy bizonylatonként egyedi keresőkulcsot generálni, és ezt kell beküldeni.</w:t>
      </w:r>
    </w:p>
    <w:p w14:paraId="0DD6947E" w14:textId="77777777" w:rsidR="00740548" w:rsidRPr="005977A9" w:rsidRDefault="00740548" w:rsidP="00DA3390">
      <w:pPr>
        <w:jc w:val="both"/>
      </w:pPr>
    </w:p>
    <w:p w14:paraId="7C0B4E75" w14:textId="5CEBE49E"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E3695E" w:rsidRPr="005977A9">
        <w:t xml:space="preserve">bizonylatboríték </w:t>
      </w:r>
      <w:r w:rsidRPr="005977A9">
        <w:t>aláírt és titkosított formában kerül beküldésre. Az aláírás részletei az „</w:t>
      </w:r>
      <w:r w:rsidR="0095150B" w:rsidRPr="0095150B">
        <w:rPr>
          <w:b/>
        </w:rPr>
        <w:fldChar w:fldCharType="begin"/>
      </w:r>
      <w:r w:rsidR="0095150B" w:rsidRPr="006434FB">
        <w:rPr>
          <w:b/>
        </w:rPr>
        <w:instrText xml:space="preserve"> REF _Ref187884245 \h  \* MERGEFORMAT </w:instrText>
      </w:r>
      <w:r w:rsidR="0095150B" w:rsidRPr="0095150B">
        <w:rPr>
          <w:b/>
        </w:rPr>
      </w:r>
      <w:r w:rsidR="0095150B" w:rsidRPr="0095150B">
        <w:rPr>
          <w:b/>
        </w:rPr>
        <w:fldChar w:fldCharType="separate"/>
      </w:r>
      <w:ins w:id="461" w:author="Szerző">
        <w:r w:rsidR="007E41D0" w:rsidRPr="00294685">
          <w:rPr>
            <w:b/>
            <w:rPrChange w:id="462" w:author="Szerző">
              <w:rPr/>
            </w:rPrChange>
          </w:rPr>
          <w:t>Aláírás képzése</w:t>
        </w:r>
      </w:ins>
      <w:del w:id="463" w:author="Szerző">
        <w:r w:rsidR="000F44AA" w:rsidRPr="000F44AA" w:rsidDel="007E41D0">
          <w:rPr>
            <w:b/>
          </w:rPr>
          <w:delText>Aláírás képzése</w:delText>
        </w:r>
      </w:del>
      <w:r w:rsidR="0095150B" w:rsidRPr="0095150B">
        <w:rPr>
          <w:b/>
        </w:rPr>
        <w:fldChar w:fldCharType="end"/>
      </w:r>
      <w:r w:rsidRPr="005977A9">
        <w:t>”, a titkosítás részletei a „</w:t>
      </w:r>
      <w:r w:rsidR="0095150B" w:rsidRPr="0095150B">
        <w:rPr>
          <w:b/>
        </w:rPr>
        <w:fldChar w:fldCharType="begin"/>
      </w:r>
      <w:r w:rsidR="0095150B" w:rsidRPr="006434FB">
        <w:rPr>
          <w:b/>
        </w:rPr>
        <w:instrText xml:space="preserve"> REF _Ref187884269 \h  \* MERGEFORMAT </w:instrText>
      </w:r>
      <w:r w:rsidR="0095150B" w:rsidRPr="0095150B">
        <w:rPr>
          <w:b/>
        </w:rPr>
      </w:r>
      <w:r w:rsidR="0095150B" w:rsidRPr="0095150B">
        <w:rPr>
          <w:b/>
        </w:rPr>
        <w:fldChar w:fldCharType="separate"/>
      </w:r>
      <w:ins w:id="464" w:author="Szerző">
        <w:r w:rsidR="007E41D0" w:rsidRPr="00294685">
          <w:rPr>
            <w:b/>
            <w:rPrChange w:id="465" w:author="Szerző">
              <w:rPr/>
            </w:rPrChange>
          </w:rPr>
          <w:t>Titkosítás</w:t>
        </w:r>
      </w:ins>
      <w:del w:id="466" w:author="Szerző">
        <w:r w:rsidR="000F44AA" w:rsidRPr="000F44AA" w:rsidDel="007E41D0">
          <w:rPr>
            <w:b/>
          </w:rPr>
          <w:delText>Titkosítás</w:delText>
        </w:r>
      </w:del>
      <w:r w:rsidR="0095150B" w:rsidRPr="0095150B">
        <w:rPr>
          <w:b/>
        </w:rPr>
        <w:fldChar w:fldCharType="end"/>
      </w:r>
      <w:r w:rsidRPr="005977A9">
        <w:t>” fejezetben találhatók.</w:t>
      </w:r>
    </w:p>
    <w:p w14:paraId="58CDD08B" w14:textId="77777777" w:rsidR="00740548" w:rsidRPr="005977A9" w:rsidRDefault="00740548" w:rsidP="00DA3390">
      <w:pPr>
        <w:jc w:val="both"/>
      </w:pPr>
    </w:p>
    <w:p w14:paraId="6AC65004" w14:textId="09240002" w:rsidR="00740548" w:rsidRPr="005977A9" w:rsidRDefault="00740548" w:rsidP="00DA3390">
      <w:pPr>
        <w:jc w:val="both"/>
        <w:rPr>
          <w:rFonts w:asciiTheme="minorHAnsi" w:eastAsiaTheme="minorHAnsi" w:hAnsiTheme="minorHAnsi" w:cstheme="minorHAnsi"/>
          <w:szCs w:val="22"/>
          <w:lang w:eastAsia="en-US"/>
        </w:rPr>
      </w:pPr>
      <w:r w:rsidRPr="005977A9">
        <w:t xml:space="preserve">A bizonylat sikeres beküldéséről az e-pénztárgépnek vizuális és hangjelzést kell adnia. A vizuális és hangjelzést akkor kell adnia az e-pénztárgépnek, ha a szolgáltatáshívásra a NAV-I sikeres választ küldött. A vizuálisan megjelenítendő adat gif formátumú állomány, amely animált is lehet. A hangjelzéshez használandó állomány wav formátumú. Ezeket az állományokat </w:t>
      </w:r>
      <w:r w:rsidR="00C6673B" w:rsidRPr="005977A9">
        <w:t>a NAV a honlapján teszi közzé</w:t>
      </w:r>
      <w:r w:rsidR="00924600" w:rsidRPr="005977A9">
        <w:t>.</w:t>
      </w:r>
    </w:p>
    <w:p w14:paraId="54F89C64" w14:textId="77777777" w:rsidR="00740548" w:rsidRPr="005977A9" w:rsidRDefault="00740548" w:rsidP="00DA3390">
      <w:pPr>
        <w:jc w:val="both"/>
      </w:pPr>
    </w:p>
    <w:p w14:paraId="60949ABE" w14:textId="77777777" w:rsidR="00740548" w:rsidRPr="005977A9" w:rsidRDefault="00740548" w:rsidP="0035442C">
      <w:pPr>
        <w:pStyle w:val="Cmsor3"/>
        <w:jc w:val="both"/>
        <w:rPr>
          <w:lang w:val="en-US"/>
        </w:rPr>
      </w:pPr>
      <w:bookmarkStart w:id="467" w:name="_Toc147150800"/>
      <w:bookmarkStart w:id="468" w:name="_Toc167061604"/>
      <w:bookmarkStart w:id="469" w:name="_Toc2143316443"/>
      <w:bookmarkStart w:id="470" w:name="_Toc195567025"/>
      <w:r w:rsidRPr="005977A9">
        <w:rPr>
          <w:lang w:val="en-US"/>
        </w:rPr>
        <w:t>Bizonylat boríték összeállítása</w:t>
      </w:r>
      <w:bookmarkEnd w:id="467"/>
      <w:bookmarkEnd w:id="468"/>
      <w:bookmarkEnd w:id="469"/>
      <w:bookmarkEnd w:id="470"/>
    </w:p>
    <w:p w14:paraId="400152E0" w14:textId="4A395287" w:rsidR="00740548" w:rsidRPr="005977A9" w:rsidRDefault="00740548" w:rsidP="00DA3390">
      <w:pPr>
        <w:jc w:val="both"/>
        <w:rPr>
          <w:rFonts w:asciiTheme="minorHAnsi" w:eastAsiaTheme="minorHAnsi" w:hAnsiTheme="minorHAnsi" w:cstheme="minorHAnsi"/>
          <w:szCs w:val="22"/>
          <w:lang w:eastAsia="en-US"/>
        </w:rPr>
      </w:pPr>
      <w:r w:rsidRPr="005977A9">
        <w:t>A NAV-nak küldendő adatokat a bizonylat beküldés</w:t>
      </w:r>
      <w:r w:rsidR="00A72C00">
        <w:t xml:space="preserve"> </w:t>
      </w:r>
      <w:r w:rsidR="004220A8" w:rsidRPr="005977A9">
        <w:t>documentEnvelope</w:t>
      </w:r>
      <w:r w:rsidR="00D21F55" w:rsidRPr="005977A9">
        <w:t xml:space="preserve"> </w:t>
      </w:r>
      <w:r w:rsidRPr="005977A9">
        <w:t>mezőjében kell beküldeni.</w:t>
      </w:r>
    </w:p>
    <w:p w14:paraId="0DD52BC7" w14:textId="0263DDCF" w:rsidR="00740548" w:rsidRPr="005977A9" w:rsidRDefault="00740548" w:rsidP="00DA3390">
      <w:pPr>
        <w:jc w:val="both"/>
        <w:rPr>
          <w:rFonts w:asciiTheme="minorHAnsi" w:eastAsiaTheme="minorHAnsi" w:hAnsiTheme="minorHAnsi" w:cstheme="minorHAnsi"/>
          <w:szCs w:val="22"/>
          <w:lang w:eastAsia="en-US"/>
        </w:rPr>
      </w:pPr>
      <w:r w:rsidRPr="005977A9">
        <w:t>A boríték összeállításának folyamata látható a következő ábrán:</w:t>
      </w:r>
    </w:p>
    <w:p w14:paraId="45FD20F3" w14:textId="77777777" w:rsidR="00740548" w:rsidRPr="005977A9" w:rsidRDefault="00740548" w:rsidP="00DA3390">
      <w:pPr>
        <w:jc w:val="both"/>
      </w:pPr>
    </w:p>
    <w:p w14:paraId="1AE5D1D6" w14:textId="141FEF72" w:rsidR="00740548" w:rsidRPr="005977A9" w:rsidRDefault="001B2C5E" w:rsidP="00DA3390">
      <w:pPr>
        <w:jc w:val="both"/>
      </w:pPr>
      <w:r>
        <w:rPr>
          <w:noProof/>
          <w:lang w:val="hu-HU" w:eastAsia="hu-HU"/>
        </w:rPr>
        <w:drawing>
          <wp:inline distT="0" distB="0" distL="0" distR="0" wp14:anchorId="678E3746" wp14:editId="3A1DF064">
            <wp:extent cx="5760720" cy="5475605"/>
            <wp:effectExtent l="0" t="0" r="5080" b="0"/>
            <wp:docPr id="1831786306" name="Picture 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86306" name="Picture 6" descr="A diagram of a computer program&#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14:paraId="7DAFC41F" w14:textId="77777777" w:rsidR="00740548" w:rsidRPr="005977A9" w:rsidRDefault="00740548" w:rsidP="00DA3390">
      <w:pPr>
        <w:jc w:val="both"/>
      </w:pPr>
    </w:p>
    <w:p w14:paraId="5B03E11B" w14:textId="6D64B6F7" w:rsidR="00740548" w:rsidRPr="00010356" w:rsidRDefault="00740548" w:rsidP="00DA3390">
      <w:pPr>
        <w:jc w:val="both"/>
        <w:rPr>
          <w:rFonts w:eastAsiaTheme="minorHAnsi"/>
          <w:lang w:val="pt-BR"/>
        </w:rPr>
      </w:pPr>
      <w:r w:rsidRPr="00010356">
        <w:rPr>
          <w:lang w:val="pt-BR"/>
        </w:rPr>
        <w:t>A DocumentEnvelope és a customerEnvelope összeállításának lépései:</w:t>
      </w:r>
    </w:p>
    <w:p w14:paraId="0E2B1A5B" w14:textId="77777777" w:rsidR="00566374" w:rsidRPr="00010356" w:rsidRDefault="00566374" w:rsidP="00DA3390">
      <w:pPr>
        <w:jc w:val="both"/>
        <w:rPr>
          <w:rFonts w:asciiTheme="minorHAnsi" w:eastAsiaTheme="minorHAnsi" w:hAnsiTheme="minorHAnsi" w:cstheme="minorHAnsi"/>
          <w:szCs w:val="22"/>
          <w:lang w:val="pt-BR" w:eastAsia="en-US"/>
        </w:rPr>
      </w:pPr>
    </w:p>
    <w:p w14:paraId="3EDFAEC9" w14:textId="66E62F74" w:rsidR="00740548" w:rsidRPr="005977A9" w:rsidRDefault="00740548" w:rsidP="006434FB">
      <w:pPr>
        <w:pStyle w:val="Szmozottlista"/>
        <w:numPr>
          <w:ilvl w:val="0"/>
          <w:numId w:val="212"/>
        </w:numPr>
      </w:pPr>
      <w:r w:rsidRPr="005977A9">
        <w:t>Adatok kitöltése, kanonizálás: Először ki kell tölteni az adatokkal a megfelelő adatstruktúrát (</w:t>
      </w:r>
      <w:r w:rsidR="00103449" w:rsidRPr="005977A9">
        <w:t>a</w:t>
      </w:r>
      <w:r w:rsidRPr="005977A9">
        <w:t>z adatstruktúrák leírása a „</w:t>
      </w:r>
      <w:r w:rsidR="0095150B" w:rsidRPr="006434FB">
        <w:rPr>
          <w:b/>
          <w:bCs/>
        </w:rPr>
        <w:fldChar w:fldCharType="begin"/>
      </w:r>
      <w:r w:rsidR="0095150B" w:rsidRPr="006434FB">
        <w:rPr>
          <w:b/>
          <w:bCs/>
        </w:rPr>
        <w:instrText xml:space="preserve"> REF _Ref184599723 \h </w:instrText>
      </w:r>
      <w:r w:rsidR="0095150B">
        <w:rPr>
          <w:b/>
          <w:bCs/>
        </w:rPr>
        <w:instrText xml:space="preserve"> \* MERGEFORMAT </w:instrText>
      </w:r>
      <w:r w:rsidR="0095150B" w:rsidRPr="006434FB">
        <w:rPr>
          <w:b/>
          <w:bCs/>
        </w:rPr>
      </w:r>
      <w:r w:rsidR="0095150B" w:rsidRPr="006434FB">
        <w:rPr>
          <w:b/>
          <w:bCs/>
        </w:rPr>
        <w:fldChar w:fldCharType="separate"/>
      </w:r>
      <w:ins w:id="471" w:author="Szerző">
        <w:r w:rsidR="007E41D0" w:rsidRPr="00294685">
          <w:rPr>
            <w:b/>
            <w:bCs/>
            <w:rPrChange w:id="472" w:author="Szerző">
              <w:rPr>
                <w:lang w:val="pt-BR"/>
              </w:rPr>
            </w:rPrChange>
          </w:rPr>
          <w:t>Üzleti adattartalom leírása (XSD Modell típusai és elemei)</w:t>
        </w:r>
      </w:ins>
      <w:del w:id="473" w:author="Szerző">
        <w:r w:rsidR="000F44AA" w:rsidRPr="000F44AA" w:rsidDel="007E41D0">
          <w:rPr>
            <w:b/>
            <w:bCs/>
          </w:rPr>
          <w:delText>Üzleti adattartalom leírása (XSD Modell típusai és elemei)</w:delText>
        </w:r>
      </w:del>
      <w:r w:rsidR="0095150B" w:rsidRPr="006434FB">
        <w:rPr>
          <w:b/>
          <w:bCs/>
        </w:rPr>
        <w:fldChar w:fldCharType="end"/>
      </w:r>
      <w:r w:rsidRPr="005977A9">
        <w:t>” fejezetben található):</w:t>
      </w:r>
    </w:p>
    <w:p w14:paraId="26413707" w14:textId="5E162693" w:rsidR="00740548" w:rsidRPr="005977A9" w:rsidRDefault="5412A66B" w:rsidP="006434FB">
      <w:pPr>
        <w:pStyle w:val="Felsorols"/>
      </w:pPr>
      <w:r w:rsidRPr="46920C6E">
        <w:t>E-nyugta és annak módosítása, érvénytelenítése esetén:</w:t>
      </w:r>
    </w:p>
    <w:p w14:paraId="2EE8D180" w14:textId="0AF8F8D4" w:rsidR="00740548" w:rsidRPr="005977A9" w:rsidRDefault="001E2539" w:rsidP="006434FB">
      <w:pPr>
        <w:pStyle w:val="Felsorols2"/>
      </w:pPr>
      <w:r w:rsidRPr="005977A9">
        <w:t>Bizonylatadat</w:t>
      </w:r>
      <w:r w:rsidR="00FC4D06" w:rsidRPr="005977A9">
        <w:t>ok</w:t>
      </w:r>
      <w:r w:rsidR="00740548" w:rsidRPr="005977A9">
        <w:t xml:space="preserve"> (</w:t>
      </w:r>
      <w:r w:rsidR="00C5751F" w:rsidRPr="005977A9">
        <w:t>E</w:t>
      </w:r>
      <w:r w:rsidR="004E3359" w:rsidRPr="005977A9">
        <w:t>nvelopeData</w:t>
      </w:r>
      <w:r w:rsidR="00740548" w:rsidRPr="005977A9">
        <w:t>):</w:t>
      </w:r>
    </w:p>
    <w:p w14:paraId="34B9D9B1" w14:textId="6EDA1D05" w:rsidR="00740548" w:rsidRPr="005977A9" w:rsidRDefault="5412A66B" w:rsidP="006434FB">
      <w:pPr>
        <w:pStyle w:val="Felsorols3"/>
      </w:pPr>
      <w:r w:rsidRPr="46920C6E">
        <w:t>Bizonylat: ReceiptCore</w:t>
      </w:r>
    </w:p>
    <w:p w14:paraId="5161C787" w14:textId="08F4C016" w:rsidR="00740548" w:rsidRPr="005977A9" w:rsidRDefault="00DA0AD0" w:rsidP="006434FB">
      <w:pPr>
        <w:pStyle w:val="Felsorols2"/>
      </w:pPr>
      <w:r w:rsidRPr="005977A9">
        <w:t>Vevői adatok</w:t>
      </w:r>
      <w:r w:rsidR="00740548" w:rsidRPr="005977A9">
        <w:t xml:space="preserve"> (</w:t>
      </w:r>
      <w:r w:rsidR="00CF2913" w:rsidRPr="005977A9">
        <w:t>C</w:t>
      </w:r>
      <w:r w:rsidRPr="005977A9">
        <w:t>ustomerEnvelopeData</w:t>
      </w:r>
      <w:r w:rsidR="00740548" w:rsidRPr="005977A9">
        <w:t>):</w:t>
      </w:r>
    </w:p>
    <w:p w14:paraId="2F30637B" w14:textId="77458045" w:rsidR="00740548" w:rsidRPr="005977A9" w:rsidRDefault="41CB3C95" w:rsidP="006434FB">
      <w:pPr>
        <w:pStyle w:val="Felsorols3"/>
      </w:pPr>
      <w:r w:rsidRPr="46920C6E">
        <w:t>Független szimmetrikus titkosító kulcs</w:t>
      </w:r>
    </w:p>
    <w:p w14:paraId="6E652C90" w14:textId="45E61F35" w:rsidR="00740548" w:rsidRPr="005977A9" w:rsidRDefault="5412A66B" w:rsidP="006434FB">
      <w:pPr>
        <w:pStyle w:val="Felsorols3"/>
      </w:pPr>
      <w:r w:rsidRPr="46920C6E">
        <w:t>Bizonylat melléklet: ReceiptAdditional</w:t>
      </w:r>
    </w:p>
    <w:p w14:paraId="3A6B8A12" w14:textId="3DD98771" w:rsidR="00740548" w:rsidRPr="005977A9" w:rsidRDefault="5412A66B" w:rsidP="006434FB">
      <w:pPr>
        <w:pStyle w:val="Felsorols"/>
      </w:pPr>
      <w:r w:rsidRPr="46920C6E">
        <w:t>Egyszerűsített számla és annak módosítása, érvénytelenítése, illetve számla és annak módosítása, érvénytelenítése esetén:</w:t>
      </w:r>
    </w:p>
    <w:p w14:paraId="4A9CB4D2" w14:textId="0DD0D72A" w:rsidR="00740548" w:rsidRPr="005977A9" w:rsidRDefault="0091081A" w:rsidP="006434FB">
      <w:pPr>
        <w:pStyle w:val="Felsorols2"/>
      </w:pPr>
      <w:r w:rsidRPr="005977A9">
        <w:t>Bizonylat</w:t>
      </w:r>
      <w:r w:rsidR="00740548" w:rsidRPr="005977A9">
        <w:t>adat</w:t>
      </w:r>
      <w:r w:rsidRPr="005977A9">
        <w:t>ok</w:t>
      </w:r>
      <w:r w:rsidR="00740548" w:rsidRPr="005977A9">
        <w:t xml:space="preserve"> (</w:t>
      </w:r>
      <w:r w:rsidRPr="005977A9">
        <w:t>EnvelopeData</w:t>
      </w:r>
      <w:r w:rsidR="00740548" w:rsidRPr="005977A9">
        <w:t>):</w:t>
      </w:r>
    </w:p>
    <w:p w14:paraId="78D1C5C9" w14:textId="1401BE98" w:rsidR="00740548" w:rsidRPr="005977A9" w:rsidRDefault="00740548" w:rsidP="006434FB">
      <w:pPr>
        <w:pStyle w:val="Felsorols3"/>
      </w:pPr>
      <w:r w:rsidRPr="005977A9">
        <w:t>Bizonylat: SimplifiedInvoiceCore (A SimplifiedInvoiceCore simplifiedInvoice részét az online számla struktúra szerint kell beküldeni, aminek a leírása a NAV Online Számla rendszer „Számlaadat-szolgáltatás REST API interfészleírás és fejlesztői dokumentáció” 3.0-ás verziójának „Az InvoiceDataType komplex típus szerkezete” fejezetében található</w:t>
      </w:r>
      <w:r w:rsidR="00F02DD6" w:rsidRPr="005977A9">
        <w:t>.</w:t>
      </w:r>
      <w:r w:rsidRPr="005977A9">
        <w:t>)</w:t>
      </w:r>
    </w:p>
    <w:p w14:paraId="229DA6A2" w14:textId="4ED337CD" w:rsidR="00740548" w:rsidRPr="005977A9" w:rsidRDefault="5412A66B" w:rsidP="006434FB">
      <w:pPr>
        <w:pStyle w:val="Felsorols3"/>
      </w:pPr>
      <w:r w:rsidRPr="46920C6E">
        <w:t>Bizonylat adatszolgáltatás: SimplifiedInvoiceControl</w:t>
      </w:r>
    </w:p>
    <w:p w14:paraId="150E5D03" w14:textId="31970891" w:rsidR="00740548" w:rsidRPr="005977A9" w:rsidRDefault="003A3EDF" w:rsidP="006434FB">
      <w:pPr>
        <w:pStyle w:val="Felsorols2"/>
      </w:pPr>
      <w:r w:rsidRPr="005977A9">
        <w:t>Vevői</w:t>
      </w:r>
      <w:r w:rsidR="00740548" w:rsidRPr="005977A9">
        <w:t xml:space="preserve"> adat</w:t>
      </w:r>
      <w:r w:rsidRPr="005977A9">
        <w:t>ok</w:t>
      </w:r>
      <w:r w:rsidR="00740548" w:rsidRPr="005977A9">
        <w:t xml:space="preserve"> (</w:t>
      </w:r>
      <w:r w:rsidR="00CF2913" w:rsidRPr="005977A9">
        <w:t>CustomerEnvelopeData</w:t>
      </w:r>
      <w:r w:rsidR="00740548" w:rsidRPr="005977A9">
        <w:t>):</w:t>
      </w:r>
    </w:p>
    <w:p w14:paraId="6312EC7E" w14:textId="69D9A734" w:rsidR="00740548" w:rsidRPr="005977A9" w:rsidRDefault="75C1FE23" w:rsidP="006434FB">
      <w:pPr>
        <w:pStyle w:val="Felsorols3"/>
      </w:pPr>
      <w:r w:rsidRPr="46920C6E">
        <w:t>Független szimmetrikus titkosító kulcs</w:t>
      </w:r>
    </w:p>
    <w:p w14:paraId="680784A6" w14:textId="08A9B6DE" w:rsidR="00740548" w:rsidRPr="005977A9" w:rsidRDefault="5412A66B" w:rsidP="006434FB">
      <w:pPr>
        <w:pStyle w:val="Felsorols3"/>
      </w:pPr>
      <w:r w:rsidRPr="46920C6E">
        <w:t>Bizonylat melléklet: SimplifiedInvoiceAdditional</w:t>
      </w:r>
    </w:p>
    <w:p w14:paraId="0378BD35" w14:textId="77777777" w:rsidR="00740548" w:rsidRPr="005977A9" w:rsidRDefault="00740548" w:rsidP="006434FB">
      <w:pPr>
        <w:pStyle w:val="Felsorols"/>
      </w:pPr>
      <w:r w:rsidRPr="005977A9">
        <w:t>Üzemanyagkártyás értékesítési bizonylat vagy egészségkártyás értékesítési bizonylat vagy szállodai átterhelés bizonylat vagy fogyasztási összesítő bizonylat esetén:</w:t>
      </w:r>
    </w:p>
    <w:p w14:paraId="49FF591E" w14:textId="2C227690" w:rsidR="00740548" w:rsidRPr="005977A9" w:rsidRDefault="007D485E" w:rsidP="006434FB">
      <w:pPr>
        <w:pStyle w:val="Felsorols2"/>
      </w:pPr>
      <w:r w:rsidRPr="005977A9">
        <w:t>Bizonylat</w:t>
      </w:r>
      <w:r w:rsidR="00740548" w:rsidRPr="005977A9">
        <w:t>adat</w:t>
      </w:r>
      <w:r w:rsidRPr="005977A9">
        <w:t>ok</w:t>
      </w:r>
      <w:r w:rsidR="00740548" w:rsidRPr="005977A9">
        <w:t xml:space="preserve"> (</w:t>
      </w:r>
      <w:r w:rsidR="00CF2913" w:rsidRPr="005977A9">
        <w:t>EnvelopeData</w:t>
      </w:r>
      <w:r w:rsidR="00740548" w:rsidRPr="005977A9">
        <w:t>):</w:t>
      </w:r>
    </w:p>
    <w:p w14:paraId="640ABCF2" w14:textId="16B03B24" w:rsidR="00740548" w:rsidRPr="005977A9" w:rsidRDefault="5412A66B" w:rsidP="006434FB">
      <w:pPr>
        <w:pStyle w:val="Felsorols3"/>
      </w:pPr>
      <w:r w:rsidRPr="46920C6E">
        <w:t>Bizonylat: OtherDocumentCore</w:t>
      </w:r>
    </w:p>
    <w:p w14:paraId="07547714" w14:textId="3143FD50" w:rsidR="00740548" w:rsidRPr="005977A9" w:rsidRDefault="00CF2913" w:rsidP="006434FB">
      <w:pPr>
        <w:pStyle w:val="Felsorols2"/>
      </w:pPr>
      <w:r w:rsidRPr="005977A9">
        <w:t>Vevői</w:t>
      </w:r>
      <w:r w:rsidR="00740548" w:rsidRPr="005977A9">
        <w:t xml:space="preserve"> adat</w:t>
      </w:r>
      <w:r w:rsidRPr="005977A9">
        <w:t>ok</w:t>
      </w:r>
      <w:r w:rsidR="00740548" w:rsidRPr="005977A9">
        <w:t xml:space="preserve"> (Customer</w:t>
      </w:r>
      <w:r w:rsidRPr="005977A9">
        <w:t>EnvelopeData</w:t>
      </w:r>
      <w:r w:rsidR="00740548" w:rsidRPr="005977A9">
        <w:t>):</w:t>
      </w:r>
    </w:p>
    <w:p w14:paraId="4E68E174" w14:textId="397FCF62" w:rsidR="00740548" w:rsidRPr="005977A9" w:rsidRDefault="75C1FE23" w:rsidP="006434FB">
      <w:pPr>
        <w:pStyle w:val="Felsorols3"/>
      </w:pPr>
      <w:r w:rsidRPr="46920C6E">
        <w:t>Független szimmetrikus titkosító kulcs</w:t>
      </w:r>
    </w:p>
    <w:p w14:paraId="289DF8E8" w14:textId="56DDD548" w:rsidR="00740548" w:rsidRPr="005977A9" w:rsidRDefault="5412A66B" w:rsidP="006434FB">
      <w:pPr>
        <w:pStyle w:val="Felsorols3"/>
      </w:pPr>
      <w:r w:rsidRPr="46920C6E">
        <w:t>Bizonylat melléklet: OtherDocumentAdditional</w:t>
      </w:r>
    </w:p>
    <w:p w14:paraId="4F62A6FC" w14:textId="59E0E908" w:rsidR="00740548" w:rsidRPr="005977A9" w:rsidRDefault="00740548" w:rsidP="006434FB">
      <w:pPr>
        <w:pStyle w:val="Listafolytatsa"/>
        <w:rPr>
          <w:rFonts w:asciiTheme="minorHAnsi" w:eastAsiaTheme="minorHAnsi" w:hAnsiTheme="minorHAnsi" w:cstheme="minorHAnsi"/>
          <w:szCs w:val="22"/>
          <w:lang w:eastAsia="en-US"/>
        </w:rPr>
      </w:pPr>
      <w:r w:rsidRPr="005977A9">
        <w:t>A kitöltött adatstruktúrá</w:t>
      </w:r>
      <w:r w:rsidR="00C140CC" w:rsidRPr="005977A9">
        <w:t>ka</w:t>
      </w:r>
      <w:r w:rsidRPr="005977A9">
        <w:t>t kanonizált formára kell hozni (</w:t>
      </w:r>
      <w:hyperlink r:id="rId44" w:history="1">
        <w:r w:rsidRPr="005977A9">
          <w:rPr>
            <w:rStyle w:val="Hiperhivatkozs"/>
          </w:rPr>
          <w:t>https://www.w3.org/TR/xml-c14n11/</w:t>
        </w:r>
      </w:hyperlink>
      <w:r w:rsidRPr="005977A9">
        <w:t>) és le kell ellenőrizni a NAV által kiadott módszertan szerint. Amennyiben az ellenőrzés hibát jelez, akkor a hibákat a beküldés előtt javítani kell.</w:t>
      </w:r>
    </w:p>
    <w:p w14:paraId="16ACEF0F" w14:textId="4F085B5B" w:rsidR="00740548" w:rsidRPr="005977A9" w:rsidRDefault="00740548" w:rsidP="006434FB">
      <w:pPr>
        <w:pStyle w:val="Szmozottlista"/>
      </w:pPr>
      <w:r w:rsidRPr="005977A9">
        <w:t>Tömörítés: Az előző lépésben előállt adato</w:t>
      </w:r>
      <w:r w:rsidR="00C140CC" w:rsidRPr="005977A9">
        <w:t>ka</w:t>
      </w:r>
      <w:r w:rsidRPr="005977A9">
        <w:t>t a „</w:t>
      </w:r>
      <w:r w:rsidR="0042648C" w:rsidRPr="006434FB">
        <w:rPr>
          <w:b/>
          <w:bCs/>
        </w:rPr>
        <w:fldChar w:fldCharType="begin"/>
      </w:r>
      <w:r w:rsidR="0042648C" w:rsidRPr="006434FB">
        <w:rPr>
          <w:b/>
          <w:bCs/>
        </w:rPr>
        <w:instrText xml:space="preserve"> REF _Ref187884360 \h </w:instrText>
      </w:r>
      <w:r w:rsidR="0042648C" w:rsidRPr="0042648C">
        <w:rPr>
          <w:b/>
          <w:bCs/>
        </w:rPr>
        <w:instrText xml:space="preserve"> \* MERGEFORMAT </w:instrText>
      </w:r>
      <w:r w:rsidR="0042648C" w:rsidRPr="006434FB">
        <w:rPr>
          <w:b/>
          <w:bCs/>
        </w:rPr>
      </w:r>
      <w:r w:rsidR="0042648C" w:rsidRPr="006434FB">
        <w:rPr>
          <w:b/>
          <w:bCs/>
        </w:rPr>
        <w:fldChar w:fldCharType="separate"/>
      </w:r>
      <w:ins w:id="474" w:author="Szerző">
        <w:r w:rsidR="007E41D0" w:rsidRPr="00294685">
          <w:rPr>
            <w:b/>
            <w:bCs/>
            <w:rPrChange w:id="475" w:author="Szerző">
              <w:rPr/>
            </w:rPrChange>
          </w:rPr>
          <w:t>Tömörítés</w:t>
        </w:r>
      </w:ins>
      <w:del w:id="476" w:author="Szerző">
        <w:r w:rsidR="000F44AA" w:rsidRPr="000F44AA" w:rsidDel="007E41D0">
          <w:rPr>
            <w:b/>
            <w:bCs/>
          </w:rPr>
          <w:delText>Tömörítés</w:delText>
        </w:r>
      </w:del>
      <w:r w:rsidR="0042648C" w:rsidRPr="006434FB">
        <w:rPr>
          <w:b/>
          <w:bCs/>
        </w:rPr>
        <w:fldChar w:fldCharType="end"/>
      </w:r>
      <w:r w:rsidRPr="005977A9">
        <w:t>” fejezetben leírtak szerint tömöríteni kell. A tömörítés eredménye bináris adat.</w:t>
      </w:r>
    </w:p>
    <w:p w14:paraId="510359B3" w14:textId="31990995" w:rsidR="0027032A" w:rsidRPr="005977A9" w:rsidRDefault="0027032A" w:rsidP="006434FB">
      <w:pPr>
        <w:pStyle w:val="Szmozottlista"/>
      </w:pPr>
      <w:r w:rsidRPr="005977A9">
        <w:t>Padding</w:t>
      </w:r>
      <w:r w:rsidR="00C140CC" w:rsidRPr="005977A9">
        <w:t>: A tömörítés eredményeként létrejött bináris adato</w:t>
      </w:r>
      <w:r w:rsidR="00C60B81" w:rsidRPr="005977A9">
        <w:t>ka</w:t>
      </w:r>
      <w:r w:rsidR="00F71E75" w:rsidRPr="005977A9">
        <w:t>t</w:t>
      </w:r>
      <w:r w:rsidR="00C140CC" w:rsidRPr="005977A9">
        <w:t xml:space="preserve"> </w:t>
      </w:r>
      <w:r w:rsidR="0064687D" w:rsidRPr="005977A9">
        <w:t>PKCS#</w:t>
      </w:r>
      <w:r w:rsidR="00F6770A" w:rsidRPr="005977A9">
        <w:t>7</w:t>
      </w:r>
      <w:r w:rsidR="0064687D" w:rsidRPr="005977A9">
        <w:t xml:space="preserve"> </w:t>
      </w:r>
      <w:r w:rsidR="00F6770A" w:rsidRPr="005977A9">
        <w:t xml:space="preserve">padding </w:t>
      </w:r>
      <w:r w:rsidR="0064687D" w:rsidRPr="005977A9">
        <w:t>szerint</w:t>
      </w:r>
      <w:r w:rsidR="00F71E75" w:rsidRPr="005977A9">
        <w:t xml:space="preserve"> kell előkészíteni a következő lépésre.</w:t>
      </w:r>
    </w:p>
    <w:p w14:paraId="035BE04E" w14:textId="183D635D" w:rsidR="00740548" w:rsidRPr="005977A9" w:rsidRDefault="00740548" w:rsidP="006434FB">
      <w:pPr>
        <w:pStyle w:val="Szmozottlista"/>
      </w:pPr>
      <w:r w:rsidRPr="005977A9">
        <w:t>Titkosítás: Az előző lépésben előállt adato</w:t>
      </w:r>
      <w:r w:rsidR="00C60B81" w:rsidRPr="005977A9">
        <w:t>ka</w:t>
      </w:r>
      <w:r w:rsidRPr="005977A9">
        <w:t xml:space="preserve">t a </w:t>
      </w:r>
      <w:r w:rsidR="00CD5D01" w:rsidRPr="005977A9">
        <w:t>bizonylatadatok</w:t>
      </w:r>
      <w:r w:rsidRPr="005977A9">
        <w:t xml:space="preserve"> esetén (</w:t>
      </w:r>
      <w:r w:rsidR="00CD5D01" w:rsidRPr="005977A9">
        <w:t>EnvelopeData</w:t>
      </w:r>
      <w:r w:rsidRPr="005977A9">
        <w:t>)</w:t>
      </w:r>
      <w:r w:rsidR="002E7650" w:rsidRPr="005977A9">
        <w:t xml:space="preserve"> a független szimmetrikus kulccsal, </w:t>
      </w:r>
      <w:r w:rsidR="00BC1FD7" w:rsidRPr="005977A9">
        <w:t xml:space="preserve">a vevői adatok esetén a vevői aszimmetrikus </w:t>
      </w:r>
      <w:r w:rsidR="00202708" w:rsidRPr="005977A9">
        <w:t xml:space="preserve">kulcspár </w:t>
      </w:r>
      <w:r w:rsidR="00BC1FD7" w:rsidRPr="005977A9">
        <w:t>publikus kulcs</w:t>
      </w:r>
      <w:r w:rsidR="00202708" w:rsidRPr="005977A9">
        <w:t>áv</w:t>
      </w:r>
      <w:r w:rsidR="00BC1FD7" w:rsidRPr="005977A9">
        <w:t>al</w:t>
      </w:r>
      <w:r w:rsidRPr="005977A9">
        <w:t xml:space="preserve"> titkosítani kell a „</w:t>
      </w:r>
      <w:r w:rsidR="0042648C" w:rsidRPr="006434FB">
        <w:rPr>
          <w:b/>
          <w:bCs/>
        </w:rPr>
        <w:fldChar w:fldCharType="begin"/>
      </w:r>
      <w:r w:rsidR="0042648C" w:rsidRPr="006434FB">
        <w:rPr>
          <w:b/>
          <w:bCs/>
        </w:rPr>
        <w:instrText xml:space="preserve"> REF _Ref187884374 \h </w:instrText>
      </w:r>
      <w:r w:rsidR="0042648C">
        <w:rPr>
          <w:b/>
          <w:bCs/>
        </w:rPr>
        <w:instrText xml:space="preserve"> \* MERGEFORMAT </w:instrText>
      </w:r>
      <w:r w:rsidR="0042648C" w:rsidRPr="006434FB">
        <w:rPr>
          <w:b/>
          <w:bCs/>
        </w:rPr>
      </w:r>
      <w:r w:rsidR="0042648C" w:rsidRPr="006434FB">
        <w:rPr>
          <w:b/>
          <w:bCs/>
        </w:rPr>
        <w:fldChar w:fldCharType="separate"/>
      </w:r>
      <w:ins w:id="477" w:author="Szerző">
        <w:r w:rsidR="007E41D0" w:rsidRPr="00294685">
          <w:rPr>
            <w:b/>
            <w:bCs/>
            <w:rPrChange w:id="478" w:author="Szerző">
              <w:rPr/>
            </w:rPrChange>
          </w:rPr>
          <w:t>Titkosítás</w:t>
        </w:r>
      </w:ins>
      <w:del w:id="479" w:author="Szerző">
        <w:r w:rsidR="000F44AA" w:rsidRPr="000F44AA" w:rsidDel="007E41D0">
          <w:rPr>
            <w:b/>
            <w:bCs/>
          </w:rPr>
          <w:delText>Titkosítás</w:delText>
        </w:r>
      </w:del>
      <w:r w:rsidR="0042648C" w:rsidRPr="006434FB">
        <w:rPr>
          <w:b/>
          <w:bCs/>
        </w:rPr>
        <w:fldChar w:fldCharType="end"/>
      </w:r>
      <w:r w:rsidRPr="005977A9">
        <w:t>” fejezetben leírtak szerint. A titkosítás</w:t>
      </w:r>
      <w:r w:rsidR="00663E2A" w:rsidRPr="005977A9">
        <w:t>i műveletek</w:t>
      </w:r>
      <w:r w:rsidRPr="005977A9">
        <w:t xml:space="preserve"> eredménye bináris adat.</w:t>
      </w:r>
    </w:p>
    <w:p w14:paraId="76B8B93E" w14:textId="04F14E17" w:rsidR="00740548" w:rsidRPr="005977A9" w:rsidRDefault="5412A66B" w:rsidP="006434FB">
      <w:pPr>
        <w:pStyle w:val="Szmozottlista"/>
      </w:pPr>
      <w:r w:rsidRPr="46920C6E">
        <w:t>Base64 kódolás: Az előző lépésben előállt bináris adatot base64 kódolni kell.</w:t>
      </w:r>
    </w:p>
    <w:p w14:paraId="27A78679" w14:textId="0AD2F3DE" w:rsidR="00740548" w:rsidRPr="005977A9" w:rsidRDefault="00740548" w:rsidP="00566374">
      <w:pPr>
        <w:pStyle w:val="Szmozottlista"/>
      </w:pPr>
      <w:r w:rsidRPr="005977A9">
        <w:t xml:space="preserve">Aláírás képzése: Az előző lépésben előállt base64 kódolású </w:t>
      </w:r>
      <w:r w:rsidR="00EC0F91" w:rsidRPr="005977A9">
        <w:t>bizonylat</w:t>
      </w:r>
      <w:r w:rsidRPr="005977A9">
        <w:t>adatot a</w:t>
      </w:r>
      <w:r w:rsidR="004B530C" w:rsidRPr="005977A9">
        <w:t>z</w:t>
      </w:r>
      <w:r w:rsidRPr="005977A9">
        <w:t xml:space="preserve"> </w:t>
      </w:r>
      <w:r w:rsidR="00EC0F91" w:rsidRPr="005977A9">
        <w:t>DocumentEnvelope</w:t>
      </w:r>
      <w:r w:rsidRPr="005977A9">
        <w:t xml:space="preserve"> boríték envelopeData</w:t>
      </w:r>
      <w:r w:rsidR="000642D5" w:rsidRPr="005977A9">
        <w:t>, a vevői adat</w:t>
      </w:r>
      <w:r w:rsidR="00A171CB" w:rsidRPr="005977A9">
        <w:t>csomago</w:t>
      </w:r>
      <w:r w:rsidR="000642D5" w:rsidRPr="005977A9">
        <w:t>t a customerEnvelopeData</w:t>
      </w:r>
      <w:r w:rsidRPr="005977A9">
        <w:t xml:space="preserve"> mezőjébe kell tölteni. Ebből envelopeHash-t és envelopeSignature-t kell képezni az „</w:t>
      </w:r>
      <w:r w:rsidR="0042648C" w:rsidRPr="006434FB">
        <w:rPr>
          <w:b/>
          <w:bCs/>
        </w:rPr>
        <w:fldChar w:fldCharType="begin"/>
      </w:r>
      <w:r w:rsidR="0042648C" w:rsidRPr="006434FB">
        <w:rPr>
          <w:b/>
          <w:bCs/>
        </w:rPr>
        <w:instrText xml:space="preserve"> REF _Ref187884395 \h </w:instrText>
      </w:r>
      <w:r w:rsidR="0042648C">
        <w:rPr>
          <w:b/>
          <w:bCs/>
        </w:rPr>
        <w:instrText xml:space="preserve"> \* MERGEFORMAT </w:instrText>
      </w:r>
      <w:r w:rsidR="0042648C" w:rsidRPr="006434FB">
        <w:rPr>
          <w:b/>
          <w:bCs/>
        </w:rPr>
      </w:r>
      <w:r w:rsidR="0042648C" w:rsidRPr="006434FB">
        <w:rPr>
          <w:b/>
          <w:bCs/>
        </w:rPr>
        <w:fldChar w:fldCharType="separate"/>
      </w:r>
      <w:ins w:id="480" w:author="Szerző">
        <w:r w:rsidR="007E41D0" w:rsidRPr="00294685">
          <w:rPr>
            <w:b/>
            <w:bCs/>
            <w:rPrChange w:id="481" w:author="Szerző">
              <w:rPr/>
            </w:rPrChange>
          </w:rPr>
          <w:t>Aláírás képzése</w:t>
        </w:r>
      </w:ins>
      <w:del w:id="482" w:author="Szerző">
        <w:r w:rsidR="000F44AA" w:rsidRPr="000F44AA" w:rsidDel="007E41D0">
          <w:rPr>
            <w:b/>
            <w:bCs/>
          </w:rPr>
          <w:delText>Aláírás képzése</w:delText>
        </w:r>
      </w:del>
      <w:r w:rsidR="0042648C" w:rsidRPr="006434FB">
        <w:rPr>
          <w:b/>
          <w:bCs/>
        </w:rPr>
        <w:fldChar w:fldCharType="end"/>
      </w:r>
      <w:r w:rsidRPr="005977A9">
        <w:t>” fejezetben leírtak szerint.</w:t>
      </w:r>
    </w:p>
    <w:p w14:paraId="3B69DC70" w14:textId="77777777" w:rsidR="004910A8" w:rsidRPr="00566374" w:rsidRDefault="004910A8" w:rsidP="006434FB"/>
    <w:p w14:paraId="60DE88AD" w14:textId="77777777" w:rsidR="00740548" w:rsidRPr="005977A9" w:rsidRDefault="00740548" w:rsidP="0035442C">
      <w:pPr>
        <w:pStyle w:val="Cmsor3"/>
        <w:jc w:val="both"/>
        <w:rPr>
          <w:lang w:val="en-US"/>
        </w:rPr>
      </w:pPr>
      <w:bookmarkStart w:id="483" w:name="_Toc147150801"/>
      <w:bookmarkStart w:id="484" w:name="_Toc167061605"/>
      <w:bookmarkStart w:id="485" w:name="_Toc2144206633"/>
      <w:bookmarkStart w:id="486" w:name="_Toc195567026"/>
      <w:r w:rsidRPr="005977A9">
        <w:rPr>
          <w:lang w:val="en-US"/>
        </w:rPr>
        <w:t>A szolgáltatás technikai leírása</w:t>
      </w:r>
      <w:bookmarkEnd w:id="483"/>
      <w:bookmarkEnd w:id="484"/>
      <w:bookmarkEnd w:id="485"/>
      <w:bookmarkEnd w:id="486"/>
    </w:p>
    <w:p w14:paraId="542E41F1" w14:textId="77777777" w:rsidR="00740548" w:rsidRPr="00010356" w:rsidRDefault="00740548" w:rsidP="00DA3390">
      <w:pPr>
        <w:jc w:val="both"/>
        <w:rPr>
          <w:rFonts w:asciiTheme="minorHAnsi" w:eastAsiaTheme="minorHAnsi" w:hAnsiTheme="minorHAnsi" w:cstheme="minorHAnsi"/>
          <w:szCs w:val="22"/>
          <w:lang w:val="pt-BR" w:eastAsia="en-US"/>
        </w:rPr>
      </w:pPr>
      <w:r w:rsidRPr="00010356">
        <w:rPr>
          <w:lang w:val="pt-BR"/>
        </w:rPr>
        <w:t>A bizonylat beküldést a „document” szolgáltatás valósítja meg.</w:t>
      </w:r>
    </w:p>
    <w:p w14:paraId="2617279B" w14:textId="14ACA0AA" w:rsidR="00556AAE" w:rsidRPr="005977A9" w:rsidRDefault="1EE3CE12" w:rsidP="006434FB">
      <w:pPr>
        <w:pStyle w:val="Felsorols"/>
      </w:pPr>
      <w:r w:rsidRPr="46920C6E">
        <w:t>Context root: /eReceipt/v1</w:t>
      </w:r>
    </w:p>
    <w:p w14:paraId="0DA4A660" w14:textId="22F1820E" w:rsidR="00740548" w:rsidRPr="005977A9" w:rsidRDefault="00740548" w:rsidP="006434FB">
      <w:pPr>
        <w:pStyle w:val="Felsorols"/>
      </w:pPr>
      <w:r w:rsidRPr="005977A9">
        <w:t>URL: /document</w:t>
      </w:r>
    </w:p>
    <w:p w14:paraId="008F72F7" w14:textId="5CBC26D5" w:rsidR="00740548" w:rsidRPr="005977A9" w:rsidRDefault="00740548" w:rsidP="006434FB">
      <w:pPr>
        <w:pStyle w:val="Felsorols"/>
      </w:pPr>
      <w:r w:rsidRPr="005977A9">
        <w:t>Kérés objektum: DocumentRequest. A szolgáltatás kérés objektumának technológiai leírása az „</w:t>
      </w:r>
      <w:r w:rsidR="0042648C">
        <w:fldChar w:fldCharType="begin"/>
      </w:r>
      <w:r w:rsidR="0042648C">
        <w:instrText xml:space="preserve"> REF _Ref184599723 \h </w:instrText>
      </w:r>
      <w:r w:rsidR="0042648C">
        <w:fldChar w:fldCharType="separate"/>
      </w:r>
      <w:ins w:id="487" w:author="Szerző">
        <w:r w:rsidR="007E41D0" w:rsidRPr="00010356">
          <w:rPr>
            <w:lang w:val="pt-BR"/>
          </w:rPr>
          <w:t>Üzleti adattartalom leírása (XSD Modell típusai és elemei)</w:t>
        </w:r>
      </w:ins>
      <w:del w:id="488" w:author="Szerző">
        <w:r w:rsidR="000F44AA" w:rsidRPr="46920C6E" w:rsidDel="007E41D0">
          <w:delText>Üzleti adattartalom leírása (XSD Modell típusai és elemei)</w:delText>
        </w:r>
      </w:del>
      <w:r w:rsidR="0042648C">
        <w:fldChar w:fldCharType="end"/>
      </w:r>
      <w:r w:rsidRPr="005977A9">
        <w:t>” fejezetben található.</w:t>
      </w:r>
    </w:p>
    <w:p w14:paraId="1A3A2927" w14:textId="4233A7F4" w:rsidR="00740548" w:rsidRPr="005977A9" w:rsidRDefault="00740548" w:rsidP="006434FB">
      <w:pPr>
        <w:pStyle w:val="Felsorols"/>
      </w:pPr>
      <w:r w:rsidRPr="005977A9">
        <w:t>Válasz objektum: DocumentResponse. A szolgáltatás válasz objektumának technológiai leírása az „</w:t>
      </w:r>
      <w:r w:rsidR="0042648C">
        <w:fldChar w:fldCharType="begin"/>
      </w:r>
      <w:r w:rsidR="0042648C">
        <w:instrText xml:space="preserve"> REF _Ref184599723 \h </w:instrText>
      </w:r>
      <w:r w:rsidR="0042648C">
        <w:fldChar w:fldCharType="separate"/>
      </w:r>
      <w:ins w:id="489" w:author="Szerző">
        <w:r w:rsidR="007E41D0" w:rsidRPr="00010356">
          <w:rPr>
            <w:lang w:val="pt-BR"/>
          </w:rPr>
          <w:t>Üzleti adattartalom leírása (XSD Modell típusai és elemei)</w:t>
        </w:r>
      </w:ins>
      <w:del w:id="490" w:author="Szerző">
        <w:r w:rsidR="000F44AA" w:rsidRPr="46920C6E" w:rsidDel="007E41D0">
          <w:delText>Üzleti adattartalom leírása (XSD Modell típusai és elemei)</w:delText>
        </w:r>
      </w:del>
      <w:r w:rsidR="0042648C">
        <w:fldChar w:fldCharType="end"/>
      </w:r>
      <w:r w:rsidRPr="005977A9">
        <w:t>” fejezetben található.</w:t>
      </w:r>
    </w:p>
    <w:p w14:paraId="176AFB4F" w14:textId="77777777" w:rsidR="004910A8" w:rsidRDefault="004910A8" w:rsidP="004910A8"/>
    <w:p w14:paraId="17A4E82A" w14:textId="1591545F" w:rsidR="004910A8" w:rsidRDefault="004910A8" w:rsidP="006434FB">
      <w:pPr>
        <w:keepNext/>
      </w:pPr>
      <w:r w:rsidRPr="005977A9">
        <w:t>DocumentRequest</w:t>
      </w:r>
      <w:r>
        <w:t xml:space="preserve"> kérés</w:t>
      </w:r>
      <w:r w:rsidR="00E5676F">
        <w:t>objektum:</w:t>
      </w:r>
    </w:p>
    <w:p w14:paraId="5CED1C0B" w14:textId="77777777" w:rsidR="00E5676F" w:rsidRDefault="00E5676F" w:rsidP="006434FB">
      <w:pPr>
        <w:keepNext/>
      </w:pPr>
    </w:p>
    <w:p w14:paraId="11F83000" w14:textId="05E2898C" w:rsidR="00E5676F" w:rsidRDefault="002070C5" w:rsidP="00E5676F">
      <w:pPr>
        <w:jc w:val="center"/>
      </w:pPr>
      <w:r>
        <w:rPr>
          <w:noProof/>
          <w:lang w:val="hu-HU" w:eastAsia="hu-HU"/>
        </w:rPr>
        <w:drawing>
          <wp:inline distT="0" distB="0" distL="0" distR="0" wp14:anchorId="5EC38338" wp14:editId="260501FC">
            <wp:extent cx="5760720" cy="7715250"/>
            <wp:effectExtent l="0" t="0" r="5080" b="6350"/>
            <wp:docPr id="150379056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90562" name="Picture 15"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7715250"/>
                    </a:xfrm>
                    <a:prstGeom prst="rect">
                      <a:avLst/>
                    </a:prstGeom>
                  </pic:spPr>
                </pic:pic>
              </a:graphicData>
            </a:graphic>
          </wp:inline>
        </w:drawing>
      </w:r>
    </w:p>
    <w:p w14:paraId="32DF4C58" w14:textId="28DFDBDE" w:rsidR="00E976C6" w:rsidRDefault="00E976C6" w:rsidP="00E5676F">
      <w:pPr>
        <w:jc w:val="center"/>
      </w:pPr>
      <w:r>
        <w:rPr>
          <w:noProof/>
          <w:lang w:val="hu-HU" w:eastAsia="hu-HU"/>
        </w:rPr>
        <w:drawing>
          <wp:inline distT="0" distB="0" distL="0" distR="0" wp14:anchorId="2F028D92" wp14:editId="4C3313F9">
            <wp:extent cx="5760720" cy="4622165"/>
            <wp:effectExtent l="0" t="0" r="5080" b="635"/>
            <wp:docPr id="195472011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20113" name="Picture 16"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4622165"/>
                    </a:xfrm>
                    <a:prstGeom prst="rect">
                      <a:avLst/>
                    </a:prstGeom>
                  </pic:spPr>
                </pic:pic>
              </a:graphicData>
            </a:graphic>
          </wp:inline>
        </w:drawing>
      </w:r>
    </w:p>
    <w:p w14:paraId="6802C19E" w14:textId="77777777" w:rsidR="00E976C6" w:rsidRDefault="00E976C6" w:rsidP="006434FB">
      <w:pPr>
        <w:jc w:val="center"/>
      </w:pPr>
    </w:p>
    <w:p w14:paraId="4566FDD7" w14:textId="18EC7337" w:rsidR="00E5676F" w:rsidRDefault="00E5676F" w:rsidP="006434FB">
      <w:pPr>
        <w:keepNext/>
      </w:pPr>
      <w:r w:rsidRPr="005977A9">
        <w:t>DocumentResponse</w:t>
      </w:r>
      <w:r>
        <w:t xml:space="preserve"> válaszobjektum:</w:t>
      </w:r>
    </w:p>
    <w:p w14:paraId="3FF3C3BA" w14:textId="77777777" w:rsidR="004910A8" w:rsidRDefault="004910A8" w:rsidP="006434FB">
      <w:pPr>
        <w:keepNext/>
      </w:pPr>
    </w:p>
    <w:p w14:paraId="2F71AA9D" w14:textId="4B041849" w:rsidR="00E5676F" w:rsidRDefault="00897F5C" w:rsidP="004910A8">
      <w:r>
        <w:rPr>
          <w:noProof/>
          <w:lang w:val="hu-HU" w:eastAsia="hu-HU"/>
        </w:rPr>
        <w:drawing>
          <wp:inline distT="0" distB="0" distL="0" distR="0" wp14:anchorId="772483B4" wp14:editId="55897381">
            <wp:extent cx="5760720" cy="4350385"/>
            <wp:effectExtent l="0" t="0" r="5080" b="5715"/>
            <wp:docPr id="123210658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6589" name="Picture 18"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4350385"/>
                    </a:xfrm>
                    <a:prstGeom prst="rect">
                      <a:avLst/>
                    </a:prstGeom>
                  </pic:spPr>
                </pic:pic>
              </a:graphicData>
            </a:graphic>
          </wp:inline>
        </w:drawing>
      </w:r>
    </w:p>
    <w:p w14:paraId="3078017D" w14:textId="77777777" w:rsidR="00CA61A6" w:rsidRPr="005977A9" w:rsidRDefault="00CA61A6" w:rsidP="006434FB"/>
    <w:p w14:paraId="44497238" w14:textId="77777777" w:rsidR="00740548" w:rsidRPr="005977A9" w:rsidRDefault="00740548" w:rsidP="0035442C">
      <w:pPr>
        <w:pStyle w:val="Cmsor2"/>
        <w:rPr>
          <w:lang w:val="en-US"/>
        </w:rPr>
      </w:pPr>
      <w:bookmarkStart w:id="491" w:name="_Toc135127604"/>
      <w:bookmarkStart w:id="492" w:name="_Toc138241166"/>
      <w:bookmarkStart w:id="493" w:name="_Toc138749065"/>
      <w:bookmarkStart w:id="494" w:name="_Toc147150802"/>
      <w:bookmarkStart w:id="495" w:name="_Toc167061606"/>
      <w:bookmarkStart w:id="496" w:name="_Toc1959299675"/>
      <w:bookmarkStart w:id="497" w:name="_Ref184600058"/>
      <w:bookmarkStart w:id="498" w:name="_Ref184600092"/>
      <w:bookmarkStart w:id="499" w:name="_Ref184600183"/>
      <w:bookmarkStart w:id="500" w:name="_Toc195567027"/>
      <w:r w:rsidRPr="005977A9">
        <w:rPr>
          <w:lang w:val="en-US"/>
        </w:rPr>
        <w:t>Riport fogadás</w:t>
      </w:r>
      <w:bookmarkEnd w:id="491"/>
      <w:bookmarkEnd w:id="492"/>
      <w:bookmarkEnd w:id="493"/>
      <w:bookmarkEnd w:id="494"/>
      <w:bookmarkEnd w:id="495"/>
      <w:bookmarkEnd w:id="496"/>
      <w:bookmarkEnd w:id="497"/>
      <w:bookmarkEnd w:id="498"/>
      <w:bookmarkEnd w:id="499"/>
      <w:bookmarkEnd w:id="500"/>
    </w:p>
    <w:p w14:paraId="50AFA466" w14:textId="2C363C70"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F02DD6" w:rsidRPr="005977A9">
        <w:t>2</w:t>
      </w:r>
      <w:r w:rsidRPr="005977A9">
        <w:t xml:space="preserve">. melléklet A) rész 5. pontja szerint az e-pénztárgépnek a Rendeletben megkövetelt bizonylatokat továbbítania kell a nyugtatárnak és az adatszolgáltatásokat teljesítenie kell a NAV felé. A pénztárnyitás </w:t>
      </w:r>
      <w:r w:rsidR="001A7A85">
        <w:t xml:space="preserve">(napnyitás) </w:t>
      </w:r>
      <w:r w:rsidRPr="005977A9">
        <w:t>bizonylat, napi forgalmi jelentés, pénztárjelentés, pénzmozgás bizonylat és minden egyéb bizonylat esetén ezt a kötelezettséget ennek a szolgáltatásnak a meghívásával kell teljesítenie az e-pénztárgépnek.</w:t>
      </w:r>
    </w:p>
    <w:p w14:paraId="7D42BB50" w14:textId="77777777" w:rsidR="00740548" w:rsidRPr="005977A9" w:rsidRDefault="00740548" w:rsidP="0035442C">
      <w:pPr>
        <w:pStyle w:val="Cmsor3"/>
        <w:jc w:val="both"/>
        <w:rPr>
          <w:lang w:val="en-US"/>
        </w:rPr>
      </w:pPr>
      <w:bookmarkStart w:id="501" w:name="_Toc135127605"/>
      <w:bookmarkStart w:id="502" w:name="_Toc138241167"/>
      <w:bookmarkStart w:id="503" w:name="_Toc138749066"/>
      <w:bookmarkStart w:id="504" w:name="_Toc147150803"/>
      <w:bookmarkStart w:id="505" w:name="_Toc167061607"/>
      <w:bookmarkStart w:id="506" w:name="_Toc2065130916"/>
      <w:bookmarkStart w:id="507" w:name="_Toc195567028"/>
      <w:r w:rsidRPr="005977A9">
        <w:rPr>
          <w:lang w:val="en-US"/>
        </w:rPr>
        <w:t>A szolgáltatás üzleti leírása</w:t>
      </w:r>
      <w:bookmarkEnd w:id="501"/>
      <w:bookmarkEnd w:id="502"/>
      <w:bookmarkEnd w:id="503"/>
      <w:bookmarkEnd w:id="504"/>
      <w:bookmarkEnd w:id="505"/>
      <w:bookmarkEnd w:id="506"/>
      <w:bookmarkEnd w:id="507"/>
    </w:p>
    <w:p w14:paraId="0418D93D" w14:textId="5831F179" w:rsidR="00740548" w:rsidRPr="005977A9" w:rsidRDefault="00740548" w:rsidP="00DA3390">
      <w:pPr>
        <w:jc w:val="both"/>
        <w:rPr>
          <w:rFonts w:asciiTheme="minorHAnsi" w:eastAsiaTheme="minorHAnsi" w:hAnsiTheme="minorHAnsi" w:cstheme="minorHAnsi"/>
          <w:szCs w:val="22"/>
          <w:lang w:eastAsia="en-US"/>
        </w:rPr>
      </w:pPr>
      <w:r w:rsidRPr="005977A9">
        <w:t>A szolgáltatás a következő e-pénztárgéppel kiállítható</w:t>
      </w:r>
      <w:r w:rsidR="005212E2" w:rsidRPr="005977A9">
        <w:t xml:space="preserve"> riport</w:t>
      </w:r>
      <w:r w:rsidRPr="005977A9">
        <w:t xml:space="preserve"> bizonylatokat fogadja:</w:t>
      </w:r>
    </w:p>
    <w:p w14:paraId="48529F4C" w14:textId="50A3E9FE" w:rsidR="00740548" w:rsidRPr="005977A9" w:rsidRDefault="5412A66B" w:rsidP="006434FB">
      <w:pPr>
        <w:pStyle w:val="Felsorols"/>
      </w:pPr>
      <w:r w:rsidRPr="46920C6E">
        <w:t>Pénztárnyitás bizonylat</w:t>
      </w:r>
    </w:p>
    <w:p w14:paraId="24B611E9" w14:textId="28B55370" w:rsidR="00740548" w:rsidRPr="005977A9" w:rsidRDefault="5412A66B" w:rsidP="006434FB">
      <w:pPr>
        <w:pStyle w:val="Felsorols"/>
      </w:pPr>
      <w:r w:rsidRPr="46920C6E">
        <w:t>Napi forgalmi jelentés</w:t>
      </w:r>
    </w:p>
    <w:p w14:paraId="77D9CF50" w14:textId="3958EEA0" w:rsidR="00740548" w:rsidRPr="005977A9" w:rsidRDefault="5412A66B" w:rsidP="006434FB">
      <w:pPr>
        <w:pStyle w:val="Felsorols"/>
      </w:pPr>
      <w:r w:rsidRPr="46920C6E">
        <w:t>Pénztárjelentés</w:t>
      </w:r>
    </w:p>
    <w:p w14:paraId="79F32EB0" w14:textId="388891B0" w:rsidR="00740548" w:rsidRPr="005977A9" w:rsidRDefault="5412A66B" w:rsidP="006434FB">
      <w:pPr>
        <w:pStyle w:val="Felsorols"/>
      </w:pPr>
      <w:r w:rsidRPr="46920C6E">
        <w:t>Pénzmozgás bizonylat</w:t>
      </w:r>
    </w:p>
    <w:p w14:paraId="0153153F" w14:textId="6A0BF412" w:rsidR="00740548" w:rsidRPr="005977A9" w:rsidRDefault="5412A66B" w:rsidP="006434FB">
      <w:pPr>
        <w:pStyle w:val="Felsorols"/>
      </w:pPr>
      <w:r w:rsidRPr="46920C6E">
        <w:t>Egyéb bizonylat</w:t>
      </w:r>
    </w:p>
    <w:p w14:paraId="44FB6C53" w14:textId="7518DD38" w:rsidR="00740548" w:rsidRPr="005977A9" w:rsidRDefault="00740548" w:rsidP="00DA3390">
      <w:pPr>
        <w:jc w:val="both"/>
        <w:rPr>
          <w:rFonts w:asciiTheme="minorHAnsi" w:eastAsiaTheme="minorHAnsi" w:hAnsiTheme="minorHAnsi" w:cstheme="minorHAnsi"/>
          <w:szCs w:val="22"/>
          <w:lang w:eastAsia="en-US"/>
        </w:rPr>
      </w:pPr>
      <w:r w:rsidRPr="005977A9">
        <w:t>Az e-pénztárgép a bizonylatokat egyesével, minden bizonylat kiállítását követően elküldi a NAV-I felé gépi interfészen. Kétvállalkozós e-pénztárgép esetén a két adózó</w:t>
      </w:r>
      <w:r w:rsidR="00DD608C" w:rsidRPr="005977A9">
        <w:t>ra vonatkozó bizonylatok esetén bizonylatonként,</w:t>
      </w:r>
      <w:r w:rsidRPr="005977A9">
        <w:t xml:space="preserve"> külön-külön meg kell hívnia ezt az interfészt.</w:t>
      </w:r>
    </w:p>
    <w:p w14:paraId="7C777D4C" w14:textId="77777777" w:rsidR="00740548" w:rsidRPr="005977A9" w:rsidRDefault="00740548" w:rsidP="00DA3390">
      <w:pPr>
        <w:jc w:val="both"/>
      </w:pPr>
    </w:p>
    <w:p w14:paraId="4FFBAAE0"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F02DD6" w:rsidRPr="005977A9">
        <w:t>2</w:t>
      </w:r>
      <w:r w:rsidRPr="005977A9">
        <w:t>. melléklet A) rész 17.</w:t>
      </w:r>
      <w:r w:rsidR="00F02DD6" w:rsidRPr="005977A9">
        <w:t xml:space="preserve"> </w:t>
      </w:r>
      <w:r w:rsidRPr="005977A9">
        <w:t>b</w:t>
      </w:r>
      <w:r w:rsidR="00F02DD6" w:rsidRPr="005977A9">
        <w:t>)</w:t>
      </w:r>
      <w:r w:rsidRPr="005977A9">
        <w:t xml:space="preserve"> pontja szerint a hírközlő hálózat elérhetetlenségének megszűnése esetén az érintett bizonylatokat és adatszolgáltatásokat haladéktalanul el kell küldeni, a késleltetett küldés tényét a Fejlesztői Dokumentációban foglaltak szerint jelezve. Ebben az esetben az offline kiállított bizonylatok közül először a legutoljára kiállított bizonylatot kell beküldeni, majd időben visszafele haladva az összes nem beküldött bizonylatot be kell küldeni. Amennyiben eközben új bizonylat kiállítása is megtörténik, akkor az újonnan kiállított bizonylatot kell először beküldeni.</w:t>
      </w:r>
    </w:p>
    <w:p w14:paraId="44334C23" w14:textId="77777777" w:rsidR="00740548" w:rsidRPr="005977A9" w:rsidRDefault="00740548" w:rsidP="00DA3390">
      <w:pPr>
        <w:jc w:val="both"/>
      </w:pPr>
    </w:p>
    <w:p w14:paraId="7B5CCDE1" w14:textId="487C2A11" w:rsidR="00242FF5" w:rsidRPr="005977A9" w:rsidRDefault="00B512E1" w:rsidP="00242FF5">
      <w:pPr>
        <w:jc w:val="both"/>
        <w:rPr>
          <w:rFonts w:asciiTheme="minorHAnsi" w:eastAsiaTheme="minorHAnsi" w:hAnsiTheme="minorHAnsi" w:cstheme="minorHAnsi"/>
          <w:szCs w:val="22"/>
          <w:lang w:eastAsia="en-US"/>
        </w:rPr>
      </w:pPr>
      <w:r>
        <w:t>A Rendelet 23.§ (3) bekezdésében megnevezett e-pénztárgép oldali integritás ellenőrző megoldásnak</w:t>
      </w:r>
      <w:r w:rsidR="00242FF5" w:rsidRPr="005977A9">
        <w:t xml:space="preserve"> a</w:t>
      </w:r>
      <w:r w:rsidR="00787DFE">
        <w:t xml:space="preserve"> riport beküldését</w:t>
      </w:r>
      <w:r w:rsidR="00242FF5" w:rsidRPr="005977A9">
        <w:t xml:space="preserve"> megelőzően le kell ellenőriznie a beküldendő adatokat szintaktikai és szemantikai szempontból, melynek minimális eleme a beküldendő XML adat XSD validációja. Amennyiben az ellenőrzés hibát jelez, akkor a hibákat a beküldés előtt javítani kell, amennyiben erre lehetőség van. Amennyiben a beküldésre előkészített adatcsomagban hiba van, az adatcsomagból nem képezhető </w:t>
      </w:r>
      <w:r w:rsidR="00787DFE">
        <w:t>riport</w:t>
      </w:r>
      <w:r w:rsidR="00242FF5" w:rsidRPr="005977A9">
        <w:t xml:space="preserve"> és nem küldhető be a NAV részére, ezen kívül pedig nem hajtható végre a </w:t>
      </w:r>
      <w:r w:rsidR="006F74BB">
        <w:t>művelet</w:t>
      </w:r>
      <w:r w:rsidR="00242FF5" w:rsidRPr="005977A9">
        <w:t xml:space="preserve"> az adott e-pénztárgépen. Ebben az esetben kézi bizonylatolás vagy másik e-pénztárgép megoldásra történő átállás történhet meg.</w:t>
      </w:r>
    </w:p>
    <w:p w14:paraId="3F3D220B" w14:textId="77777777" w:rsidR="00740548" w:rsidRPr="005977A9" w:rsidRDefault="00740548" w:rsidP="00DA3390">
      <w:pPr>
        <w:jc w:val="both"/>
      </w:pPr>
    </w:p>
    <w:p w14:paraId="274FD87D" w14:textId="0BF9DFF1" w:rsidR="00740548" w:rsidRPr="005977A9" w:rsidRDefault="00740548" w:rsidP="00DA3390">
      <w:pPr>
        <w:jc w:val="both"/>
        <w:rPr>
          <w:rFonts w:asciiTheme="minorHAnsi" w:eastAsiaTheme="minorHAnsi" w:hAnsiTheme="minorHAnsi" w:cstheme="minorHAnsi"/>
          <w:szCs w:val="22"/>
          <w:lang w:eastAsia="en-US"/>
        </w:rPr>
      </w:pPr>
      <w:r w:rsidRPr="005977A9">
        <w:t>Amennyiben olyan pénzmozgás bizonylat vagy egyéb, nem adóügyi bizonylat kerül beküldésre, amelynél a vevő érintett a tranzakcióban (pl. előleg</w:t>
      </w:r>
      <w:r w:rsidR="00B63C1E" w:rsidRPr="005977A9">
        <w:t xml:space="preserve"> vagy</w:t>
      </w:r>
      <w:r w:rsidRPr="005977A9">
        <w:t xml:space="preserve"> kaució</w:t>
      </w:r>
      <w:r w:rsidR="00B63C1E" w:rsidRPr="005977A9">
        <w:t xml:space="preserve"> fizetéséről szóló bizonylat, amit a vevő rendelkezésére kell bocsátani</w:t>
      </w:r>
      <w:r w:rsidRPr="005977A9">
        <w:t xml:space="preserve">), akkor </w:t>
      </w:r>
      <w:r w:rsidR="005212E2" w:rsidRPr="005977A9">
        <w:t>kötelező be</w:t>
      </w:r>
      <w:r w:rsidRPr="005977A9">
        <w:t xml:space="preserve">küldeni </w:t>
      </w:r>
      <w:r w:rsidR="005212E2" w:rsidRPr="005977A9">
        <w:t>a</w:t>
      </w:r>
      <w:r w:rsidRPr="005977A9">
        <w:t xml:space="preserve"> keresőkulcsot</w:t>
      </w:r>
      <w:r w:rsidR="005212E2" w:rsidRPr="005977A9">
        <w:t xml:space="preserve"> </w:t>
      </w:r>
      <w:r w:rsidR="00B63C1E" w:rsidRPr="005977A9">
        <w:t>és</w:t>
      </w:r>
      <w:r w:rsidR="005212E2" w:rsidRPr="005977A9">
        <w:t xml:space="preserve"> annak időbélyegét</w:t>
      </w:r>
      <w:r w:rsidRPr="005977A9">
        <w:t xml:space="preserve"> is, amellyel a bizonylat a nyugtatárból lekérdezhető. Amennyiben a vevő a vásárlás előtt a keresőkulcsot megosztotta az e-pénztárgéppel, akkor ezt kell keresőkulcsként beküldeni, amennyiben nem, akkor az e-pénztárgépnek kell egy bizonylatonként egyedi keresőkulcsot generálni, és ezt kell beküldeni. A vevőt is érintő bizonylatot titkosítottan is be kell küldeni, ez a titkosított adat átadásra kerül a nyugtatárnak.</w:t>
      </w:r>
    </w:p>
    <w:p w14:paraId="3D30FABE" w14:textId="77777777" w:rsidR="00740548" w:rsidRPr="005977A9" w:rsidRDefault="00740548" w:rsidP="00DA3390">
      <w:pPr>
        <w:jc w:val="both"/>
      </w:pPr>
    </w:p>
    <w:p w14:paraId="1B1021DE" w14:textId="77777777" w:rsidR="00740548" w:rsidRPr="005977A9" w:rsidRDefault="00740548" w:rsidP="00DA3390">
      <w:pPr>
        <w:jc w:val="both"/>
      </w:pPr>
      <w:r w:rsidRPr="005977A9">
        <w:t>Amennyiben a keresőkulcs beküldésre került, akkor a titkosított bizonylat továbbításra kerül a nyugtatárba, egyébként a bizonylat csak a NAV számára kerül átadásra.</w:t>
      </w:r>
    </w:p>
    <w:p w14:paraId="54F00921" w14:textId="77777777" w:rsidR="00740548" w:rsidRPr="005977A9" w:rsidRDefault="00740548" w:rsidP="00DA3390">
      <w:pPr>
        <w:jc w:val="both"/>
      </w:pPr>
    </w:p>
    <w:p w14:paraId="179B1BC5" w14:textId="34E9D8DF" w:rsidR="00740548" w:rsidRPr="005977A9" w:rsidRDefault="00740548" w:rsidP="00DA3390">
      <w:pPr>
        <w:jc w:val="both"/>
        <w:rPr>
          <w:rFonts w:asciiTheme="minorHAnsi" w:eastAsiaTheme="minorHAnsi" w:hAnsiTheme="minorHAnsi" w:cstheme="minorHAnsi"/>
          <w:szCs w:val="22"/>
          <w:lang w:eastAsia="en-US"/>
        </w:rPr>
      </w:pPr>
      <w:r w:rsidRPr="005977A9">
        <w:t>A bizonylatok aláírt formában kerülnek beküldésre, ennek részletei az „</w:t>
      </w:r>
      <w:r w:rsidR="000F5AF4" w:rsidRPr="000F5AF4">
        <w:rPr>
          <w:b/>
        </w:rPr>
        <w:fldChar w:fldCharType="begin"/>
      </w:r>
      <w:r w:rsidR="000F5AF4" w:rsidRPr="006434FB">
        <w:rPr>
          <w:b/>
        </w:rPr>
        <w:instrText xml:space="preserve"> REF _Ref187884834 \h  \* MERGEFORMAT </w:instrText>
      </w:r>
      <w:r w:rsidR="000F5AF4" w:rsidRPr="000F5AF4">
        <w:rPr>
          <w:b/>
        </w:rPr>
      </w:r>
      <w:r w:rsidR="000F5AF4" w:rsidRPr="000F5AF4">
        <w:rPr>
          <w:b/>
        </w:rPr>
        <w:fldChar w:fldCharType="separate"/>
      </w:r>
      <w:ins w:id="508" w:author="Szerző">
        <w:r w:rsidR="007E41D0" w:rsidRPr="00294685">
          <w:rPr>
            <w:b/>
            <w:rPrChange w:id="509" w:author="Szerző">
              <w:rPr/>
            </w:rPrChange>
          </w:rPr>
          <w:t>Aláírás képzése</w:t>
        </w:r>
      </w:ins>
      <w:del w:id="510" w:author="Szerző">
        <w:r w:rsidR="000F44AA" w:rsidRPr="000F44AA" w:rsidDel="007E41D0">
          <w:rPr>
            <w:b/>
          </w:rPr>
          <w:delText>Aláírás képzése</w:delText>
        </w:r>
      </w:del>
      <w:r w:rsidR="000F5AF4" w:rsidRPr="000F5AF4">
        <w:rPr>
          <w:b/>
        </w:rPr>
        <w:fldChar w:fldCharType="end"/>
      </w:r>
      <w:r w:rsidRPr="005977A9">
        <w:t>” fejezetben találhatók.</w:t>
      </w:r>
    </w:p>
    <w:p w14:paraId="51CFA3C4" w14:textId="69D86355" w:rsidR="00B90919" w:rsidRPr="005977A9" w:rsidRDefault="00B90919" w:rsidP="00DA3390">
      <w:pPr>
        <w:jc w:val="both"/>
      </w:pPr>
    </w:p>
    <w:p w14:paraId="04D735FC" w14:textId="71794B22" w:rsidR="00B90919" w:rsidRPr="005977A9" w:rsidRDefault="00B90919" w:rsidP="00DA3390">
      <w:pPr>
        <w:jc w:val="both"/>
        <w:rPr>
          <w:rFonts w:asciiTheme="minorHAnsi" w:eastAsiaTheme="minorHAnsi" w:hAnsiTheme="minorHAnsi" w:cstheme="minorHAnsi"/>
          <w:szCs w:val="22"/>
          <w:lang w:eastAsia="en-US"/>
        </w:rPr>
      </w:pPr>
      <w:r w:rsidRPr="005977A9">
        <w:t xml:space="preserve">A vevőt is érintő bizonylat sikeres beküldéséről az e-pénztárgépnek vizuális és hangjelzést kell adnia. A vizuális és hangjelzést akkor kell adnia az e-pénztárgépnek, ha a szolgáltatáshívásra a NAV-I sikeres választ küldött. A vizuálisan megjelenítendő adat gif formátumú állomány, amely animált is lehet. A hangjelzéshez használandó állomány wav formátumú. Ezeket az állományokat </w:t>
      </w:r>
      <w:r w:rsidR="00905C6F" w:rsidRPr="005977A9">
        <w:t>a NAV a honlapján teszi közzé</w:t>
      </w:r>
      <w:r w:rsidRPr="005977A9">
        <w:t>.</w:t>
      </w:r>
    </w:p>
    <w:p w14:paraId="348513CF" w14:textId="77777777" w:rsidR="00740548" w:rsidRPr="005977A9" w:rsidRDefault="00740548" w:rsidP="00DA3390">
      <w:pPr>
        <w:jc w:val="both"/>
      </w:pPr>
    </w:p>
    <w:p w14:paraId="7055AB5C" w14:textId="77777777" w:rsidR="00740548" w:rsidRPr="005977A9" w:rsidRDefault="00740548" w:rsidP="0035442C">
      <w:pPr>
        <w:pStyle w:val="Cmsor3"/>
        <w:jc w:val="both"/>
        <w:rPr>
          <w:lang w:val="en-US"/>
        </w:rPr>
      </w:pPr>
      <w:bookmarkStart w:id="511" w:name="_Toc147150804"/>
      <w:bookmarkStart w:id="512" w:name="_Toc167061608"/>
      <w:bookmarkStart w:id="513" w:name="_Toc984823561"/>
      <w:bookmarkStart w:id="514" w:name="_Toc195567029"/>
      <w:r w:rsidRPr="005977A9">
        <w:rPr>
          <w:lang w:val="en-US"/>
        </w:rPr>
        <w:t>A riport bizonylat boríték összeállítása</w:t>
      </w:r>
      <w:bookmarkEnd w:id="511"/>
      <w:bookmarkEnd w:id="512"/>
      <w:bookmarkEnd w:id="513"/>
      <w:bookmarkEnd w:id="514"/>
    </w:p>
    <w:p w14:paraId="219BED59" w14:textId="051DE39F"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B548A5" w:rsidRPr="005977A9">
        <w:t>boríték</w:t>
      </w:r>
      <w:r w:rsidRPr="005977A9">
        <w:t xml:space="preserve"> összeállításának folyamata látható a következő ábrán:</w:t>
      </w:r>
    </w:p>
    <w:p w14:paraId="75ED2BCC" w14:textId="55445395" w:rsidR="00740548" w:rsidRPr="005977A9" w:rsidRDefault="00D331F4" w:rsidP="00DA3390">
      <w:pPr>
        <w:jc w:val="both"/>
      </w:pPr>
      <w:r>
        <w:rPr>
          <w:noProof/>
          <w:lang w:val="hu-HU" w:eastAsia="hu-HU"/>
        </w:rPr>
        <w:drawing>
          <wp:inline distT="0" distB="0" distL="0" distR="0" wp14:anchorId="7B186A6A" wp14:editId="07BB5E51">
            <wp:extent cx="5760720" cy="5475605"/>
            <wp:effectExtent l="0" t="0" r="5080" b="0"/>
            <wp:docPr id="826734534" name="Picture 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4534" name="Picture 7" descr="A diagram of a computer program&#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14:paraId="26B6215B" w14:textId="77777777" w:rsidR="00740548" w:rsidRPr="005977A9" w:rsidRDefault="00740548" w:rsidP="00DA3390">
      <w:pPr>
        <w:jc w:val="both"/>
      </w:pPr>
    </w:p>
    <w:p w14:paraId="342A576F" w14:textId="77777777" w:rsidR="00740548" w:rsidRPr="005977A9" w:rsidRDefault="00740548" w:rsidP="00DA3390">
      <w:pPr>
        <w:jc w:val="both"/>
      </w:pPr>
    </w:p>
    <w:p w14:paraId="5768F9B7" w14:textId="276F179B" w:rsidR="00740548" w:rsidRDefault="00740548" w:rsidP="00DA3390">
      <w:pPr>
        <w:jc w:val="both"/>
        <w:rPr>
          <w:rFonts w:eastAsiaTheme="minorHAnsi"/>
        </w:rPr>
      </w:pPr>
      <w:r w:rsidRPr="005977A9">
        <w:t>A ReportEnvelope összeállításának lépései:</w:t>
      </w:r>
    </w:p>
    <w:p w14:paraId="7CF4626F" w14:textId="77777777" w:rsidR="0034286D" w:rsidRPr="005977A9" w:rsidRDefault="0034286D" w:rsidP="00DA3390">
      <w:pPr>
        <w:jc w:val="both"/>
        <w:rPr>
          <w:rFonts w:asciiTheme="minorHAnsi" w:eastAsiaTheme="minorHAnsi" w:hAnsiTheme="minorHAnsi" w:cstheme="minorHAnsi"/>
          <w:szCs w:val="22"/>
          <w:lang w:eastAsia="en-US"/>
        </w:rPr>
      </w:pPr>
    </w:p>
    <w:p w14:paraId="7140CAC1" w14:textId="7371C617" w:rsidR="00740548" w:rsidRPr="005977A9" w:rsidRDefault="00740548" w:rsidP="006434FB">
      <w:pPr>
        <w:pStyle w:val="Szmozottlista"/>
        <w:numPr>
          <w:ilvl w:val="0"/>
          <w:numId w:val="213"/>
        </w:numPr>
      </w:pPr>
      <w:bookmarkStart w:id="515" w:name="_Toc135127607"/>
      <w:r w:rsidRPr="005977A9">
        <w:t>Adatok kitöltése, kanonizálás: Először ki kell tölteni az adatokkal a megfelelő adatstruktúrát (Az adatstruktúrák leírása a „</w:t>
      </w:r>
      <w:r w:rsidR="000F5AF4" w:rsidRPr="006434FB">
        <w:rPr>
          <w:b/>
          <w:bCs/>
        </w:rPr>
        <w:fldChar w:fldCharType="begin"/>
      </w:r>
      <w:r w:rsidR="000F5AF4" w:rsidRPr="006434FB">
        <w:rPr>
          <w:b/>
          <w:bCs/>
        </w:rPr>
        <w:instrText xml:space="preserve"> REF _Ref184599723 \h </w:instrText>
      </w:r>
      <w:r w:rsidR="000F5AF4">
        <w:rPr>
          <w:b/>
          <w:bCs/>
        </w:rPr>
        <w:instrText xml:space="preserve"> \* MERGEFORMAT </w:instrText>
      </w:r>
      <w:r w:rsidR="000F5AF4" w:rsidRPr="006434FB">
        <w:rPr>
          <w:b/>
          <w:bCs/>
        </w:rPr>
      </w:r>
      <w:r w:rsidR="000F5AF4" w:rsidRPr="006434FB">
        <w:rPr>
          <w:b/>
          <w:bCs/>
        </w:rPr>
        <w:fldChar w:fldCharType="separate"/>
      </w:r>
      <w:ins w:id="516" w:author="Szerző">
        <w:r w:rsidR="007E41D0" w:rsidRPr="00294685">
          <w:rPr>
            <w:b/>
            <w:bCs/>
            <w:rPrChange w:id="517" w:author="Szerző">
              <w:rPr>
                <w:lang w:val="pt-BR"/>
              </w:rPr>
            </w:rPrChange>
          </w:rPr>
          <w:t>Üzleti adattartalom leírása (XSD Modell típusai és elemei)</w:t>
        </w:r>
      </w:ins>
      <w:del w:id="518" w:author="Szerző">
        <w:r w:rsidR="000F44AA" w:rsidRPr="000F44AA" w:rsidDel="007E41D0">
          <w:rPr>
            <w:b/>
            <w:bCs/>
          </w:rPr>
          <w:delText>Üzleti adattartalom leírása (XSD Modell típusai és elemei)</w:delText>
        </w:r>
      </w:del>
      <w:r w:rsidR="000F5AF4" w:rsidRPr="006434FB">
        <w:rPr>
          <w:b/>
          <w:bCs/>
        </w:rPr>
        <w:fldChar w:fldCharType="end"/>
      </w:r>
      <w:r w:rsidRPr="005977A9">
        <w:t>” fejezetben található):</w:t>
      </w:r>
    </w:p>
    <w:p w14:paraId="6D6BECAA" w14:textId="668467FE" w:rsidR="00E12647" w:rsidRPr="00010356" w:rsidRDefault="761841DC" w:rsidP="006434FB">
      <w:pPr>
        <w:pStyle w:val="Felsorols2"/>
        <w:rPr>
          <w:lang w:val="pt-BR"/>
        </w:rPr>
      </w:pPr>
      <w:r w:rsidRPr="00010356">
        <w:rPr>
          <w:lang w:val="pt-BR"/>
        </w:rPr>
        <w:t>Vevői adatot nem tartalmazó</w:t>
      </w:r>
      <w:r w:rsidR="07B6D841" w:rsidRPr="00010356">
        <w:rPr>
          <w:lang w:val="pt-BR"/>
        </w:rPr>
        <w:t xml:space="preserve"> (vevőt nem érintő esemény)</w:t>
      </w:r>
      <w:r w:rsidR="088A5A88" w:rsidRPr="00010356">
        <w:rPr>
          <w:lang w:val="pt-BR"/>
        </w:rPr>
        <w:t xml:space="preserve"> esetén:</w:t>
      </w:r>
    </w:p>
    <w:p w14:paraId="606315BD" w14:textId="7253E1C9" w:rsidR="00E12647" w:rsidRPr="005977A9" w:rsidRDefault="088A5A88" w:rsidP="006434FB">
      <w:pPr>
        <w:pStyle w:val="Felsorols2"/>
      </w:pPr>
      <w:r w:rsidRPr="46920C6E">
        <w:t>Bizonylatadatok (EnvelopeData):</w:t>
      </w:r>
    </w:p>
    <w:p w14:paraId="5DAF2FD1" w14:textId="42C5CAF0" w:rsidR="00740548" w:rsidRPr="005977A9" w:rsidRDefault="5412A66B" w:rsidP="006434FB">
      <w:pPr>
        <w:pStyle w:val="Felsorols3"/>
      </w:pPr>
      <w:r w:rsidRPr="46920C6E">
        <w:t>Pénztárnyitás bizonylat: CashRegisterOpenBalanceReport</w:t>
      </w:r>
      <w:r w:rsidR="7CD0F8D1" w:rsidRPr="46920C6E">
        <w:t>, vagy</w:t>
      </w:r>
    </w:p>
    <w:p w14:paraId="24CA5FBC" w14:textId="6376BCD9" w:rsidR="00740548" w:rsidRPr="005977A9" w:rsidRDefault="5412A66B" w:rsidP="006434FB">
      <w:pPr>
        <w:pStyle w:val="Felsorols3"/>
      </w:pPr>
      <w:r w:rsidRPr="46920C6E">
        <w:t>Napi forgalmi jelentés: DailyCashFlowReport</w:t>
      </w:r>
      <w:r w:rsidR="7CD0F8D1" w:rsidRPr="46920C6E">
        <w:t>, vagy</w:t>
      </w:r>
    </w:p>
    <w:p w14:paraId="02C77DFA" w14:textId="3001F66C" w:rsidR="00740548" w:rsidRPr="005977A9" w:rsidRDefault="5412A66B" w:rsidP="006434FB">
      <w:pPr>
        <w:pStyle w:val="Felsorols3"/>
      </w:pPr>
      <w:r w:rsidRPr="46920C6E">
        <w:t>Pénztárjelentés: CashRegisterReport</w:t>
      </w:r>
      <w:r w:rsidR="7CD0F8D1" w:rsidRPr="46920C6E">
        <w:t>, vagy</w:t>
      </w:r>
    </w:p>
    <w:p w14:paraId="3A3888A8" w14:textId="110427C5" w:rsidR="00740548" w:rsidRPr="005977A9" w:rsidRDefault="5412A66B" w:rsidP="006434FB">
      <w:pPr>
        <w:pStyle w:val="Felsorols3"/>
      </w:pPr>
      <w:r w:rsidRPr="46920C6E">
        <w:t>Pénzmozgás bizonylat: CashFlowReport</w:t>
      </w:r>
      <w:r w:rsidR="7CD0F8D1" w:rsidRPr="46920C6E">
        <w:t>, vagy</w:t>
      </w:r>
    </w:p>
    <w:p w14:paraId="25DF6EA6" w14:textId="52BE494F" w:rsidR="00740548" w:rsidRPr="005977A9" w:rsidRDefault="5412A66B" w:rsidP="006434FB">
      <w:pPr>
        <w:pStyle w:val="Felsorols3"/>
      </w:pPr>
      <w:r w:rsidRPr="46920C6E">
        <w:t>Egyéb bizonylat: OtherReport</w:t>
      </w:r>
    </w:p>
    <w:p w14:paraId="0D1EBE13" w14:textId="5310F873" w:rsidR="00B568F4" w:rsidRPr="005977A9" w:rsidRDefault="588E9342" w:rsidP="006434FB">
      <w:pPr>
        <w:pStyle w:val="Felsorols"/>
      </w:pPr>
      <w:r w:rsidRPr="46920C6E">
        <w:t xml:space="preserve">Vevő számára is átadandó riport – </w:t>
      </w:r>
      <w:r w:rsidR="03CDBF5F" w:rsidRPr="46920C6E">
        <w:t>pénzmozgás bizonylat vagy egyéb bizonylat –</w:t>
      </w:r>
      <w:r w:rsidRPr="46920C6E">
        <w:t xml:space="preserve"> esetén:</w:t>
      </w:r>
    </w:p>
    <w:p w14:paraId="6F6EA3FC" w14:textId="48B28B06" w:rsidR="00B568F4" w:rsidRPr="005977A9" w:rsidRDefault="588E9342" w:rsidP="006434FB">
      <w:pPr>
        <w:pStyle w:val="Felsorols2"/>
      </w:pPr>
      <w:r w:rsidRPr="46920C6E">
        <w:t>Bizonylatadatok (EnvelopeData):</w:t>
      </w:r>
    </w:p>
    <w:p w14:paraId="776C21A9" w14:textId="5EEA7DA1" w:rsidR="006A4C02" w:rsidRPr="005977A9" w:rsidRDefault="5F55A2BB" w:rsidP="006434FB">
      <w:pPr>
        <w:pStyle w:val="Felsorols3"/>
      </w:pPr>
      <w:r w:rsidRPr="46920C6E">
        <w:t>Pénzmozgás bizonylat: CashFlowReport, vagy</w:t>
      </w:r>
    </w:p>
    <w:p w14:paraId="0A545A57" w14:textId="01408729" w:rsidR="006A4C02" w:rsidRPr="005977A9" w:rsidRDefault="5F55A2BB" w:rsidP="006434FB">
      <w:pPr>
        <w:pStyle w:val="Felsorols3"/>
      </w:pPr>
      <w:r w:rsidRPr="46920C6E">
        <w:t>Egyéb bizonylat: OtherReport</w:t>
      </w:r>
    </w:p>
    <w:p w14:paraId="1EB55F05" w14:textId="497B06B7" w:rsidR="00B568F4" w:rsidRPr="005977A9" w:rsidRDefault="588E9342" w:rsidP="006434FB">
      <w:pPr>
        <w:pStyle w:val="Felsorols2"/>
      </w:pPr>
      <w:r w:rsidRPr="46920C6E">
        <w:t>Vevői adatok (CustomerEnvelopeData):</w:t>
      </w:r>
    </w:p>
    <w:p w14:paraId="2F0B0B80" w14:textId="6A066DCC" w:rsidR="00B568F4" w:rsidRPr="005977A9" w:rsidRDefault="588E9342" w:rsidP="006434FB">
      <w:pPr>
        <w:pStyle w:val="Felsorols3"/>
      </w:pPr>
      <w:r w:rsidRPr="46920C6E">
        <w:t>Független szimmetrikus titkosító kulcs</w:t>
      </w:r>
      <w:r w:rsidR="30E99E32" w:rsidRPr="46920C6E">
        <w:t>: decryptKey</w:t>
      </w:r>
    </w:p>
    <w:p w14:paraId="31C5C17C" w14:textId="0E2D4A23" w:rsidR="00B568F4" w:rsidRPr="005977A9" w:rsidRDefault="588E9342" w:rsidP="006434FB">
      <w:pPr>
        <w:pStyle w:val="Felsorols3"/>
      </w:pPr>
      <w:r w:rsidRPr="46920C6E">
        <w:t>Bizonylat melléklet: Rep</w:t>
      </w:r>
      <w:r w:rsidR="4DD898A5" w:rsidRPr="46920C6E">
        <w:t>or</w:t>
      </w:r>
      <w:r w:rsidRPr="46920C6E">
        <w:t>tAdditional</w:t>
      </w:r>
    </w:p>
    <w:p w14:paraId="531D7796" w14:textId="77777777" w:rsidR="00740548" w:rsidRPr="006434FB" w:rsidRDefault="00740548" w:rsidP="006434FB">
      <w:pPr>
        <w:pStyle w:val="Listafolytatsa"/>
      </w:pPr>
      <w:r w:rsidRPr="005977A9">
        <w:t>A kitöltött adatstruktúrát kanonizált formára kell hozni (</w:t>
      </w:r>
      <w:hyperlink r:id="rId49" w:history="1">
        <w:r w:rsidRPr="0034286D">
          <w:rPr>
            <w:rStyle w:val="Hiperhivatkozs"/>
            <w:color w:val="auto"/>
            <w:u w:val="none"/>
          </w:rPr>
          <w:t>https://www.w3.org/TR/xml-c14n11/</w:t>
        </w:r>
      </w:hyperlink>
      <w:r w:rsidRPr="005977A9">
        <w:t xml:space="preserve">) és le kell ellenőrizni a NAV által kiadott módszertan szerint. Amennyiben az ellenőrzés hibát jelez, akkor a hibákat a beküldés előtt javítani kell. </w:t>
      </w:r>
    </w:p>
    <w:p w14:paraId="2C81A9C8" w14:textId="5262637B" w:rsidR="00740548" w:rsidRPr="005977A9" w:rsidRDefault="00740548" w:rsidP="006434FB">
      <w:pPr>
        <w:pStyle w:val="Szmozottlista"/>
      </w:pPr>
      <w:r w:rsidRPr="005977A9">
        <w:t>Tömörítés: Az előző lépésben előállt adato</w:t>
      </w:r>
      <w:r w:rsidR="00915941" w:rsidRPr="005977A9">
        <w:t>ka</w:t>
      </w:r>
      <w:r w:rsidRPr="005977A9">
        <w:t>t a „</w:t>
      </w:r>
      <w:r w:rsidR="000F5AF4" w:rsidRPr="006434FB">
        <w:rPr>
          <w:b/>
          <w:bCs/>
        </w:rPr>
        <w:fldChar w:fldCharType="begin"/>
      </w:r>
      <w:r w:rsidR="000F5AF4" w:rsidRPr="006434FB">
        <w:rPr>
          <w:b/>
          <w:bCs/>
        </w:rPr>
        <w:instrText xml:space="preserve"> REF _Ref187884895 \h </w:instrText>
      </w:r>
      <w:r w:rsidR="000F5AF4">
        <w:rPr>
          <w:b/>
          <w:bCs/>
        </w:rPr>
        <w:instrText xml:space="preserve"> \* MERGEFORMAT </w:instrText>
      </w:r>
      <w:r w:rsidR="000F5AF4" w:rsidRPr="006434FB">
        <w:rPr>
          <w:b/>
          <w:bCs/>
        </w:rPr>
      </w:r>
      <w:r w:rsidR="000F5AF4" w:rsidRPr="006434FB">
        <w:rPr>
          <w:b/>
          <w:bCs/>
        </w:rPr>
        <w:fldChar w:fldCharType="separate"/>
      </w:r>
      <w:ins w:id="519" w:author="Szerző">
        <w:r w:rsidR="007E41D0" w:rsidRPr="00294685">
          <w:rPr>
            <w:b/>
            <w:bCs/>
            <w:rPrChange w:id="520" w:author="Szerző">
              <w:rPr/>
            </w:rPrChange>
          </w:rPr>
          <w:t>Tömörítés</w:t>
        </w:r>
      </w:ins>
      <w:del w:id="521" w:author="Szerző">
        <w:r w:rsidR="000F44AA" w:rsidRPr="000F44AA" w:rsidDel="007E41D0">
          <w:rPr>
            <w:b/>
            <w:bCs/>
          </w:rPr>
          <w:delText>Tömörítés</w:delText>
        </w:r>
      </w:del>
      <w:r w:rsidR="000F5AF4" w:rsidRPr="006434FB">
        <w:rPr>
          <w:b/>
          <w:bCs/>
        </w:rPr>
        <w:fldChar w:fldCharType="end"/>
      </w:r>
      <w:r w:rsidRPr="005977A9">
        <w:t>” fejezetben leírtak szerint tömöríteni kell. A tömörítés eredménye bináris adat.</w:t>
      </w:r>
    </w:p>
    <w:p w14:paraId="36D69530" w14:textId="334820A9" w:rsidR="00915941" w:rsidRPr="005977A9" w:rsidRDefault="00915941" w:rsidP="006434FB">
      <w:pPr>
        <w:pStyle w:val="Szmozottlista"/>
      </w:pPr>
      <w:r w:rsidRPr="005977A9">
        <w:t>Padding: A tömörítés eredményeként létrejött bináris adatokat PKCS#</w:t>
      </w:r>
      <w:r w:rsidR="00386AE8" w:rsidRPr="005977A9">
        <w:t>7</w:t>
      </w:r>
      <w:r w:rsidRPr="005977A9">
        <w:t xml:space="preserve"> </w:t>
      </w:r>
      <w:r w:rsidR="00386AE8" w:rsidRPr="005977A9">
        <w:t xml:space="preserve">padding </w:t>
      </w:r>
      <w:r w:rsidRPr="005977A9">
        <w:t>szerint kell előkészíteni a következő lépésre.</w:t>
      </w:r>
    </w:p>
    <w:p w14:paraId="055B33E7" w14:textId="6FEB4E34" w:rsidR="00740548" w:rsidRPr="005977A9" w:rsidRDefault="00740548" w:rsidP="006434FB">
      <w:pPr>
        <w:pStyle w:val="Szmozottlista"/>
      </w:pPr>
      <w:r w:rsidRPr="005977A9">
        <w:t>Titkosítás: Az előző lépésben előállt adato</w:t>
      </w:r>
      <w:r w:rsidR="00534247" w:rsidRPr="005977A9">
        <w:t>ka</w:t>
      </w:r>
      <w:r w:rsidRPr="005977A9">
        <w:t xml:space="preserve">t a </w:t>
      </w:r>
      <w:r w:rsidR="00534247" w:rsidRPr="005977A9">
        <w:t>riportadatok</w:t>
      </w:r>
      <w:r w:rsidRPr="005977A9">
        <w:t xml:space="preserve"> esetén (</w:t>
      </w:r>
      <w:r w:rsidR="00B11AEC" w:rsidRPr="005977A9">
        <w:t>EnvelopeData</w:t>
      </w:r>
      <w:r w:rsidRPr="005977A9">
        <w:t>)</w:t>
      </w:r>
      <w:r w:rsidR="00B11AEC" w:rsidRPr="005977A9">
        <w:t xml:space="preserve"> a független szimmetrikus kulccsal, az opcionális vevői adatok esetén a vevői szimmetrikus kulcspár publikus kulcsával</w:t>
      </w:r>
      <w:r w:rsidRPr="005977A9">
        <w:t xml:space="preserve"> titkosítani kell a „</w:t>
      </w:r>
      <w:r w:rsidR="000F5AF4" w:rsidRPr="006434FB">
        <w:rPr>
          <w:b/>
          <w:bCs/>
        </w:rPr>
        <w:fldChar w:fldCharType="begin"/>
      </w:r>
      <w:r w:rsidR="000F5AF4" w:rsidRPr="006434FB">
        <w:rPr>
          <w:b/>
          <w:bCs/>
        </w:rPr>
        <w:instrText xml:space="preserve"> REF _Ref187884911 \h </w:instrText>
      </w:r>
      <w:r w:rsidR="000F5AF4">
        <w:rPr>
          <w:b/>
          <w:bCs/>
        </w:rPr>
        <w:instrText xml:space="preserve"> \* MERGEFORMAT </w:instrText>
      </w:r>
      <w:r w:rsidR="000F5AF4" w:rsidRPr="006434FB">
        <w:rPr>
          <w:b/>
          <w:bCs/>
        </w:rPr>
      </w:r>
      <w:r w:rsidR="000F5AF4" w:rsidRPr="006434FB">
        <w:rPr>
          <w:b/>
          <w:bCs/>
        </w:rPr>
        <w:fldChar w:fldCharType="separate"/>
      </w:r>
      <w:ins w:id="522" w:author="Szerző">
        <w:r w:rsidR="007E41D0" w:rsidRPr="00294685">
          <w:rPr>
            <w:b/>
            <w:bCs/>
            <w:rPrChange w:id="523" w:author="Szerző">
              <w:rPr/>
            </w:rPrChange>
          </w:rPr>
          <w:t>Titkosítás</w:t>
        </w:r>
      </w:ins>
      <w:del w:id="524" w:author="Szerző">
        <w:r w:rsidR="000F44AA" w:rsidRPr="000F44AA" w:rsidDel="007E41D0">
          <w:rPr>
            <w:b/>
            <w:bCs/>
          </w:rPr>
          <w:delText>Titkosítás</w:delText>
        </w:r>
      </w:del>
      <w:r w:rsidR="000F5AF4" w:rsidRPr="006434FB">
        <w:rPr>
          <w:b/>
          <w:bCs/>
        </w:rPr>
        <w:fldChar w:fldCharType="end"/>
      </w:r>
      <w:r w:rsidRPr="005977A9">
        <w:t>” fejezetben leírtak szerint. A titkosítás</w:t>
      </w:r>
      <w:r w:rsidR="00D14F9F" w:rsidRPr="005977A9">
        <w:t>i műveletek</w:t>
      </w:r>
      <w:r w:rsidRPr="005977A9">
        <w:t xml:space="preserve"> eredménye bináris adat. A NAV-nak küldendő boríték adatot (ntcaReportEnvelope) nem kell titkosítani, ebben az esetben ez a lépés kihagyásra kerül.</w:t>
      </w:r>
    </w:p>
    <w:p w14:paraId="16E2DB05" w14:textId="78FA322C" w:rsidR="00740548" w:rsidRPr="005977A9" w:rsidRDefault="5412A66B" w:rsidP="006434FB">
      <w:pPr>
        <w:pStyle w:val="Szmozottlista"/>
      </w:pPr>
      <w:r w:rsidRPr="46920C6E">
        <w:t>Base64 kódolás: Az előző lépésben a tömörítés eredményeképpen előállt bináris adatot base64 kódolni kell.</w:t>
      </w:r>
    </w:p>
    <w:p w14:paraId="17F907D7" w14:textId="66246B15" w:rsidR="00740548" w:rsidRPr="005977A9" w:rsidRDefault="00740548" w:rsidP="006434FB">
      <w:pPr>
        <w:pStyle w:val="Szmozottlista"/>
      </w:pPr>
      <w:r w:rsidRPr="005977A9">
        <w:t xml:space="preserve">Aláírás képzése: Az előző lépésben előállt base64 kódolású </w:t>
      </w:r>
      <w:r w:rsidR="001E3F36" w:rsidRPr="005977A9">
        <w:t>riport</w:t>
      </w:r>
      <w:r w:rsidRPr="005977A9">
        <w:t xml:space="preserve">adatot a </w:t>
      </w:r>
      <w:r w:rsidR="00494A96" w:rsidRPr="005977A9">
        <w:t xml:space="preserve">ReportEnvelope </w:t>
      </w:r>
      <w:r w:rsidR="00077BCF" w:rsidRPr="005977A9">
        <w:t>boríték envelopeData</w:t>
      </w:r>
      <w:r w:rsidRPr="005977A9">
        <w:t>, a</w:t>
      </w:r>
      <w:r w:rsidR="00E46394" w:rsidRPr="005977A9">
        <w:t>z opcionális vevői adatcsomagot a customerEnvelopeData</w:t>
      </w:r>
      <w:r w:rsidRPr="005977A9">
        <w:t xml:space="preserve"> mezőjébe kell tölteni. Ebből envelopeHash-t és envelopeSignature-t kell képezni az „</w:t>
      </w:r>
      <w:r w:rsidR="000F5AF4" w:rsidRPr="006434FB">
        <w:rPr>
          <w:b/>
          <w:bCs/>
        </w:rPr>
        <w:fldChar w:fldCharType="begin"/>
      </w:r>
      <w:r w:rsidR="000F5AF4" w:rsidRPr="006434FB">
        <w:rPr>
          <w:b/>
          <w:bCs/>
        </w:rPr>
        <w:instrText xml:space="preserve"> REF _Ref187884930 \h </w:instrText>
      </w:r>
      <w:r w:rsidR="000F5AF4">
        <w:rPr>
          <w:b/>
          <w:bCs/>
        </w:rPr>
        <w:instrText xml:space="preserve"> \* MERGEFORMAT </w:instrText>
      </w:r>
      <w:r w:rsidR="000F5AF4" w:rsidRPr="006434FB">
        <w:rPr>
          <w:b/>
          <w:bCs/>
        </w:rPr>
      </w:r>
      <w:r w:rsidR="000F5AF4" w:rsidRPr="006434FB">
        <w:rPr>
          <w:b/>
          <w:bCs/>
        </w:rPr>
        <w:fldChar w:fldCharType="separate"/>
      </w:r>
      <w:ins w:id="525" w:author="Szerző">
        <w:r w:rsidR="007E41D0" w:rsidRPr="00294685">
          <w:rPr>
            <w:b/>
            <w:bCs/>
            <w:rPrChange w:id="526" w:author="Szerző">
              <w:rPr/>
            </w:rPrChange>
          </w:rPr>
          <w:t>Aláírás képzése</w:t>
        </w:r>
      </w:ins>
      <w:del w:id="527" w:author="Szerző">
        <w:r w:rsidR="000F44AA" w:rsidRPr="000F44AA" w:rsidDel="007E41D0">
          <w:rPr>
            <w:b/>
            <w:bCs/>
          </w:rPr>
          <w:delText>Aláírás képzése</w:delText>
        </w:r>
      </w:del>
      <w:r w:rsidR="000F5AF4" w:rsidRPr="006434FB">
        <w:rPr>
          <w:b/>
          <w:bCs/>
        </w:rPr>
        <w:fldChar w:fldCharType="end"/>
      </w:r>
      <w:r w:rsidRPr="005977A9">
        <w:t>” fejezetben leírtak szerint.</w:t>
      </w:r>
    </w:p>
    <w:p w14:paraId="47AE7F59" w14:textId="77777777" w:rsidR="00740548" w:rsidRPr="005977A9" w:rsidRDefault="00740548" w:rsidP="0035442C">
      <w:pPr>
        <w:pStyle w:val="Cmsor3"/>
        <w:jc w:val="both"/>
        <w:rPr>
          <w:lang w:val="en-US"/>
        </w:rPr>
      </w:pPr>
      <w:bookmarkStart w:id="528" w:name="_Toc147150805"/>
      <w:bookmarkStart w:id="529" w:name="_Toc167061609"/>
      <w:bookmarkStart w:id="530" w:name="_Toc673785678"/>
      <w:bookmarkStart w:id="531" w:name="_Toc195567030"/>
      <w:r w:rsidRPr="005977A9">
        <w:rPr>
          <w:lang w:val="en-US"/>
        </w:rPr>
        <w:t>A szolgáltatás technikai leírása</w:t>
      </w:r>
      <w:bookmarkEnd w:id="528"/>
      <w:bookmarkEnd w:id="529"/>
      <w:bookmarkEnd w:id="530"/>
      <w:bookmarkEnd w:id="531"/>
    </w:p>
    <w:p w14:paraId="0C5854AC" w14:textId="77777777" w:rsidR="00740548" w:rsidRPr="005977A9" w:rsidRDefault="00740548" w:rsidP="00DA3390">
      <w:pPr>
        <w:jc w:val="both"/>
        <w:rPr>
          <w:rFonts w:asciiTheme="minorHAnsi" w:eastAsiaTheme="minorHAnsi" w:hAnsiTheme="minorHAnsi" w:cstheme="minorHAnsi"/>
          <w:szCs w:val="22"/>
          <w:lang w:eastAsia="en-US"/>
        </w:rPr>
      </w:pPr>
      <w:r w:rsidRPr="005977A9">
        <w:t>A bizonylat beküldést a „report” szolgáltatás valósítja meg.</w:t>
      </w:r>
    </w:p>
    <w:p w14:paraId="30BD5302" w14:textId="7EAE0A47" w:rsidR="00ED1AB4" w:rsidRPr="005977A9" w:rsidRDefault="63AF97AD" w:rsidP="006434FB">
      <w:pPr>
        <w:pStyle w:val="Felsorols"/>
      </w:pPr>
      <w:r w:rsidRPr="46920C6E">
        <w:t>Context root: /eReceipt/v1</w:t>
      </w:r>
    </w:p>
    <w:p w14:paraId="33B50E12" w14:textId="77777777" w:rsidR="00740548" w:rsidRPr="005977A9" w:rsidRDefault="00740548" w:rsidP="006434FB">
      <w:pPr>
        <w:pStyle w:val="Felsorols"/>
      </w:pPr>
      <w:r w:rsidRPr="005977A9">
        <w:t>URL: /report</w:t>
      </w:r>
    </w:p>
    <w:p w14:paraId="43E99C3C" w14:textId="5AB3F893" w:rsidR="00740548" w:rsidRPr="005977A9" w:rsidRDefault="00740548" w:rsidP="006434FB">
      <w:pPr>
        <w:pStyle w:val="Felsorols"/>
      </w:pPr>
      <w:r w:rsidRPr="005977A9">
        <w:t>Kérés objektum: ReportRequest. A szolgáltatás kérés objektumának technológiai leírása az „</w:t>
      </w:r>
      <w:r w:rsidR="0042648C">
        <w:fldChar w:fldCharType="begin"/>
      </w:r>
      <w:r w:rsidR="0042648C">
        <w:instrText xml:space="preserve"> REF _Ref184599723 \h </w:instrText>
      </w:r>
      <w:r w:rsidR="0042648C">
        <w:fldChar w:fldCharType="separate"/>
      </w:r>
      <w:ins w:id="532" w:author="Szerző">
        <w:r w:rsidR="007E41D0" w:rsidRPr="00010356">
          <w:rPr>
            <w:lang w:val="pt-BR"/>
          </w:rPr>
          <w:t>Üzleti adattartalom leírása (XSD Modell típusai és elemei)</w:t>
        </w:r>
      </w:ins>
      <w:del w:id="533" w:author="Szerző">
        <w:r w:rsidR="000F44AA" w:rsidRPr="46920C6E" w:rsidDel="007E41D0">
          <w:delText>Üzleti adattartalom leírása (XSD Modell típusai és elemei)</w:delText>
        </w:r>
      </w:del>
      <w:r w:rsidR="0042648C">
        <w:fldChar w:fldCharType="end"/>
      </w:r>
      <w:r w:rsidRPr="005977A9">
        <w:t>” fejezetben található.</w:t>
      </w:r>
    </w:p>
    <w:p w14:paraId="741B7F83" w14:textId="634154D9" w:rsidR="00740548" w:rsidRPr="005977A9" w:rsidRDefault="00740548" w:rsidP="003B5F71">
      <w:pPr>
        <w:pStyle w:val="Felsorols"/>
      </w:pPr>
      <w:r w:rsidRPr="005977A9">
        <w:t>Válasz objektum: ReportResponse. A szolgáltatás válasz objektumának technológiai leírása az „</w:t>
      </w:r>
      <w:r w:rsidR="0042648C">
        <w:fldChar w:fldCharType="begin"/>
      </w:r>
      <w:r w:rsidR="0042648C">
        <w:instrText xml:space="preserve"> REF _Ref184599723 \h </w:instrText>
      </w:r>
      <w:r w:rsidR="0042648C">
        <w:fldChar w:fldCharType="separate"/>
      </w:r>
      <w:ins w:id="534" w:author="Szerző">
        <w:r w:rsidR="007E41D0" w:rsidRPr="00010356">
          <w:rPr>
            <w:lang w:val="pt-BR"/>
          </w:rPr>
          <w:t>Üzleti adattartalom leírása (XSD Modell típusai és elemei)</w:t>
        </w:r>
      </w:ins>
      <w:del w:id="535" w:author="Szerző">
        <w:r w:rsidR="000F44AA" w:rsidRPr="46920C6E" w:rsidDel="007E41D0">
          <w:delText>Üzleti adattartalom leírása (XSD Modell típusai és elemei)</w:delText>
        </w:r>
      </w:del>
      <w:r w:rsidR="0042648C">
        <w:fldChar w:fldCharType="end"/>
      </w:r>
      <w:r w:rsidRPr="005977A9">
        <w:t>” fejezetben található.</w:t>
      </w:r>
    </w:p>
    <w:p w14:paraId="34C8330D" w14:textId="77777777" w:rsidR="003B5F71" w:rsidRDefault="003B5F71" w:rsidP="003B5F71"/>
    <w:p w14:paraId="32229D28" w14:textId="692927A1" w:rsidR="006C2537" w:rsidRDefault="006C2537" w:rsidP="006434FB">
      <w:pPr>
        <w:keepNext/>
      </w:pPr>
      <w:r w:rsidRPr="005977A9">
        <w:t>ReportRequest</w:t>
      </w:r>
      <w:r w:rsidR="00350628">
        <w:t xml:space="preserve"> kérésobjektum:</w:t>
      </w:r>
    </w:p>
    <w:p w14:paraId="05BDFFF2" w14:textId="77777777" w:rsidR="006C2537" w:rsidRDefault="006C2537" w:rsidP="006434FB">
      <w:pPr>
        <w:keepNext/>
      </w:pPr>
    </w:p>
    <w:p w14:paraId="454CA990" w14:textId="124CF542" w:rsidR="00350628" w:rsidRDefault="00350628" w:rsidP="00350628">
      <w:pPr>
        <w:jc w:val="center"/>
      </w:pPr>
      <w:r>
        <w:rPr>
          <w:noProof/>
          <w:lang w:val="hu-HU" w:eastAsia="hu-HU"/>
        </w:rPr>
        <w:drawing>
          <wp:inline distT="0" distB="0" distL="0" distR="0" wp14:anchorId="2D6998C1" wp14:editId="2232FA1E">
            <wp:extent cx="5760720" cy="8008620"/>
            <wp:effectExtent l="0" t="0" r="5080" b="5080"/>
            <wp:docPr id="45487308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3080" name="Picture 19"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8008620"/>
                    </a:xfrm>
                    <a:prstGeom prst="rect">
                      <a:avLst/>
                    </a:prstGeom>
                  </pic:spPr>
                </pic:pic>
              </a:graphicData>
            </a:graphic>
          </wp:inline>
        </w:drawing>
      </w:r>
    </w:p>
    <w:p w14:paraId="4D21A228" w14:textId="5DBFDA44" w:rsidR="00350628" w:rsidRDefault="00350628" w:rsidP="006434FB">
      <w:pPr>
        <w:jc w:val="center"/>
      </w:pPr>
      <w:r>
        <w:rPr>
          <w:noProof/>
          <w:lang w:val="hu-HU" w:eastAsia="hu-HU"/>
        </w:rPr>
        <w:drawing>
          <wp:inline distT="0" distB="0" distL="0" distR="0" wp14:anchorId="24255798" wp14:editId="6A567130">
            <wp:extent cx="5760720" cy="4672965"/>
            <wp:effectExtent l="0" t="0" r="5080" b="635"/>
            <wp:docPr id="177071463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14632" name="Picture 20"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4672965"/>
                    </a:xfrm>
                    <a:prstGeom prst="rect">
                      <a:avLst/>
                    </a:prstGeom>
                  </pic:spPr>
                </pic:pic>
              </a:graphicData>
            </a:graphic>
          </wp:inline>
        </w:drawing>
      </w:r>
    </w:p>
    <w:p w14:paraId="7DEF2B3A" w14:textId="77777777" w:rsidR="00350628" w:rsidRDefault="00350628" w:rsidP="00350628">
      <w:pPr>
        <w:keepNext/>
      </w:pPr>
    </w:p>
    <w:p w14:paraId="6E7A0585" w14:textId="16C0CFC3" w:rsidR="00350628" w:rsidRDefault="00350628" w:rsidP="006434FB">
      <w:pPr>
        <w:keepNext/>
      </w:pPr>
      <w:r w:rsidRPr="005977A9">
        <w:t>ReportResponse</w:t>
      </w:r>
      <w:r>
        <w:t xml:space="preserve"> válaszobjektum:</w:t>
      </w:r>
    </w:p>
    <w:p w14:paraId="18EE2CEC" w14:textId="77777777" w:rsidR="00350628" w:rsidRDefault="00350628" w:rsidP="006434FB">
      <w:pPr>
        <w:keepNext/>
      </w:pPr>
    </w:p>
    <w:p w14:paraId="245CB0F1" w14:textId="051B34D7" w:rsidR="00350628" w:rsidRDefault="00350628" w:rsidP="003B5F71">
      <w:r>
        <w:rPr>
          <w:noProof/>
          <w:lang w:val="hu-HU" w:eastAsia="hu-HU"/>
        </w:rPr>
        <w:drawing>
          <wp:inline distT="0" distB="0" distL="0" distR="0" wp14:anchorId="7FC6D4E6" wp14:editId="7819BCD9">
            <wp:extent cx="5760720" cy="4459605"/>
            <wp:effectExtent l="0" t="0" r="5080" b="0"/>
            <wp:docPr id="59283145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1452" name="Picture 2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4459605"/>
                    </a:xfrm>
                    <a:prstGeom prst="rect">
                      <a:avLst/>
                    </a:prstGeom>
                  </pic:spPr>
                </pic:pic>
              </a:graphicData>
            </a:graphic>
          </wp:inline>
        </w:drawing>
      </w:r>
    </w:p>
    <w:p w14:paraId="6F19BB13" w14:textId="77777777" w:rsidR="006C2537" w:rsidRPr="005977A9" w:rsidRDefault="006C2537" w:rsidP="006434FB"/>
    <w:p w14:paraId="0EFBDAED" w14:textId="7D755E92" w:rsidR="00970F05" w:rsidRPr="005977A9" w:rsidRDefault="00A25FFD" w:rsidP="0035442C">
      <w:pPr>
        <w:pStyle w:val="Cmsor2"/>
        <w:rPr>
          <w:lang w:val="en-US"/>
        </w:rPr>
      </w:pPr>
      <w:bookmarkStart w:id="536" w:name="_Toc1172444338"/>
      <w:bookmarkStart w:id="537" w:name="_Toc195567031"/>
      <w:bookmarkStart w:id="538" w:name="_Toc138749068"/>
      <w:bookmarkStart w:id="539" w:name="_Toc147150806"/>
      <w:bookmarkStart w:id="540" w:name="_Toc167061610"/>
      <w:bookmarkEnd w:id="515"/>
      <w:r w:rsidRPr="005977A9">
        <w:rPr>
          <w:lang w:val="en-US"/>
        </w:rPr>
        <w:t xml:space="preserve">E-pénztárgép </w:t>
      </w:r>
      <w:r w:rsidR="00387E53">
        <w:rPr>
          <w:lang w:val="en-US"/>
        </w:rPr>
        <w:t>á</w:t>
      </w:r>
      <w:r w:rsidRPr="005977A9">
        <w:rPr>
          <w:lang w:val="en-US"/>
        </w:rPr>
        <w:t>llapot</w:t>
      </w:r>
      <w:r w:rsidR="00970F05" w:rsidRPr="005977A9">
        <w:rPr>
          <w:lang w:val="en-US"/>
        </w:rPr>
        <w:t>jelentés</w:t>
      </w:r>
      <w:bookmarkEnd w:id="536"/>
      <w:bookmarkEnd w:id="537"/>
    </w:p>
    <w:p w14:paraId="571A67D6" w14:textId="1ABA12EF" w:rsidR="009136B4" w:rsidRPr="005977A9" w:rsidRDefault="009136B4" w:rsidP="00AA41D5">
      <w:pPr>
        <w:jc w:val="both"/>
      </w:pPr>
      <w:r w:rsidRPr="005977A9">
        <w:t xml:space="preserve">A szolgáltatással az e-pénztárgép a működésére, állapotára, illetve kommunikációjára vonatkozóan szolgáltat adatot a NAV számára. A szolgáltatással beküldésre kerülnek az e-pénztárgép működési információi, rendszerállapota, forgalmazási statisztikái, óraállításai és földrajzi hely adatai. Az adatok az e-pénztárgép aktuális állapotára kell vonatkozzanak, illetve esemény típusú adatok esetén az előző státuszjelentés óta megtörtént eseményeket kell beküldeni. A státuszjelentés küldést </w:t>
      </w:r>
      <w:r w:rsidR="00A076C3" w:rsidRPr="005977A9">
        <w:t>minden</w:t>
      </w:r>
      <w:r w:rsidR="00654AB3" w:rsidRPr="005977A9">
        <w:t xml:space="preserve"> jelentős állapotváltozáskor</w:t>
      </w:r>
      <w:r w:rsidR="00E21D74" w:rsidRPr="005977A9">
        <w:t xml:space="preserve">, a Kommunikációs </w:t>
      </w:r>
      <w:r w:rsidR="00424680">
        <w:t>Manager</w:t>
      </w:r>
      <w:r w:rsidR="00424680" w:rsidRPr="005977A9">
        <w:t xml:space="preserve"> </w:t>
      </w:r>
      <w:r w:rsidR="00E21D74" w:rsidRPr="005977A9">
        <w:t xml:space="preserve">által </w:t>
      </w:r>
      <w:r w:rsidR="002B7FB2" w:rsidRPr="005977A9">
        <w:t xml:space="preserve">küldött </w:t>
      </w:r>
      <w:r w:rsidR="00382326" w:rsidRPr="005977A9">
        <w:t>visszaigazolandó folyamat (pl. adózói adat frissítés, ÁFA törzs frissítés, szoftverfrissítés)</w:t>
      </w:r>
      <w:r w:rsidR="00AA41D5" w:rsidRPr="005977A9">
        <w:t xml:space="preserve"> </w:t>
      </w:r>
      <w:r w:rsidR="006E6CEA" w:rsidRPr="005977A9">
        <w:t xml:space="preserve">fogadásakor és </w:t>
      </w:r>
      <w:r w:rsidR="00AA41D5" w:rsidRPr="005977A9">
        <w:t xml:space="preserve">befejezésekor, de </w:t>
      </w:r>
      <w:r w:rsidRPr="005977A9">
        <w:t>24 óránként legalább egyszer meg kell hívnia az e-pénztárgépnek.</w:t>
      </w:r>
    </w:p>
    <w:p w14:paraId="27C40CA5" w14:textId="77777777" w:rsidR="00C90E20" w:rsidRPr="005977A9" w:rsidRDefault="00C90E20" w:rsidP="00AA41D5">
      <w:pPr>
        <w:jc w:val="both"/>
      </w:pPr>
    </w:p>
    <w:p w14:paraId="3BDED127" w14:textId="30928E09" w:rsidR="00C90E20" w:rsidRPr="005977A9" w:rsidRDefault="00C90E20" w:rsidP="00AA41D5">
      <w:pPr>
        <w:jc w:val="both"/>
      </w:pPr>
      <w:r w:rsidRPr="005977A9">
        <w:t xml:space="preserve">Amennyiben a hírközlő hálózat elérhetetlensége miatt az állapotjelentés beküldése sikertelen, azt az e-pénztárgép </w:t>
      </w:r>
      <w:r w:rsidR="00807015" w:rsidRPr="005977A9">
        <w:t xml:space="preserve">legfeljebb </w:t>
      </w:r>
      <w:r w:rsidR="00EC70F5" w:rsidRPr="005977A9">
        <w:t>két alkalommal</w:t>
      </w:r>
      <w:r w:rsidR="00522E9A" w:rsidRPr="005977A9">
        <w:t xml:space="preserve"> kísérelheti meg újra beküldeni</w:t>
      </w:r>
      <w:r w:rsidR="009D3DAE" w:rsidRPr="005977A9">
        <w:t xml:space="preserve">. Ha nem sikerül, az </w:t>
      </w:r>
      <w:r w:rsidR="0066439B" w:rsidRPr="005977A9">
        <w:t>állapotjelentés küldése figyelmen kívül hagyható.</w:t>
      </w:r>
    </w:p>
    <w:p w14:paraId="0C8948D5" w14:textId="77777777" w:rsidR="009136B4" w:rsidRPr="005977A9" w:rsidRDefault="009136B4" w:rsidP="005F0624">
      <w:pPr>
        <w:jc w:val="both"/>
      </w:pPr>
    </w:p>
    <w:p w14:paraId="5C8D5298" w14:textId="77777777" w:rsidR="005F0624" w:rsidRPr="005977A9" w:rsidRDefault="005F0624" w:rsidP="0035442C">
      <w:pPr>
        <w:pStyle w:val="Cmsor3"/>
        <w:jc w:val="both"/>
        <w:rPr>
          <w:lang w:val="en-US"/>
        </w:rPr>
      </w:pPr>
      <w:bookmarkStart w:id="541" w:name="_Toc1837868814"/>
      <w:bookmarkStart w:id="542" w:name="_Toc195567032"/>
      <w:r w:rsidRPr="005977A9">
        <w:rPr>
          <w:lang w:val="en-US"/>
        </w:rPr>
        <w:t>A szolgáltatás üzleti leírása</w:t>
      </w:r>
      <w:bookmarkEnd w:id="541"/>
      <w:bookmarkEnd w:id="542"/>
    </w:p>
    <w:p w14:paraId="34A66D9B" w14:textId="5D16CEBE" w:rsidR="005F0624" w:rsidRPr="00010356" w:rsidRDefault="005F0624" w:rsidP="005F0624">
      <w:pPr>
        <w:jc w:val="both"/>
        <w:rPr>
          <w:rFonts w:asciiTheme="minorHAnsi" w:eastAsiaTheme="minorHAnsi" w:hAnsiTheme="minorHAnsi" w:cstheme="minorHAnsi"/>
          <w:szCs w:val="22"/>
          <w:lang w:val="pt-BR" w:eastAsia="en-US"/>
        </w:rPr>
      </w:pPr>
      <w:r w:rsidRPr="00010356">
        <w:rPr>
          <w:lang w:val="pt-BR"/>
        </w:rPr>
        <w:t xml:space="preserve">A szolgáltatás </w:t>
      </w:r>
      <w:r w:rsidR="004459ED" w:rsidRPr="00010356">
        <w:rPr>
          <w:lang w:val="pt-BR"/>
        </w:rPr>
        <w:t>az alábbi esetekben hívandó</w:t>
      </w:r>
      <w:r w:rsidRPr="00010356">
        <w:rPr>
          <w:lang w:val="pt-BR"/>
        </w:rPr>
        <w:t>:</w:t>
      </w:r>
    </w:p>
    <w:p w14:paraId="19E62E34" w14:textId="22E9C19E" w:rsidR="002C1420" w:rsidRPr="00010356" w:rsidRDefault="1DEE39DD" w:rsidP="006434FB">
      <w:pPr>
        <w:pStyle w:val="Felsorols"/>
        <w:rPr>
          <w:lang w:val="pt-BR"/>
        </w:rPr>
      </w:pPr>
      <w:r w:rsidRPr="00010356">
        <w:rPr>
          <w:lang w:val="pt-BR"/>
        </w:rPr>
        <w:t xml:space="preserve">Adózói adatfrissítés </w:t>
      </w:r>
      <w:r w:rsidR="2C2206FC" w:rsidRPr="00010356">
        <w:rPr>
          <w:lang w:val="pt-BR"/>
        </w:rPr>
        <w:t>adatait az e-pénztárgép fogadta</w:t>
      </w:r>
    </w:p>
    <w:p w14:paraId="6FC7ABB9" w14:textId="50CB385E" w:rsidR="005F0624" w:rsidRPr="005977A9" w:rsidRDefault="2C2206FC" w:rsidP="006434FB">
      <w:pPr>
        <w:pStyle w:val="Felsorols"/>
      </w:pPr>
      <w:r w:rsidRPr="46920C6E">
        <w:t xml:space="preserve">Adózói adatfrissítés </w:t>
      </w:r>
      <w:r w:rsidR="1DEE39DD" w:rsidRPr="46920C6E">
        <w:t>végrehajtását követően</w:t>
      </w:r>
    </w:p>
    <w:p w14:paraId="33E6C0CF" w14:textId="6E29208A" w:rsidR="002C1420" w:rsidRPr="00010356" w:rsidRDefault="002C1420" w:rsidP="006434FB">
      <w:pPr>
        <w:pStyle w:val="Felsorols"/>
        <w:rPr>
          <w:lang w:val="pt-BR"/>
        </w:rPr>
      </w:pPr>
      <w:r w:rsidRPr="00010356">
        <w:rPr>
          <w:lang w:val="pt-BR"/>
        </w:rPr>
        <w:t>ÁFA törzs frissítés adatait az e-pénztárgép fogadta.</w:t>
      </w:r>
    </w:p>
    <w:p w14:paraId="17579BD5" w14:textId="0C2CF604" w:rsidR="00DA665B" w:rsidRPr="00010356" w:rsidRDefault="006E6CEA" w:rsidP="006434FB">
      <w:pPr>
        <w:pStyle w:val="Felsorols"/>
        <w:rPr>
          <w:lang w:val="pt-BR"/>
        </w:rPr>
      </w:pPr>
      <w:r w:rsidRPr="00010356">
        <w:rPr>
          <w:lang w:val="pt-BR"/>
        </w:rPr>
        <w:t>ÁFA törzs frissítés végrehajtását követően.</w:t>
      </w:r>
    </w:p>
    <w:p w14:paraId="00BEBE36" w14:textId="41218891" w:rsidR="002C1420" w:rsidRPr="00010356" w:rsidRDefault="2C2206FC" w:rsidP="006434FB">
      <w:pPr>
        <w:pStyle w:val="Felsorols"/>
        <w:rPr>
          <w:lang w:val="pt-BR"/>
        </w:rPr>
      </w:pPr>
      <w:r w:rsidRPr="00010356">
        <w:rPr>
          <w:lang w:val="pt-BR"/>
        </w:rPr>
        <w:t>Szoftverfrissítés adatait az e-pénztárgép fogadta.</w:t>
      </w:r>
    </w:p>
    <w:p w14:paraId="3093D225" w14:textId="0A5396D6" w:rsidR="002C1420" w:rsidRPr="005977A9" w:rsidRDefault="2C2206FC" w:rsidP="006434FB">
      <w:pPr>
        <w:pStyle w:val="Felsorols"/>
      </w:pPr>
      <w:r w:rsidRPr="46920C6E">
        <w:t>Szoftverfrissítés végrehajtását követően.</w:t>
      </w:r>
    </w:p>
    <w:p w14:paraId="1F164FC7" w14:textId="40B8E59B" w:rsidR="002C1420" w:rsidRPr="00010356" w:rsidRDefault="2B2DE3BE" w:rsidP="006434FB">
      <w:pPr>
        <w:pStyle w:val="Felsorols"/>
        <w:rPr>
          <w:lang w:val="pt-BR"/>
        </w:rPr>
      </w:pPr>
      <w:r w:rsidRPr="00010356">
        <w:rPr>
          <w:lang w:val="pt-BR"/>
        </w:rPr>
        <w:t>E</w:t>
      </w:r>
      <w:r w:rsidR="386B5139" w:rsidRPr="00010356">
        <w:rPr>
          <w:lang w:val="pt-BR"/>
        </w:rPr>
        <w:t>-pénztárgép blokkolás</w:t>
      </w:r>
      <w:r w:rsidR="622F70E1" w:rsidRPr="00010356">
        <w:rPr>
          <w:lang w:val="pt-BR"/>
        </w:rPr>
        <w:t>i utasítás végrehajtása</w:t>
      </w:r>
      <w:r w:rsidR="386B5139" w:rsidRPr="00010356">
        <w:rPr>
          <w:lang w:val="pt-BR"/>
        </w:rPr>
        <w:t xml:space="preserve"> esetén.</w:t>
      </w:r>
    </w:p>
    <w:p w14:paraId="09E2369F" w14:textId="7C7E4756" w:rsidR="00654AB3" w:rsidRPr="00010356" w:rsidRDefault="2B2DE3BE" w:rsidP="006434FB">
      <w:pPr>
        <w:pStyle w:val="Felsorols"/>
        <w:rPr>
          <w:lang w:val="pt-BR"/>
        </w:rPr>
      </w:pPr>
      <w:r w:rsidRPr="00010356">
        <w:rPr>
          <w:lang w:val="pt-BR"/>
        </w:rPr>
        <w:t>E</w:t>
      </w:r>
      <w:r w:rsidR="386B5139" w:rsidRPr="00010356">
        <w:rPr>
          <w:lang w:val="pt-BR"/>
        </w:rPr>
        <w:t>-pénztárgép blokkolás feloldás</w:t>
      </w:r>
      <w:r w:rsidR="622F70E1" w:rsidRPr="00010356">
        <w:rPr>
          <w:lang w:val="pt-BR"/>
        </w:rPr>
        <w:t xml:space="preserve"> utasítás végrehajtása </w:t>
      </w:r>
      <w:r w:rsidR="386B5139" w:rsidRPr="00010356">
        <w:rPr>
          <w:lang w:val="pt-BR"/>
        </w:rPr>
        <w:t>esetén.</w:t>
      </w:r>
    </w:p>
    <w:p w14:paraId="16AE2645" w14:textId="4A70DFA5" w:rsidR="0066439B" w:rsidRPr="005977A9" w:rsidRDefault="0066439B" w:rsidP="006434FB">
      <w:pPr>
        <w:pStyle w:val="Felsorols"/>
      </w:pPr>
      <w:r w:rsidRPr="005977A9">
        <w:t>Adóügyi nap nyitás</w:t>
      </w:r>
      <w:r w:rsidR="00DE3078" w:rsidRPr="005977A9">
        <w:t>át követően.</w:t>
      </w:r>
    </w:p>
    <w:p w14:paraId="096FB556" w14:textId="2CB331BA" w:rsidR="00DE3078" w:rsidRPr="005977A9" w:rsidRDefault="1D97961F" w:rsidP="006434FB">
      <w:pPr>
        <w:pStyle w:val="Felsorols"/>
      </w:pPr>
      <w:r w:rsidRPr="46920C6E">
        <w:t>Adóügyi nap zárását követően.</w:t>
      </w:r>
    </w:p>
    <w:p w14:paraId="711030B9" w14:textId="69AAB4B2" w:rsidR="008D2099" w:rsidRPr="005977A9" w:rsidRDefault="41DE20C5" w:rsidP="006434FB">
      <w:pPr>
        <w:pStyle w:val="Felsorols"/>
      </w:pPr>
      <w:r w:rsidRPr="46920C6E">
        <w:t>A Kommunikációs Manager felszólítására.</w:t>
      </w:r>
    </w:p>
    <w:p w14:paraId="6008B148" w14:textId="29371ACC" w:rsidR="008D2099" w:rsidRPr="00010356" w:rsidRDefault="41DE20C5" w:rsidP="006434FB">
      <w:pPr>
        <w:pStyle w:val="Felsorols"/>
        <w:rPr>
          <w:lang w:val="pt-BR"/>
        </w:rPr>
      </w:pPr>
      <w:r w:rsidRPr="00010356">
        <w:rPr>
          <w:lang w:val="pt-BR"/>
        </w:rPr>
        <w:t>A legutolsó állapotjelentés beküldése óta 24 óra eltelt.</w:t>
      </w:r>
    </w:p>
    <w:p w14:paraId="60F63508" w14:textId="34CA9DD0" w:rsidR="005F219B" w:rsidRDefault="4E156F3E" w:rsidP="006434FB">
      <w:pPr>
        <w:pStyle w:val="Felsorols"/>
        <w:rPr>
          <w:lang w:val="pt-BR"/>
        </w:rPr>
      </w:pPr>
      <w:r w:rsidRPr="00010356">
        <w:rPr>
          <w:lang w:val="pt-BR"/>
        </w:rPr>
        <w:t>A pénztárgép bekapcsolásakor („PIN” esemény rögzítése)</w:t>
      </w:r>
    </w:p>
    <w:p w14:paraId="46713E1B" w14:textId="7A1A1156" w:rsidR="001A43E7" w:rsidRPr="00010356" w:rsidRDefault="001A43E7" w:rsidP="006434FB">
      <w:pPr>
        <w:pStyle w:val="Felsorols"/>
        <w:rPr>
          <w:lang w:val="pt-BR"/>
        </w:rPr>
      </w:pPr>
      <w:r>
        <w:rPr>
          <w:lang w:val="pt-BR"/>
        </w:rPr>
        <w:t xml:space="preserve">A helymeghatározásra alkalmas e-pénztárgép </w:t>
      </w:r>
      <w:r w:rsidR="00B049CE">
        <w:rPr>
          <w:lang w:val="pt-BR"/>
        </w:rPr>
        <w:t>foldrajzi helye legalább 20 (húsz) szögmásodperccel eltér a korább</w:t>
      </w:r>
      <w:r w:rsidR="003075FA">
        <w:rPr>
          <w:lang w:val="pt-BR"/>
        </w:rPr>
        <w:t>an rögzített helyétől.</w:t>
      </w:r>
    </w:p>
    <w:p w14:paraId="73D66563" w14:textId="3CEB8B07" w:rsidR="005F0624" w:rsidRPr="00010356" w:rsidRDefault="005F0624" w:rsidP="005F0624">
      <w:pPr>
        <w:jc w:val="both"/>
        <w:rPr>
          <w:lang w:val="pt-BR"/>
        </w:rPr>
      </w:pPr>
    </w:p>
    <w:p w14:paraId="7302BA3E" w14:textId="77777777" w:rsidR="00547F87" w:rsidRPr="005977A9" w:rsidRDefault="00547F87" w:rsidP="0035442C">
      <w:pPr>
        <w:pStyle w:val="Cmsor3"/>
        <w:jc w:val="both"/>
        <w:rPr>
          <w:lang w:val="en-US"/>
        </w:rPr>
      </w:pPr>
      <w:bookmarkStart w:id="543" w:name="_Toc10592601"/>
      <w:bookmarkStart w:id="544" w:name="_Toc195567033"/>
      <w:r w:rsidRPr="005977A9">
        <w:rPr>
          <w:lang w:val="en-US"/>
        </w:rPr>
        <w:t>A szolgáltatás technikai leírása</w:t>
      </w:r>
      <w:bookmarkEnd w:id="543"/>
      <w:bookmarkEnd w:id="544"/>
    </w:p>
    <w:p w14:paraId="4AAFE08C" w14:textId="1F4E2841" w:rsidR="00547F87" w:rsidRPr="005977A9" w:rsidRDefault="00547F87" w:rsidP="00547F87">
      <w:pPr>
        <w:jc w:val="both"/>
        <w:rPr>
          <w:rFonts w:asciiTheme="minorHAnsi" w:eastAsiaTheme="minorHAnsi" w:hAnsiTheme="minorHAnsi" w:cstheme="minorHAnsi"/>
          <w:szCs w:val="22"/>
          <w:lang w:eastAsia="en-US"/>
        </w:rPr>
      </w:pPr>
      <w:r w:rsidRPr="005977A9">
        <w:t>A</w:t>
      </w:r>
      <w:r w:rsidR="00EE4C1F" w:rsidRPr="005977A9">
        <w:t>z állapotjelentés</w:t>
      </w:r>
      <w:r w:rsidRPr="005977A9">
        <w:t xml:space="preserve"> beküldést a „</w:t>
      </w:r>
      <w:r w:rsidR="00EE4C1F" w:rsidRPr="005977A9">
        <w:t>cashRegister</w:t>
      </w:r>
      <w:r w:rsidR="00A13731" w:rsidRPr="005977A9">
        <w:t>Info</w:t>
      </w:r>
      <w:r w:rsidRPr="005977A9">
        <w:t>” szolgáltatás valósítja meg.</w:t>
      </w:r>
    </w:p>
    <w:p w14:paraId="4DDF5BD5" w14:textId="30CB4293" w:rsidR="00ED1AB4" w:rsidRPr="005977A9" w:rsidRDefault="63AF97AD" w:rsidP="006434FB">
      <w:pPr>
        <w:pStyle w:val="Felsorols"/>
      </w:pPr>
      <w:r w:rsidRPr="46920C6E">
        <w:t>Context root: /eReceipt</w:t>
      </w:r>
      <w:r w:rsidR="6B408763" w:rsidRPr="46920C6E">
        <w:t>Mgmt</w:t>
      </w:r>
      <w:r w:rsidRPr="46920C6E">
        <w:t>/v1</w:t>
      </w:r>
    </w:p>
    <w:p w14:paraId="584636A5" w14:textId="3DED85BD" w:rsidR="00547F87" w:rsidRPr="005977A9" w:rsidRDefault="2B2DE3BE" w:rsidP="006434FB">
      <w:pPr>
        <w:pStyle w:val="Felsorols"/>
      </w:pPr>
      <w:r w:rsidRPr="46920C6E">
        <w:t>URL: /</w:t>
      </w:r>
      <w:r w:rsidR="53087B08" w:rsidRPr="46920C6E">
        <w:t>cashRegister</w:t>
      </w:r>
      <w:r w:rsidR="2B641A72" w:rsidRPr="46920C6E">
        <w:t>Info</w:t>
      </w:r>
    </w:p>
    <w:p w14:paraId="18AB4557" w14:textId="6CE3BE5E" w:rsidR="00547F87" w:rsidRPr="005977A9" w:rsidRDefault="00547F87" w:rsidP="006434FB">
      <w:pPr>
        <w:pStyle w:val="Felsorols"/>
      </w:pPr>
      <w:r w:rsidRPr="005977A9">
        <w:t xml:space="preserve">Kérés objektum: </w:t>
      </w:r>
      <w:r w:rsidR="00A13731" w:rsidRPr="005977A9">
        <w:t>CashRegisterInfo</w:t>
      </w:r>
      <w:r w:rsidRPr="005977A9">
        <w:t>Request. A szolgáltatás kérés objektumának technológiai leírása az „</w:t>
      </w:r>
      <w:r w:rsidR="0042648C">
        <w:fldChar w:fldCharType="begin"/>
      </w:r>
      <w:r w:rsidR="0042648C">
        <w:instrText xml:space="preserve"> REF _Ref184599723 \h </w:instrText>
      </w:r>
      <w:r w:rsidR="0042648C">
        <w:fldChar w:fldCharType="separate"/>
      </w:r>
      <w:ins w:id="545" w:author="Szerző">
        <w:r w:rsidR="007E41D0" w:rsidRPr="00010356">
          <w:rPr>
            <w:lang w:val="pt-BR"/>
          </w:rPr>
          <w:t>Üzleti adattartalom leírása (XSD Modell típusai és elemei)</w:t>
        </w:r>
      </w:ins>
      <w:del w:id="546" w:author="Szerző">
        <w:r w:rsidR="000F44AA" w:rsidRPr="46920C6E" w:rsidDel="007E41D0">
          <w:delText>Üzleti adattartalom leírása (XSD Modell típusai és elemei)</w:delText>
        </w:r>
      </w:del>
      <w:r w:rsidR="0042648C">
        <w:fldChar w:fldCharType="end"/>
      </w:r>
      <w:r w:rsidRPr="005977A9">
        <w:t>” fejezetben található.</w:t>
      </w:r>
    </w:p>
    <w:p w14:paraId="7D8FD592" w14:textId="0B15FABE" w:rsidR="00547F87" w:rsidRPr="005977A9" w:rsidRDefault="00547F87" w:rsidP="006434FB">
      <w:pPr>
        <w:pStyle w:val="Felsorols"/>
      </w:pPr>
      <w:r w:rsidRPr="005977A9">
        <w:t xml:space="preserve">Válasz objektum: </w:t>
      </w:r>
      <w:r w:rsidR="00A13731" w:rsidRPr="005977A9">
        <w:t>CashRegisterInfo</w:t>
      </w:r>
      <w:r w:rsidRPr="005977A9">
        <w:t>Response. A szolgáltatás válasz objektumának technológiai leírása az „</w:t>
      </w:r>
      <w:r w:rsidR="0042648C">
        <w:fldChar w:fldCharType="begin"/>
      </w:r>
      <w:r w:rsidR="0042648C">
        <w:instrText xml:space="preserve"> REF _Ref184599723 \h </w:instrText>
      </w:r>
      <w:r w:rsidR="0042648C">
        <w:fldChar w:fldCharType="separate"/>
      </w:r>
      <w:ins w:id="547" w:author="Szerző">
        <w:r w:rsidR="007E41D0" w:rsidRPr="00010356">
          <w:rPr>
            <w:lang w:val="pt-BR"/>
          </w:rPr>
          <w:t>Üzleti adattartalom leírása (XSD Modell típusai és elemei)</w:t>
        </w:r>
      </w:ins>
      <w:del w:id="548" w:author="Szerző">
        <w:r w:rsidR="000F44AA" w:rsidRPr="46920C6E" w:rsidDel="007E41D0">
          <w:delText>Üzleti adattartalom leírása (XSD Modell típusai és elemei)</w:delText>
        </w:r>
      </w:del>
      <w:r w:rsidR="0042648C">
        <w:fldChar w:fldCharType="end"/>
      </w:r>
      <w:r w:rsidRPr="005977A9">
        <w:t>” fejezetben található.</w:t>
      </w:r>
    </w:p>
    <w:p w14:paraId="6B65DA1A" w14:textId="77777777" w:rsidR="00547F87" w:rsidRPr="005977A9" w:rsidRDefault="00547F87" w:rsidP="005F0624">
      <w:pPr>
        <w:jc w:val="both"/>
        <w:rPr>
          <w:rFonts w:asciiTheme="minorHAnsi" w:eastAsiaTheme="minorHAnsi" w:hAnsiTheme="minorHAnsi" w:cstheme="minorHAnsi"/>
          <w:szCs w:val="22"/>
          <w:lang w:eastAsia="en-US"/>
        </w:rPr>
      </w:pPr>
    </w:p>
    <w:p w14:paraId="4C3E83A3" w14:textId="1FE374DC" w:rsidR="00AC0D8D" w:rsidRDefault="00AC0D8D" w:rsidP="006434FB">
      <w:pPr>
        <w:keepNext/>
        <w:jc w:val="both"/>
      </w:pPr>
      <w:r w:rsidRPr="00350628">
        <w:t>CashRegisterInfoRequest</w:t>
      </w:r>
      <w:r>
        <w:t xml:space="preserve"> kérésobjektum:</w:t>
      </w:r>
    </w:p>
    <w:p w14:paraId="3822B003" w14:textId="77777777" w:rsidR="00AC0D8D" w:rsidRPr="005977A9" w:rsidRDefault="00AC0D8D" w:rsidP="006434FB">
      <w:pPr>
        <w:keepNext/>
        <w:jc w:val="both"/>
        <w:rPr>
          <w:rFonts w:asciiTheme="minorHAnsi" w:eastAsiaTheme="minorHAnsi" w:hAnsiTheme="minorHAnsi" w:cstheme="minorHAnsi"/>
          <w:szCs w:val="22"/>
          <w:lang w:eastAsia="en-US"/>
        </w:rPr>
      </w:pPr>
    </w:p>
    <w:p w14:paraId="49213754" w14:textId="3D9863D8" w:rsidR="00414D26" w:rsidRPr="005977A9" w:rsidRDefault="00383EDE" w:rsidP="005977A9">
      <w:r>
        <w:rPr>
          <w:noProof/>
          <w:lang w:val="hu-HU" w:eastAsia="hu-HU"/>
        </w:rPr>
        <w:drawing>
          <wp:inline distT="0" distB="0" distL="0" distR="0" wp14:anchorId="1A3B2160" wp14:editId="204113AA">
            <wp:extent cx="5760720" cy="5409565"/>
            <wp:effectExtent l="0" t="0" r="5080" b="635"/>
            <wp:docPr id="512658207" name="Picture 2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207" name="Picture 22" descr="Screens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5409565"/>
                    </a:xfrm>
                    <a:prstGeom prst="rect">
                      <a:avLst/>
                    </a:prstGeom>
                  </pic:spPr>
                </pic:pic>
              </a:graphicData>
            </a:graphic>
          </wp:inline>
        </w:drawing>
      </w:r>
    </w:p>
    <w:p w14:paraId="2AA29928" w14:textId="77777777" w:rsidR="00AC0D8D" w:rsidRDefault="00AC0D8D" w:rsidP="005977A9"/>
    <w:p w14:paraId="3E3FA1B4" w14:textId="5FC03F0F" w:rsidR="00AC0D8D" w:rsidRPr="00010356" w:rsidRDefault="00AC0D8D" w:rsidP="006D2CEC">
      <w:pPr>
        <w:jc w:val="both"/>
        <w:rPr>
          <w:lang w:val="pt-BR"/>
        </w:rPr>
      </w:pPr>
      <w:r w:rsidRPr="00010356">
        <w:rPr>
          <w:lang w:val="pt-BR"/>
        </w:rPr>
        <w:t xml:space="preserve">A CashRegisterInfoResponse válaszobjektum </w:t>
      </w:r>
      <w:r w:rsidR="006D2CEC" w:rsidRPr="00010356">
        <w:rPr>
          <w:lang w:val="pt-BR"/>
        </w:rPr>
        <w:t xml:space="preserve">a fejléc- és eredményadatokon kívül </w:t>
      </w:r>
      <w:r w:rsidRPr="00010356">
        <w:rPr>
          <w:lang w:val="pt-BR"/>
        </w:rPr>
        <w:t xml:space="preserve">nem tartalmaz </w:t>
      </w:r>
      <w:r w:rsidR="006D2CEC" w:rsidRPr="00010356">
        <w:rPr>
          <w:lang w:val="pt-BR"/>
        </w:rPr>
        <w:t>végpontspecifikus adatokat.</w:t>
      </w:r>
    </w:p>
    <w:p w14:paraId="7B1F2656" w14:textId="77777777" w:rsidR="006D2CEC" w:rsidRPr="00010356" w:rsidRDefault="006D2CEC" w:rsidP="006434FB">
      <w:pPr>
        <w:jc w:val="both"/>
        <w:rPr>
          <w:lang w:val="pt-BR"/>
        </w:rPr>
      </w:pPr>
    </w:p>
    <w:p w14:paraId="5DF7BD00" w14:textId="58AD64AB" w:rsidR="00740548" w:rsidRPr="005977A9" w:rsidRDefault="00740548" w:rsidP="0035442C">
      <w:pPr>
        <w:pStyle w:val="Cmsor2"/>
      </w:pPr>
      <w:bookmarkStart w:id="549" w:name="_Toc1727597455"/>
      <w:bookmarkStart w:id="550" w:name="_Ref186933074"/>
      <w:bookmarkStart w:id="551" w:name="_Ref187884703"/>
      <w:bookmarkStart w:id="552" w:name="_Toc195567034"/>
      <w:r w:rsidRPr="005977A9">
        <w:rPr>
          <w:lang w:val="en-US"/>
        </w:rPr>
        <w:t>Kommunikációs Manager</w:t>
      </w:r>
      <w:bookmarkEnd w:id="538"/>
      <w:bookmarkEnd w:id="539"/>
      <w:bookmarkEnd w:id="540"/>
      <w:bookmarkEnd w:id="549"/>
      <w:bookmarkEnd w:id="550"/>
      <w:bookmarkEnd w:id="551"/>
      <w:bookmarkEnd w:id="552"/>
      <w:r w:rsidRPr="005977A9">
        <w:rPr>
          <w:lang w:val="en-US"/>
        </w:rPr>
        <w:t xml:space="preserve"> </w:t>
      </w:r>
    </w:p>
    <w:p w14:paraId="041A7EF2" w14:textId="77777777"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 xml:space="preserve">A szolgáltatás célja az e-pénztárgép és a NAV-I központi rendszere közötti kommunikáció szabályozása, a NAV által kezdeményezett kommunikációk publikálása az e-pénztárgépek felé.  </w:t>
      </w:r>
    </w:p>
    <w:p w14:paraId="0784CA82" w14:textId="77777777" w:rsidR="00740548" w:rsidRPr="005977A9" w:rsidRDefault="00740548" w:rsidP="0035442C">
      <w:pPr>
        <w:pStyle w:val="Cmsor3"/>
        <w:jc w:val="both"/>
        <w:rPr>
          <w:lang w:val="en-US"/>
        </w:rPr>
      </w:pPr>
      <w:bookmarkStart w:id="553" w:name="_Toc135127611"/>
      <w:bookmarkStart w:id="554" w:name="_Toc138241173"/>
      <w:bookmarkStart w:id="555" w:name="_Toc138749069"/>
      <w:bookmarkStart w:id="556" w:name="_Toc147150807"/>
      <w:bookmarkStart w:id="557" w:name="_Toc167061611"/>
      <w:bookmarkStart w:id="558" w:name="_Toc1665688341"/>
      <w:bookmarkStart w:id="559" w:name="_Toc195567035"/>
      <w:r w:rsidRPr="005977A9">
        <w:rPr>
          <w:lang w:val="en-US"/>
        </w:rPr>
        <w:t>A szolgáltatás üzleti leírása</w:t>
      </w:r>
      <w:bookmarkEnd w:id="553"/>
      <w:bookmarkEnd w:id="554"/>
      <w:bookmarkEnd w:id="555"/>
      <w:bookmarkEnd w:id="556"/>
      <w:bookmarkEnd w:id="557"/>
      <w:bookmarkEnd w:id="558"/>
      <w:bookmarkEnd w:id="559"/>
    </w:p>
    <w:p w14:paraId="0C59805F" w14:textId="0C10E437" w:rsidR="00740548" w:rsidRPr="005977A9" w:rsidRDefault="00740548" w:rsidP="00DA3390">
      <w:pPr>
        <w:jc w:val="both"/>
        <w:rPr>
          <w:rFonts w:asciiTheme="minorHAnsi" w:eastAsiaTheme="minorHAnsi" w:hAnsiTheme="minorHAnsi" w:cstheme="minorHAnsi"/>
          <w:szCs w:val="22"/>
          <w:lang w:eastAsia="en-US"/>
        </w:rPr>
      </w:pPr>
      <w:r w:rsidRPr="005977A9">
        <w:t xml:space="preserve">A korábbi </w:t>
      </w:r>
      <w:r w:rsidR="00F02DD6" w:rsidRPr="005977A9">
        <w:t>o</w:t>
      </w:r>
      <w:r w:rsidRPr="005977A9">
        <w:t xml:space="preserve">nline pénztárgépek esetén az adóhatóság előírta, hogy a pénztárgépeknek rendszeresen, meghatározott időközönként kapcsolatot kell létesíteniük a NAV központi rendszerével. A kommunikáció során, amikor a pénztárgép megszólította a NAV központi rendszerét, az utasítást adott a pénztárgépnek a megfelelő kommunikációs esemény végrehajtására. </w:t>
      </w:r>
    </w:p>
    <w:p w14:paraId="4F3EB985"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e-pénztárgépek esetén az előírások változtak, minden egyes bizonylatot, amelyet az e-pénztárgép előállít, azonnal továbbítani kell a NAV-I központi rendszerének. Ez azt jelenti, hogy minden bizonylat vagy riport elkészítésekor azonnal továbbítani kell az adatokat a központi rendszer felé.</w:t>
      </w:r>
    </w:p>
    <w:p w14:paraId="3A51E20A" w14:textId="7F0FC647" w:rsidR="00740548" w:rsidRPr="005977A9" w:rsidRDefault="00740548" w:rsidP="00DA3390">
      <w:pPr>
        <w:jc w:val="both"/>
        <w:rPr>
          <w:rFonts w:asciiTheme="minorHAnsi" w:eastAsiaTheme="minorHAnsi" w:hAnsiTheme="minorHAnsi" w:cstheme="minorHAnsi"/>
          <w:szCs w:val="22"/>
          <w:lang w:eastAsia="en-US"/>
        </w:rPr>
      </w:pPr>
      <w:r w:rsidRPr="005977A9">
        <w:t>Amikor a NAV központi rendszere fogad egy bizonylatot vagy riportot a</w:t>
      </w:r>
      <w:r w:rsidR="00240B02" w:rsidRPr="005977A9">
        <w:t>z e-</w:t>
      </w:r>
      <w:r w:rsidRPr="005977A9">
        <w:t xml:space="preserve">pénztárgéptől, akkor választ küld vissza az e-pénztárgépnek arról, hogy szükséges-e további szolgáltatásokat meghívnia a NAV központi rendszerében. Amennyiben további szolgáltatás </w:t>
      </w:r>
      <w:r w:rsidR="005212E2" w:rsidRPr="005977A9">
        <w:t xml:space="preserve">hívás </w:t>
      </w:r>
      <w:r w:rsidRPr="005977A9">
        <w:t>szükséges, akkor az e-pénztárgépnek meg kell hívnia ezt a szolgáltatást. A szolgáltatásnak a célja, hogy az e-pénztárgépnek a válaszban megadja, hogy milyen sorrendben</w:t>
      </w:r>
      <w:r w:rsidR="005212E2" w:rsidRPr="005977A9">
        <w:t>,</w:t>
      </w:r>
      <w:r w:rsidRPr="005977A9">
        <w:t xml:space="preserve"> milyen szolgáltatásokat kell meghívnia. Mivel a hívott szolgáltatások között lehetnek függőségek, ezért a válaszban megkapott URL listát a megadott sorrendben szekvenciálisan, egymás után kell az e-pénztárgépnek meghívnia.</w:t>
      </w:r>
    </w:p>
    <w:p w14:paraId="3BEF4D87" w14:textId="1B3689C1" w:rsidR="008A2E74" w:rsidRPr="005977A9" w:rsidRDefault="008A2E74" w:rsidP="00DA3390">
      <w:pPr>
        <w:jc w:val="both"/>
        <w:rPr>
          <w:rFonts w:asciiTheme="minorHAnsi" w:eastAsiaTheme="minorHAnsi" w:hAnsiTheme="minorHAnsi" w:cstheme="minorHAnsi"/>
          <w:szCs w:val="22"/>
          <w:lang w:eastAsia="en-US"/>
        </w:rPr>
      </w:pPr>
      <w:r w:rsidRPr="005977A9">
        <w:t>Sikertelen hívás esetén a szolgáltatás vagy újra meghívható vagy a NAV-I fogja újra meghívatni.</w:t>
      </w:r>
    </w:p>
    <w:p w14:paraId="725962E9" w14:textId="54E55F92" w:rsidR="00740548" w:rsidRPr="005977A9" w:rsidRDefault="00740548" w:rsidP="00DA3390">
      <w:pPr>
        <w:jc w:val="both"/>
        <w:rPr>
          <w:rFonts w:asciiTheme="minorHAnsi" w:eastAsiaTheme="minorHAnsi" w:hAnsiTheme="minorHAnsi" w:cstheme="minorHAnsi"/>
          <w:szCs w:val="22"/>
          <w:lang w:eastAsia="en-US"/>
        </w:rPr>
      </w:pPr>
      <w:r w:rsidRPr="005977A9">
        <w:t xml:space="preserve">Amennyiben az e-pénztárgép működése során több mint 30 percig nem küld bizonylatot vagy riportot a NAV-I központi rendszerének, akkor 30 perc elteltével meg kell hívnia ezt a szolgáltatást. </w:t>
      </w:r>
    </w:p>
    <w:p w14:paraId="6A347735" w14:textId="2F2DB828" w:rsidR="00740548" w:rsidRPr="00010356" w:rsidRDefault="00740548" w:rsidP="00DA3390">
      <w:pPr>
        <w:jc w:val="both"/>
        <w:rPr>
          <w:rFonts w:asciiTheme="minorHAnsi" w:eastAsiaTheme="minorHAnsi" w:hAnsiTheme="minorHAnsi" w:cstheme="minorHAnsi"/>
          <w:szCs w:val="22"/>
          <w:lang w:val="pt-BR" w:eastAsia="en-US"/>
        </w:rPr>
      </w:pPr>
      <w:r w:rsidRPr="005977A9">
        <w:t>A</w:t>
      </w:r>
      <w:r w:rsidR="0088010E" w:rsidRPr="005977A9">
        <w:t xml:space="preserve"> hardveralapú</w:t>
      </w:r>
      <w:r w:rsidRPr="005977A9">
        <w:t xml:space="preserve"> e-pénztárgépnek rendelkezni kell olyan funkcióval is, hogy kezelői beavatkozásra is meghívható legyen ez a szolgáltatás.  </w:t>
      </w:r>
      <w:r w:rsidRPr="00010356">
        <w:rPr>
          <w:lang w:val="pt-BR"/>
        </w:rPr>
        <w:t>A szolgáltatás hívással tesztelhető a kommunikáció az e-pénztárgép és a NAV-I között.</w:t>
      </w:r>
      <w:r w:rsidR="0088010E" w:rsidRPr="00010356">
        <w:rPr>
          <w:lang w:val="pt-BR"/>
        </w:rPr>
        <w:t xml:space="preserve"> Ez</w:t>
      </w:r>
      <w:r w:rsidR="001E7FA4" w:rsidRPr="00010356">
        <w:rPr>
          <w:lang w:val="pt-BR"/>
        </w:rPr>
        <w:t>t</w:t>
      </w:r>
      <w:r w:rsidR="0088010E" w:rsidRPr="00010356">
        <w:rPr>
          <w:lang w:val="pt-BR"/>
        </w:rPr>
        <w:t xml:space="preserve"> a kezelői funkció</w:t>
      </w:r>
      <w:r w:rsidR="001E7FA4" w:rsidRPr="00010356">
        <w:rPr>
          <w:lang w:val="pt-BR"/>
        </w:rPr>
        <w:t xml:space="preserve">t a felhőalapú e-pénztárgépekben nem </w:t>
      </w:r>
      <w:r w:rsidR="009D2012" w:rsidRPr="00010356">
        <w:rPr>
          <w:lang w:val="pt-BR"/>
        </w:rPr>
        <w:t>kell kialakítani.</w:t>
      </w:r>
    </w:p>
    <w:p w14:paraId="79CE221D" w14:textId="77777777" w:rsidR="00740548" w:rsidRPr="005977A9" w:rsidRDefault="00740548" w:rsidP="0035442C">
      <w:pPr>
        <w:pStyle w:val="Cmsor3"/>
        <w:jc w:val="both"/>
        <w:rPr>
          <w:lang w:val="en-US"/>
        </w:rPr>
      </w:pPr>
      <w:bookmarkStart w:id="560" w:name="_Toc135127612"/>
      <w:bookmarkStart w:id="561" w:name="_Toc138241174"/>
      <w:bookmarkStart w:id="562" w:name="_Toc138749070"/>
      <w:bookmarkStart w:id="563" w:name="_Toc147150808"/>
      <w:bookmarkStart w:id="564" w:name="_Toc167061612"/>
      <w:bookmarkStart w:id="565" w:name="_Toc1685879917"/>
      <w:bookmarkStart w:id="566" w:name="_Toc195567036"/>
      <w:r w:rsidRPr="005977A9">
        <w:rPr>
          <w:lang w:val="en-US"/>
        </w:rPr>
        <w:t>A szolgáltatás technikai leírása</w:t>
      </w:r>
      <w:bookmarkEnd w:id="560"/>
      <w:bookmarkEnd w:id="561"/>
      <w:bookmarkEnd w:id="562"/>
      <w:bookmarkEnd w:id="563"/>
      <w:bookmarkEnd w:id="564"/>
      <w:bookmarkEnd w:id="565"/>
      <w:bookmarkEnd w:id="566"/>
    </w:p>
    <w:p w14:paraId="73FFA805" w14:textId="77777777" w:rsidR="00740548" w:rsidRPr="00010356" w:rsidRDefault="00740548" w:rsidP="00DA3390">
      <w:pPr>
        <w:jc w:val="both"/>
        <w:rPr>
          <w:rFonts w:asciiTheme="minorHAnsi" w:eastAsiaTheme="minorHAnsi" w:hAnsiTheme="minorHAnsi" w:cstheme="minorHAnsi"/>
          <w:szCs w:val="22"/>
          <w:lang w:val="pt-BR" w:eastAsia="en-US"/>
        </w:rPr>
      </w:pPr>
      <w:r w:rsidRPr="00010356">
        <w:rPr>
          <w:lang w:val="pt-BR"/>
        </w:rPr>
        <w:t>A szolgáltatást a „CommMgr” szolgáltatás valósítja meg.</w:t>
      </w:r>
    </w:p>
    <w:p w14:paraId="722D40AE" w14:textId="339019A6" w:rsidR="00B239DC" w:rsidRPr="005977A9" w:rsidRDefault="11C11670" w:rsidP="006434FB">
      <w:pPr>
        <w:pStyle w:val="Felsorols"/>
      </w:pPr>
      <w:r w:rsidRPr="46920C6E">
        <w:t>Context root: /eReceiptMgmt/v1</w:t>
      </w:r>
    </w:p>
    <w:p w14:paraId="31DDC0D4" w14:textId="0CB2D271" w:rsidR="00740548" w:rsidRPr="005977A9" w:rsidRDefault="5412A66B" w:rsidP="006434FB">
      <w:pPr>
        <w:pStyle w:val="Felsorols"/>
      </w:pPr>
      <w:r w:rsidRPr="46920C6E">
        <w:t>URL: /</w:t>
      </w:r>
      <w:r w:rsidR="3E2616B0" w:rsidRPr="46920C6E">
        <w:t>c</w:t>
      </w:r>
      <w:r w:rsidRPr="46920C6E">
        <w:t>ommMgr</w:t>
      </w:r>
    </w:p>
    <w:p w14:paraId="233B45FB" w14:textId="66C4F7DA" w:rsidR="00740548" w:rsidRPr="005977A9" w:rsidRDefault="00740548" w:rsidP="006434FB">
      <w:pPr>
        <w:pStyle w:val="Felsorols"/>
      </w:pPr>
      <w:r w:rsidRPr="005977A9">
        <w:t>Kérés objektum: CommMgrRequest. A szolgáltatás kérés objektumának technológiai leírása az „</w:t>
      </w:r>
      <w:r w:rsidR="0042648C">
        <w:fldChar w:fldCharType="begin"/>
      </w:r>
      <w:r w:rsidR="0042648C">
        <w:instrText xml:space="preserve"> REF _Ref184599723 \h </w:instrText>
      </w:r>
      <w:r w:rsidR="0042648C">
        <w:fldChar w:fldCharType="separate"/>
      </w:r>
      <w:ins w:id="567" w:author="Szerző">
        <w:r w:rsidR="007E41D0" w:rsidRPr="00010356">
          <w:rPr>
            <w:lang w:val="pt-BR"/>
          </w:rPr>
          <w:t>Üzleti adattartalom leírása (XSD Modell típusai és elemei)</w:t>
        </w:r>
      </w:ins>
      <w:del w:id="568" w:author="Szerző">
        <w:r w:rsidR="000F44AA" w:rsidRPr="46920C6E" w:rsidDel="007E41D0">
          <w:delText>Üzleti adattartalom leírása (XSD Modell típusai és elemei)</w:delText>
        </w:r>
      </w:del>
      <w:r w:rsidR="0042648C">
        <w:fldChar w:fldCharType="end"/>
      </w:r>
      <w:r w:rsidRPr="005977A9">
        <w:t>” fejezetben található.</w:t>
      </w:r>
    </w:p>
    <w:p w14:paraId="33F8742B" w14:textId="04EB6652" w:rsidR="00740548" w:rsidRPr="005977A9" w:rsidRDefault="00740548" w:rsidP="006434FB">
      <w:pPr>
        <w:pStyle w:val="Felsorols"/>
      </w:pPr>
      <w:r w:rsidRPr="005977A9">
        <w:t>Válasz objektum: CommMgrResponse. A szolgáltatás válasz objektumának technológiai leírása az „</w:t>
      </w:r>
      <w:r w:rsidR="0042648C">
        <w:fldChar w:fldCharType="begin"/>
      </w:r>
      <w:r w:rsidR="0042648C">
        <w:instrText xml:space="preserve"> REF _Ref184599723 \h </w:instrText>
      </w:r>
      <w:r w:rsidR="0042648C">
        <w:fldChar w:fldCharType="separate"/>
      </w:r>
      <w:ins w:id="569" w:author="Szerző">
        <w:r w:rsidR="007E41D0" w:rsidRPr="00010356">
          <w:rPr>
            <w:lang w:val="pt-BR"/>
          </w:rPr>
          <w:t>Üzleti adattartalom leírása (XSD Modell típusai és elemei)</w:t>
        </w:r>
      </w:ins>
      <w:del w:id="570" w:author="Szerző">
        <w:r w:rsidR="000F44AA" w:rsidRPr="46920C6E" w:rsidDel="007E41D0">
          <w:delText>Üzleti adattartalom leírása (XSD Modell típusai és elemei)</w:delText>
        </w:r>
      </w:del>
      <w:r w:rsidR="0042648C">
        <w:fldChar w:fldCharType="end"/>
      </w:r>
      <w:r w:rsidRPr="005977A9">
        <w:t>” fejezetben található.</w:t>
      </w:r>
    </w:p>
    <w:p w14:paraId="5D8D621F" w14:textId="77777777" w:rsidR="00740548" w:rsidRPr="006434FB" w:rsidRDefault="00740548" w:rsidP="00DA3390">
      <w:pPr>
        <w:jc w:val="both"/>
        <w:rPr>
          <w:lang w:val="hu-HU"/>
        </w:rPr>
      </w:pPr>
    </w:p>
    <w:p w14:paraId="181EC5D6" w14:textId="57D31F17" w:rsidR="002413E4" w:rsidRDefault="002413E4" w:rsidP="00DA3390">
      <w:pPr>
        <w:jc w:val="both"/>
        <w:rPr>
          <w:lang w:val="hu-HU"/>
        </w:rPr>
      </w:pPr>
      <w:r w:rsidRPr="006434FB">
        <w:rPr>
          <w:lang w:val="hu-HU"/>
        </w:rPr>
        <w:t xml:space="preserve">A CommMgrRequest hívásobjektum </w:t>
      </w:r>
      <w:r>
        <w:rPr>
          <w:lang w:val="hu-HU"/>
        </w:rPr>
        <w:t>csak az „</w:t>
      </w:r>
      <w:r>
        <w:rPr>
          <w:lang w:val="hu-HU"/>
        </w:rPr>
        <w:fldChar w:fldCharType="begin"/>
      </w:r>
      <w:r>
        <w:rPr>
          <w:lang w:val="hu-HU"/>
        </w:rPr>
        <w:instrText xml:space="preserve"> REF _Ref187251277 \h </w:instrText>
      </w:r>
      <w:r>
        <w:rPr>
          <w:lang w:val="hu-HU"/>
        </w:rPr>
      </w:r>
      <w:r>
        <w:rPr>
          <w:lang w:val="hu-HU"/>
        </w:rPr>
        <w:fldChar w:fldCharType="separate"/>
      </w:r>
      <w:ins w:id="571" w:author="Szerző">
        <w:r w:rsidR="007E41D0" w:rsidRPr="005977A9">
          <w:t>Általános technikai adatok</w:t>
        </w:r>
      </w:ins>
      <w:del w:id="572" w:author="Szerző">
        <w:r w:rsidR="000F44AA" w:rsidRPr="00010356" w:rsidDel="007E41D0">
          <w:rPr>
            <w:lang w:val="hu-HU"/>
          </w:rPr>
          <w:delText>Általános technikai adatok</w:delText>
        </w:r>
      </w:del>
      <w:r>
        <w:rPr>
          <w:lang w:val="hu-HU"/>
        </w:rPr>
        <w:fldChar w:fldCharType="end"/>
      </w:r>
      <w:r>
        <w:rPr>
          <w:lang w:val="hu-HU"/>
        </w:rPr>
        <w:t>”</w:t>
      </w:r>
      <w:r w:rsidRPr="006434FB">
        <w:rPr>
          <w:lang w:val="hu-HU"/>
        </w:rPr>
        <w:t xml:space="preserve"> szakaszban leírt fejlécadatokat tartalmazza.</w:t>
      </w:r>
    </w:p>
    <w:p w14:paraId="6F4F998E" w14:textId="77777777" w:rsidR="008D12E1" w:rsidRDefault="008D12E1" w:rsidP="00DA3390">
      <w:pPr>
        <w:jc w:val="both"/>
        <w:rPr>
          <w:lang w:val="hu-HU"/>
        </w:rPr>
      </w:pPr>
    </w:p>
    <w:p w14:paraId="5967138D" w14:textId="21053B24" w:rsidR="008D12E1" w:rsidRDefault="008D12E1" w:rsidP="00E227EF">
      <w:pPr>
        <w:keepNext/>
        <w:jc w:val="both"/>
        <w:rPr>
          <w:lang w:val="hu-HU"/>
        </w:rPr>
      </w:pPr>
      <w:r>
        <w:rPr>
          <w:lang w:val="hu-HU"/>
        </w:rPr>
        <w:t>A CommMgrResponse válaszobjektum:</w:t>
      </w:r>
    </w:p>
    <w:p w14:paraId="29A6B0BC" w14:textId="77777777" w:rsidR="00420650" w:rsidRDefault="00420650" w:rsidP="006434FB">
      <w:pPr>
        <w:keepNext/>
        <w:jc w:val="both"/>
        <w:rPr>
          <w:lang w:val="hu-HU"/>
        </w:rPr>
      </w:pPr>
    </w:p>
    <w:p w14:paraId="308225C4" w14:textId="181A8DA1" w:rsidR="008354C5" w:rsidRDefault="001B0522" w:rsidP="00DA3390">
      <w:pPr>
        <w:jc w:val="both"/>
        <w:rPr>
          <w:lang w:val="hu-HU"/>
        </w:rPr>
      </w:pPr>
      <w:r>
        <w:rPr>
          <w:noProof/>
          <w:lang w:val="hu-HU" w:eastAsia="hu-HU"/>
        </w:rPr>
        <w:drawing>
          <wp:inline distT="0" distB="0" distL="0" distR="0" wp14:anchorId="4DB816B4" wp14:editId="515DDD9F">
            <wp:extent cx="5760720" cy="3171190"/>
            <wp:effectExtent l="0" t="0" r="5080" b="3810"/>
            <wp:docPr id="15602299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950" name="Picture 6"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1A14AF95" w14:textId="77777777" w:rsidR="001B0522" w:rsidRDefault="001B0522" w:rsidP="00DA3390">
      <w:pPr>
        <w:jc w:val="both"/>
        <w:rPr>
          <w:lang w:val="hu-HU"/>
        </w:rPr>
      </w:pPr>
    </w:p>
    <w:p w14:paraId="794520F1" w14:textId="658BC28B" w:rsidR="001B0522" w:rsidRDefault="001B0522" w:rsidP="00420650">
      <w:pPr>
        <w:keepNext/>
        <w:jc w:val="both"/>
        <w:rPr>
          <w:lang w:val="hu-HU"/>
        </w:rPr>
      </w:pPr>
      <w:r>
        <w:rPr>
          <w:lang w:val="hu-HU"/>
        </w:rPr>
        <w:t>Amennyiben az e-pénztárgép</w:t>
      </w:r>
      <w:r w:rsidR="00F34E2D">
        <w:rPr>
          <w:lang w:val="hu-HU"/>
        </w:rPr>
        <w:t xml:space="preserve">nek hívnia kell </w:t>
      </w:r>
      <w:r w:rsidR="00565886">
        <w:rPr>
          <w:lang w:val="hu-HU"/>
        </w:rPr>
        <w:t>legalább egy szolgáltatást, a</w:t>
      </w:r>
      <w:r>
        <w:rPr>
          <w:lang w:val="hu-HU"/>
        </w:rPr>
        <w:t xml:space="preserve"> válaszobjektumban lévő végpontlista </w:t>
      </w:r>
      <w:r w:rsidR="00417201">
        <w:rPr>
          <w:lang w:val="hu-HU"/>
        </w:rPr>
        <w:t>nem üres</w:t>
      </w:r>
      <w:r w:rsidR="00953CE7">
        <w:rPr>
          <w:lang w:val="hu-HU"/>
        </w:rPr>
        <w:t>, elemei az alábbi objektumokból állnak</w:t>
      </w:r>
      <w:r>
        <w:rPr>
          <w:lang w:val="hu-HU"/>
        </w:rPr>
        <w:t>:</w:t>
      </w:r>
    </w:p>
    <w:p w14:paraId="26C5193B" w14:textId="77777777" w:rsidR="00420650" w:rsidRDefault="00420650" w:rsidP="006434FB">
      <w:pPr>
        <w:keepNext/>
        <w:jc w:val="both"/>
        <w:rPr>
          <w:lang w:val="hu-HU"/>
        </w:rPr>
      </w:pPr>
    </w:p>
    <w:p w14:paraId="514EDC32" w14:textId="6711D79D" w:rsidR="00953CE7" w:rsidRPr="006434FB" w:rsidRDefault="00953CE7" w:rsidP="00DA3390">
      <w:pPr>
        <w:jc w:val="both"/>
        <w:rPr>
          <w:lang w:val="hu-HU"/>
        </w:rPr>
      </w:pPr>
      <w:r>
        <w:rPr>
          <w:noProof/>
          <w:lang w:val="hu-HU" w:eastAsia="hu-HU"/>
        </w:rPr>
        <w:drawing>
          <wp:inline distT="0" distB="0" distL="0" distR="0" wp14:anchorId="32899F64" wp14:editId="70F47923">
            <wp:extent cx="5760720" cy="4866640"/>
            <wp:effectExtent l="0" t="0" r="5080" b="0"/>
            <wp:docPr id="18534207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0792" name="Picture 7"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866640"/>
                    </a:xfrm>
                    <a:prstGeom prst="rect">
                      <a:avLst/>
                    </a:prstGeom>
                  </pic:spPr>
                </pic:pic>
              </a:graphicData>
            </a:graphic>
          </wp:inline>
        </w:drawing>
      </w:r>
    </w:p>
    <w:p w14:paraId="6F8208E0" w14:textId="77777777" w:rsidR="002413E4" w:rsidRPr="006434FB" w:rsidRDefault="002413E4" w:rsidP="00DA3390">
      <w:pPr>
        <w:jc w:val="both"/>
        <w:rPr>
          <w:lang w:val="hu-HU"/>
        </w:rPr>
      </w:pPr>
    </w:p>
    <w:p w14:paraId="13FA2A90" w14:textId="164F839D" w:rsidR="00740548" w:rsidRPr="005977A9" w:rsidRDefault="00740548" w:rsidP="0035442C">
      <w:pPr>
        <w:pStyle w:val="Cmsor2"/>
        <w:rPr>
          <w:lang w:val="en-US"/>
        </w:rPr>
      </w:pPr>
      <w:bookmarkStart w:id="573" w:name="_Toc135127613"/>
      <w:bookmarkStart w:id="574" w:name="_Toc138241175"/>
      <w:bookmarkStart w:id="575" w:name="_Toc138749071"/>
      <w:bookmarkStart w:id="576" w:name="_Toc147150809"/>
      <w:bookmarkStart w:id="577" w:name="_Toc167061613"/>
      <w:bookmarkStart w:id="578" w:name="_Toc450640626"/>
      <w:bookmarkStart w:id="579" w:name="_Toc195567037"/>
      <w:r w:rsidRPr="005977A9">
        <w:rPr>
          <w:lang w:val="en-US"/>
        </w:rPr>
        <w:t>Adózói a</w:t>
      </w:r>
      <w:r w:rsidR="00D91883" w:rsidRPr="005977A9">
        <w:rPr>
          <w:lang w:val="en-US"/>
        </w:rPr>
        <w:t>d</w:t>
      </w:r>
      <w:r w:rsidRPr="005977A9">
        <w:rPr>
          <w:lang w:val="en-US"/>
        </w:rPr>
        <w:t>at lekérdezés</w:t>
      </w:r>
      <w:bookmarkEnd w:id="573"/>
      <w:bookmarkEnd w:id="574"/>
      <w:bookmarkEnd w:id="575"/>
      <w:bookmarkEnd w:id="576"/>
      <w:bookmarkEnd w:id="577"/>
      <w:bookmarkEnd w:id="578"/>
      <w:bookmarkEnd w:id="579"/>
    </w:p>
    <w:p w14:paraId="7F3F8DFB" w14:textId="4CF6412B"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a NAV-nál bejelentett adózói adatok, </w:t>
      </w:r>
      <w:r w:rsidR="001944CF" w:rsidRPr="005977A9">
        <w:t xml:space="preserve">azaz az </w:t>
      </w:r>
      <w:r w:rsidRPr="005977A9">
        <w:t xml:space="preserve">üzemeltetői vagy </w:t>
      </w:r>
      <w:r w:rsidR="001944CF" w:rsidRPr="005977A9">
        <w:t xml:space="preserve">üzemeltetési hely </w:t>
      </w:r>
      <w:r w:rsidRPr="005977A9">
        <w:t xml:space="preserve">adatok </w:t>
      </w:r>
      <w:r w:rsidR="00240B02" w:rsidRPr="005977A9">
        <w:t>e-</w:t>
      </w:r>
      <w:r w:rsidRPr="005977A9">
        <w:t>pénztárgépen lévő frissítésére szolgál.</w:t>
      </w:r>
    </w:p>
    <w:p w14:paraId="4436D4D0" w14:textId="77777777" w:rsidR="00740548" w:rsidRPr="005977A9" w:rsidRDefault="00740548" w:rsidP="0035442C">
      <w:pPr>
        <w:pStyle w:val="Cmsor3"/>
        <w:jc w:val="both"/>
        <w:rPr>
          <w:lang w:val="en-US"/>
        </w:rPr>
      </w:pPr>
      <w:bookmarkStart w:id="580" w:name="_Toc135127614"/>
      <w:bookmarkStart w:id="581" w:name="_Toc138241176"/>
      <w:bookmarkStart w:id="582" w:name="_Toc138749072"/>
      <w:bookmarkStart w:id="583" w:name="_Toc147150810"/>
      <w:bookmarkStart w:id="584" w:name="_Toc167061614"/>
      <w:bookmarkStart w:id="585" w:name="_Toc1374591550"/>
      <w:bookmarkStart w:id="586" w:name="_Toc195567038"/>
      <w:r w:rsidRPr="005977A9">
        <w:rPr>
          <w:lang w:val="en-US"/>
        </w:rPr>
        <w:t>A szolgáltatás üzleti leírása</w:t>
      </w:r>
      <w:bookmarkEnd w:id="580"/>
      <w:bookmarkEnd w:id="581"/>
      <w:bookmarkEnd w:id="582"/>
      <w:bookmarkEnd w:id="583"/>
      <w:bookmarkEnd w:id="584"/>
      <w:bookmarkEnd w:id="585"/>
      <w:bookmarkEnd w:id="586"/>
    </w:p>
    <w:p w14:paraId="068F0882" w14:textId="1A930FD8" w:rsidR="00740548" w:rsidRPr="005977A9" w:rsidRDefault="00740548" w:rsidP="00DA3390">
      <w:pPr>
        <w:jc w:val="both"/>
        <w:rPr>
          <w:rFonts w:asciiTheme="minorHAnsi" w:eastAsiaTheme="minorHAnsi" w:hAnsiTheme="minorHAnsi" w:cstheme="minorHAnsi"/>
          <w:szCs w:val="22"/>
          <w:lang w:eastAsia="en-US"/>
        </w:rPr>
      </w:pPr>
      <w:r w:rsidRPr="005977A9">
        <w:t>Az interfészen keresztül kapja meg az e-pénztárgép, hogy az</w:t>
      </w:r>
      <w:r w:rsidR="009D1E48" w:rsidRPr="005977A9">
        <w:t xml:space="preserve"> </w:t>
      </w:r>
      <w:r w:rsidR="001944CF" w:rsidRPr="005977A9">
        <w:t>üzemeltetői</w:t>
      </w:r>
      <w:r w:rsidR="009D1E48" w:rsidRPr="005977A9">
        <w:t xml:space="preserve"> – kétvállalkozós e-pénztárgép esetén ideértve </w:t>
      </w:r>
      <w:r w:rsidR="001944CF" w:rsidRPr="005977A9">
        <w:t>az üzemanyagtulajdonost és az üzlet üzemeltetőjét is</w:t>
      </w:r>
      <w:r w:rsidR="009D1E48" w:rsidRPr="005977A9">
        <w:t xml:space="preserve"> – és az üzemeltetési hely</w:t>
      </w:r>
      <w:r w:rsidRPr="005977A9">
        <w:t xml:space="preserve"> adatokat mely időpont</w:t>
      </w:r>
      <w:r w:rsidR="009D1E48" w:rsidRPr="005977A9">
        <w:t>ot (</w:t>
      </w:r>
      <w:r w:rsidRPr="005977A9">
        <w:t>év, hónap, nap, óra, perc, másodperc</w:t>
      </w:r>
      <w:r w:rsidR="009D1E48" w:rsidRPr="005977A9">
        <w:t>)</w:t>
      </w:r>
      <w:r w:rsidRPr="005977A9">
        <w:t xml:space="preserve"> követően kell alkalmazni az e-pénztárgépen. </w:t>
      </w:r>
    </w:p>
    <w:p w14:paraId="7A2A185D" w14:textId="77777777" w:rsidR="009D1E48" w:rsidRPr="005977A9" w:rsidRDefault="009D1E48" w:rsidP="00DA3390">
      <w:pPr>
        <w:jc w:val="both"/>
      </w:pPr>
    </w:p>
    <w:p w14:paraId="384607A4" w14:textId="0B962D3C" w:rsidR="00740548" w:rsidRPr="005977A9" w:rsidRDefault="00740548" w:rsidP="00DA3390">
      <w:pPr>
        <w:jc w:val="both"/>
        <w:rPr>
          <w:rFonts w:asciiTheme="minorHAnsi" w:eastAsiaTheme="minorHAnsi" w:hAnsiTheme="minorHAnsi" w:cstheme="minorHAnsi"/>
          <w:szCs w:val="22"/>
          <w:lang w:eastAsia="en-US"/>
        </w:rPr>
      </w:pPr>
      <w:r w:rsidRPr="005977A9">
        <w:t>A szolgáltatás hívását az e-pénztárgépnek kell kezdeményezni, vagy napnyitás előtt vagy abban az esetben, ha</w:t>
      </w:r>
      <w:r w:rsidR="009D1E48" w:rsidRPr="005977A9">
        <w:t xml:space="preserve"> a</w:t>
      </w:r>
      <w:r w:rsidRPr="005977A9">
        <w:t xml:space="preserve"> NAV központi rendszere azt jelezte az e-pénztárgép felé. A NAV az e-pénztárgép felé a </w:t>
      </w:r>
      <w:r w:rsidR="00A145A3">
        <w:t>Kommunikációs Manager</w:t>
      </w:r>
      <w:r w:rsidR="00A145A3" w:rsidRPr="005977A9">
        <w:t xml:space="preserve"> </w:t>
      </w:r>
      <w:r w:rsidRPr="005977A9">
        <w:t xml:space="preserve">szolgáltatáson keresztül jelezheti a frissítés szükségességét, a szolgáltatás igénybevételének leírása a </w:t>
      </w:r>
      <w:r w:rsidRPr="005977A9">
        <w:rPr>
          <w:b/>
        </w:rPr>
        <w:t>“</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ins w:id="587" w:author="Szerző">
        <w:r w:rsidR="007E41D0" w:rsidRPr="00294685">
          <w:rPr>
            <w:b/>
            <w:bCs/>
            <w:rPrChange w:id="588" w:author="Szerző">
              <w:rPr/>
            </w:rPrChange>
          </w:rPr>
          <w:t>Kommunikációs Manager</w:t>
        </w:r>
      </w:ins>
      <w:del w:id="589" w:author="Szerző">
        <w:r w:rsidR="000F44AA" w:rsidRPr="000F44AA" w:rsidDel="007E41D0">
          <w:rPr>
            <w:b/>
            <w:bCs/>
          </w:rPr>
          <w:delText>Kommunikációs Manager</w:delText>
        </w:r>
      </w:del>
      <w:r w:rsidR="00A7387D" w:rsidRPr="002317B0">
        <w:rPr>
          <w:b/>
          <w:bCs/>
        </w:rPr>
        <w:fldChar w:fldCharType="end"/>
      </w:r>
      <w:r w:rsidRPr="005977A9">
        <w:rPr>
          <w:b/>
        </w:rPr>
        <w:t>”</w:t>
      </w:r>
      <w:r w:rsidRPr="005977A9">
        <w:t xml:space="preserve"> fejezetben található.</w:t>
      </w:r>
    </w:p>
    <w:p w14:paraId="71A0030E" w14:textId="77777777" w:rsidR="00740548" w:rsidRPr="005977A9" w:rsidRDefault="00740548" w:rsidP="00DA3390">
      <w:pPr>
        <w:jc w:val="both"/>
      </w:pPr>
    </w:p>
    <w:p w14:paraId="22A2202E" w14:textId="16D386F8" w:rsidR="00740548" w:rsidRPr="005977A9" w:rsidRDefault="00740548" w:rsidP="00DA3390">
      <w:pPr>
        <w:jc w:val="both"/>
        <w:rPr>
          <w:rFonts w:asciiTheme="minorHAnsi" w:eastAsiaTheme="minorHAnsi" w:hAnsiTheme="minorHAnsi" w:cstheme="minorHAnsi"/>
          <w:szCs w:val="22"/>
          <w:lang w:eastAsia="en-US"/>
        </w:rPr>
      </w:pPr>
      <w:r w:rsidRPr="005977A9">
        <w:t>A NAV központi rendszerétől kapott adatok a következő formátumban érkeznek</w:t>
      </w:r>
      <w:r w:rsidR="009D1E48" w:rsidRPr="005977A9">
        <w:t>:</w:t>
      </w:r>
    </w:p>
    <w:p w14:paraId="20E62A7C" w14:textId="37EA8930" w:rsidR="00740548" w:rsidRPr="005977A9" w:rsidRDefault="001944CF" w:rsidP="006434FB">
      <w:pPr>
        <w:pStyle w:val="Felsorols"/>
      </w:pPr>
      <w:r w:rsidRPr="005977A9">
        <w:t>Üzemeltetői</w:t>
      </w:r>
      <w:r w:rsidR="00740548" w:rsidRPr="005977A9">
        <w:t xml:space="preserve"> adatok esetén címadatok, </w:t>
      </w:r>
      <w:r w:rsidR="00FA5126" w:rsidRPr="005977A9">
        <w:t xml:space="preserve">adózó </w:t>
      </w:r>
      <w:r w:rsidR="00740548" w:rsidRPr="005977A9">
        <w:t xml:space="preserve">teljes neve, </w:t>
      </w:r>
      <w:r w:rsidR="00FA5126" w:rsidRPr="005977A9">
        <w:t xml:space="preserve">adózó </w:t>
      </w:r>
      <w:r w:rsidR="00740548" w:rsidRPr="005977A9">
        <w:t>rövid</w:t>
      </w:r>
      <w:r w:rsidR="00FA5126" w:rsidRPr="005977A9">
        <w:t xml:space="preserve"> </w:t>
      </w:r>
      <w:r w:rsidR="00740548" w:rsidRPr="005977A9">
        <w:t xml:space="preserve">neve, </w:t>
      </w:r>
      <w:r w:rsidR="00FA5126" w:rsidRPr="005977A9">
        <w:t xml:space="preserve">adózó </w:t>
      </w:r>
      <w:r w:rsidR="00740548" w:rsidRPr="005977A9">
        <w:t>adószáma</w:t>
      </w:r>
      <w:r w:rsidR="00F924E7">
        <w:t xml:space="preserve">, ÁFA-csoport </w:t>
      </w:r>
      <w:r w:rsidR="00CD7E1A">
        <w:t xml:space="preserve">tagság esetén </w:t>
      </w:r>
      <w:r w:rsidR="00012307">
        <w:t xml:space="preserve">a csoportazonosító </w:t>
      </w:r>
      <w:r w:rsidR="00F924E7">
        <w:t>száma</w:t>
      </w:r>
      <w:r w:rsidR="00740548" w:rsidRPr="005977A9">
        <w:t>.</w:t>
      </w:r>
    </w:p>
    <w:p w14:paraId="38F8A174" w14:textId="4F5FAF44" w:rsidR="00740548" w:rsidRPr="005977A9" w:rsidRDefault="009D1E48" w:rsidP="006434FB">
      <w:pPr>
        <w:pStyle w:val="Felsorols"/>
      </w:pPr>
      <w:r w:rsidRPr="005977A9">
        <w:t>Kétvállalkozó</w:t>
      </w:r>
      <w:r w:rsidR="001944CF" w:rsidRPr="005977A9">
        <w:t>s</w:t>
      </w:r>
      <w:r w:rsidRPr="005977A9">
        <w:t xml:space="preserve"> ü</w:t>
      </w:r>
      <w:r w:rsidR="00740548" w:rsidRPr="005977A9">
        <w:t>zemanyagkút</w:t>
      </w:r>
      <w:r w:rsidRPr="005977A9">
        <w:t>-kezelő e-</w:t>
      </w:r>
      <w:r w:rsidR="00740548" w:rsidRPr="005977A9">
        <w:t xml:space="preserve">pénztárgépek esetén </w:t>
      </w:r>
      <w:r w:rsidRPr="005977A9">
        <w:t>az üzemanyag tulajdonos mellett az üzletet üzemeltető másik adózóra vonatkozó</w:t>
      </w:r>
      <w:r w:rsidR="00740548" w:rsidRPr="005977A9">
        <w:t xml:space="preserve"> címadatok, </w:t>
      </w:r>
      <w:r w:rsidRPr="005977A9">
        <w:t xml:space="preserve">adózó </w:t>
      </w:r>
      <w:r w:rsidR="00740548" w:rsidRPr="005977A9">
        <w:t xml:space="preserve">teljes neve, </w:t>
      </w:r>
      <w:r w:rsidRPr="005977A9">
        <w:t xml:space="preserve">adózó </w:t>
      </w:r>
      <w:r w:rsidR="00740548" w:rsidRPr="005977A9">
        <w:t>rövid</w:t>
      </w:r>
      <w:r w:rsidRPr="005977A9">
        <w:t xml:space="preserve"> </w:t>
      </w:r>
      <w:r w:rsidR="00740548" w:rsidRPr="005977A9">
        <w:t xml:space="preserve">neve, </w:t>
      </w:r>
      <w:r w:rsidRPr="005977A9">
        <w:t xml:space="preserve">adózó </w:t>
      </w:r>
      <w:r w:rsidR="00740548" w:rsidRPr="005977A9">
        <w:t>adószáma</w:t>
      </w:r>
      <w:r w:rsidR="00012307">
        <w:t>, ÁFA-csoport tagság esetén a csoportazonosító száma</w:t>
      </w:r>
      <w:r w:rsidR="00740548" w:rsidRPr="005977A9">
        <w:t>.</w:t>
      </w:r>
    </w:p>
    <w:p w14:paraId="051B1475" w14:textId="39FD84F1" w:rsidR="009D1E48" w:rsidRPr="005977A9" w:rsidRDefault="009D1E48" w:rsidP="006434FB">
      <w:pPr>
        <w:pStyle w:val="Felsorols"/>
      </w:pPr>
      <w:r w:rsidRPr="005977A9">
        <w:t>Üzemeltetési hely adatok esetén címadatok, üzlet teljes és rövid neve.</w:t>
      </w:r>
    </w:p>
    <w:p w14:paraId="46B4FA43" w14:textId="77777777" w:rsidR="009D1E48" w:rsidRPr="005977A9" w:rsidRDefault="009D1E48" w:rsidP="00DA3390">
      <w:pPr>
        <w:jc w:val="both"/>
      </w:pPr>
    </w:p>
    <w:p w14:paraId="3556A0C7" w14:textId="0FA85B0A" w:rsidR="00740548" w:rsidRPr="005977A9" w:rsidRDefault="00740548" w:rsidP="00DA3390">
      <w:pPr>
        <w:jc w:val="both"/>
        <w:rPr>
          <w:rFonts w:asciiTheme="minorHAnsi" w:eastAsiaTheme="minorHAnsi" w:hAnsiTheme="minorHAnsi" w:cstheme="minorHAnsi"/>
          <w:szCs w:val="22"/>
          <w:lang w:eastAsia="en-US"/>
        </w:rPr>
      </w:pPr>
      <w:r w:rsidRPr="005977A9">
        <w:t xml:space="preserve">A kapott üzenet minden esetben tartalmazza az </w:t>
      </w:r>
      <w:r w:rsidR="001944CF" w:rsidRPr="005977A9">
        <w:t>üzemeltetői és üzemeltetési hely</w:t>
      </w:r>
      <w:r w:rsidRPr="005977A9">
        <w:t xml:space="preserve"> adatokat, a </w:t>
      </w:r>
      <w:r w:rsidR="00EB1BF7" w:rsidRPr="005977A9">
        <w:t xml:space="preserve">második üzemeltetőre vonatkozó </w:t>
      </w:r>
      <w:r w:rsidRPr="005977A9">
        <w:t xml:space="preserve">adatok csak </w:t>
      </w:r>
      <w:r w:rsidR="00EB1BF7" w:rsidRPr="005977A9">
        <w:t xml:space="preserve">kétvállalkozós </w:t>
      </w:r>
      <w:r w:rsidR="00240B02" w:rsidRPr="005977A9">
        <w:t>e-</w:t>
      </w:r>
      <w:r w:rsidRPr="005977A9">
        <w:t>pénztárgépek esetén kerülnek küldésre.</w:t>
      </w:r>
    </w:p>
    <w:p w14:paraId="5762D0A0" w14:textId="77777777" w:rsidR="00740548" w:rsidRPr="005977A9" w:rsidRDefault="00740548" w:rsidP="00DA3390">
      <w:pPr>
        <w:jc w:val="both"/>
      </w:pPr>
    </w:p>
    <w:p w14:paraId="04EA7E45" w14:textId="77777777" w:rsidR="00740548" w:rsidRPr="005977A9" w:rsidRDefault="00740548" w:rsidP="00DA3390">
      <w:pPr>
        <w:jc w:val="both"/>
        <w:rPr>
          <w:rFonts w:asciiTheme="minorHAnsi" w:eastAsiaTheme="minorHAnsi" w:hAnsiTheme="minorHAnsi" w:cstheme="minorHAnsi"/>
          <w:szCs w:val="22"/>
          <w:lang w:eastAsia="en-US"/>
        </w:rPr>
      </w:pPr>
      <w:r w:rsidRPr="005977A9">
        <w:t>Az érkezett fejlécadatokba az elektronikus bizonylat előállításakor az e-pénztárgép egy-egy sortörést, illetve sorvégi kötőjel karaktert szúrhat be a megfelelő megjelenítés érdekében. A bizonylat fejlécén szereplő adatoknak meg kell egyezni az üzenetben elküldött adatokkal, az így beszúrt karakterektől eltekintve.</w:t>
      </w:r>
    </w:p>
    <w:p w14:paraId="7623B5F2" w14:textId="77777777" w:rsidR="006C02D1" w:rsidRPr="005977A9" w:rsidRDefault="006C02D1" w:rsidP="006C02D1">
      <w:pPr>
        <w:jc w:val="both"/>
      </w:pPr>
    </w:p>
    <w:p w14:paraId="34AB984B" w14:textId="7BBD2D22" w:rsidR="006C02D1" w:rsidRPr="005977A9" w:rsidRDefault="006C02D1" w:rsidP="006C02D1">
      <w:pPr>
        <w:jc w:val="both"/>
      </w:pPr>
      <w:r w:rsidRPr="005977A9">
        <w:t xml:space="preserve">A válaszüzenetben kapott adatokat az e-pénztárgépnek el kell tárolnia a végrehajtás időpontjáig. A tárolt adatokat az állapotjelentésekben az érvényesítésre váró adózói adatok között minden esetben be kell küldeni, ezzel visszaigazolva a NAV-I felé, hogy az e-pénztárgép megkapta a felszólítást és az adatokat. Az adatok letárolását követően az e-pénztárgép azonnal küld egy </w:t>
      </w:r>
      <w:r w:rsidR="008071D8">
        <w:t>állapotjelentést</w:t>
      </w:r>
      <w:r w:rsidRPr="005977A9">
        <w:t>.</w:t>
      </w:r>
    </w:p>
    <w:p w14:paraId="32FABF03" w14:textId="77777777" w:rsidR="00740548" w:rsidRPr="005977A9" w:rsidRDefault="00740548" w:rsidP="00DA3390">
      <w:pPr>
        <w:jc w:val="both"/>
      </w:pPr>
    </w:p>
    <w:p w14:paraId="587E946E" w14:textId="48B94A5A" w:rsidR="00740548" w:rsidRPr="005977A9" w:rsidRDefault="00740548" w:rsidP="00DA3390">
      <w:pPr>
        <w:jc w:val="both"/>
        <w:rPr>
          <w:rFonts w:asciiTheme="minorHAnsi" w:eastAsiaTheme="minorHAnsi" w:hAnsiTheme="minorHAnsi" w:cstheme="minorHAnsi"/>
          <w:szCs w:val="22"/>
          <w:lang w:eastAsia="en-US"/>
        </w:rPr>
      </w:pPr>
      <w:r w:rsidRPr="005977A9">
        <w:t>Az adózói adat frissítést a</w:t>
      </w:r>
      <w:r w:rsidR="00240B02" w:rsidRPr="005977A9">
        <w:t>z e-</w:t>
      </w:r>
      <w:r w:rsidRPr="005977A9">
        <w:t>pénztárgépnek zárt adóügyi napnál kell végrehajtania úgy, hogy az üzenetben megjelölt időpontot követően nem végezheti el az e-pénztárgép új adóügyi nap megnyitását, ha nem került sor a frissítés érvényesítésére.</w:t>
      </w:r>
    </w:p>
    <w:p w14:paraId="0B111E99" w14:textId="77777777" w:rsidR="00740548" w:rsidRPr="005977A9" w:rsidRDefault="00740548" w:rsidP="00DA3390">
      <w:pPr>
        <w:jc w:val="both"/>
      </w:pPr>
    </w:p>
    <w:p w14:paraId="2ACF96DF" w14:textId="77777777" w:rsidR="00740548" w:rsidRPr="005977A9" w:rsidRDefault="00740548" w:rsidP="0035442C">
      <w:pPr>
        <w:pStyle w:val="Cmsor3"/>
        <w:jc w:val="both"/>
        <w:rPr>
          <w:lang w:val="en-US"/>
        </w:rPr>
      </w:pPr>
      <w:bookmarkStart w:id="590" w:name="_Toc135127615"/>
      <w:bookmarkStart w:id="591" w:name="_Toc138241177"/>
      <w:bookmarkStart w:id="592" w:name="_Toc138749073"/>
      <w:bookmarkStart w:id="593" w:name="_Toc147150811"/>
      <w:bookmarkStart w:id="594" w:name="_Toc167061615"/>
      <w:bookmarkStart w:id="595" w:name="_Toc733323685"/>
      <w:bookmarkStart w:id="596" w:name="_Toc195567039"/>
      <w:r w:rsidRPr="005977A9">
        <w:rPr>
          <w:lang w:val="en-US"/>
        </w:rPr>
        <w:t>A szolgáltatás technikai leírása</w:t>
      </w:r>
      <w:bookmarkEnd w:id="590"/>
      <w:bookmarkEnd w:id="591"/>
      <w:bookmarkEnd w:id="592"/>
      <w:bookmarkEnd w:id="593"/>
      <w:bookmarkEnd w:id="594"/>
      <w:bookmarkEnd w:id="595"/>
      <w:bookmarkEnd w:id="596"/>
    </w:p>
    <w:p w14:paraId="78DBA0D5" w14:textId="77777777" w:rsidR="00740548" w:rsidRPr="005977A9" w:rsidRDefault="00740548" w:rsidP="00DA3390">
      <w:pPr>
        <w:jc w:val="both"/>
        <w:rPr>
          <w:rFonts w:asciiTheme="minorHAnsi" w:eastAsiaTheme="minorHAnsi" w:hAnsiTheme="minorHAnsi" w:cstheme="minorHAnsi"/>
          <w:szCs w:val="22"/>
          <w:lang w:eastAsia="en-US"/>
        </w:rPr>
      </w:pPr>
      <w:r w:rsidRPr="005977A9">
        <w:t>Az adózói adat lekérdezést a „operatorSiteUpdate” szolgáltatás valósítja meg.</w:t>
      </w:r>
    </w:p>
    <w:p w14:paraId="6535182C" w14:textId="0CD42A08" w:rsidR="003C057E" w:rsidRPr="005977A9" w:rsidRDefault="2CBF3B4A" w:rsidP="006434FB">
      <w:pPr>
        <w:pStyle w:val="Felsorols"/>
      </w:pPr>
      <w:r w:rsidRPr="46920C6E">
        <w:t>Context root: /eReceiptMgmt/v1</w:t>
      </w:r>
    </w:p>
    <w:p w14:paraId="1CB5F195" w14:textId="1AC4E665" w:rsidR="00740548" w:rsidRPr="005977A9" w:rsidRDefault="5412A66B" w:rsidP="006434FB">
      <w:pPr>
        <w:pStyle w:val="Felsorols"/>
      </w:pPr>
      <w:r w:rsidRPr="46920C6E">
        <w:t>URL: /operatorSiteUpdate</w:t>
      </w:r>
    </w:p>
    <w:p w14:paraId="0B01B1AE" w14:textId="0FE4CF45" w:rsidR="00740548" w:rsidRPr="005977A9" w:rsidRDefault="00740548" w:rsidP="006434FB">
      <w:pPr>
        <w:pStyle w:val="Felsorols"/>
      </w:pPr>
      <w:r w:rsidRPr="005977A9">
        <w:t>Kérés objektum: OperatorSiteUpdateRequest. A szolgáltatás kérés objektumának technológiai leírása az „</w:t>
      </w:r>
      <w:r w:rsidR="0042648C">
        <w:fldChar w:fldCharType="begin"/>
      </w:r>
      <w:r w:rsidR="0042648C">
        <w:instrText xml:space="preserve"> REF _Ref184599723 \h </w:instrText>
      </w:r>
      <w:r w:rsidR="0042648C">
        <w:fldChar w:fldCharType="separate"/>
      </w:r>
      <w:ins w:id="597" w:author="Szerző">
        <w:r w:rsidR="007E41D0" w:rsidRPr="00010356">
          <w:rPr>
            <w:lang w:val="pt-BR"/>
          </w:rPr>
          <w:t>Üzleti adattartalom leírása (XSD Modell típusai és elemei)</w:t>
        </w:r>
      </w:ins>
      <w:del w:id="598" w:author="Szerző">
        <w:r w:rsidR="000F44AA" w:rsidRPr="46920C6E" w:rsidDel="007E41D0">
          <w:delText>Üzleti adattartalom leírása (XSD Modell típusai és elemei)</w:delText>
        </w:r>
      </w:del>
      <w:r w:rsidR="0042648C">
        <w:fldChar w:fldCharType="end"/>
      </w:r>
      <w:r w:rsidRPr="005977A9">
        <w:t>” fejezetben található.</w:t>
      </w:r>
    </w:p>
    <w:p w14:paraId="5B0A1DCD" w14:textId="62806213" w:rsidR="00740548" w:rsidRDefault="00740548">
      <w:pPr>
        <w:pStyle w:val="Felsorols"/>
      </w:pPr>
      <w:r w:rsidRPr="005977A9">
        <w:t>Válasz objektum: OperatorSiteUpdateResponse. A szolgáltatás válasz objektumának technológiai leírása az „</w:t>
      </w:r>
      <w:r w:rsidR="0042648C">
        <w:fldChar w:fldCharType="begin"/>
      </w:r>
      <w:r w:rsidR="0042648C">
        <w:instrText xml:space="preserve"> REF _Ref184599723 \h </w:instrText>
      </w:r>
      <w:r w:rsidR="0042648C">
        <w:fldChar w:fldCharType="separate"/>
      </w:r>
      <w:ins w:id="599" w:author="Szerző">
        <w:r w:rsidR="007E41D0" w:rsidRPr="00010356">
          <w:rPr>
            <w:lang w:val="pt-BR"/>
          </w:rPr>
          <w:t>Üzleti adattartalom leírása (XSD Modell típusai és elemei)</w:t>
        </w:r>
      </w:ins>
      <w:del w:id="600" w:author="Szerző">
        <w:r w:rsidR="000F44AA" w:rsidRPr="46920C6E" w:rsidDel="007E41D0">
          <w:delText>Üzleti adattartalom leírása (XSD Modell típusai és elemei)</w:delText>
        </w:r>
      </w:del>
      <w:r w:rsidR="0042648C">
        <w:fldChar w:fldCharType="end"/>
      </w:r>
      <w:r w:rsidRPr="005977A9">
        <w:t>” fejezetben található.</w:t>
      </w:r>
    </w:p>
    <w:p w14:paraId="20010DF1" w14:textId="77777777" w:rsidR="00DC2C15" w:rsidRDefault="00DC2C15" w:rsidP="00F84C3A">
      <w:pPr>
        <w:rPr>
          <w:lang w:val="hu-HU"/>
        </w:rPr>
      </w:pPr>
    </w:p>
    <w:p w14:paraId="25B87B45" w14:textId="01D26B66" w:rsidR="00DA0F89" w:rsidRDefault="00DA0F89" w:rsidP="00DA0F89">
      <w:pPr>
        <w:jc w:val="both"/>
        <w:rPr>
          <w:lang w:val="hu-HU"/>
        </w:rPr>
      </w:pPr>
      <w:r w:rsidRPr="002317B0">
        <w:rPr>
          <w:lang w:val="hu-HU"/>
        </w:rPr>
        <w:t>A</w:t>
      </w:r>
      <w:r w:rsidR="004F2394">
        <w:rPr>
          <w:lang w:val="hu-HU"/>
        </w:rPr>
        <w:t>z</w:t>
      </w:r>
      <w:r w:rsidRPr="002317B0">
        <w:rPr>
          <w:lang w:val="hu-HU"/>
        </w:rPr>
        <w:t xml:space="preserve"> </w:t>
      </w:r>
      <w:r>
        <w:rPr>
          <w:lang w:val="hu-HU"/>
        </w:rPr>
        <w:t>OperatorSiteUpdate</w:t>
      </w:r>
      <w:r w:rsidRPr="002317B0">
        <w:rPr>
          <w:lang w:val="hu-HU"/>
        </w:rPr>
        <w:t xml:space="preserve">Request hívásobjektum </w:t>
      </w:r>
      <w:r>
        <w:rPr>
          <w:lang w:val="hu-HU"/>
        </w:rPr>
        <w:t>csak az „</w:t>
      </w:r>
      <w:r>
        <w:rPr>
          <w:lang w:val="hu-HU"/>
        </w:rPr>
        <w:fldChar w:fldCharType="begin"/>
      </w:r>
      <w:r>
        <w:rPr>
          <w:lang w:val="hu-HU"/>
        </w:rPr>
        <w:instrText xml:space="preserve"> REF _Ref187251277 \h </w:instrText>
      </w:r>
      <w:r>
        <w:rPr>
          <w:lang w:val="hu-HU"/>
        </w:rPr>
      </w:r>
      <w:r>
        <w:rPr>
          <w:lang w:val="hu-HU"/>
        </w:rPr>
        <w:fldChar w:fldCharType="separate"/>
      </w:r>
      <w:ins w:id="601" w:author="Szerző">
        <w:r w:rsidR="007E41D0" w:rsidRPr="005977A9">
          <w:t>Általános technikai adatok</w:t>
        </w:r>
      </w:ins>
      <w:del w:id="602" w:author="Szerző">
        <w:r w:rsidR="000F44AA" w:rsidRPr="00010356" w:rsidDel="007E41D0">
          <w:rPr>
            <w:lang w:val="hu-HU"/>
          </w:rPr>
          <w:delText>Általános technikai adatok</w:delText>
        </w:r>
      </w:del>
      <w:r>
        <w:rPr>
          <w:lang w:val="hu-HU"/>
        </w:rPr>
        <w:fldChar w:fldCharType="end"/>
      </w:r>
      <w:r>
        <w:rPr>
          <w:lang w:val="hu-HU"/>
        </w:rPr>
        <w:t>”</w:t>
      </w:r>
      <w:r w:rsidRPr="002317B0">
        <w:rPr>
          <w:lang w:val="hu-HU"/>
        </w:rPr>
        <w:t xml:space="preserve"> szakaszban leírt fejlécadatokat tartalmazza.</w:t>
      </w:r>
    </w:p>
    <w:p w14:paraId="315DCDB3" w14:textId="77777777" w:rsidR="00DA0F89" w:rsidRDefault="00DA0F89" w:rsidP="00DA0F89">
      <w:pPr>
        <w:jc w:val="both"/>
        <w:rPr>
          <w:lang w:val="hu-HU"/>
        </w:rPr>
      </w:pPr>
    </w:p>
    <w:p w14:paraId="742F9A56" w14:textId="27501295" w:rsidR="004F2394" w:rsidRDefault="004F2394" w:rsidP="006434FB">
      <w:pPr>
        <w:keepNext/>
        <w:jc w:val="both"/>
        <w:rPr>
          <w:lang w:val="hu-HU"/>
        </w:rPr>
      </w:pPr>
      <w:r>
        <w:rPr>
          <w:lang w:val="hu-HU"/>
        </w:rPr>
        <w:t>Az OperatorSiteUpdateResponse vcálaszobjektuma:</w:t>
      </w:r>
    </w:p>
    <w:p w14:paraId="216081E1" w14:textId="77777777" w:rsidR="004F2394" w:rsidRDefault="004F2394" w:rsidP="006434FB">
      <w:pPr>
        <w:keepNext/>
        <w:jc w:val="both"/>
        <w:rPr>
          <w:lang w:val="hu-HU"/>
        </w:rPr>
      </w:pPr>
    </w:p>
    <w:p w14:paraId="79F1A539" w14:textId="34D2D9C2" w:rsidR="004F2394" w:rsidRDefault="004F2394" w:rsidP="00DA0F89">
      <w:pPr>
        <w:jc w:val="both"/>
        <w:rPr>
          <w:lang w:val="hu-HU"/>
        </w:rPr>
      </w:pPr>
      <w:r>
        <w:rPr>
          <w:noProof/>
          <w:lang w:val="hu-HU" w:eastAsia="hu-HU"/>
        </w:rPr>
        <w:drawing>
          <wp:inline distT="0" distB="0" distL="0" distR="0" wp14:anchorId="17F8C9B6" wp14:editId="536E10F2">
            <wp:extent cx="5760720" cy="4746625"/>
            <wp:effectExtent l="0" t="0" r="5080" b="3175"/>
            <wp:docPr id="3244053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5317" name="Picture 8"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720" cy="4746625"/>
                    </a:xfrm>
                    <a:prstGeom prst="rect">
                      <a:avLst/>
                    </a:prstGeom>
                  </pic:spPr>
                </pic:pic>
              </a:graphicData>
            </a:graphic>
          </wp:inline>
        </w:drawing>
      </w:r>
    </w:p>
    <w:p w14:paraId="2028609D" w14:textId="77777777" w:rsidR="00F84C3A" w:rsidRDefault="00F84C3A" w:rsidP="00F84C3A">
      <w:pPr>
        <w:rPr>
          <w:lang w:val="hu-HU"/>
        </w:rPr>
      </w:pPr>
    </w:p>
    <w:p w14:paraId="22C0005F" w14:textId="77777777" w:rsidR="00DA0F89" w:rsidRPr="006434FB" w:rsidRDefault="00DA0F89" w:rsidP="006434FB">
      <w:pPr>
        <w:rPr>
          <w:lang w:val="hu-HU"/>
        </w:rPr>
      </w:pPr>
    </w:p>
    <w:p w14:paraId="2E262727" w14:textId="77777777" w:rsidR="00740548" w:rsidRPr="005977A9" w:rsidRDefault="00740548" w:rsidP="0035442C">
      <w:pPr>
        <w:pStyle w:val="Cmsor2"/>
        <w:rPr>
          <w:lang w:val="en-US"/>
        </w:rPr>
      </w:pPr>
      <w:bookmarkStart w:id="603" w:name="_Toc138339462"/>
      <w:bookmarkStart w:id="604" w:name="_Toc138339463"/>
      <w:bookmarkStart w:id="605" w:name="_Toc138339464"/>
      <w:bookmarkStart w:id="606" w:name="_Toc135127616"/>
      <w:bookmarkStart w:id="607" w:name="_Toc138241178"/>
      <w:bookmarkStart w:id="608" w:name="_Toc138749074"/>
      <w:bookmarkStart w:id="609" w:name="_Toc147150812"/>
      <w:bookmarkStart w:id="610" w:name="_Toc167061616"/>
      <w:bookmarkStart w:id="611" w:name="_Toc160829114"/>
      <w:bookmarkStart w:id="612" w:name="_Toc195567040"/>
      <w:bookmarkEnd w:id="603"/>
      <w:bookmarkEnd w:id="604"/>
      <w:bookmarkEnd w:id="605"/>
      <w:r w:rsidRPr="005977A9">
        <w:rPr>
          <w:lang w:val="en-US"/>
        </w:rPr>
        <w:t>ÁFA törzs lekérdezés</w:t>
      </w:r>
      <w:bookmarkEnd w:id="606"/>
      <w:bookmarkEnd w:id="607"/>
      <w:bookmarkEnd w:id="608"/>
      <w:bookmarkEnd w:id="609"/>
      <w:bookmarkEnd w:id="610"/>
      <w:bookmarkEnd w:id="611"/>
      <w:bookmarkEnd w:id="612"/>
    </w:p>
    <w:p w14:paraId="08B8C94E" w14:textId="77777777" w:rsidR="00740548" w:rsidRPr="005977A9" w:rsidRDefault="00740548" w:rsidP="005977A9">
      <w:pPr>
        <w:pStyle w:val="western"/>
        <w:spacing w:after="0" w:line="240" w:lineRule="auto"/>
        <w:ind w:left="576"/>
        <w:jc w:val="both"/>
      </w:pPr>
      <w:r w:rsidRPr="005977A9">
        <w:t>A szolgáltatás az egyes forgalmi gyűjtők és az ahhoz tartozó adó mértékek és adó tartalmak használatára és azok módosítására szolgál.</w:t>
      </w:r>
    </w:p>
    <w:p w14:paraId="340F696A" w14:textId="77777777" w:rsidR="00740548" w:rsidRPr="005977A9" w:rsidRDefault="00740548" w:rsidP="0035442C">
      <w:pPr>
        <w:pStyle w:val="Cmsor3"/>
        <w:jc w:val="both"/>
        <w:rPr>
          <w:lang w:val="en-US"/>
        </w:rPr>
      </w:pPr>
      <w:bookmarkStart w:id="613" w:name="_Toc133586671"/>
      <w:bookmarkStart w:id="614" w:name="_Toc135127617"/>
      <w:bookmarkStart w:id="615" w:name="_Toc138241179"/>
      <w:bookmarkStart w:id="616" w:name="_Toc135406351"/>
      <w:bookmarkStart w:id="617" w:name="_Toc138749075"/>
      <w:bookmarkStart w:id="618" w:name="_Toc147150813"/>
      <w:bookmarkStart w:id="619" w:name="_Toc167061617"/>
      <w:bookmarkStart w:id="620" w:name="_Toc869423708"/>
      <w:bookmarkStart w:id="621" w:name="_Toc195567041"/>
      <w:r w:rsidRPr="005977A9">
        <w:rPr>
          <w:lang w:val="en-US"/>
        </w:rPr>
        <w:t>A szolgáltatás üzleti leírása</w:t>
      </w:r>
      <w:bookmarkEnd w:id="613"/>
      <w:bookmarkEnd w:id="614"/>
      <w:bookmarkEnd w:id="615"/>
      <w:bookmarkEnd w:id="616"/>
      <w:bookmarkEnd w:id="617"/>
      <w:bookmarkEnd w:id="618"/>
      <w:bookmarkEnd w:id="619"/>
      <w:bookmarkEnd w:id="620"/>
      <w:bookmarkEnd w:id="621"/>
    </w:p>
    <w:p w14:paraId="4E4BC433" w14:textId="77777777" w:rsidR="00740548" w:rsidRPr="005977A9" w:rsidRDefault="00740548" w:rsidP="00DA3390">
      <w:pPr>
        <w:jc w:val="both"/>
        <w:rPr>
          <w:rFonts w:asciiTheme="minorHAnsi" w:eastAsiaTheme="minorHAnsi" w:hAnsiTheme="minorHAnsi" w:cstheme="minorHAnsi"/>
          <w:szCs w:val="22"/>
          <w:lang w:eastAsia="en-US"/>
        </w:rPr>
      </w:pPr>
      <w:r w:rsidRPr="005977A9">
        <w:t>Az interfészen keresztül kapja meg az e-pénztárgép, hogy az üzenetben megadott forgalmi gyűjtőket és az ahhoz tartozó adó mértékeket és adó tartalmakat mely időpont év, hónap, nap, óra, perc, másodpercét követően kell alkalmazni az e-pénztárgépen.</w:t>
      </w:r>
    </w:p>
    <w:p w14:paraId="34600D44" w14:textId="1E30AC13"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hívását az e-pénztárgépnek kell kezdeményezni, vagy napnyitás előtt vagy abban az esetben, ha a NAV központi rendszere azt jelezte az e-pénztárgép felé. A NAV az e-pénztárgép felé a </w:t>
      </w:r>
      <w:r w:rsidR="002E2CEC">
        <w:t>Kommunikációs Manager</w:t>
      </w:r>
      <w:r w:rsidR="002E2CEC" w:rsidRPr="005977A9">
        <w:t xml:space="preserve"> </w:t>
      </w:r>
      <w:r w:rsidRPr="005977A9">
        <w:t>szolgáltatáson keresztül jelezheti a frissítés szükségességét, a szolgáltatás igénybevételének leírása a “</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ins w:id="622" w:author="Szerző">
        <w:r w:rsidR="007E41D0" w:rsidRPr="00294685">
          <w:rPr>
            <w:b/>
            <w:bCs/>
            <w:rPrChange w:id="623" w:author="Szerző">
              <w:rPr/>
            </w:rPrChange>
          </w:rPr>
          <w:t>Kommunikációs Manager</w:t>
        </w:r>
      </w:ins>
      <w:del w:id="624" w:author="Szerző">
        <w:r w:rsidR="000F44AA" w:rsidRPr="000F44AA" w:rsidDel="007E41D0">
          <w:rPr>
            <w:b/>
            <w:bCs/>
          </w:rPr>
          <w:delText>Kommunikációs Manager</w:delText>
        </w:r>
      </w:del>
      <w:r w:rsidR="00A7387D" w:rsidRPr="002317B0">
        <w:rPr>
          <w:b/>
          <w:bCs/>
        </w:rPr>
        <w:fldChar w:fldCharType="end"/>
      </w:r>
      <w:r w:rsidRPr="005977A9">
        <w:t>” fejezetben található.</w:t>
      </w:r>
    </w:p>
    <w:p w14:paraId="4EF84525" w14:textId="77777777" w:rsidR="00DE7266" w:rsidRPr="005977A9" w:rsidRDefault="00DE7266" w:rsidP="00DA3390">
      <w:pPr>
        <w:jc w:val="both"/>
      </w:pPr>
    </w:p>
    <w:p w14:paraId="222F4949" w14:textId="763DA0D4" w:rsidR="00740548" w:rsidRPr="005977A9" w:rsidRDefault="00740548" w:rsidP="00DA3390">
      <w:pPr>
        <w:jc w:val="both"/>
        <w:rPr>
          <w:rFonts w:asciiTheme="minorHAnsi" w:eastAsiaTheme="minorHAnsi" w:hAnsiTheme="minorHAnsi" w:cstheme="minorHAnsi"/>
          <w:szCs w:val="22"/>
          <w:lang w:eastAsia="en-US"/>
        </w:rPr>
      </w:pPr>
      <w:r w:rsidRPr="005977A9">
        <w:t>A NAV központi rendszerétől kapott adatok a következő formátumban érkeznek</w:t>
      </w:r>
      <w:r w:rsidR="00DE7266" w:rsidRPr="005977A9">
        <w:t>:</w:t>
      </w:r>
    </w:p>
    <w:p w14:paraId="0B1B4B77" w14:textId="029E36A2" w:rsidR="00740548" w:rsidRPr="005977A9" w:rsidRDefault="5412A66B" w:rsidP="006434FB">
      <w:pPr>
        <w:pStyle w:val="Felsorols"/>
      </w:pPr>
      <w:r w:rsidRPr="46920C6E">
        <w:t>Az egyes adó mértékek és adó tartalmak érvényességére vonatkozó időpont, amikortól alkalmazni kell a változást.</w:t>
      </w:r>
    </w:p>
    <w:p w14:paraId="312AD4D2" w14:textId="268A468D" w:rsidR="00740548" w:rsidRPr="005977A9" w:rsidRDefault="00740548" w:rsidP="006434FB">
      <w:pPr>
        <w:pStyle w:val="Felsorols"/>
      </w:pPr>
      <w:r w:rsidRPr="005977A9">
        <w:t>Forgalmi gyűjtők kódja</w:t>
      </w:r>
      <w:r w:rsidR="00DE7266" w:rsidRPr="005977A9">
        <w:t xml:space="preserve"> (címkék)</w:t>
      </w:r>
      <w:r w:rsidRPr="005977A9">
        <w:t>, amely az értékesítések és egyéb tranzakciók elkülönített regisztrációjának biztosítására szolgál</w:t>
      </w:r>
      <w:r w:rsidR="00DE7266" w:rsidRPr="005977A9">
        <w:t>.</w:t>
      </w:r>
    </w:p>
    <w:p w14:paraId="533345CB" w14:textId="354FDC74" w:rsidR="00740548" w:rsidRPr="005977A9" w:rsidRDefault="00740548" w:rsidP="006434FB">
      <w:pPr>
        <w:pStyle w:val="Felsorols"/>
      </w:pPr>
      <w:r w:rsidRPr="005977A9">
        <w:t>ÁFA</w:t>
      </w:r>
      <w:r w:rsidR="00DE7266" w:rsidRPr="005977A9">
        <w:t xml:space="preserve"> </w:t>
      </w:r>
      <w:r w:rsidRPr="005977A9">
        <w:t>kulcs százalékban kifejezve, százalékjel nélkül, szükség esetén tizedespontot alkalmazva.</w:t>
      </w:r>
    </w:p>
    <w:p w14:paraId="71095DDA" w14:textId="5F3F7C8B" w:rsidR="00740548" w:rsidRPr="005977A9" w:rsidRDefault="5412A66B" w:rsidP="006434FB">
      <w:pPr>
        <w:pStyle w:val="Felsorols"/>
      </w:pPr>
      <w:r w:rsidRPr="46920C6E">
        <w:t>Az adott ÁFA kulcshoz tartozó ÁFA tartalom, százalékban kifejezve, százalékjel nélkül, szükség esetén tizedespontot alkalmazva.</w:t>
      </w:r>
    </w:p>
    <w:p w14:paraId="0F625D9F" w14:textId="45352710" w:rsidR="00740548" w:rsidRPr="005977A9" w:rsidRDefault="5412A66B" w:rsidP="006434FB">
      <w:pPr>
        <w:pStyle w:val="Felsorols"/>
      </w:pPr>
      <w:r w:rsidRPr="46920C6E">
        <w:t>Az egyes ÁFA kulcsok mértéke, egész számban kifejezve, százalékjellel.</w:t>
      </w:r>
    </w:p>
    <w:p w14:paraId="7C906011" w14:textId="5F3D6488" w:rsidR="00740548" w:rsidRPr="005977A9" w:rsidRDefault="00740548" w:rsidP="00DA3390">
      <w:pPr>
        <w:jc w:val="both"/>
      </w:pPr>
      <w:r w:rsidRPr="005977A9">
        <w:t>A kapott üzenet minden esetben a forgalmi gyűjtők és az ÁFA kulcsok teljes készletét tartalmazza függetlenül attól, hogy azok adatai módosultak-e.</w:t>
      </w:r>
      <w:r w:rsidR="00D91883" w:rsidRPr="005977A9">
        <w:t xml:space="preserve"> </w:t>
      </w:r>
      <w:r w:rsidRPr="005977A9">
        <w:t>A forgalmi gyűjtők és címkék módosítása a NAV üzenet alapján történik.</w:t>
      </w:r>
    </w:p>
    <w:p w14:paraId="30142416" w14:textId="77777777" w:rsidR="00657C7E" w:rsidRPr="005977A9" w:rsidRDefault="00657C7E" w:rsidP="00DA3390">
      <w:pPr>
        <w:jc w:val="both"/>
      </w:pPr>
    </w:p>
    <w:p w14:paraId="5E16466F" w14:textId="6EE13069" w:rsidR="00657C7E" w:rsidRPr="005977A9" w:rsidRDefault="00657C7E" w:rsidP="00DA3390">
      <w:pPr>
        <w:jc w:val="both"/>
      </w:pPr>
      <w:r w:rsidRPr="005977A9">
        <w:t>A</w:t>
      </w:r>
      <w:r w:rsidR="00A500DF" w:rsidRPr="005977A9">
        <w:t xml:space="preserve"> válasz</w:t>
      </w:r>
      <w:r w:rsidRPr="005977A9">
        <w:t>üzenet</w:t>
      </w:r>
      <w:r w:rsidR="00A500DF" w:rsidRPr="005977A9">
        <w:t>ben kapott adatokat az e-pénztárgépnek el kell tárolnia</w:t>
      </w:r>
      <w:r w:rsidR="00705AB6" w:rsidRPr="005977A9">
        <w:t xml:space="preserve"> a végrehajtás időpontjáig. </w:t>
      </w:r>
      <w:r w:rsidR="00272763" w:rsidRPr="005977A9">
        <w:t>A tárolt adatokat</w:t>
      </w:r>
      <w:r w:rsidR="00F42DA7" w:rsidRPr="005977A9">
        <w:t xml:space="preserve"> és a</w:t>
      </w:r>
      <w:r w:rsidR="00FE2270" w:rsidRPr="005977A9">
        <w:t xml:space="preserve"> folyamatazonosítót</w:t>
      </w:r>
      <w:r w:rsidR="00272763" w:rsidRPr="005977A9">
        <w:t xml:space="preserve"> az állapotjelentésekben </w:t>
      </w:r>
      <w:r w:rsidR="00912464" w:rsidRPr="005977A9">
        <w:t>minden esetben be kell küldeni, ezzel visszaigazolva a NAV-I felé, hogy a</w:t>
      </w:r>
      <w:r w:rsidR="00910C83" w:rsidRPr="005977A9">
        <w:t xml:space="preserve">z e-pénztárgép megkapta a felszólítást és az adatokat. Az adatok letárolását követően </w:t>
      </w:r>
      <w:r w:rsidR="00877E33" w:rsidRPr="005977A9">
        <w:t>az e-pénztárgép azonnal küld egy</w:t>
      </w:r>
      <w:r w:rsidR="00A506D4">
        <w:t xml:space="preserve"> állapotjelentést</w:t>
      </w:r>
      <w:r w:rsidR="00877E33" w:rsidRPr="005977A9">
        <w:t>.</w:t>
      </w:r>
    </w:p>
    <w:p w14:paraId="231F54D0" w14:textId="77777777" w:rsidR="00910C83" w:rsidRPr="005977A9" w:rsidRDefault="00910C83" w:rsidP="00DA3390">
      <w:pPr>
        <w:jc w:val="both"/>
        <w:rPr>
          <w:rFonts w:asciiTheme="minorHAnsi" w:eastAsiaTheme="minorHAnsi" w:hAnsiTheme="minorHAnsi" w:cstheme="minorHAnsi"/>
          <w:szCs w:val="22"/>
          <w:lang w:eastAsia="en-US"/>
        </w:rPr>
      </w:pPr>
    </w:p>
    <w:p w14:paraId="49C25DD7" w14:textId="77777777" w:rsidR="00740548" w:rsidRPr="005977A9" w:rsidRDefault="00740548" w:rsidP="00DA3390">
      <w:pPr>
        <w:jc w:val="both"/>
        <w:rPr>
          <w:rFonts w:asciiTheme="minorHAnsi" w:eastAsiaTheme="minorHAnsi" w:hAnsiTheme="minorHAnsi" w:cstheme="minorHAnsi"/>
          <w:szCs w:val="22"/>
          <w:lang w:eastAsia="en-US"/>
        </w:rPr>
      </w:pPr>
      <w:r w:rsidRPr="005977A9">
        <w:t>Az ÁFA törzs frissítését az e-pénztárgépnek zárt adóügyi napnál kell végrehajtania úgy, hogy az üzenetben megjelölt időpontot követően nem végezheti el az e-pénztárgép új adóügyi nap megnyitását, ha nem került sor a frissítés érvényesítésére.</w:t>
      </w:r>
    </w:p>
    <w:p w14:paraId="4096F013" w14:textId="77777777" w:rsidR="00740548" w:rsidRPr="005977A9" w:rsidRDefault="00740548" w:rsidP="00DA3390">
      <w:pPr>
        <w:jc w:val="both"/>
      </w:pPr>
    </w:p>
    <w:p w14:paraId="7984E31D" w14:textId="77777777" w:rsidR="00740548" w:rsidRPr="005977A9" w:rsidRDefault="00740548" w:rsidP="0035442C">
      <w:pPr>
        <w:pStyle w:val="Cmsor3"/>
        <w:jc w:val="both"/>
        <w:rPr>
          <w:lang w:val="en-US"/>
        </w:rPr>
      </w:pPr>
      <w:bookmarkStart w:id="625" w:name="_Toc133586672"/>
      <w:bookmarkStart w:id="626" w:name="_Toc135127618"/>
      <w:bookmarkStart w:id="627" w:name="_Toc138241180"/>
      <w:bookmarkStart w:id="628" w:name="_Toc135406352"/>
      <w:bookmarkStart w:id="629" w:name="_Toc138749076"/>
      <w:bookmarkStart w:id="630" w:name="_Toc147150814"/>
      <w:bookmarkStart w:id="631" w:name="_Toc167061618"/>
      <w:bookmarkStart w:id="632" w:name="_Toc631063347"/>
      <w:bookmarkStart w:id="633" w:name="_Toc195567042"/>
      <w:r w:rsidRPr="005977A9">
        <w:rPr>
          <w:lang w:val="en-US"/>
        </w:rPr>
        <w:t>A szolgáltatás technikai leírása</w:t>
      </w:r>
      <w:bookmarkEnd w:id="625"/>
      <w:bookmarkEnd w:id="626"/>
      <w:bookmarkEnd w:id="627"/>
      <w:bookmarkEnd w:id="628"/>
      <w:bookmarkEnd w:id="629"/>
      <w:bookmarkEnd w:id="630"/>
      <w:bookmarkEnd w:id="631"/>
      <w:bookmarkEnd w:id="632"/>
      <w:bookmarkEnd w:id="633"/>
    </w:p>
    <w:p w14:paraId="7A09C40C" w14:textId="77777777" w:rsidR="00740548" w:rsidRPr="005977A9" w:rsidRDefault="00740548" w:rsidP="00DA3390">
      <w:pPr>
        <w:jc w:val="both"/>
        <w:rPr>
          <w:rFonts w:asciiTheme="minorHAnsi" w:eastAsiaTheme="minorHAnsi" w:hAnsiTheme="minorHAnsi" w:cstheme="minorHAnsi"/>
          <w:szCs w:val="22"/>
          <w:lang w:eastAsia="en-US"/>
        </w:rPr>
      </w:pPr>
      <w:r w:rsidRPr="005977A9">
        <w:t>Az ÁFA törzs lekérdezést a „vatUpdate” szolgáltatás valósítja meg.</w:t>
      </w:r>
    </w:p>
    <w:p w14:paraId="327C89A5" w14:textId="4E3D52B7" w:rsidR="003C057E" w:rsidRPr="005977A9" w:rsidRDefault="2CBF3B4A" w:rsidP="006434FB">
      <w:pPr>
        <w:pStyle w:val="Felsorols"/>
      </w:pPr>
      <w:r w:rsidRPr="46920C6E">
        <w:t>Context root: /eReceiptMgmt/v1</w:t>
      </w:r>
    </w:p>
    <w:p w14:paraId="63B2EB94" w14:textId="211BAF74" w:rsidR="00740548" w:rsidRPr="005977A9" w:rsidRDefault="5412A66B" w:rsidP="006434FB">
      <w:pPr>
        <w:pStyle w:val="Felsorols"/>
      </w:pPr>
      <w:r w:rsidRPr="46920C6E">
        <w:t>URL: /vatUpdate</w:t>
      </w:r>
    </w:p>
    <w:p w14:paraId="62048A45" w14:textId="2564A6AD" w:rsidR="00740548" w:rsidRPr="005977A9" w:rsidRDefault="00740548" w:rsidP="006434FB">
      <w:pPr>
        <w:pStyle w:val="Felsorols"/>
      </w:pPr>
      <w:r w:rsidRPr="005977A9">
        <w:t>Kérés objektum: VatUpdateRequest. A szolgáltatás kérés objektumának technológiai leírása az „</w:t>
      </w:r>
      <w:r w:rsidR="0042648C">
        <w:fldChar w:fldCharType="begin"/>
      </w:r>
      <w:r w:rsidR="0042648C">
        <w:instrText xml:space="preserve"> REF _Ref184599723 \h </w:instrText>
      </w:r>
      <w:r w:rsidR="0042648C">
        <w:fldChar w:fldCharType="separate"/>
      </w:r>
      <w:ins w:id="634" w:author="Szerző">
        <w:r w:rsidR="007E41D0" w:rsidRPr="00010356">
          <w:rPr>
            <w:lang w:val="pt-BR"/>
          </w:rPr>
          <w:t>Üzleti adattartalom leírása (XSD Modell típusai és elemei)</w:t>
        </w:r>
      </w:ins>
      <w:del w:id="635" w:author="Szerző">
        <w:r w:rsidR="000F44AA" w:rsidRPr="46920C6E" w:rsidDel="007E41D0">
          <w:delText>Üzleti adattartalom leírása (XSD Modell típusai és elemei)</w:delText>
        </w:r>
      </w:del>
      <w:r w:rsidR="0042648C">
        <w:fldChar w:fldCharType="end"/>
      </w:r>
      <w:r w:rsidRPr="005977A9">
        <w:t>” fejezetben található.</w:t>
      </w:r>
    </w:p>
    <w:p w14:paraId="63395C6B" w14:textId="0B150921" w:rsidR="00740548" w:rsidRPr="005977A9" w:rsidRDefault="00740548" w:rsidP="006434FB">
      <w:pPr>
        <w:pStyle w:val="Felsorols"/>
      </w:pPr>
      <w:r w:rsidRPr="005977A9">
        <w:t>Válasz objektum: VatUpdateResponse. A szolgáltatás válasz objektumának technológiai leírása az „</w:t>
      </w:r>
      <w:r w:rsidR="0042648C">
        <w:fldChar w:fldCharType="begin"/>
      </w:r>
      <w:r w:rsidR="0042648C">
        <w:instrText xml:space="preserve"> REF _Ref184599723 \h </w:instrText>
      </w:r>
      <w:r w:rsidR="0042648C">
        <w:fldChar w:fldCharType="separate"/>
      </w:r>
      <w:ins w:id="636" w:author="Szerző">
        <w:r w:rsidR="007E41D0" w:rsidRPr="00010356">
          <w:rPr>
            <w:lang w:val="pt-BR"/>
          </w:rPr>
          <w:t>Üzleti adattartalom leírása (XSD Modell típusai és elemei)</w:t>
        </w:r>
      </w:ins>
      <w:del w:id="637" w:author="Szerző">
        <w:r w:rsidR="000F44AA" w:rsidRPr="46920C6E" w:rsidDel="007E41D0">
          <w:delText>Üzleti adattartalom leírása (XSD Modell típusai és elemei)</w:delText>
        </w:r>
      </w:del>
      <w:r w:rsidR="0042648C">
        <w:fldChar w:fldCharType="end"/>
      </w:r>
      <w:r w:rsidRPr="005977A9">
        <w:t>” fejezetben található.</w:t>
      </w:r>
    </w:p>
    <w:p w14:paraId="61811F91" w14:textId="77777777" w:rsidR="00103936" w:rsidRPr="00896BF4" w:rsidRDefault="00103936" w:rsidP="006434FB">
      <w:pPr>
        <w:rPr>
          <w:lang w:val="hu-HU"/>
        </w:rPr>
      </w:pPr>
      <w:bookmarkStart w:id="638" w:name="_Toc135127619"/>
      <w:bookmarkStart w:id="639" w:name="_Toc138241181"/>
      <w:bookmarkStart w:id="640" w:name="_Toc138749077"/>
      <w:bookmarkStart w:id="641" w:name="_Toc147150815"/>
      <w:bookmarkStart w:id="642" w:name="_Toc167061619"/>
      <w:bookmarkStart w:id="643" w:name="_Toc827639699"/>
    </w:p>
    <w:p w14:paraId="31A4E6E0" w14:textId="688408A5" w:rsidR="00103936" w:rsidRPr="00896BF4" w:rsidRDefault="00103936" w:rsidP="006434FB">
      <w:pPr>
        <w:rPr>
          <w:lang w:val="hu-HU"/>
        </w:rPr>
      </w:pPr>
      <w:r w:rsidRPr="00896BF4">
        <w:rPr>
          <w:lang w:val="hu-HU"/>
        </w:rPr>
        <w:t xml:space="preserve">A </w:t>
      </w:r>
      <w:r w:rsidR="00896BF4" w:rsidRPr="00010356">
        <w:rPr>
          <w:lang w:val="hu-HU"/>
        </w:rPr>
        <w:t>VatUpdateRequest</w:t>
      </w:r>
      <w:r w:rsidR="00896BF4" w:rsidRPr="00896BF4">
        <w:rPr>
          <w:lang w:val="hu-HU"/>
        </w:rPr>
        <w:t xml:space="preserve"> </w:t>
      </w:r>
      <w:r w:rsidRPr="00896BF4">
        <w:rPr>
          <w:lang w:val="hu-HU"/>
        </w:rPr>
        <w:t>hívásobjektum csak az „</w:t>
      </w:r>
      <w:r w:rsidRPr="00896BF4">
        <w:rPr>
          <w:lang w:val="hu-HU"/>
        </w:rPr>
        <w:fldChar w:fldCharType="begin"/>
      </w:r>
      <w:r w:rsidRPr="00896BF4">
        <w:rPr>
          <w:lang w:val="hu-HU"/>
        </w:rPr>
        <w:instrText xml:space="preserve"> REF _Ref187251277 \h </w:instrText>
      </w:r>
      <w:r w:rsidRPr="00896BF4">
        <w:rPr>
          <w:lang w:val="hu-HU"/>
        </w:rPr>
      </w:r>
      <w:r w:rsidRPr="00896BF4">
        <w:rPr>
          <w:lang w:val="hu-HU"/>
        </w:rPr>
        <w:fldChar w:fldCharType="separate"/>
      </w:r>
      <w:ins w:id="644" w:author="Szerző">
        <w:r w:rsidR="007E41D0" w:rsidRPr="005977A9">
          <w:t>Általános technikai adatok</w:t>
        </w:r>
      </w:ins>
      <w:del w:id="645" w:author="Szerző">
        <w:r w:rsidR="000F44AA" w:rsidRPr="00010356" w:rsidDel="007E41D0">
          <w:rPr>
            <w:lang w:val="hu-HU"/>
          </w:rPr>
          <w:delText>Általános technikai adatok</w:delText>
        </w:r>
      </w:del>
      <w:r w:rsidRPr="00896BF4">
        <w:rPr>
          <w:lang w:val="hu-HU"/>
        </w:rPr>
        <w:fldChar w:fldCharType="end"/>
      </w:r>
      <w:r w:rsidRPr="00896BF4">
        <w:rPr>
          <w:lang w:val="hu-HU"/>
        </w:rPr>
        <w:t>” szakaszban leírt fejlécadatokat tartalmazza.</w:t>
      </w:r>
    </w:p>
    <w:p w14:paraId="1E39FA1E" w14:textId="77777777" w:rsidR="00103936" w:rsidRDefault="00103936" w:rsidP="00896BF4">
      <w:pPr>
        <w:rPr>
          <w:lang w:val="hu-HU"/>
        </w:rPr>
      </w:pPr>
    </w:p>
    <w:p w14:paraId="2888936D" w14:textId="79A8D410" w:rsidR="00896BF4" w:rsidRDefault="00896BF4" w:rsidP="006434FB">
      <w:pPr>
        <w:keepNext/>
      </w:pPr>
      <w:r>
        <w:rPr>
          <w:lang w:val="hu-HU"/>
        </w:rPr>
        <w:t xml:space="preserve">A </w:t>
      </w:r>
      <w:r w:rsidRPr="005977A9">
        <w:t>VatUpdateResponse</w:t>
      </w:r>
      <w:r w:rsidR="00264322">
        <w:t xml:space="preserve"> válaszobjektum:</w:t>
      </w:r>
    </w:p>
    <w:p w14:paraId="25370933" w14:textId="77777777" w:rsidR="00264322" w:rsidRDefault="00264322" w:rsidP="006434FB">
      <w:pPr>
        <w:keepNext/>
      </w:pPr>
    </w:p>
    <w:p w14:paraId="098F67B1" w14:textId="322BD215" w:rsidR="00264322" w:rsidRDefault="00BF7EBA" w:rsidP="00896BF4">
      <w:pPr>
        <w:rPr>
          <w:lang w:val="hu-HU"/>
        </w:rPr>
      </w:pPr>
      <w:r>
        <w:rPr>
          <w:noProof/>
          <w:lang w:val="hu-HU" w:eastAsia="hu-HU"/>
        </w:rPr>
        <w:drawing>
          <wp:inline distT="0" distB="0" distL="0" distR="0" wp14:anchorId="56273A42" wp14:editId="19A446ED">
            <wp:extent cx="5760720" cy="4142740"/>
            <wp:effectExtent l="0" t="0" r="5080" b="0"/>
            <wp:docPr id="11201413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1386" name="Picture 9"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142740"/>
                    </a:xfrm>
                    <a:prstGeom prst="rect">
                      <a:avLst/>
                    </a:prstGeom>
                  </pic:spPr>
                </pic:pic>
              </a:graphicData>
            </a:graphic>
          </wp:inline>
        </w:drawing>
      </w:r>
    </w:p>
    <w:p w14:paraId="1C2D3DF1" w14:textId="77777777" w:rsidR="00112FD2" w:rsidRDefault="00112FD2" w:rsidP="00896BF4">
      <w:pPr>
        <w:rPr>
          <w:lang w:val="hu-HU"/>
        </w:rPr>
      </w:pPr>
    </w:p>
    <w:p w14:paraId="1DA6C7A7" w14:textId="0D6D2BA8" w:rsidR="00112FD2" w:rsidRDefault="00112FD2" w:rsidP="006434FB">
      <w:pPr>
        <w:keepNext/>
        <w:rPr>
          <w:lang w:val="hu-HU"/>
        </w:rPr>
      </w:pPr>
      <w:r>
        <w:rPr>
          <w:lang w:val="hu-HU"/>
        </w:rPr>
        <w:t>A válaszban visszakapott</w:t>
      </w:r>
      <w:r w:rsidR="00402A45">
        <w:rPr>
          <w:lang w:val="hu-HU"/>
        </w:rPr>
        <w:t xml:space="preserve"> ÁFA-kulcsok az alábbi szerkeztű objektumok listájá</w:t>
      </w:r>
      <w:r w:rsidR="00B2129D">
        <w:rPr>
          <w:lang w:val="hu-HU"/>
        </w:rPr>
        <w:t>ban található:</w:t>
      </w:r>
    </w:p>
    <w:p w14:paraId="0D7A0C7E" w14:textId="77777777" w:rsidR="00112FD2" w:rsidRDefault="00112FD2" w:rsidP="006434FB">
      <w:pPr>
        <w:keepNext/>
        <w:rPr>
          <w:lang w:val="hu-HU"/>
        </w:rPr>
      </w:pPr>
    </w:p>
    <w:p w14:paraId="476E4166" w14:textId="7BED1EBA" w:rsidR="00112FD2" w:rsidRDefault="00112FD2" w:rsidP="00896BF4">
      <w:pPr>
        <w:rPr>
          <w:lang w:val="hu-HU"/>
        </w:rPr>
      </w:pPr>
      <w:r>
        <w:rPr>
          <w:noProof/>
          <w:lang w:val="hu-HU" w:eastAsia="hu-HU"/>
        </w:rPr>
        <w:drawing>
          <wp:inline distT="0" distB="0" distL="0" distR="0" wp14:anchorId="52C0B3F0" wp14:editId="5429FFBD">
            <wp:extent cx="5760720" cy="4570730"/>
            <wp:effectExtent l="0" t="0" r="5080" b="1270"/>
            <wp:docPr id="18539059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5922" name="Picture 10"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60720" cy="4570730"/>
                    </a:xfrm>
                    <a:prstGeom prst="rect">
                      <a:avLst/>
                    </a:prstGeom>
                  </pic:spPr>
                </pic:pic>
              </a:graphicData>
            </a:graphic>
          </wp:inline>
        </w:drawing>
      </w:r>
    </w:p>
    <w:p w14:paraId="50AD55AA" w14:textId="77777777" w:rsidR="00896BF4" w:rsidRPr="00896BF4" w:rsidRDefault="00896BF4" w:rsidP="006434FB">
      <w:pPr>
        <w:rPr>
          <w:lang w:val="hu-HU"/>
        </w:rPr>
      </w:pPr>
    </w:p>
    <w:p w14:paraId="2A9B6F88" w14:textId="1D39BB4F" w:rsidR="00740548" w:rsidRPr="005977A9" w:rsidRDefault="00C37590" w:rsidP="0035442C">
      <w:pPr>
        <w:pStyle w:val="Cmsor2"/>
        <w:rPr>
          <w:lang w:val="en-US"/>
        </w:rPr>
      </w:pPr>
      <w:bookmarkStart w:id="646" w:name="_Ref187885134"/>
      <w:bookmarkStart w:id="647" w:name="_Toc195567043"/>
      <w:r w:rsidRPr="005977A9">
        <w:rPr>
          <w:lang w:val="en-US"/>
        </w:rPr>
        <w:t>E-p</w:t>
      </w:r>
      <w:r w:rsidR="00740548" w:rsidRPr="005977A9">
        <w:rPr>
          <w:lang w:val="en-US"/>
        </w:rPr>
        <w:t>énztárgép blokkolás/blokkolás feloldás</w:t>
      </w:r>
      <w:bookmarkEnd w:id="638"/>
      <w:bookmarkEnd w:id="639"/>
      <w:bookmarkEnd w:id="640"/>
      <w:bookmarkEnd w:id="641"/>
      <w:bookmarkEnd w:id="642"/>
      <w:bookmarkEnd w:id="643"/>
      <w:bookmarkEnd w:id="646"/>
      <w:bookmarkEnd w:id="647"/>
    </w:p>
    <w:p w14:paraId="28127525" w14:textId="7CDDD779" w:rsidR="00740548" w:rsidRPr="005977A9" w:rsidRDefault="00740548" w:rsidP="00DA3390">
      <w:pPr>
        <w:jc w:val="both"/>
        <w:rPr>
          <w:rFonts w:asciiTheme="minorHAnsi" w:eastAsiaTheme="minorHAnsi" w:hAnsiTheme="minorHAnsi" w:cstheme="minorHAnsi"/>
          <w:szCs w:val="22"/>
          <w:lang w:eastAsia="en-US"/>
        </w:rPr>
      </w:pPr>
      <w:r w:rsidRPr="005977A9">
        <w:t>A szolgáltatás a</w:t>
      </w:r>
      <w:r w:rsidR="00DE7266" w:rsidRPr="005977A9">
        <w:t>z</w:t>
      </w:r>
      <w:r w:rsidRPr="005977A9">
        <w:t xml:space="preserve"> </w:t>
      </w:r>
      <w:r w:rsidR="00DE7266" w:rsidRPr="005977A9">
        <w:t>e-</w:t>
      </w:r>
      <w:r w:rsidRPr="005977A9">
        <w:t>pénztárgép blokkolt állapotba hozására, illetve a</w:t>
      </w:r>
      <w:r w:rsidR="00DE7266" w:rsidRPr="005977A9">
        <w:t>z</w:t>
      </w:r>
      <w:r w:rsidRPr="005977A9">
        <w:t xml:space="preserve"> </w:t>
      </w:r>
      <w:r w:rsidR="00DE7266" w:rsidRPr="005977A9">
        <w:t>e-</w:t>
      </w:r>
      <w:r w:rsidRPr="005977A9">
        <w:t xml:space="preserve">pénztárgép blokkolásának feloldására szolgál. </w:t>
      </w:r>
    </w:p>
    <w:p w14:paraId="6724E3E1" w14:textId="77777777" w:rsidR="00740548" w:rsidRPr="005977A9" w:rsidRDefault="00740548" w:rsidP="0035442C">
      <w:pPr>
        <w:pStyle w:val="Cmsor3"/>
        <w:jc w:val="both"/>
        <w:rPr>
          <w:lang w:val="en-US"/>
        </w:rPr>
      </w:pPr>
      <w:bookmarkStart w:id="648" w:name="_Toc133591506"/>
      <w:bookmarkStart w:id="649" w:name="_Toc135127620"/>
      <w:bookmarkStart w:id="650" w:name="_Toc138241182"/>
      <w:bookmarkStart w:id="651" w:name="_Toc138749078"/>
      <w:bookmarkStart w:id="652" w:name="_Toc147150816"/>
      <w:bookmarkStart w:id="653" w:name="_Toc167061620"/>
      <w:bookmarkStart w:id="654" w:name="_Toc1401706127"/>
      <w:bookmarkStart w:id="655" w:name="_Toc195567044"/>
      <w:r w:rsidRPr="005977A9">
        <w:rPr>
          <w:lang w:val="en-US"/>
        </w:rPr>
        <w:t>A szolgáltatás üzleti leírása</w:t>
      </w:r>
      <w:bookmarkEnd w:id="648"/>
      <w:bookmarkEnd w:id="649"/>
      <w:bookmarkEnd w:id="650"/>
      <w:bookmarkEnd w:id="651"/>
      <w:bookmarkEnd w:id="652"/>
      <w:bookmarkEnd w:id="653"/>
      <w:bookmarkEnd w:id="654"/>
      <w:bookmarkEnd w:id="655"/>
    </w:p>
    <w:p w14:paraId="0D472DF8" w14:textId="56FFF07A" w:rsidR="00740548" w:rsidRPr="005977A9" w:rsidRDefault="00740548" w:rsidP="00DA3390">
      <w:pPr>
        <w:jc w:val="both"/>
        <w:rPr>
          <w:rFonts w:asciiTheme="minorHAnsi" w:eastAsiaTheme="minorHAnsi" w:hAnsiTheme="minorHAnsi" w:cstheme="minorHAnsi"/>
          <w:szCs w:val="22"/>
          <w:lang w:eastAsia="en-US"/>
        </w:rPr>
      </w:pPr>
      <w:r w:rsidRPr="005977A9">
        <w:t>Az e-pénztárgépekre vonatkozó szabályozás szerint a NAV az e-pénztárgépeket különböző okok miatt blokkolhatja, illetve a fenti okok megszűnését követően a blokkolást feloldhatja. A szolgáltatás hívását az e-pénztárgépnek kell kezdeményezni, vagy napnyitás előtt vagy abban az esetben, ha a NAV központi rendszere azt jelezte a</w:t>
      </w:r>
      <w:r w:rsidR="00C37590" w:rsidRPr="005977A9">
        <w:t>z e-</w:t>
      </w:r>
      <w:r w:rsidRPr="005977A9">
        <w:t>pénztárgép felé. A NAV a</w:t>
      </w:r>
      <w:r w:rsidR="00DE7266" w:rsidRPr="005977A9">
        <w:t>z e-</w:t>
      </w:r>
      <w:r w:rsidRPr="005977A9">
        <w:t xml:space="preserve">pénztárgép felé a </w:t>
      </w:r>
      <w:r w:rsidR="00D27A1B">
        <w:t>Kommunikációs Manager</w:t>
      </w:r>
      <w:r w:rsidRPr="005977A9">
        <w:t xml:space="preserve"> szolgáltatáson keresztül jelezheti a blokkolás szükségességét, a szolgáltatás igénybevételének leírása a „</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ins w:id="656" w:author="Szerző">
        <w:r w:rsidR="007E41D0" w:rsidRPr="00294685">
          <w:rPr>
            <w:b/>
            <w:bCs/>
            <w:rPrChange w:id="657" w:author="Szerző">
              <w:rPr/>
            </w:rPrChange>
          </w:rPr>
          <w:t>Kommunikációs Manager</w:t>
        </w:r>
      </w:ins>
      <w:del w:id="658" w:author="Szerző">
        <w:r w:rsidR="000F44AA" w:rsidRPr="000F44AA" w:rsidDel="007E41D0">
          <w:rPr>
            <w:b/>
            <w:bCs/>
          </w:rPr>
          <w:delText>Kommunikációs Manager</w:delText>
        </w:r>
      </w:del>
      <w:r w:rsidR="00A7387D" w:rsidRPr="002317B0">
        <w:rPr>
          <w:b/>
          <w:bCs/>
        </w:rPr>
        <w:fldChar w:fldCharType="end"/>
      </w:r>
      <w:r w:rsidRPr="005977A9">
        <w:rPr>
          <w:b/>
        </w:rPr>
        <w:t>”</w:t>
      </w:r>
      <w:r w:rsidRPr="005977A9">
        <w:t xml:space="preserve"> fejezetben található.  A blokkolást a</w:t>
      </w:r>
      <w:r w:rsidR="00DE7266" w:rsidRPr="005977A9">
        <w:t>z e-</w:t>
      </w:r>
      <w:r w:rsidRPr="005977A9">
        <w:t xml:space="preserve">pénztárgép </w:t>
      </w:r>
      <w:r w:rsidR="006B18A9" w:rsidRPr="005977A9">
        <w:t xml:space="preserve">üzemeltetője </w:t>
      </w:r>
      <w:r w:rsidRPr="005977A9">
        <w:t>is kezdeményezheti, üzemeltetés befejezése folyamatban az „Üzemeltetés befejezés” fejezetben leírtak szerint. Az e-pénztárgép a blokkolás feloldását kérheti üzemeltetés folytatási folyamatban az „Üzemeltetés folytatás” fejezetben leírtak szerint.</w:t>
      </w:r>
    </w:p>
    <w:p w14:paraId="7EBB46E6" w14:textId="77777777" w:rsidR="00740548" w:rsidRDefault="00740548" w:rsidP="00DA3390">
      <w:pPr>
        <w:jc w:val="both"/>
      </w:pPr>
    </w:p>
    <w:p w14:paraId="7B18CD58" w14:textId="6F6C5A7C" w:rsidR="00B538C8" w:rsidRDefault="00B538C8" w:rsidP="00DA3390">
      <w:pPr>
        <w:jc w:val="both"/>
      </w:pPr>
      <w:r>
        <w:t>A blokkolás oka az alábbi</w:t>
      </w:r>
      <w:r w:rsidR="00BB6F3A">
        <w:t xml:space="preserve"> lehet</w:t>
      </w:r>
      <w:r w:rsidR="00D41931">
        <w:t xml:space="preserve"> (akár több is </w:t>
      </w:r>
      <w:r w:rsidR="00265223">
        <w:t>egyidejűleg</w:t>
      </w:r>
      <w:r w:rsidR="00D41931">
        <w:t>)</w:t>
      </w:r>
      <w:r w:rsidR="00BB6F3A">
        <w:t>:</w:t>
      </w:r>
    </w:p>
    <w:p w14:paraId="3B061C3C" w14:textId="4DC959D9" w:rsidR="00BB6F3A" w:rsidRDefault="006852B5" w:rsidP="00BB6F3A">
      <w:pPr>
        <w:pStyle w:val="Felsorols"/>
      </w:pPr>
      <w:r>
        <w:t>Az e-pénztárgép ü</w:t>
      </w:r>
      <w:r w:rsidR="00BB6F3A">
        <w:t>zemeltetés befejezve állapot</w:t>
      </w:r>
      <w:r>
        <w:t>ban van</w:t>
      </w:r>
      <w:r w:rsidR="00726A95">
        <w:t>.</w:t>
      </w:r>
    </w:p>
    <w:p w14:paraId="45B2D7BB" w14:textId="033ED7D4" w:rsidR="006852B5" w:rsidRDefault="00726A95" w:rsidP="00BB6F3A">
      <w:pPr>
        <w:pStyle w:val="Felsorols"/>
      </w:pPr>
      <w:r>
        <w:t>E</w:t>
      </w:r>
      <w:r w:rsidR="00C42B1F">
        <w:t xml:space="preserve">-pénztárgép </w:t>
      </w:r>
      <w:r>
        <w:t xml:space="preserve">által </w:t>
      </w:r>
      <w:r w:rsidR="001479A6">
        <w:t>kezdeményez</w:t>
      </w:r>
      <w:r>
        <w:t>ett blokkolás</w:t>
      </w:r>
      <w:r w:rsidR="001479A6">
        <w:t xml:space="preserve"> (pl. technikai probléma miatt)</w:t>
      </w:r>
      <w:r>
        <w:t>.</w:t>
      </w:r>
    </w:p>
    <w:p w14:paraId="2076F58C" w14:textId="632B2EED" w:rsidR="001479A6" w:rsidRDefault="00726A95" w:rsidP="00BB6F3A">
      <w:pPr>
        <w:pStyle w:val="Felsorols"/>
      </w:pPr>
      <w:r>
        <w:t>Revizori blokkolás.</w:t>
      </w:r>
    </w:p>
    <w:p w14:paraId="46D3D91C" w14:textId="28CD2738" w:rsidR="00726A95" w:rsidRDefault="00726A95" w:rsidP="00BB6F3A">
      <w:pPr>
        <w:pStyle w:val="Felsorols"/>
      </w:pPr>
      <w:r>
        <w:t>Technikai blokkolás a NAV által kezdeményezve</w:t>
      </w:r>
      <w:r w:rsidR="0096557C">
        <w:t xml:space="preserve"> (pl. jogi állapotváltozás</w:t>
      </w:r>
      <w:r w:rsidR="00D41931">
        <w:t xml:space="preserve"> következményeként</w:t>
      </w:r>
      <w:r w:rsidR="0096557C">
        <w:t>)</w:t>
      </w:r>
      <w:r>
        <w:t>.</w:t>
      </w:r>
    </w:p>
    <w:p w14:paraId="14535DD0" w14:textId="42D5A3E2" w:rsidR="00726A95" w:rsidRDefault="008402A6" w:rsidP="006434FB">
      <w:pPr>
        <w:pStyle w:val="Felsorols"/>
      </w:pPr>
      <w:r>
        <w:t>Mobilszolgáltató által kezdeményezett blokkolás (számlafizetés elmaradás</w:t>
      </w:r>
      <w:r w:rsidR="00895A16">
        <w:t>a</w:t>
      </w:r>
      <w:r>
        <w:t xml:space="preserve"> miatt).</w:t>
      </w:r>
    </w:p>
    <w:p w14:paraId="3FCAEBAF" w14:textId="77777777" w:rsidR="00B538C8" w:rsidRPr="005977A9" w:rsidRDefault="00B538C8" w:rsidP="00DA3390">
      <w:pPr>
        <w:jc w:val="both"/>
      </w:pPr>
    </w:p>
    <w:p w14:paraId="719BF484" w14:textId="77777777" w:rsidR="00740548" w:rsidRPr="005977A9" w:rsidRDefault="00740548" w:rsidP="00DA3390">
      <w:pPr>
        <w:jc w:val="both"/>
        <w:rPr>
          <w:rFonts w:asciiTheme="minorHAnsi" w:eastAsiaTheme="minorHAnsi" w:hAnsiTheme="minorHAnsi" w:cstheme="minorHAnsi"/>
          <w:szCs w:val="22"/>
          <w:lang w:eastAsia="en-US"/>
        </w:rPr>
      </w:pPr>
      <w:r w:rsidRPr="005977A9">
        <w:t>A NAV központi rendszerétől kapott adatok lehetséges értéke BLOCK (blokkolás) vagy UNBLOCK (blokkolás feloldás) lehet.</w:t>
      </w:r>
    </w:p>
    <w:p w14:paraId="07005BAD" w14:textId="77777777" w:rsidR="00740548" w:rsidRPr="005977A9" w:rsidRDefault="00740548" w:rsidP="00DA3390">
      <w:pPr>
        <w:jc w:val="both"/>
      </w:pPr>
    </w:p>
    <w:p w14:paraId="33C9A8BB" w14:textId="561E3E01"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41931">
        <w:t>felszólító üzenetet</w:t>
      </w:r>
      <w:r w:rsidR="00D41931" w:rsidRPr="005977A9">
        <w:t xml:space="preserve"> </w:t>
      </w:r>
      <w:r w:rsidRPr="005977A9">
        <w:t xml:space="preserve">minden esetben </w:t>
      </w:r>
      <w:r w:rsidR="007C3452">
        <w:t xml:space="preserve"> azonnal</w:t>
      </w:r>
      <w:r w:rsidR="001B0D76">
        <w:t xml:space="preserve"> végre</w:t>
      </w:r>
      <w:r w:rsidR="00AF25C6" w:rsidRPr="005977A9">
        <w:t xml:space="preserve"> </w:t>
      </w:r>
      <w:r w:rsidRPr="005977A9">
        <w:t>kell hajtani, az üzenetben kapott utasításnak megfelelően.</w:t>
      </w:r>
      <w:r w:rsidR="007C3452">
        <w:t xml:space="preserve"> Nyitott bizonylat esetén a bizonylat lezárását követően kell </w:t>
      </w:r>
      <w:r w:rsidR="002276B5">
        <w:t>végrehajtani.</w:t>
      </w:r>
    </w:p>
    <w:p w14:paraId="5A5AE034" w14:textId="77777777" w:rsidR="00740548" w:rsidRPr="005977A9" w:rsidRDefault="00740548" w:rsidP="00DA3390">
      <w:pPr>
        <w:jc w:val="both"/>
      </w:pPr>
    </w:p>
    <w:p w14:paraId="6B5815A9" w14:textId="77777777" w:rsidR="00740548" w:rsidRPr="005977A9" w:rsidRDefault="00740548" w:rsidP="00DA3390">
      <w:pPr>
        <w:jc w:val="both"/>
        <w:rPr>
          <w:rFonts w:asciiTheme="minorHAnsi" w:eastAsiaTheme="minorHAnsi" w:hAnsiTheme="minorHAnsi" w:cstheme="minorHAnsi"/>
          <w:szCs w:val="22"/>
          <w:lang w:eastAsia="en-US"/>
        </w:rPr>
      </w:pPr>
      <w:r w:rsidRPr="005977A9">
        <w:t>Amennyiben a blokkolást vagy blokkolás feloldást az e-pénztárgép kezdeményezi, akkor a blokkolás vagy blokkolás feloldás csak akkor hajtható végre, ha a NAV válaszüzenete tartalmazza a blokkolási (BLOCK) vagy blokkolás feloldási (UNBLOCK) parancsot. Egyéb esetben az e-pénztárgép blokkolási státusza nem változtatható meg.</w:t>
      </w:r>
    </w:p>
    <w:p w14:paraId="2D43EE61" w14:textId="77777777" w:rsidR="00740548" w:rsidRPr="005977A9" w:rsidRDefault="00740548" w:rsidP="0035442C">
      <w:pPr>
        <w:pStyle w:val="Cmsor3"/>
        <w:jc w:val="both"/>
        <w:rPr>
          <w:lang w:val="en-US"/>
        </w:rPr>
      </w:pPr>
      <w:bookmarkStart w:id="659" w:name="_Toc133591507"/>
      <w:bookmarkStart w:id="660" w:name="_Toc135127621"/>
      <w:bookmarkStart w:id="661" w:name="_Toc138241183"/>
      <w:bookmarkStart w:id="662" w:name="_Toc138749079"/>
      <w:bookmarkStart w:id="663" w:name="_Toc147150817"/>
      <w:bookmarkStart w:id="664" w:name="_Toc167061621"/>
      <w:bookmarkStart w:id="665" w:name="_Toc846819979"/>
      <w:bookmarkStart w:id="666" w:name="_Toc195567045"/>
      <w:r w:rsidRPr="005977A9">
        <w:rPr>
          <w:lang w:val="en-US"/>
        </w:rPr>
        <w:t>A szolgáltatás technikai leírása</w:t>
      </w:r>
      <w:bookmarkEnd w:id="659"/>
      <w:bookmarkEnd w:id="660"/>
      <w:bookmarkEnd w:id="661"/>
      <w:bookmarkEnd w:id="662"/>
      <w:bookmarkEnd w:id="663"/>
      <w:bookmarkEnd w:id="664"/>
      <w:bookmarkEnd w:id="665"/>
      <w:bookmarkEnd w:id="666"/>
    </w:p>
    <w:p w14:paraId="221CCDFD" w14:textId="31C9E456" w:rsidR="00740548" w:rsidRPr="005977A9" w:rsidRDefault="00740548" w:rsidP="00DA3390">
      <w:pPr>
        <w:jc w:val="both"/>
      </w:pPr>
      <w:r w:rsidRPr="005977A9">
        <w:t>A</w:t>
      </w:r>
      <w:r w:rsidR="00DE7266" w:rsidRPr="005977A9">
        <w:t>z e-</w:t>
      </w:r>
      <w:r w:rsidRPr="005977A9">
        <w:t>pénztárgép blokkolást/blokkolás feloldást a „blockUnblock” szolgáltatás valósítja meg.</w:t>
      </w:r>
    </w:p>
    <w:p w14:paraId="35E7EA61" w14:textId="212663A5" w:rsidR="004A363D" w:rsidRPr="005977A9" w:rsidRDefault="3DCB269D" w:rsidP="006434FB">
      <w:pPr>
        <w:pStyle w:val="Felsorols"/>
      </w:pPr>
      <w:r w:rsidRPr="46920C6E">
        <w:t>Context root: /eReceiptMgmt/v1</w:t>
      </w:r>
    </w:p>
    <w:p w14:paraId="46173914" w14:textId="720F8576" w:rsidR="00740548" w:rsidRPr="005977A9" w:rsidRDefault="5412A66B" w:rsidP="006434FB">
      <w:pPr>
        <w:pStyle w:val="Felsorols"/>
      </w:pPr>
      <w:r w:rsidRPr="46920C6E">
        <w:t>URL: /blockUnblock</w:t>
      </w:r>
    </w:p>
    <w:p w14:paraId="03F589C3" w14:textId="7CDD60D5" w:rsidR="00740548" w:rsidRPr="005977A9" w:rsidRDefault="00740548" w:rsidP="006434FB">
      <w:pPr>
        <w:pStyle w:val="Felsorols"/>
      </w:pPr>
      <w:r w:rsidRPr="005977A9">
        <w:t>Kérés objektum: BlockUnblockRequest. A szolgáltatás kérés objektumának technológiai leírása az „</w:t>
      </w:r>
      <w:r w:rsidR="0042648C">
        <w:fldChar w:fldCharType="begin"/>
      </w:r>
      <w:r w:rsidR="0042648C">
        <w:instrText xml:space="preserve"> REF _Ref184599723 \h </w:instrText>
      </w:r>
      <w:r w:rsidR="0042648C">
        <w:fldChar w:fldCharType="separate"/>
      </w:r>
      <w:ins w:id="667" w:author="Szerző">
        <w:r w:rsidR="007E41D0" w:rsidRPr="00010356">
          <w:rPr>
            <w:lang w:val="pt-BR"/>
          </w:rPr>
          <w:t>Üzleti adattartalom leírása (XSD Modell típusai és elemei)</w:t>
        </w:r>
      </w:ins>
      <w:del w:id="668" w:author="Szerző">
        <w:r w:rsidR="000F44AA" w:rsidRPr="46920C6E" w:rsidDel="007E41D0">
          <w:delText>Üzleti adattartalom leírása (XSD Modell típusai és elemei)</w:delText>
        </w:r>
      </w:del>
      <w:r w:rsidR="0042648C">
        <w:fldChar w:fldCharType="end"/>
      </w:r>
      <w:r w:rsidRPr="005977A9">
        <w:t>” fejezetben található.</w:t>
      </w:r>
    </w:p>
    <w:p w14:paraId="7DB2BAFA" w14:textId="5179A083" w:rsidR="00740548" w:rsidRPr="005977A9" w:rsidRDefault="00740548" w:rsidP="006434FB">
      <w:pPr>
        <w:pStyle w:val="Felsorols"/>
      </w:pPr>
      <w:r w:rsidRPr="005977A9">
        <w:t>Válasz objektum: BlockUnblockResponse. A szolgáltatás válasz objektumának technológiai leírása az „</w:t>
      </w:r>
      <w:r w:rsidR="0042648C">
        <w:fldChar w:fldCharType="begin"/>
      </w:r>
      <w:r w:rsidR="0042648C">
        <w:instrText xml:space="preserve"> REF _Ref184599723 \h </w:instrText>
      </w:r>
      <w:r w:rsidR="0042648C">
        <w:fldChar w:fldCharType="separate"/>
      </w:r>
      <w:ins w:id="669" w:author="Szerző">
        <w:r w:rsidR="007E41D0" w:rsidRPr="00010356">
          <w:rPr>
            <w:lang w:val="pt-BR"/>
          </w:rPr>
          <w:t>Üzleti adattartalom leírása (XSD Modell típusai és elemei)</w:t>
        </w:r>
      </w:ins>
      <w:del w:id="670" w:author="Szerző">
        <w:r w:rsidR="000F44AA" w:rsidRPr="46920C6E" w:rsidDel="007E41D0">
          <w:delText>Üzleti adattartalom leírása (XSD Modell típusai és elemei)</w:delText>
        </w:r>
      </w:del>
      <w:r w:rsidR="0042648C">
        <w:fldChar w:fldCharType="end"/>
      </w:r>
      <w:r w:rsidRPr="005977A9">
        <w:t>” fejezetben található.</w:t>
      </w:r>
    </w:p>
    <w:p w14:paraId="43499E64" w14:textId="77777777" w:rsidR="00B2129D" w:rsidRPr="00B2129D" w:rsidRDefault="00B2129D" w:rsidP="006434FB">
      <w:pPr>
        <w:rPr>
          <w:lang w:val="hu-HU"/>
        </w:rPr>
      </w:pPr>
      <w:bookmarkStart w:id="671" w:name="_Toc138339471"/>
      <w:bookmarkStart w:id="672" w:name="_Toc138339472"/>
      <w:bookmarkStart w:id="673" w:name="_Toc138339473"/>
      <w:bookmarkStart w:id="674" w:name="_Toc135127622"/>
      <w:bookmarkStart w:id="675" w:name="_Toc138241184"/>
      <w:bookmarkStart w:id="676" w:name="_Toc138749080"/>
      <w:bookmarkStart w:id="677" w:name="_Toc147150818"/>
      <w:bookmarkStart w:id="678" w:name="_Toc167061622"/>
      <w:bookmarkStart w:id="679" w:name="_Toc1247971167"/>
      <w:bookmarkEnd w:id="671"/>
      <w:bookmarkEnd w:id="672"/>
      <w:bookmarkEnd w:id="673"/>
    </w:p>
    <w:p w14:paraId="7A4E37D1" w14:textId="64B47D1D" w:rsidR="00B2129D" w:rsidRPr="00B2129D" w:rsidRDefault="00B2129D" w:rsidP="006434FB">
      <w:pPr>
        <w:rPr>
          <w:lang w:val="hu-HU"/>
        </w:rPr>
      </w:pPr>
      <w:r w:rsidRPr="00B2129D">
        <w:rPr>
          <w:lang w:val="hu-HU"/>
        </w:rPr>
        <w:t xml:space="preserve">A </w:t>
      </w:r>
      <w:r w:rsidR="00B3583B" w:rsidRPr="00010356">
        <w:rPr>
          <w:lang w:val="hu-HU"/>
        </w:rPr>
        <w:t>BlockUnblockRequest</w:t>
      </w:r>
      <w:r w:rsidR="00B3583B" w:rsidRPr="00B2129D">
        <w:rPr>
          <w:lang w:val="hu-HU"/>
        </w:rPr>
        <w:t xml:space="preserve"> </w:t>
      </w:r>
      <w:r w:rsidRPr="00B2129D">
        <w:rPr>
          <w:lang w:val="hu-HU"/>
        </w:rPr>
        <w:t>hívásobjektum csak az „</w:t>
      </w:r>
      <w:r w:rsidRPr="00B2129D">
        <w:rPr>
          <w:lang w:val="hu-HU"/>
        </w:rPr>
        <w:fldChar w:fldCharType="begin"/>
      </w:r>
      <w:r w:rsidRPr="00B2129D">
        <w:rPr>
          <w:lang w:val="hu-HU"/>
        </w:rPr>
        <w:instrText xml:space="preserve"> REF _Ref187251277 \h </w:instrText>
      </w:r>
      <w:r w:rsidRPr="00B2129D">
        <w:rPr>
          <w:lang w:val="hu-HU"/>
        </w:rPr>
      </w:r>
      <w:r w:rsidRPr="00B2129D">
        <w:rPr>
          <w:lang w:val="hu-HU"/>
        </w:rPr>
        <w:fldChar w:fldCharType="separate"/>
      </w:r>
      <w:ins w:id="680" w:author="Szerző">
        <w:r w:rsidR="007E41D0" w:rsidRPr="005977A9">
          <w:t>Általános technikai adatok</w:t>
        </w:r>
      </w:ins>
      <w:del w:id="681" w:author="Szerző">
        <w:r w:rsidR="000F44AA" w:rsidRPr="00010356" w:rsidDel="007E41D0">
          <w:rPr>
            <w:lang w:val="hu-HU"/>
          </w:rPr>
          <w:delText>Általános technikai adatok</w:delText>
        </w:r>
      </w:del>
      <w:r w:rsidRPr="00B2129D">
        <w:rPr>
          <w:lang w:val="hu-HU"/>
        </w:rPr>
        <w:fldChar w:fldCharType="end"/>
      </w:r>
      <w:r w:rsidRPr="00B2129D">
        <w:rPr>
          <w:lang w:val="hu-HU"/>
        </w:rPr>
        <w:t>” szakaszban leírt fejlécadatokat tartalmazza.</w:t>
      </w:r>
    </w:p>
    <w:p w14:paraId="25C056CC" w14:textId="77777777" w:rsidR="00B2129D" w:rsidRDefault="00B2129D" w:rsidP="00B2129D">
      <w:pPr>
        <w:rPr>
          <w:lang w:val="hu-HU"/>
        </w:rPr>
      </w:pPr>
    </w:p>
    <w:p w14:paraId="7F82670F" w14:textId="0EF8FCE6" w:rsidR="00B3583B" w:rsidRDefault="00B3583B" w:rsidP="006434FB">
      <w:pPr>
        <w:keepNext/>
      </w:pPr>
      <w:r>
        <w:rPr>
          <w:lang w:val="hu-HU"/>
        </w:rPr>
        <w:t xml:space="preserve">A </w:t>
      </w:r>
      <w:r w:rsidRPr="005977A9">
        <w:t>BlockUnblockResponse</w:t>
      </w:r>
      <w:r>
        <w:t xml:space="preserve"> válaszobjektum:</w:t>
      </w:r>
    </w:p>
    <w:p w14:paraId="0B9BE608" w14:textId="77777777" w:rsidR="00B3583B" w:rsidRDefault="00B3583B" w:rsidP="006434FB">
      <w:pPr>
        <w:keepNext/>
      </w:pPr>
    </w:p>
    <w:p w14:paraId="74EA8B76" w14:textId="7BEB3FFC" w:rsidR="00B3583B" w:rsidRDefault="00B3583B" w:rsidP="00B2129D">
      <w:pPr>
        <w:rPr>
          <w:lang w:val="hu-HU"/>
        </w:rPr>
      </w:pPr>
      <w:r>
        <w:rPr>
          <w:noProof/>
          <w:lang w:val="hu-HU" w:eastAsia="hu-HU"/>
        </w:rPr>
        <w:drawing>
          <wp:inline distT="0" distB="0" distL="0" distR="0" wp14:anchorId="0B029F09" wp14:editId="6E8A699F">
            <wp:extent cx="5760720" cy="5236210"/>
            <wp:effectExtent l="0" t="0" r="5080" b="0"/>
            <wp:docPr id="88476158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1586" name="Picture 1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0720" cy="5236210"/>
                    </a:xfrm>
                    <a:prstGeom prst="rect">
                      <a:avLst/>
                    </a:prstGeom>
                  </pic:spPr>
                </pic:pic>
              </a:graphicData>
            </a:graphic>
          </wp:inline>
        </w:drawing>
      </w:r>
    </w:p>
    <w:p w14:paraId="23B3047E" w14:textId="77777777" w:rsidR="00B2129D" w:rsidRDefault="00B2129D" w:rsidP="00B2129D">
      <w:pPr>
        <w:rPr>
          <w:lang w:val="hu-HU"/>
        </w:rPr>
      </w:pPr>
    </w:p>
    <w:p w14:paraId="56576995" w14:textId="77777777" w:rsidR="00B2129D" w:rsidRPr="00B2129D" w:rsidRDefault="00B2129D" w:rsidP="006434FB">
      <w:pPr>
        <w:rPr>
          <w:lang w:val="hu-HU"/>
        </w:rPr>
      </w:pPr>
    </w:p>
    <w:p w14:paraId="4CBC116A" w14:textId="77777777" w:rsidR="00740548" w:rsidRPr="005977A9" w:rsidRDefault="00740548" w:rsidP="0035442C">
      <w:pPr>
        <w:pStyle w:val="Cmsor2"/>
        <w:rPr>
          <w:lang w:val="en-US"/>
        </w:rPr>
      </w:pPr>
      <w:bookmarkStart w:id="682" w:name="_Toc195567046"/>
      <w:r w:rsidRPr="005977A9">
        <w:rPr>
          <w:lang w:val="en-US"/>
        </w:rPr>
        <w:t>Technikai tájékoztatás küldés</w:t>
      </w:r>
      <w:bookmarkEnd w:id="674"/>
      <w:bookmarkEnd w:id="675"/>
      <w:bookmarkEnd w:id="676"/>
      <w:bookmarkEnd w:id="677"/>
      <w:bookmarkEnd w:id="678"/>
      <w:bookmarkEnd w:id="679"/>
      <w:bookmarkEnd w:id="682"/>
    </w:p>
    <w:p w14:paraId="65F4EE71" w14:textId="726C1BD9" w:rsidR="00740548" w:rsidRPr="005977A9" w:rsidRDefault="00D27A1B" w:rsidP="00DA3390">
      <w:pPr>
        <w:jc w:val="both"/>
        <w:rPr>
          <w:rFonts w:asciiTheme="minorHAnsi" w:eastAsiaTheme="minorHAnsi" w:hAnsiTheme="minorHAnsi" w:cstheme="minorHAnsi"/>
          <w:szCs w:val="22"/>
          <w:lang w:eastAsia="en-US"/>
        </w:rPr>
      </w:pPr>
      <w:r>
        <w:t>A Kommunikációs Manager</w:t>
      </w:r>
      <w:r w:rsidRPr="005977A9" w:rsidDel="00D27A1B">
        <w:t xml:space="preserve"> </w:t>
      </w:r>
      <w:r w:rsidR="00740548" w:rsidRPr="005977A9">
        <w:t xml:space="preserve">szolgáltatáson keresztül a NAV utasíthatja az e-pénztárgépet arra, hogy hívja meg a technikai tájékoztatás küldés szolgáltatást. </w:t>
      </w:r>
    </w:p>
    <w:p w14:paraId="006C4437" w14:textId="77777777" w:rsidR="00740548" w:rsidRPr="005977A9" w:rsidRDefault="00740548" w:rsidP="0035442C">
      <w:pPr>
        <w:pStyle w:val="Cmsor3"/>
        <w:jc w:val="both"/>
        <w:rPr>
          <w:lang w:val="en-US"/>
        </w:rPr>
      </w:pPr>
      <w:bookmarkStart w:id="683" w:name="_Toc135127623"/>
      <w:bookmarkStart w:id="684" w:name="_Toc138241185"/>
      <w:bookmarkStart w:id="685" w:name="_Toc138749081"/>
      <w:bookmarkStart w:id="686" w:name="_Toc147150819"/>
      <w:bookmarkStart w:id="687" w:name="_Toc167061623"/>
      <w:bookmarkStart w:id="688" w:name="_Toc1038348001"/>
      <w:bookmarkStart w:id="689" w:name="_Toc195567047"/>
      <w:r w:rsidRPr="005977A9">
        <w:rPr>
          <w:lang w:val="en-US"/>
        </w:rPr>
        <w:t>A szolgáltatás üzleti leírása</w:t>
      </w:r>
      <w:bookmarkEnd w:id="683"/>
      <w:bookmarkEnd w:id="684"/>
      <w:bookmarkEnd w:id="685"/>
      <w:bookmarkEnd w:id="686"/>
      <w:bookmarkEnd w:id="687"/>
      <w:bookmarkEnd w:id="688"/>
      <w:bookmarkEnd w:id="689"/>
    </w:p>
    <w:p w14:paraId="54819951" w14:textId="38754D84"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meghívásával a NAV központi rendszer utasíthatja az e-pénztárgépet, hogy a szolgáltatás által visszaadott üzenetet az e-pénztárgép a képernyőjén azonnal megjelenítse, </w:t>
      </w:r>
      <w:r w:rsidR="003C7A3E">
        <w:t>opcionálisan a</w:t>
      </w:r>
      <w:r w:rsidRPr="005977A9">
        <w:t xml:space="preserve"> nyomtatóján az üzenet fogadását követő első napzárást követően kinyomtassa.</w:t>
      </w:r>
    </w:p>
    <w:p w14:paraId="0AE3A022" w14:textId="77777777" w:rsidR="00740548" w:rsidRPr="005977A9" w:rsidRDefault="00740548" w:rsidP="00DA3390">
      <w:pPr>
        <w:jc w:val="both"/>
      </w:pPr>
    </w:p>
    <w:p w14:paraId="5982DFEA" w14:textId="24FA7F99" w:rsidR="00740548" w:rsidRPr="005977A9" w:rsidRDefault="00740548" w:rsidP="00DA3390">
      <w:pPr>
        <w:jc w:val="both"/>
        <w:rPr>
          <w:rFonts w:asciiTheme="minorHAnsi" w:eastAsiaTheme="minorHAnsi" w:hAnsiTheme="minorHAnsi" w:cstheme="minorHAnsi"/>
          <w:szCs w:val="22"/>
          <w:lang w:eastAsia="en-US"/>
        </w:rPr>
      </w:pPr>
      <w:r w:rsidRPr="005977A9">
        <w:t xml:space="preserve">A NAV központi rendszertől kapott üzenet legfeljebb </w:t>
      </w:r>
      <w:r w:rsidR="00ED76C0">
        <w:t>2048</w:t>
      </w:r>
      <w:r w:rsidR="00494360" w:rsidRPr="005977A9">
        <w:t xml:space="preserve"> </w:t>
      </w:r>
      <w:r w:rsidRPr="005977A9">
        <w:t>karakter hosszúságú szöveg, ami kizárólag betűket, számokat, valamint a szóköz, kérdőjel, felkiáltójel, pont, vessző, kötőjel, zárójel,</w:t>
      </w:r>
      <w:r w:rsidR="00494360" w:rsidRPr="005977A9">
        <w:t xml:space="preserve"> szögletes zárójel,</w:t>
      </w:r>
      <w:r w:rsidRPr="005977A9">
        <w:t xml:space="preserve"> alulvonás (_),</w:t>
      </w:r>
      <w:r w:rsidR="00DE7266" w:rsidRPr="005977A9">
        <w:t xml:space="preserve"> </w:t>
      </w:r>
      <w:r w:rsidRPr="005977A9">
        <w:t>csillag (*), százalék (%), egyenlő (=), plusz (+), bekezdésjel (§), törtvonal (/), visszaperjel (\) és kukac (@)</w:t>
      </w:r>
      <w:r w:rsidR="00494360" w:rsidRPr="005977A9">
        <w:t xml:space="preserve"> </w:t>
      </w:r>
      <w:r w:rsidRPr="005977A9">
        <w:t>karaktereket tartalmazhat.</w:t>
      </w:r>
    </w:p>
    <w:p w14:paraId="0CD4EA41" w14:textId="77777777" w:rsidR="00740548" w:rsidRPr="005977A9" w:rsidRDefault="00740548" w:rsidP="0035442C">
      <w:pPr>
        <w:pStyle w:val="Cmsor3"/>
        <w:jc w:val="both"/>
        <w:rPr>
          <w:lang w:val="en-US"/>
        </w:rPr>
      </w:pPr>
      <w:bookmarkStart w:id="690" w:name="_Toc135127627"/>
      <w:bookmarkStart w:id="691" w:name="_Toc138241186"/>
      <w:bookmarkStart w:id="692" w:name="_Toc138749082"/>
      <w:bookmarkStart w:id="693" w:name="_Toc147150820"/>
      <w:bookmarkStart w:id="694" w:name="_Toc167061624"/>
      <w:bookmarkStart w:id="695" w:name="_Toc1896923656"/>
      <w:bookmarkStart w:id="696" w:name="_Toc195567048"/>
      <w:r w:rsidRPr="005977A9">
        <w:rPr>
          <w:lang w:val="en-US"/>
        </w:rPr>
        <w:t>A szolgáltatás technikai leírása</w:t>
      </w:r>
      <w:bookmarkEnd w:id="690"/>
      <w:bookmarkEnd w:id="691"/>
      <w:bookmarkEnd w:id="692"/>
      <w:bookmarkEnd w:id="693"/>
      <w:bookmarkEnd w:id="694"/>
      <w:bookmarkEnd w:id="695"/>
      <w:bookmarkEnd w:id="696"/>
    </w:p>
    <w:p w14:paraId="5F2B75B6" w14:textId="77777777" w:rsidR="00740548" w:rsidRPr="005977A9" w:rsidRDefault="00740548" w:rsidP="00DA3390">
      <w:pPr>
        <w:jc w:val="both"/>
        <w:rPr>
          <w:rFonts w:asciiTheme="minorHAnsi" w:eastAsiaTheme="minorHAnsi" w:hAnsiTheme="minorHAnsi" w:cstheme="minorHAnsi"/>
          <w:szCs w:val="22"/>
          <w:lang w:eastAsia="en-US"/>
        </w:rPr>
      </w:pPr>
      <w:r w:rsidRPr="005977A9">
        <w:t>A technikai tájékoztatás küldését „printTechnicalInfo” szolgáltatás valósítja meg.</w:t>
      </w:r>
    </w:p>
    <w:p w14:paraId="258C3E55" w14:textId="089043C6" w:rsidR="009A0B1C" w:rsidRPr="005977A9" w:rsidRDefault="0A605329" w:rsidP="006434FB">
      <w:pPr>
        <w:pStyle w:val="Felsorols"/>
      </w:pPr>
      <w:r w:rsidRPr="46920C6E">
        <w:t>Context root: /eReceiptMgmt/v1</w:t>
      </w:r>
    </w:p>
    <w:p w14:paraId="214FA681" w14:textId="5C692618" w:rsidR="00740548" w:rsidRPr="005977A9" w:rsidRDefault="5412A66B" w:rsidP="006434FB">
      <w:pPr>
        <w:pStyle w:val="Felsorols"/>
      </w:pPr>
      <w:r w:rsidRPr="46920C6E">
        <w:t>URL: /printTechnicalInfo</w:t>
      </w:r>
    </w:p>
    <w:p w14:paraId="07B35F1C" w14:textId="39CBF47B" w:rsidR="00740548" w:rsidRPr="005977A9" w:rsidRDefault="00740548" w:rsidP="006434FB">
      <w:pPr>
        <w:pStyle w:val="Felsorols"/>
      </w:pPr>
      <w:r w:rsidRPr="005977A9">
        <w:t>Kérés objektum: PrintTechnicalInfoRequest. A szolgáltatás kérés objektumának technológiai leírása az „</w:t>
      </w:r>
      <w:r w:rsidR="0042648C">
        <w:fldChar w:fldCharType="begin"/>
      </w:r>
      <w:r w:rsidR="0042648C">
        <w:instrText xml:space="preserve"> REF _Ref184599723 \h </w:instrText>
      </w:r>
      <w:r w:rsidR="0042648C">
        <w:fldChar w:fldCharType="separate"/>
      </w:r>
      <w:ins w:id="697" w:author="Szerző">
        <w:r w:rsidR="007E41D0" w:rsidRPr="00010356">
          <w:rPr>
            <w:lang w:val="pt-BR"/>
          </w:rPr>
          <w:t>Üzleti adattartalom leírása (XSD Modell típusai és elemei)</w:t>
        </w:r>
      </w:ins>
      <w:del w:id="698" w:author="Szerző">
        <w:r w:rsidR="000F44AA" w:rsidRPr="46920C6E" w:rsidDel="007E41D0">
          <w:delText>Üzleti adattartalom leírása (XSD Modell típusai és elemei)</w:delText>
        </w:r>
      </w:del>
      <w:r w:rsidR="0042648C">
        <w:fldChar w:fldCharType="end"/>
      </w:r>
      <w:r w:rsidRPr="005977A9">
        <w:t>” fejezetben található.</w:t>
      </w:r>
    </w:p>
    <w:p w14:paraId="07546A26" w14:textId="05BD6922" w:rsidR="00740548" w:rsidRPr="005977A9" w:rsidRDefault="00740548" w:rsidP="006434FB">
      <w:pPr>
        <w:pStyle w:val="Felsorols"/>
      </w:pPr>
      <w:r w:rsidRPr="005977A9">
        <w:t>Válasz objektum: PrintTechnicalInfoResponse. A szolgáltatás válasz objektumának technológiai leírása az „</w:t>
      </w:r>
      <w:r w:rsidR="0042648C">
        <w:fldChar w:fldCharType="begin"/>
      </w:r>
      <w:r w:rsidR="0042648C">
        <w:instrText xml:space="preserve"> REF _Ref184599723 \h </w:instrText>
      </w:r>
      <w:r w:rsidR="0042648C">
        <w:fldChar w:fldCharType="separate"/>
      </w:r>
      <w:ins w:id="699" w:author="Szerző">
        <w:r w:rsidR="007E41D0" w:rsidRPr="00010356">
          <w:rPr>
            <w:lang w:val="pt-BR"/>
          </w:rPr>
          <w:t>Üzleti adattartalom leírása (XSD Modell típusai és elemei)</w:t>
        </w:r>
      </w:ins>
      <w:del w:id="700" w:author="Szerző">
        <w:r w:rsidR="000F44AA" w:rsidRPr="46920C6E" w:rsidDel="007E41D0">
          <w:delText>Üzleti adattartalom leírása (XSD Modell típusai és elemei)</w:delText>
        </w:r>
      </w:del>
      <w:r w:rsidR="0042648C">
        <w:fldChar w:fldCharType="end"/>
      </w:r>
      <w:r w:rsidRPr="005977A9">
        <w:t>” fejezetben található.</w:t>
      </w:r>
    </w:p>
    <w:p w14:paraId="1849DF84" w14:textId="77777777" w:rsidR="00B3583B" w:rsidRPr="00B3583B" w:rsidRDefault="00B3583B" w:rsidP="006434FB">
      <w:pPr>
        <w:rPr>
          <w:lang w:val="hu-HU"/>
        </w:rPr>
      </w:pPr>
      <w:bookmarkStart w:id="701" w:name="_Toc135127628"/>
      <w:bookmarkStart w:id="702" w:name="_Toc138241187"/>
      <w:bookmarkStart w:id="703" w:name="_Toc138749083"/>
      <w:bookmarkStart w:id="704" w:name="_Toc147150821"/>
      <w:bookmarkStart w:id="705" w:name="_Toc167061625"/>
      <w:bookmarkStart w:id="706" w:name="_Toc1831435201"/>
    </w:p>
    <w:p w14:paraId="65107A9B" w14:textId="527AEF82" w:rsidR="00B3583B" w:rsidRPr="00B3583B" w:rsidRDefault="00B3583B" w:rsidP="006434FB">
      <w:pPr>
        <w:rPr>
          <w:lang w:val="hu-HU"/>
        </w:rPr>
      </w:pPr>
      <w:r w:rsidRPr="00B3583B">
        <w:rPr>
          <w:lang w:val="hu-HU"/>
        </w:rPr>
        <w:t xml:space="preserve">A </w:t>
      </w:r>
      <w:r w:rsidRPr="00010356">
        <w:rPr>
          <w:lang w:val="hu-HU"/>
        </w:rPr>
        <w:t>PrintTechnicalInfoRequest</w:t>
      </w:r>
      <w:r w:rsidRPr="00B3583B">
        <w:rPr>
          <w:lang w:val="hu-HU"/>
        </w:rPr>
        <w:t xml:space="preserve"> hívásobjektum csak az „</w:t>
      </w:r>
      <w:r w:rsidRPr="00B3583B">
        <w:rPr>
          <w:lang w:val="hu-HU"/>
        </w:rPr>
        <w:fldChar w:fldCharType="begin"/>
      </w:r>
      <w:r w:rsidRPr="00B3583B">
        <w:rPr>
          <w:lang w:val="hu-HU"/>
        </w:rPr>
        <w:instrText xml:space="preserve"> REF _Ref187251277 \h </w:instrText>
      </w:r>
      <w:r w:rsidRPr="00B3583B">
        <w:rPr>
          <w:lang w:val="hu-HU"/>
        </w:rPr>
      </w:r>
      <w:r w:rsidRPr="00B3583B">
        <w:rPr>
          <w:lang w:val="hu-HU"/>
        </w:rPr>
        <w:fldChar w:fldCharType="separate"/>
      </w:r>
      <w:ins w:id="707" w:author="Szerző">
        <w:r w:rsidR="007E41D0" w:rsidRPr="005977A9">
          <w:t>Általános technikai adatok</w:t>
        </w:r>
      </w:ins>
      <w:del w:id="708" w:author="Szerző">
        <w:r w:rsidR="000F44AA" w:rsidRPr="00010356" w:rsidDel="007E41D0">
          <w:rPr>
            <w:lang w:val="hu-HU"/>
          </w:rPr>
          <w:delText>Általános technikai adatok</w:delText>
        </w:r>
      </w:del>
      <w:r w:rsidRPr="00B3583B">
        <w:rPr>
          <w:lang w:val="hu-HU"/>
        </w:rPr>
        <w:fldChar w:fldCharType="end"/>
      </w:r>
      <w:r w:rsidRPr="00B3583B">
        <w:rPr>
          <w:lang w:val="hu-HU"/>
        </w:rPr>
        <w:t>” szakaszban leírt fejlécadatokat tartalmazza.</w:t>
      </w:r>
    </w:p>
    <w:p w14:paraId="443C7A3A" w14:textId="77777777" w:rsidR="00B3583B" w:rsidRDefault="00B3583B" w:rsidP="00B3583B">
      <w:pPr>
        <w:rPr>
          <w:lang w:val="hu-HU"/>
        </w:rPr>
      </w:pPr>
    </w:p>
    <w:p w14:paraId="5C5D1381" w14:textId="53AF2DE2" w:rsidR="00B3583B" w:rsidRDefault="00B3583B" w:rsidP="006434FB">
      <w:pPr>
        <w:keepNext/>
        <w:rPr>
          <w:lang w:val="hu-HU"/>
        </w:rPr>
      </w:pPr>
      <w:r>
        <w:rPr>
          <w:lang w:val="hu-HU"/>
        </w:rPr>
        <w:t xml:space="preserve">A </w:t>
      </w:r>
      <w:r w:rsidRPr="005977A9">
        <w:t>PrintTechnicalInfoResponse</w:t>
      </w:r>
      <w:r>
        <w:t xml:space="preserve"> válaszobjektum:</w:t>
      </w:r>
    </w:p>
    <w:p w14:paraId="21FDE518" w14:textId="77777777" w:rsidR="00B3583B" w:rsidRDefault="00B3583B" w:rsidP="006434FB">
      <w:pPr>
        <w:keepNext/>
        <w:rPr>
          <w:lang w:val="hu-HU"/>
        </w:rPr>
      </w:pPr>
    </w:p>
    <w:p w14:paraId="407A437A" w14:textId="3FE83220" w:rsidR="00B3583B" w:rsidRDefault="002E69FC" w:rsidP="00B3583B">
      <w:pPr>
        <w:rPr>
          <w:lang w:val="hu-HU"/>
        </w:rPr>
      </w:pPr>
      <w:r>
        <w:rPr>
          <w:noProof/>
          <w:lang w:val="hu-HU" w:eastAsia="hu-HU"/>
        </w:rPr>
        <w:drawing>
          <wp:inline distT="0" distB="0" distL="0" distR="0" wp14:anchorId="49D7C220" wp14:editId="37573AC2">
            <wp:extent cx="5760720" cy="4800600"/>
            <wp:effectExtent l="0" t="0" r="5080" b="0"/>
            <wp:docPr id="30479841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98410" name="Picture 12"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60720" cy="4800600"/>
                    </a:xfrm>
                    <a:prstGeom prst="rect">
                      <a:avLst/>
                    </a:prstGeom>
                  </pic:spPr>
                </pic:pic>
              </a:graphicData>
            </a:graphic>
          </wp:inline>
        </w:drawing>
      </w:r>
    </w:p>
    <w:p w14:paraId="4EA147BD" w14:textId="77777777" w:rsidR="00B3583B" w:rsidRPr="00B3583B" w:rsidRDefault="00B3583B" w:rsidP="006434FB">
      <w:pPr>
        <w:rPr>
          <w:lang w:val="hu-HU"/>
        </w:rPr>
      </w:pPr>
    </w:p>
    <w:p w14:paraId="4C78F764" w14:textId="77777777" w:rsidR="00740548" w:rsidRPr="005977A9" w:rsidRDefault="00740548" w:rsidP="0035442C">
      <w:pPr>
        <w:pStyle w:val="Cmsor2"/>
        <w:rPr>
          <w:lang w:val="en-US"/>
        </w:rPr>
      </w:pPr>
      <w:bookmarkStart w:id="709" w:name="_Toc195567049"/>
      <w:r w:rsidRPr="005977A9">
        <w:rPr>
          <w:lang w:val="en-US"/>
        </w:rPr>
        <w:t>Szoftverfrissítés</w:t>
      </w:r>
      <w:bookmarkEnd w:id="701"/>
      <w:bookmarkEnd w:id="702"/>
      <w:bookmarkEnd w:id="703"/>
      <w:bookmarkEnd w:id="704"/>
      <w:bookmarkEnd w:id="705"/>
      <w:bookmarkEnd w:id="706"/>
      <w:bookmarkEnd w:id="709"/>
    </w:p>
    <w:p w14:paraId="4C86B3E7" w14:textId="77777777" w:rsidR="00494360" w:rsidRPr="005977A9" w:rsidRDefault="00740548" w:rsidP="00DA3390">
      <w:pPr>
        <w:jc w:val="both"/>
        <w:rPr>
          <w:rFonts w:asciiTheme="minorHAnsi" w:eastAsiaTheme="minorHAnsi" w:hAnsiTheme="minorHAnsi" w:cstheme="minorHAnsi"/>
          <w:szCs w:val="22"/>
          <w:lang w:eastAsia="en-US"/>
        </w:rPr>
      </w:pPr>
      <w:r w:rsidRPr="005977A9">
        <w:t>Az e-pénztárgépeket fel kell készíteni arra, hogy az e-pénztárgépen futó szoftvereket frissíteni lehessen.</w:t>
      </w:r>
    </w:p>
    <w:p w14:paraId="57B78B06" w14:textId="2A7E4D1F" w:rsidR="00740548" w:rsidRPr="005977A9" w:rsidRDefault="00494360" w:rsidP="00DA3390">
      <w:pPr>
        <w:jc w:val="both"/>
        <w:rPr>
          <w:rFonts w:asciiTheme="minorHAnsi" w:eastAsiaTheme="minorHAnsi" w:hAnsiTheme="minorHAnsi" w:cstheme="minorHAnsi"/>
          <w:szCs w:val="22"/>
          <w:lang w:eastAsia="en-US"/>
        </w:rPr>
      </w:pPr>
      <w:r w:rsidRPr="005977A9">
        <w:t xml:space="preserve">A </w:t>
      </w:r>
      <w:r w:rsidR="00DE7266" w:rsidRPr="005977A9">
        <w:t>felhőalapú</w:t>
      </w:r>
      <w:r w:rsidRPr="005977A9">
        <w:t xml:space="preserve"> e-pénztárgép </w:t>
      </w:r>
      <w:r w:rsidR="001378EC" w:rsidRPr="005977A9">
        <w:rPr>
          <w:lang w:eastAsia="hu-HU"/>
        </w:rPr>
        <w:t xml:space="preserve">front end-jének </w:t>
      </w:r>
      <w:r w:rsidRPr="005977A9">
        <w:t>szoftverfrissítése az alkalmazás áruházból kell, hogy megtörténjen a NAV-tól függetlenül.</w:t>
      </w:r>
      <w:r w:rsidR="001378EC" w:rsidRPr="005977A9">
        <w:t xml:space="preserve"> </w:t>
      </w:r>
      <w:r w:rsidR="001378EC" w:rsidRPr="005977A9">
        <w:rPr>
          <w:lang w:eastAsia="hu-HU"/>
        </w:rPr>
        <w:t xml:space="preserve">A felhőalapú </w:t>
      </w:r>
      <w:r w:rsidR="006709DF" w:rsidRPr="005977A9">
        <w:rPr>
          <w:lang w:eastAsia="hu-HU"/>
        </w:rPr>
        <w:t>(opcionális)</w:t>
      </w:r>
      <w:r w:rsidR="001378EC" w:rsidRPr="005977A9">
        <w:rPr>
          <w:lang w:eastAsia="hu-HU"/>
        </w:rPr>
        <w:t xml:space="preserve"> back end szolgáltatás szoftverfrissítése a telepíteni kívánt verzió sikeres engedélyeztetését követően az üzemeltető belső szabályai szerinti karbantartási időablakban történik meg.</w:t>
      </w:r>
      <w:r w:rsidRPr="005977A9">
        <w:rPr>
          <w:lang w:eastAsia="hu-HU"/>
        </w:rPr>
        <w:t xml:space="preserve"> </w:t>
      </w:r>
      <w:r w:rsidRPr="005977A9">
        <w:t>A NAV-nál az egyes szoftver verziókat regisztrálni szükséges</w:t>
      </w:r>
      <w:r w:rsidR="001378EC" w:rsidRPr="005977A9">
        <w:rPr>
          <w:lang w:eastAsia="hu-HU"/>
        </w:rPr>
        <w:t xml:space="preserve"> mind a front end, mind a back end tekintetében</w:t>
      </w:r>
      <w:r w:rsidRPr="005977A9">
        <w:t>.</w:t>
      </w:r>
    </w:p>
    <w:p w14:paraId="1B8E35E0" w14:textId="4461D6AE" w:rsidR="00DF5683" w:rsidRPr="005977A9" w:rsidRDefault="00872E08" w:rsidP="00DA3390">
      <w:pPr>
        <w:jc w:val="both"/>
        <w:rPr>
          <w:rFonts w:asciiTheme="minorHAnsi" w:eastAsiaTheme="minorHAnsi" w:hAnsiTheme="minorHAnsi" w:cstheme="minorHAnsi"/>
          <w:szCs w:val="22"/>
          <w:lang w:eastAsia="en-US"/>
        </w:rPr>
      </w:pPr>
      <w:r w:rsidRPr="005977A9">
        <w:t xml:space="preserve">Szoftver frissítés után a szoftver validáció céljából be kell </w:t>
      </w:r>
      <w:r w:rsidR="00F01347" w:rsidRPr="005977A9">
        <w:t>küldenie egy státuszjelentés riportot (CashRegisterInfo). A riport adatait a NAV-I ellen</w:t>
      </w:r>
      <w:r w:rsidR="003D5AE3" w:rsidRPr="005977A9">
        <w:t>ő</w:t>
      </w:r>
      <w:r w:rsidR="00F01347" w:rsidRPr="005977A9">
        <w:t xml:space="preserve">rzi. Amennyiben a beküldött adatok nem felelnek meg a NAV </w:t>
      </w:r>
      <w:r w:rsidR="003D5AE3" w:rsidRPr="005977A9">
        <w:t>b</w:t>
      </w:r>
      <w:r w:rsidR="00F01347" w:rsidRPr="005977A9">
        <w:t xml:space="preserve">lokkolja a szoftvert </w:t>
      </w:r>
      <w:r w:rsidR="003D5AE3" w:rsidRPr="005977A9">
        <w:t>az e-pénztárgép blokkolás szolgáltatással</w:t>
      </w:r>
      <w:r w:rsidR="00F01347" w:rsidRPr="005977A9">
        <w:t>.</w:t>
      </w:r>
    </w:p>
    <w:p w14:paraId="031F8802" w14:textId="7C7C0A4E" w:rsidR="00872E08" w:rsidRPr="005977A9" w:rsidRDefault="00872E08" w:rsidP="00DA3390">
      <w:pPr>
        <w:jc w:val="both"/>
      </w:pPr>
    </w:p>
    <w:p w14:paraId="375D3AE6" w14:textId="77777777" w:rsidR="00740548" w:rsidRPr="005977A9" w:rsidRDefault="00740548" w:rsidP="0035442C">
      <w:pPr>
        <w:pStyle w:val="Cmsor3"/>
        <w:jc w:val="both"/>
        <w:rPr>
          <w:lang w:val="en-US"/>
        </w:rPr>
      </w:pPr>
      <w:bookmarkStart w:id="710" w:name="_Toc135127629"/>
      <w:bookmarkStart w:id="711" w:name="_Toc138241188"/>
      <w:bookmarkStart w:id="712" w:name="_Toc138749084"/>
      <w:bookmarkStart w:id="713" w:name="_Toc147150822"/>
      <w:bookmarkStart w:id="714" w:name="_Toc167061626"/>
      <w:bookmarkStart w:id="715" w:name="_Toc1706397117"/>
      <w:bookmarkStart w:id="716" w:name="_Toc195567050"/>
      <w:r w:rsidRPr="005977A9">
        <w:rPr>
          <w:lang w:val="en-US"/>
        </w:rPr>
        <w:t>A szolgáltatás üzleti leírása</w:t>
      </w:r>
      <w:bookmarkEnd w:id="710"/>
      <w:bookmarkEnd w:id="711"/>
      <w:bookmarkEnd w:id="712"/>
      <w:bookmarkEnd w:id="713"/>
      <w:bookmarkEnd w:id="714"/>
      <w:bookmarkEnd w:id="715"/>
      <w:bookmarkEnd w:id="716"/>
    </w:p>
    <w:p w14:paraId="1056A15F" w14:textId="24C50ADE" w:rsidR="007B6340" w:rsidRPr="005977A9" w:rsidRDefault="00740548" w:rsidP="00DA3390">
      <w:pPr>
        <w:jc w:val="both"/>
        <w:rPr>
          <w:rFonts w:asciiTheme="minorHAnsi" w:eastAsiaTheme="minorHAnsi" w:hAnsiTheme="minorHAnsi" w:cstheme="minorHAnsi"/>
          <w:szCs w:val="22"/>
          <w:lang w:eastAsia="en-US"/>
        </w:rPr>
      </w:pPr>
      <w:r w:rsidRPr="005977A9">
        <w:t xml:space="preserve">Az </w:t>
      </w:r>
      <w:r w:rsidR="007B6340" w:rsidRPr="005977A9">
        <w:t>e-pénztárgépnek</w:t>
      </w:r>
      <w:r w:rsidRPr="005977A9">
        <w:t xml:space="preserve"> alkalmasnak kell lennie a benne működő szoftver egyes komponenseinek, vagy egészének távoli frissítésére a NAV-I kezdeményezésére vagy a kezelő utasítására.</w:t>
      </w:r>
    </w:p>
    <w:p w14:paraId="7ED6C557" w14:textId="77777777" w:rsidR="009539E8" w:rsidRPr="005977A9" w:rsidRDefault="009539E8" w:rsidP="00DA3390">
      <w:pPr>
        <w:jc w:val="both"/>
        <w:rPr>
          <w:rFonts w:asciiTheme="minorHAnsi" w:eastAsiaTheme="minorHAnsi" w:hAnsiTheme="minorHAnsi" w:cstheme="minorHAnsi"/>
          <w:szCs w:val="22"/>
          <w:lang w:eastAsia="en-US"/>
        </w:rPr>
      </w:pPr>
      <w:r w:rsidRPr="005977A9">
        <w:t>Az e-pénztárgép a szoftver frissítését zárt adóügyi napnál végezheti el.</w:t>
      </w:r>
    </w:p>
    <w:p w14:paraId="693AD437" w14:textId="77777777" w:rsidR="007B6340" w:rsidRPr="005977A9" w:rsidRDefault="007B6340" w:rsidP="00DA3390">
      <w:pPr>
        <w:jc w:val="both"/>
      </w:pPr>
    </w:p>
    <w:p w14:paraId="76A046F4" w14:textId="2A9AA623" w:rsidR="007B6340" w:rsidRPr="00AC7DEF" w:rsidRDefault="007B6340" w:rsidP="0035442C">
      <w:pPr>
        <w:pStyle w:val="Cmsor4"/>
        <w:jc w:val="both"/>
        <w:rPr>
          <w:u w:val="none"/>
        </w:rPr>
      </w:pPr>
      <w:r w:rsidRPr="00AC7DEF">
        <w:rPr>
          <w:u w:val="none"/>
          <w:lang w:val="en-US"/>
        </w:rPr>
        <w:t>Hardveralapú e-pénztárgép</w:t>
      </w:r>
    </w:p>
    <w:p w14:paraId="0EA95B9B" w14:textId="59271D83" w:rsidR="00740548" w:rsidRPr="00010356" w:rsidRDefault="007B6340" w:rsidP="00DA3390">
      <w:pPr>
        <w:jc w:val="both"/>
        <w:rPr>
          <w:rFonts w:asciiTheme="minorHAnsi" w:eastAsiaTheme="minorHAnsi" w:hAnsiTheme="minorHAnsi" w:cstheme="minorHAnsi"/>
          <w:szCs w:val="22"/>
          <w:lang w:val="hu-HU" w:eastAsia="en-US"/>
        </w:rPr>
      </w:pPr>
      <w:r w:rsidRPr="00010356">
        <w:rPr>
          <w:lang w:val="hu-HU"/>
        </w:rPr>
        <w:t xml:space="preserve">Szoftverfrissítésen a hardveralapú e-pénztárgép esetén az AE szoftverét érintő változásokat kell érteni. Az új szoftver verzió letölthetőségét a hardver alapú </w:t>
      </w:r>
      <w:r w:rsidR="006D3240" w:rsidRPr="00010356">
        <w:rPr>
          <w:lang w:val="hu-HU"/>
        </w:rPr>
        <w:t>e-</w:t>
      </w:r>
      <w:r w:rsidRPr="00010356">
        <w:rPr>
          <w:lang w:val="hu-HU"/>
        </w:rPr>
        <w:t>pénztárgépek esetén a NAV-I központi rendszere jelzi az e-pénztárgépnek.</w:t>
      </w:r>
    </w:p>
    <w:p w14:paraId="63E9BD65" w14:textId="180EA07B" w:rsidR="007B6340" w:rsidRPr="005977A9" w:rsidRDefault="007B6340" w:rsidP="00DA3390">
      <w:pPr>
        <w:jc w:val="both"/>
        <w:rPr>
          <w:rFonts w:asciiTheme="minorHAnsi" w:eastAsiaTheme="minorHAnsi" w:hAnsiTheme="minorHAnsi" w:cstheme="minorHAnsi"/>
          <w:szCs w:val="22"/>
          <w:lang w:eastAsia="en-US"/>
        </w:rPr>
      </w:pPr>
      <w:r w:rsidRPr="00010356">
        <w:rPr>
          <w:lang w:val="hu-HU"/>
        </w:rPr>
        <w:t xml:space="preserve">Amennyiben új szoftver tölthető le, akkor a központi rendszer a </w:t>
      </w:r>
      <w:r w:rsidR="00D27A1B" w:rsidRPr="00010356">
        <w:rPr>
          <w:lang w:val="hu-HU"/>
        </w:rPr>
        <w:t>Kommunikációs Manager</w:t>
      </w:r>
      <w:r w:rsidR="00D27A1B" w:rsidRPr="00010356" w:rsidDel="00D27A1B">
        <w:rPr>
          <w:lang w:val="hu-HU"/>
        </w:rPr>
        <w:t xml:space="preserve"> </w:t>
      </w:r>
      <w:r w:rsidRPr="00010356">
        <w:rPr>
          <w:lang w:val="hu-HU"/>
        </w:rPr>
        <w:t xml:space="preserve">szolgáltatással kezdeményezi annak letöltését. A </w:t>
      </w:r>
      <w:r w:rsidR="00D27A1B" w:rsidRPr="00010356">
        <w:rPr>
          <w:lang w:val="hu-HU"/>
        </w:rPr>
        <w:t>Kommunikációs Manager</w:t>
      </w:r>
      <w:r w:rsidR="00D27A1B" w:rsidRPr="00010356" w:rsidDel="00D27A1B">
        <w:rPr>
          <w:lang w:val="hu-HU"/>
        </w:rPr>
        <w:t xml:space="preserve"> </w:t>
      </w:r>
      <w:r w:rsidRPr="00010356">
        <w:rPr>
          <w:lang w:val="hu-HU"/>
        </w:rPr>
        <w:t xml:space="preserve">szolgáltatáshíváson keresztül kapja meg az e-pénztárgép, hogy milyen linkről tudja letölteni a szoftverfrissítést, meddig kell a frissítést alkalmazni, továbbá a letöltött állomány ellenőrzéséhez szükséges hash-t és a hash számítás algoritmusát. </w:t>
      </w:r>
      <w:r w:rsidRPr="005977A9">
        <w:t xml:space="preserve">A válaszban kapott URL-t https protokollon GET metódussal kell meghívni. A letöltést követően ellenőrizni kell a kapott hash felhasználásával, hogy a letöltés során nem sérült-e meg a szoftverfrissítés állomány. Csak olyan szoftver telepítését szabad végrehajtani, amelynél a hash ellenőrzés sikeres volt. Amennyiben a hash ellenőrzés sikertelen, akkor további két alkalommal meg kell kísérelni az új szoftver letöltését. </w:t>
      </w:r>
    </w:p>
    <w:p w14:paraId="5D602069" w14:textId="424E3DAF" w:rsidR="007B6340" w:rsidRPr="005977A9" w:rsidRDefault="007B6340" w:rsidP="00DA3390">
      <w:pPr>
        <w:jc w:val="both"/>
        <w:rPr>
          <w:rFonts w:asciiTheme="minorHAnsi" w:eastAsiaTheme="minorHAnsi" w:hAnsiTheme="minorHAnsi" w:cstheme="minorHAnsi"/>
          <w:szCs w:val="22"/>
          <w:lang w:eastAsia="en-US"/>
        </w:rPr>
      </w:pPr>
      <w:r w:rsidRPr="005977A9">
        <w:t>A hardveralapú e-pénztárgép szoftver frissítés telepítési folyamata kizárólag akkor indítható, ha az e-pénztárgép hálózati áramforrásról üzemel.</w:t>
      </w:r>
    </w:p>
    <w:p w14:paraId="12F718E5" w14:textId="77777777" w:rsidR="007B6340" w:rsidRPr="005977A9" w:rsidRDefault="007B6340" w:rsidP="00DA3390">
      <w:pPr>
        <w:jc w:val="both"/>
      </w:pPr>
    </w:p>
    <w:p w14:paraId="0746D26B" w14:textId="042F3FB1" w:rsidR="007B6340" w:rsidRPr="000B0AAC" w:rsidRDefault="007B6340" w:rsidP="0035442C">
      <w:pPr>
        <w:pStyle w:val="Cmsor4"/>
        <w:jc w:val="both"/>
        <w:rPr>
          <w:u w:val="none"/>
        </w:rPr>
      </w:pPr>
      <w:r w:rsidRPr="000B0AAC">
        <w:rPr>
          <w:u w:val="none"/>
          <w:lang w:val="en-US"/>
        </w:rPr>
        <w:t>Felhőalapú e-pénztárgép:</w:t>
      </w:r>
    </w:p>
    <w:p w14:paraId="7905A843" w14:textId="4C05FBB4" w:rsidR="007B6340" w:rsidRPr="00010356" w:rsidRDefault="007B6340" w:rsidP="00DA3390">
      <w:pPr>
        <w:jc w:val="both"/>
        <w:rPr>
          <w:rFonts w:asciiTheme="minorHAnsi" w:eastAsiaTheme="minorHAnsi" w:hAnsiTheme="minorHAnsi" w:cstheme="minorHAnsi"/>
          <w:szCs w:val="22"/>
          <w:lang w:val="hu-HU" w:eastAsia="en-US"/>
        </w:rPr>
      </w:pPr>
      <w:r w:rsidRPr="00010356">
        <w:rPr>
          <w:lang w:val="hu-HU"/>
        </w:rPr>
        <w:t>A felhőalapú e-pénztárgép</w:t>
      </w:r>
      <w:r w:rsidR="00BD715C" w:rsidRPr="00010356">
        <w:rPr>
          <w:lang w:val="hu-HU"/>
        </w:rPr>
        <w:t xml:space="preserve"> </w:t>
      </w:r>
      <w:r w:rsidR="00BD715C" w:rsidRPr="00010356">
        <w:rPr>
          <w:lang w:val="hu-HU" w:eastAsia="hu-HU"/>
        </w:rPr>
        <w:t>front end applikáció</w:t>
      </w:r>
      <w:r w:rsidRPr="00010356">
        <w:rPr>
          <w:lang w:val="hu-HU" w:eastAsia="hu-HU"/>
        </w:rPr>
        <w:t xml:space="preserve"> </w:t>
      </w:r>
      <w:r w:rsidRPr="00010356">
        <w:rPr>
          <w:lang w:val="hu-HU"/>
        </w:rPr>
        <w:t>esetében az alkalmazás boltban megjelenő új szoftververzió letöltését és telepítését</w:t>
      </w:r>
      <w:r w:rsidR="00BD715C" w:rsidRPr="00010356">
        <w:rPr>
          <w:lang w:val="hu-HU" w:eastAsia="hu-HU"/>
        </w:rPr>
        <w:t xml:space="preserve">, a központban futó </w:t>
      </w:r>
      <w:r w:rsidR="00667CE3" w:rsidRPr="00010356">
        <w:rPr>
          <w:lang w:val="hu-HU" w:eastAsia="hu-HU"/>
        </w:rPr>
        <w:t>(opcionális)</w:t>
      </w:r>
      <w:r w:rsidR="00BD715C" w:rsidRPr="00010356">
        <w:rPr>
          <w:lang w:val="hu-HU" w:eastAsia="hu-HU"/>
        </w:rPr>
        <w:t xml:space="preserve"> back end esetében az engedélyezett szoftververzió bevizsgált telepítőkészletéből (pl. Docker image repository) történő telepítését</w:t>
      </w:r>
      <w:r w:rsidRPr="00010356">
        <w:rPr>
          <w:lang w:val="hu-HU"/>
        </w:rPr>
        <w:t xml:space="preserve"> kell érteni. </w:t>
      </w:r>
    </w:p>
    <w:p w14:paraId="140DBD62" w14:textId="3DA456BC" w:rsidR="007B6340" w:rsidRPr="00010356" w:rsidRDefault="007B6340" w:rsidP="00DA3390">
      <w:pPr>
        <w:jc w:val="both"/>
        <w:rPr>
          <w:rFonts w:asciiTheme="minorHAnsi" w:eastAsiaTheme="minorHAnsi" w:hAnsiTheme="minorHAnsi" w:cstheme="minorHAnsi"/>
          <w:szCs w:val="22"/>
          <w:lang w:val="hu-HU" w:eastAsia="en-US"/>
        </w:rPr>
      </w:pPr>
      <w:r w:rsidRPr="00010356">
        <w:rPr>
          <w:lang w:val="hu-HU"/>
        </w:rPr>
        <w:t xml:space="preserve">Felhő alapú e-pénztárgép esetén </w:t>
      </w:r>
      <w:r w:rsidR="00BD715C" w:rsidRPr="00010356">
        <w:rPr>
          <w:lang w:val="hu-HU" w:eastAsia="hu-HU"/>
        </w:rPr>
        <w:t>a front end</w:t>
      </w:r>
      <w:r w:rsidRPr="00010356">
        <w:rPr>
          <w:lang w:val="hu-HU"/>
        </w:rPr>
        <w:t xml:space="preserve"> alkalmazás jelzi a felhasználónak a frissíthetőséget.</w:t>
      </w:r>
    </w:p>
    <w:p w14:paraId="256498C8" w14:textId="619F948E" w:rsidR="00740548" w:rsidRPr="00010356" w:rsidRDefault="00740548" w:rsidP="00DA3390">
      <w:pPr>
        <w:jc w:val="both"/>
        <w:rPr>
          <w:lang w:val="hu-HU"/>
        </w:rPr>
      </w:pPr>
    </w:p>
    <w:p w14:paraId="1F45F73E" w14:textId="77777777" w:rsidR="00740548" w:rsidRPr="005977A9" w:rsidRDefault="00740548" w:rsidP="0035442C">
      <w:pPr>
        <w:pStyle w:val="Cmsor3"/>
        <w:jc w:val="both"/>
        <w:rPr>
          <w:lang w:val="en-US"/>
        </w:rPr>
      </w:pPr>
      <w:bookmarkStart w:id="717" w:name="_Toc135127630"/>
      <w:bookmarkStart w:id="718" w:name="_Toc138241189"/>
      <w:bookmarkStart w:id="719" w:name="_Toc138749085"/>
      <w:bookmarkStart w:id="720" w:name="_Toc147150823"/>
      <w:bookmarkStart w:id="721" w:name="_Toc167061627"/>
      <w:bookmarkStart w:id="722" w:name="_Toc2087263739"/>
      <w:bookmarkStart w:id="723" w:name="_Toc195567051"/>
      <w:r w:rsidRPr="005977A9">
        <w:rPr>
          <w:lang w:val="en-US"/>
        </w:rPr>
        <w:t>A szolgáltatás technikai leírása</w:t>
      </w:r>
      <w:bookmarkEnd w:id="717"/>
      <w:bookmarkEnd w:id="718"/>
      <w:bookmarkEnd w:id="719"/>
      <w:bookmarkEnd w:id="720"/>
      <w:bookmarkEnd w:id="721"/>
      <w:bookmarkEnd w:id="722"/>
      <w:bookmarkEnd w:id="723"/>
    </w:p>
    <w:p w14:paraId="5A2ABD0B" w14:textId="4212ED84" w:rsidR="00740548" w:rsidRPr="005977A9" w:rsidRDefault="00740548" w:rsidP="00DA3390">
      <w:pPr>
        <w:jc w:val="both"/>
      </w:pPr>
      <w:r w:rsidRPr="005977A9">
        <w:t>A</w:t>
      </w:r>
      <w:r w:rsidR="00C37590" w:rsidRPr="005977A9">
        <w:t>z e-</w:t>
      </w:r>
      <w:r w:rsidRPr="005977A9">
        <w:t>pénztárgép szoftver verzió frissítését a „softwareUpdate” szolgáltatás valósítja meg.</w:t>
      </w:r>
    </w:p>
    <w:p w14:paraId="7B0DB66B" w14:textId="7879D1E1" w:rsidR="00887316" w:rsidRPr="005977A9" w:rsidRDefault="7FA6186A" w:rsidP="006434FB">
      <w:pPr>
        <w:pStyle w:val="Felsorols"/>
      </w:pPr>
      <w:r w:rsidRPr="46920C6E">
        <w:t>Context root: /eReceiptMgmt/v1</w:t>
      </w:r>
    </w:p>
    <w:p w14:paraId="34A33FB0" w14:textId="4DF811EA" w:rsidR="00740548" w:rsidRPr="005977A9" w:rsidRDefault="5412A66B" w:rsidP="006434FB">
      <w:pPr>
        <w:pStyle w:val="Felsorols"/>
      </w:pPr>
      <w:r w:rsidRPr="46920C6E">
        <w:t>URL: /softwareUpdate</w:t>
      </w:r>
    </w:p>
    <w:p w14:paraId="75CF23F7" w14:textId="034DEB1F" w:rsidR="00740548" w:rsidRPr="005977A9" w:rsidRDefault="00740548" w:rsidP="006434FB">
      <w:pPr>
        <w:pStyle w:val="Felsorols"/>
      </w:pPr>
      <w:r w:rsidRPr="005977A9">
        <w:t>Kérés objektum: SoftwareUpdateRequest. A szolgáltatás kérés objektumának technológiai leírása az „</w:t>
      </w:r>
      <w:r w:rsidR="0042648C">
        <w:fldChar w:fldCharType="begin"/>
      </w:r>
      <w:r w:rsidR="0042648C">
        <w:instrText xml:space="preserve"> REF _Ref184599723 \h </w:instrText>
      </w:r>
      <w:r w:rsidR="0042648C">
        <w:fldChar w:fldCharType="separate"/>
      </w:r>
      <w:ins w:id="724" w:author="Szerző">
        <w:r w:rsidR="007E41D0" w:rsidRPr="00010356">
          <w:rPr>
            <w:lang w:val="pt-BR"/>
          </w:rPr>
          <w:t>Üzleti adattartalom leírása (XSD Modell típusai és elemei)</w:t>
        </w:r>
      </w:ins>
      <w:del w:id="725" w:author="Szerző">
        <w:r w:rsidR="000F44AA" w:rsidRPr="46920C6E" w:rsidDel="007E41D0">
          <w:delText>Üzleti adattartalom leírása (XSD Modell típusai és elemei)</w:delText>
        </w:r>
      </w:del>
      <w:r w:rsidR="0042648C">
        <w:fldChar w:fldCharType="end"/>
      </w:r>
      <w:r w:rsidRPr="005977A9">
        <w:t>” fejezetben található.</w:t>
      </w:r>
    </w:p>
    <w:p w14:paraId="26A3C38D" w14:textId="720A56AD" w:rsidR="00740548" w:rsidRPr="005977A9" w:rsidRDefault="00740548" w:rsidP="006434FB">
      <w:pPr>
        <w:pStyle w:val="Felsorols"/>
      </w:pPr>
      <w:r w:rsidRPr="005977A9">
        <w:t>Válasz objektum: SoftwareUpdateResponse. A szolgáltatás válasz objektumának technológiai leírása az „</w:t>
      </w:r>
      <w:r w:rsidR="0042648C">
        <w:fldChar w:fldCharType="begin"/>
      </w:r>
      <w:r w:rsidR="0042648C">
        <w:instrText xml:space="preserve"> REF _Ref184599723 \h </w:instrText>
      </w:r>
      <w:r w:rsidR="0042648C">
        <w:fldChar w:fldCharType="separate"/>
      </w:r>
      <w:ins w:id="726" w:author="Szerző">
        <w:r w:rsidR="007E41D0" w:rsidRPr="00010356">
          <w:rPr>
            <w:lang w:val="pt-BR"/>
          </w:rPr>
          <w:t>Üzleti adattartalom leírása (XSD Modell típusai és elemei)</w:t>
        </w:r>
      </w:ins>
      <w:del w:id="727" w:author="Szerző">
        <w:r w:rsidR="000F44AA" w:rsidRPr="46920C6E" w:rsidDel="007E41D0">
          <w:delText>Üzleti adattartalom leírása (XSD Modell típusai és elemei)</w:delText>
        </w:r>
      </w:del>
      <w:r w:rsidR="0042648C">
        <w:fldChar w:fldCharType="end"/>
      </w:r>
      <w:r w:rsidRPr="005977A9">
        <w:t>” fejezetben található.</w:t>
      </w:r>
    </w:p>
    <w:p w14:paraId="10F7EE27" w14:textId="77777777" w:rsidR="002E69FC" w:rsidRPr="00B3583B" w:rsidRDefault="002E69FC" w:rsidP="006434FB">
      <w:pPr>
        <w:jc w:val="both"/>
        <w:rPr>
          <w:lang w:val="hu-HU"/>
        </w:rPr>
      </w:pPr>
      <w:bookmarkStart w:id="728" w:name="_Toc138339480"/>
      <w:bookmarkStart w:id="729" w:name="_Toc138339481"/>
      <w:bookmarkStart w:id="730" w:name="_Toc138339482"/>
      <w:bookmarkStart w:id="731" w:name="_Toc138241190"/>
      <w:bookmarkStart w:id="732" w:name="_Toc138749086"/>
      <w:bookmarkStart w:id="733" w:name="_Toc147150824"/>
      <w:bookmarkStart w:id="734" w:name="_Toc167061628"/>
      <w:bookmarkStart w:id="735" w:name="_Toc833336812"/>
      <w:bookmarkEnd w:id="728"/>
      <w:bookmarkEnd w:id="729"/>
      <w:bookmarkEnd w:id="730"/>
    </w:p>
    <w:p w14:paraId="127810DB" w14:textId="47E1FCF0" w:rsidR="002E69FC" w:rsidRPr="00B3583B" w:rsidRDefault="002E69FC" w:rsidP="006434FB">
      <w:pPr>
        <w:jc w:val="both"/>
        <w:rPr>
          <w:lang w:val="hu-HU"/>
        </w:rPr>
      </w:pPr>
      <w:r w:rsidRPr="00B3583B">
        <w:rPr>
          <w:lang w:val="hu-HU"/>
        </w:rPr>
        <w:t xml:space="preserve">A </w:t>
      </w:r>
      <w:r w:rsidRPr="00010356">
        <w:rPr>
          <w:lang w:val="hu-HU"/>
        </w:rPr>
        <w:t>SoftwareUpdateRequest</w:t>
      </w:r>
      <w:r w:rsidRPr="00B3583B">
        <w:rPr>
          <w:lang w:val="hu-HU"/>
        </w:rPr>
        <w:t xml:space="preserve"> hívásobjektum csak az „</w:t>
      </w:r>
      <w:r w:rsidRPr="00B3583B">
        <w:rPr>
          <w:lang w:val="hu-HU"/>
        </w:rPr>
        <w:fldChar w:fldCharType="begin"/>
      </w:r>
      <w:r w:rsidRPr="00B3583B">
        <w:rPr>
          <w:lang w:val="hu-HU"/>
        </w:rPr>
        <w:instrText xml:space="preserve"> REF _Ref187251277 \h </w:instrText>
      </w:r>
      <w:r>
        <w:rPr>
          <w:lang w:val="hu-HU"/>
        </w:rPr>
        <w:instrText xml:space="preserve"> \* MERGEFORMAT </w:instrText>
      </w:r>
      <w:r w:rsidRPr="00B3583B">
        <w:rPr>
          <w:lang w:val="hu-HU"/>
        </w:rPr>
      </w:r>
      <w:r w:rsidRPr="00B3583B">
        <w:rPr>
          <w:lang w:val="hu-HU"/>
        </w:rPr>
        <w:fldChar w:fldCharType="separate"/>
      </w:r>
      <w:ins w:id="736" w:author="Szerző">
        <w:r w:rsidR="007E41D0" w:rsidRPr="00294685">
          <w:rPr>
            <w:lang w:val="hu-HU"/>
            <w:rPrChange w:id="737" w:author="Szerző">
              <w:rPr/>
            </w:rPrChange>
          </w:rPr>
          <w:t>Általános technikai adatok</w:t>
        </w:r>
      </w:ins>
      <w:del w:id="738" w:author="Szerző">
        <w:r w:rsidR="000F44AA" w:rsidRPr="000F44AA" w:rsidDel="007E41D0">
          <w:rPr>
            <w:lang w:val="hu-HU"/>
          </w:rPr>
          <w:delText>Általános technikai adatok</w:delText>
        </w:r>
      </w:del>
      <w:r w:rsidRPr="00B3583B">
        <w:rPr>
          <w:lang w:val="hu-HU"/>
        </w:rPr>
        <w:fldChar w:fldCharType="end"/>
      </w:r>
      <w:r w:rsidRPr="00B3583B">
        <w:rPr>
          <w:lang w:val="hu-HU"/>
        </w:rPr>
        <w:t>” szakaszban leírt fejlécadatokat tartalmazza.</w:t>
      </w:r>
    </w:p>
    <w:p w14:paraId="232B6E5D" w14:textId="77777777" w:rsidR="002E69FC" w:rsidRDefault="002E69FC" w:rsidP="002E69FC">
      <w:pPr>
        <w:jc w:val="both"/>
        <w:rPr>
          <w:lang w:val="hu-HU"/>
        </w:rPr>
      </w:pPr>
    </w:p>
    <w:p w14:paraId="08BE4EC2" w14:textId="21A5A4E9" w:rsidR="002E69FC" w:rsidRDefault="002E69FC" w:rsidP="006434FB">
      <w:pPr>
        <w:keepNext/>
        <w:jc w:val="both"/>
        <w:rPr>
          <w:lang w:val="hu-HU"/>
        </w:rPr>
      </w:pPr>
      <w:r>
        <w:rPr>
          <w:lang w:val="hu-HU"/>
        </w:rPr>
        <w:t xml:space="preserve">A </w:t>
      </w:r>
      <w:r w:rsidRPr="005977A9">
        <w:t>SoftwareUpdateResponse</w:t>
      </w:r>
      <w:r>
        <w:t xml:space="preserve"> válaszobjektum:</w:t>
      </w:r>
    </w:p>
    <w:p w14:paraId="3D3B1EB1" w14:textId="77777777" w:rsidR="002E69FC" w:rsidRDefault="002E69FC" w:rsidP="006434FB">
      <w:pPr>
        <w:keepNext/>
        <w:jc w:val="both"/>
        <w:rPr>
          <w:lang w:val="hu-HU"/>
        </w:rPr>
      </w:pPr>
    </w:p>
    <w:p w14:paraId="4E4ED291" w14:textId="3989CFBB" w:rsidR="002E69FC" w:rsidRDefault="002E69FC" w:rsidP="002E69FC">
      <w:pPr>
        <w:jc w:val="both"/>
        <w:rPr>
          <w:lang w:val="hu-HU"/>
        </w:rPr>
      </w:pPr>
      <w:r>
        <w:rPr>
          <w:noProof/>
          <w:lang w:val="hu-HU" w:eastAsia="hu-HU"/>
        </w:rPr>
        <w:drawing>
          <wp:inline distT="0" distB="0" distL="0" distR="0" wp14:anchorId="76F30BE0" wp14:editId="3690D853">
            <wp:extent cx="5760720" cy="4933950"/>
            <wp:effectExtent l="0" t="0" r="5080" b="6350"/>
            <wp:docPr id="9742951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5172" name="Picture 13"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720" cy="4933950"/>
                    </a:xfrm>
                    <a:prstGeom prst="rect">
                      <a:avLst/>
                    </a:prstGeom>
                  </pic:spPr>
                </pic:pic>
              </a:graphicData>
            </a:graphic>
          </wp:inline>
        </w:drawing>
      </w:r>
    </w:p>
    <w:p w14:paraId="686D8490" w14:textId="77777777" w:rsidR="002E69FC" w:rsidRDefault="002E69FC" w:rsidP="006434FB">
      <w:pPr>
        <w:jc w:val="both"/>
        <w:rPr>
          <w:lang w:val="hu-HU"/>
        </w:rPr>
      </w:pPr>
    </w:p>
    <w:p w14:paraId="7391C5C5" w14:textId="77777777" w:rsidR="00740548" w:rsidRPr="005977A9" w:rsidRDefault="00740548" w:rsidP="0035442C">
      <w:pPr>
        <w:pStyle w:val="Cmsor2"/>
        <w:rPr>
          <w:lang w:val="en-US"/>
        </w:rPr>
      </w:pPr>
      <w:bookmarkStart w:id="739" w:name="_Toc195567052"/>
      <w:r w:rsidRPr="005977A9">
        <w:rPr>
          <w:lang w:val="en-US"/>
        </w:rPr>
        <w:t>Belföldi adószám ellenőrzés</w:t>
      </w:r>
      <w:bookmarkEnd w:id="731"/>
      <w:bookmarkEnd w:id="732"/>
      <w:bookmarkEnd w:id="733"/>
      <w:bookmarkEnd w:id="734"/>
      <w:bookmarkEnd w:id="735"/>
      <w:bookmarkEnd w:id="739"/>
    </w:p>
    <w:p w14:paraId="3A5D16B2" w14:textId="77777777" w:rsidR="00740548" w:rsidRPr="005977A9" w:rsidRDefault="00740548" w:rsidP="00DA3390">
      <w:pPr>
        <w:jc w:val="both"/>
        <w:rPr>
          <w:rFonts w:asciiTheme="minorHAnsi" w:eastAsiaTheme="minorHAnsi" w:hAnsiTheme="minorHAnsi" w:cstheme="minorHAnsi"/>
          <w:szCs w:val="22"/>
          <w:lang w:eastAsia="en-US"/>
        </w:rPr>
      </w:pPr>
      <w:r w:rsidRPr="005977A9">
        <w:t>Belföldi adószám ellenőrző szolgáltatás.</w:t>
      </w:r>
    </w:p>
    <w:p w14:paraId="203C7585" w14:textId="77777777" w:rsidR="00740548" w:rsidRPr="005977A9" w:rsidRDefault="00740548" w:rsidP="0035442C">
      <w:pPr>
        <w:pStyle w:val="Cmsor3"/>
        <w:jc w:val="both"/>
        <w:rPr>
          <w:lang w:val="en-US"/>
        </w:rPr>
      </w:pPr>
      <w:bookmarkStart w:id="740" w:name="_Toc138241191"/>
      <w:bookmarkStart w:id="741" w:name="_Toc138749087"/>
      <w:bookmarkStart w:id="742" w:name="_Toc147150825"/>
      <w:bookmarkStart w:id="743" w:name="_Toc167061629"/>
      <w:bookmarkStart w:id="744" w:name="_Toc161943056"/>
      <w:bookmarkStart w:id="745" w:name="_Toc195567053"/>
      <w:r w:rsidRPr="005977A9">
        <w:rPr>
          <w:lang w:val="en-US"/>
        </w:rPr>
        <w:t>A szolgáltatás üzleti leírása</w:t>
      </w:r>
      <w:bookmarkEnd w:id="740"/>
      <w:bookmarkEnd w:id="741"/>
      <w:bookmarkEnd w:id="742"/>
      <w:bookmarkEnd w:id="743"/>
      <w:bookmarkEnd w:id="744"/>
      <w:bookmarkEnd w:id="745"/>
    </w:p>
    <w:p w14:paraId="4A753466" w14:textId="7CD1B4B3" w:rsidR="00740548" w:rsidRPr="005977A9" w:rsidRDefault="00740548" w:rsidP="00DA3390">
      <w:pPr>
        <w:jc w:val="both"/>
        <w:rPr>
          <w:rFonts w:asciiTheme="minorHAnsi" w:eastAsiaTheme="minorHAnsi" w:hAnsiTheme="minorHAnsi" w:cstheme="minorHAnsi"/>
          <w:szCs w:val="22"/>
          <w:lang w:eastAsia="en-US"/>
        </w:rPr>
      </w:pPr>
      <w:r w:rsidRPr="005977A9">
        <w:t>A szolgáltatás képes a megadott adószám valódiságáról és érvényességéről a NAV adatbázisa alapján adatot szolgáltatni.</w:t>
      </w:r>
    </w:p>
    <w:p w14:paraId="0D681908" w14:textId="77777777" w:rsidR="00740548" w:rsidRPr="005977A9" w:rsidRDefault="00740548" w:rsidP="0035442C">
      <w:pPr>
        <w:pStyle w:val="Cmsor3"/>
        <w:jc w:val="both"/>
        <w:rPr>
          <w:lang w:val="en-US"/>
        </w:rPr>
      </w:pPr>
      <w:bookmarkStart w:id="746" w:name="_Toc138241192"/>
      <w:bookmarkStart w:id="747" w:name="_Toc138749088"/>
      <w:bookmarkStart w:id="748" w:name="_Toc147150826"/>
      <w:bookmarkStart w:id="749" w:name="_Toc167061630"/>
      <w:bookmarkStart w:id="750" w:name="_Toc867136509"/>
      <w:bookmarkStart w:id="751" w:name="_Toc195567054"/>
      <w:r w:rsidRPr="005977A9">
        <w:rPr>
          <w:lang w:val="en-US"/>
        </w:rPr>
        <w:t>A szolgáltatás technikai leírása</w:t>
      </w:r>
      <w:bookmarkEnd w:id="746"/>
      <w:bookmarkEnd w:id="747"/>
      <w:bookmarkEnd w:id="748"/>
      <w:bookmarkEnd w:id="749"/>
      <w:bookmarkEnd w:id="750"/>
      <w:bookmarkEnd w:id="751"/>
    </w:p>
    <w:p w14:paraId="6D94F190" w14:textId="77777777" w:rsidR="00740548" w:rsidRPr="005977A9" w:rsidRDefault="00740548" w:rsidP="00DA3390">
      <w:pPr>
        <w:jc w:val="both"/>
        <w:rPr>
          <w:rFonts w:asciiTheme="minorHAnsi" w:eastAsiaTheme="minorHAnsi" w:hAnsiTheme="minorHAnsi" w:cstheme="minorHAnsi"/>
          <w:szCs w:val="22"/>
          <w:lang w:eastAsia="en-US"/>
        </w:rPr>
      </w:pPr>
      <w:r w:rsidRPr="005977A9">
        <w:t>A belföldi adószám ellenőrzést a „queryTaxpayer” szolgáltatás valósítja meg.</w:t>
      </w:r>
    </w:p>
    <w:p w14:paraId="4D370CD0" w14:textId="229E410C" w:rsidR="009A0B1C" w:rsidRPr="005977A9" w:rsidRDefault="0A605329" w:rsidP="006434FB">
      <w:pPr>
        <w:pStyle w:val="Felsorols"/>
      </w:pPr>
      <w:r w:rsidRPr="46920C6E">
        <w:t>Context root: /eReceiptMgmt/v1</w:t>
      </w:r>
    </w:p>
    <w:p w14:paraId="06042138" w14:textId="411FE90F" w:rsidR="00740548" w:rsidRPr="005977A9" w:rsidRDefault="5412A66B" w:rsidP="006434FB">
      <w:pPr>
        <w:pStyle w:val="Felsorols"/>
      </w:pPr>
      <w:r w:rsidRPr="46920C6E">
        <w:t>URL: /queryTaxpayer</w:t>
      </w:r>
    </w:p>
    <w:p w14:paraId="677B1737" w14:textId="266FD756" w:rsidR="00740548" w:rsidRPr="005977A9" w:rsidRDefault="00740548" w:rsidP="006434FB">
      <w:pPr>
        <w:pStyle w:val="Felsorols"/>
      </w:pPr>
      <w:r w:rsidRPr="005977A9">
        <w:t>Kérés objektum: QueryTaxpayerRequest. A szolgáltatás kérés objektumának technológiai leírása az „</w:t>
      </w:r>
      <w:r w:rsidR="009C2A85">
        <w:fldChar w:fldCharType="begin"/>
      </w:r>
      <w:r w:rsidR="009C2A85">
        <w:instrText xml:space="preserve"> REF _Ref184599723 \h </w:instrText>
      </w:r>
      <w:r w:rsidR="009C2A85">
        <w:fldChar w:fldCharType="separate"/>
      </w:r>
      <w:ins w:id="752" w:author="Szerző">
        <w:r w:rsidR="007E41D0" w:rsidRPr="00010356">
          <w:rPr>
            <w:lang w:val="pt-BR"/>
          </w:rPr>
          <w:t>Üzleti adattartalom leírása (XSD Modell típusai és elemei)</w:t>
        </w:r>
      </w:ins>
      <w:del w:id="753" w:author="Szerző">
        <w:r w:rsidR="000F44AA" w:rsidRPr="46920C6E" w:rsidDel="007E41D0">
          <w:delText>Üzleti adattartalom leírása (XSD Modell típusai és elemei)</w:delText>
        </w:r>
      </w:del>
      <w:r w:rsidR="009C2A85">
        <w:fldChar w:fldCharType="end"/>
      </w:r>
      <w:r w:rsidRPr="005977A9">
        <w:t>” fejezetben található.</w:t>
      </w:r>
    </w:p>
    <w:p w14:paraId="783689D2" w14:textId="19E0CA29" w:rsidR="00740548" w:rsidRDefault="00740548">
      <w:pPr>
        <w:pStyle w:val="Felsorols"/>
      </w:pPr>
      <w:r w:rsidRPr="005977A9">
        <w:t>Válasz objektum: QueryTaxpayerResponse. A szolgáltatás válasz objektumának technológiai leírása az „</w:t>
      </w:r>
      <w:r w:rsidR="009C2A85">
        <w:fldChar w:fldCharType="begin"/>
      </w:r>
      <w:r w:rsidR="009C2A85">
        <w:instrText xml:space="preserve"> REF _Ref184599723 \h </w:instrText>
      </w:r>
      <w:r w:rsidR="009C2A85">
        <w:fldChar w:fldCharType="separate"/>
      </w:r>
      <w:ins w:id="754" w:author="Szerző">
        <w:r w:rsidR="007E41D0" w:rsidRPr="00010356">
          <w:rPr>
            <w:lang w:val="pt-BR"/>
          </w:rPr>
          <w:t>Üzleti adattartalom leírása (XSD Modell típusai és elemei)</w:t>
        </w:r>
      </w:ins>
      <w:del w:id="755" w:author="Szerző">
        <w:r w:rsidR="000F44AA" w:rsidRPr="46920C6E" w:rsidDel="007E41D0">
          <w:delText>Üzleti adattartalom leírása (XSD Modell típusai és elemei)</w:delText>
        </w:r>
      </w:del>
      <w:r w:rsidR="009C2A85">
        <w:fldChar w:fldCharType="end"/>
      </w:r>
      <w:r w:rsidRPr="005977A9">
        <w:t>” fejezetben található.</w:t>
      </w:r>
    </w:p>
    <w:p w14:paraId="7DB9921B" w14:textId="77777777" w:rsidR="007F2E38" w:rsidRDefault="007F2E38" w:rsidP="007F2E38">
      <w:pPr>
        <w:rPr>
          <w:lang w:val="hu-HU"/>
        </w:rPr>
      </w:pPr>
    </w:p>
    <w:p w14:paraId="427177F4" w14:textId="6B97E3BA" w:rsidR="00981D5A" w:rsidRDefault="00383C57" w:rsidP="006434FB">
      <w:pPr>
        <w:keepNext/>
      </w:pPr>
      <w:r>
        <w:rPr>
          <w:lang w:val="hu-HU"/>
        </w:rPr>
        <w:t xml:space="preserve">A </w:t>
      </w:r>
      <w:r w:rsidRPr="005977A9">
        <w:t>QueryTaxpayerRequest</w:t>
      </w:r>
      <w:r>
        <w:t xml:space="preserve"> kérésobjektum:</w:t>
      </w:r>
    </w:p>
    <w:p w14:paraId="32D020C1" w14:textId="77777777" w:rsidR="00383C57" w:rsidRDefault="00383C57" w:rsidP="006434FB">
      <w:pPr>
        <w:keepNext/>
      </w:pPr>
    </w:p>
    <w:p w14:paraId="56BAF138" w14:textId="115DF536" w:rsidR="00922520" w:rsidRDefault="00922520" w:rsidP="007F2E38">
      <w:r>
        <w:rPr>
          <w:noProof/>
          <w:lang w:val="hu-HU" w:eastAsia="hu-HU"/>
        </w:rPr>
        <w:drawing>
          <wp:inline distT="0" distB="0" distL="0" distR="0" wp14:anchorId="5C94D9F4" wp14:editId="0E39E90A">
            <wp:extent cx="5760720" cy="5391785"/>
            <wp:effectExtent l="0" t="0" r="5080" b="5715"/>
            <wp:docPr id="52333652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36523" name="Picture 14"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720" cy="5391785"/>
                    </a:xfrm>
                    <a:prstGeom prst="rect">
                      <a:avLst/>
                    </a:prstGeom>
                  </pic:spPr>
                </pic:pic>
              </a:graphicData>
            </a:graphic>
          </wp:inline>
        </w:drawing>
      </w:r>
    </w:p>
    <w:p w14:paraId="799E2DC4" w14:textId="451AA060" w:rsidR="00383C57" w:rsidRDefault="00383C57" w:rsidP="006434FB">
      <w:pPr>
        <w:keepNext/>
      </w:pPr>
      <w:r>
        <w:t xml:space="preserve">A </w:t>
      </w:r>
      <w:r w:rsidRPr="005977A9">
        <w:t>QueryTaxpayerResponse</w:t>
      </w:r>
      <w:r>
        <w:t xml:space="preserve"> válasz</w:t>
      </w:r>
      <w:r w:rsidR="00922520">
        <w:t>objektum:</w:t>
      </w:r>
    </w:p>
    <w:p w14:paraId="614A7EC4" w14:textId="77777777" w:rsidR="00922520" w:rsidRDefault="00922520" w:rsidP="006434FB">
      <w:pPr>
        <w:keepNext/>
      </w:pPr>
    </w:p>
    <w:p w14:paraId="255AB845" w14:textId="6421C355" w:rsidR="00922520" w:rsidRDefault="00D96E0E" w:rsidP="007F2E38">
      <w:pPr>
        <w:rPr>
          <w:lang w:val="hu-HU"/>
        </w:rPr>
      </w:pPr>
      <w:r>
        <w:rPr>
          <w:noProof/>
          <w:lang w:val="hu-HU" w:eastAsia="hu-HU"/>
        </w:rPr>
        <w:drawing>
          <wp:inline distT="0" distB="0" distL="0" distR="0" wp14:anchorId="7E4F8B63" wp14:editId="0E4D2383">
            <wp:extent cx="5760720" cy="5955030"/>
            <wp:effectExtent l="0" t="0" r="5080" b="1270"/>
            <wp:docPr id="21089397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39746" name="Picture 15"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0E71618C" w14:textId="77777777" w:rsidR="00981D5A" w:rsidRPr="006434FB" w:rsidRDefault="00981D5A" w:rsidP="006434FB">
      <w:pPr>
        <w:rPr>
          <w:lang w:val="hu-HU"/>
        </w:rPr>
      </w:pPr>
    </w:p>
    <w:p w14:paraId="5F522C42" w14:textId="77777777" w:rsidR="00740548" w:rsidRPr="005977A9" w:rsidRDefault="00740548" w:rsidP="0035442C">
      <w:pPr>
        <w:pStyle w:val="Cmsor2"/>
        <w:rPr>
          <w:lang w:val="en-US"/>
        </w:rPr>
      </w:pPr>
      <w:bookmarkStart w:id="756" w:name="_Toc138339486"/>
      <w:bookmarkStart w:id="757" w:name="_Toc138339487"/>
      <w:bookmarkStart w:id="758" w:name="_Toc138339488"/>
      <w:bookmarkStart w:id="759" w:name="_Toc135127637"/>
      <w:bookmarkStart w:id="760" w:name="_Toc138241199"/>
      <w:bookmarkStart w:id="761" w:name="_Toc138749089"/>
      <w:bookmarkStart w:id="762" w:name="_Toc147150827"/>
      <w:bookmarkStart w:id="763" w:name="_Toc167061631"/>
      <w:bookmarkStart w:id="764" w:name="_Toc1301684576"/>
      <w:bookmarkStart w:id="765" w:name="_Ref187885202"/>
      <w:bookmarkStart w:id="766" w:name="_Toc195567055"/>
      <w:bookmarkEnd w:id="756"/>
      <w:bookmarkEnd w:id="757"/>
      <w:bookmarkEnd w:id="758"/>
      <w:r w:rsidRPr="005977A9">
        <w:rPr>
          <w:lang w:val="en-US"/>
        </w:rPr>
        <w:t>Üzemeltetés befejezés</w:t>
      </w:r>
      <w:bookmarkEnd w:id="759"/>
      <w:bookmarkEnd w:id="760"/>
      <w:bookmarkEnd w:id="761"/>
      <w:bookmarkEnd w:id="762"/>
      <w:bookmarkEnd w:id="763"/>
      <w:bookmarkEnd w:id="764"/>
      <w:bookmarkEnd w:id="765"/>
      <w:bookmarkEnd w:id="766"/>
    </w:p>
    <w:p w14:paraId="6E78BA43" w14:textId="1619CE59" w:rsidR="00740548" w:rsidRPr="005977A9" w:rsidRDefault="00740548" w:rsidP="00DA3390">
      <w:pPr>
        <w:jc w:val="both"/>
        <w:rPr>
          <w:rFonts w:asciiTheme="minorHAnsi" w:eastAsiaTheme="minorHAnsi" w:hAnsiTheme="minorHAnsi" w:cstheme="minorHAnsi"/>
          <w:szCs w:val="22"/>
          <w:lang w:eastAsia="en-US"/>
        </w:rPr>
      </w:pPr>
      <w:r w:rsidRPr="005977A9">
        <w:t>Az üzemeltetés befejezés szolgáltatás egy üzembe helyezett állapotban lévő e-pénztárgép üzemeltetésének befejezésére szolgál. Befejezett üzemeltetésű e-pénztárgépen új adóügyi nap nem nyitható meg. Ebből az állapotból az e-pénztárgép üzemeltetésének folytatásával (lásd „</w:t>
      </w:r>
      <w:r w:rsidR="00BB698C" w:rsidRPr="00BB698C">
        <w:rPr>
          <w:b/>
        </w:rPr>
        <w:fldChar w:fldCharType="begin"/>
      </w:r>
      <w:r w:rsidR="00BB698C" w:rsidRPr="006434FB">
        <w:rPr>
          <w:b/>
        </w:rPr>
        <w:instrText xml:space="preserve"> REF _Ref187885077 \h  \* MERGEFORMAT </w:instrText>
      </w:r>
      <w:r w:rsidR="00BB698C" w:rsidRPr="00BB698C">
        <w:rPr>
          <w:b/>
        </w:rPr>
      </w:r>
      <w:r w:rsidR="00BB698C" w:rsidRPr="00BB698C">
        <w:rPr>
          <w:b/>
        </w:rPr>
        <w:fldChar w:fldCharType="separate"/>
      </w:r>
      <w:ins w:id="767" w:author="Szerző">
        <w:r w:rsidR="007E41D0" w:rsidRPr="00294685">
          <w:rPr>
            <w:b/>
            <w:rPrChange w:id="768" w:author="Szerző">
              <w:rPr/>
            </w:rPrChange>
          </w:rPr>
          <w:t>Üzemeltetés folytatás</w:t>
        </w:r>
      </w:ins>
      <w:del w:id="769" w:author="Szerző">
        <w:r w:rsidR="000F44AA" w:rsidRPr="000F44AA" w:rsidDel="007E41D0">
          <w:rPr>
            <w:b/>
          </w:rPr>
          <w:delText>Üzemeltetés folytatás</w:delText>
        </w:r>
      </w:del>
      <w:r w:rsidR="00BB698C" w:rsidRPr="00BB698C">
        <w:rPr>
          <w:b/>
        </w:rPr>
        <w:fldChar w:fldCharType="end"/>
      </w:r>
      <w:r w:rsidRPr="005977A9">
        <w:t>”) vagy átszemélyesítéssel (lásd „</w:t>
      </w:r>
      <w:r w:rsidR="00231C97" w:rsidRPr="00231C97">
        <w:rPr>
          <w:b/>
        </w:rPr>
        <w:fldChar w:fldCharType="begin"/>
      </w:r>
      <w:r w:rsidR="00231C97" w:rsidRPr="006434FB">
        <w:rPr>
          <w:b/>
        </w:rPr>
        <w:instrText xml:space="preserve"> REF _Ref187885109 \h  \* MERGEFORMAT </w:instrText>
      </w:r>
      <w:r w:rsidR="00231C97" w:rsidRPr="00231C97">
        <w:rPr>
          <w:b/>
        </w:rPr>
      </w:r>
      <w:r w:rsidR="00231C97" w:rsidRPr="00231C97">
        <w:rPr>
          <w:b/>
        </w:rPr>
        <w:fldChar w:fldCharType="separate"/>
      </w:r>
      <w:ins w:id="770" w:author="Szerző">
        <w:r w:rsidR="007E41D0" w:rsidRPr="00294685">
          <w:rPr>
            <w:b/>
            <w:rPrChange w:id="771" w:author="Szerző">
              <w:rPr/>
            </w:rPrChange>
          </w:rPr>
          <w:t>Átszemélyesítés</w:t>
        </w:r>
      </w:ins>
      <w:del w:id="772" w:author="Szerző">
        <w:r w:rsidR="000F44AA" w:rsidRPr="000F44AA" w:rsidDel="007E41D0">
          <w:rPr>
            <w:b/>
          </w:rPr>
          <w:delText>Átszemélyesítés</w:delText>
        </w:r>
      </w:del>
      <w:r w:rsidR="00231C97" w:rsidRPr="00231C97">
        <w:rPr>
          <w:b/>
        </w:rPr>
        <w:fldChar w:fldCharType="end"/>
      </w:r>
      <w:r w:rsidRPr="005977A9">
        <w:t>”) kerülhet ki a</w:t>
      </w:r>
      <w:r w:rsidR="00C37590" w:rsidRPr="005977A9">
        <w:t>z e-</w:t>
      </w:r>
      <w:r w:rsidRPr="005977A9">
        <w:t>pénztárgép.</w:t>
      </w:r>
    </w:p>
    <w:p w14:paraId="288E97D3" w14:textId="77777777" w:rsidR="00740548" w:rsidRPr="005977A9" w:rsidRDefault="00740548" w:rsidP="0035442C">
      <w:pPr>
        <w:pStyle w:val="Cmsor3"/>
        <w:jc w:val="both"/>
        <w:rPr>
          <w:lang w:val="en-US"/>
        </w:rPr>
      </w:pPr>
      <w:bookmarkStart w:id="773" w:name="_Toc135127638"/>
      <w:bookmarkStart w:id="774" w:name="_Toc138241200"/>
      <w:bookmarkStart w:id="775" w:name="_Toc138749090"/>
      <w:bookmarkStart w:id="776" w:name="_Toc147150828"/>
      <w:bookmarkStart w:id="777" w:name="_Toc167061632"/>
      <w:bookmarkStart w:id="778" w:name="_Toc932726725"/>
      <w:bookmarkStart w:id="779" w:name="_Toc195567056"/>
      <w:r w:rsidRPr="005977A9">
        <w:rPr>
          <w:lang w:val="en-US"/>
        </w:rPr>
        <w:t>A szolgáltatás üzleti leírása</w:t>
      </w:r>
      <w:bookmarkEnd w:id="773"/>
      <w:bookmarkEnd w:id="774"/>
      <w:bookmarkEnd w:id="775"/>
      <w:bookmarkEnd w:id="776"/>
      <w:bookmarkEnd w:id="777"/>
      <w:bookmarkEnd w:id="778"/>
      <w:bookmarkEnd w:id="779"/>
    </w:p>
    <w:p w14:paraId="01633A52" w14:textId="7E4C4FFB" w:rsidR="00740548" w:rsidRPr="005977A9" w:rsidRDefault="00740548" w:rsidP="00DA3390">
      <w:pPr>
        <w:jc w:val="both"/>
      </w:pPr>
      <w:r w:rsidRPr="005977A9">
        <w:t xml:space="preserve">Az e-pénztárgép </w:t>
      </w:r>
      <w:r w:rsidR="009F2424" w:rsidRPr="005977A9">
        <w:t xml:space="preserve">üzemeltetésének befejezését annak üzemeltetője kizárólag az e-pénztárgép portálon kezdeményezheti, </w:t>
      </w:r>
      <w:r w:rsidR="001450AB" w:rsidRPr="005977A9">
        <w:t xml:space="preserve">ezt követően az e-pénztárgép a Kommunikációs Manager szolgáltatás meghívásakor kap felszólítást </w:t>
      </w:r>
      <w:r w:rsidRPr="005977A9">
        <w:t xml:space="preserve">jelen folyamat </w:t>
      </w:r>
      <w:r w:rsidR="000A4433" w:rsidRPr="005977A9">
        <w:t>végrehajtására</w:t>
      </w:r>
      <w:r w:rsidRPr="005977A9">
        <w:t>.</w:t>
      </w:r>
      <w:r w:rsidR="00341EEC" w:rsidRPr="005977A9">
        <w:t xml:space="preserve"> A folyamat az e-pénztárgép üzembe helyezett állapotában indítható.</w:t>
      </w:r>
    </w:p>
    <w:p w14:paraId="74A7EADC" w14:textId="77777777" w:rsidR="00E76585" w:rsidRPr="005977A9" w:rsidRDefault="00E76585" w:rsidP="00DA3390">
      <w:pPr>
        <w:jc w:val="both"/>
        <w:rPr>
          <w:rFonts w:asciiTheme="minorHAnsi" w:eastAsiaTheme="minorHAnsi" w:hAnsiTheme="minorHAnsi" w:cstheme="minorHAnsi"/>
          <w:szCs w:val="22"/>
          <w:lang w:eastAsia="en-US"/>
        </w:rPr>
      </w:pPr>
    </w:p>
    <w:p w14:paraId="56C105E6" w14:textId="1F913793" w:rsidR="00740548" w:rsidRPr="005977A9" w:rsidRDefault="00740548" w:rsidP="00DA3390">
      <w:pPr>
        <w:jc w:val="both"/>
        <w:rPr>
          <w:rFonts w:asciiTheme="minorHAnsi" w:eastAsiaTheme="minorHAnsi" w:hAnsiTheme="minorHAnsi" w:cstheme="minorHAnsi"/>
          <w:szCs w:val="22"/>
          <w:lang w:eastAsia="en-US"/>
        </w:rPr>
      </w:pPr>
      <w:r w:rsidRPr="005977A9">
        <w:t>Az üzemeltetés befejezés folyamat indítása előtt az e-pénztárgépnek blokkolt állapotban kell lennie. Amennyiben az e-pénztárgép nincs blokkolt állapotban, akkor a folyamat megkezdése előtt kezdeményeznie kell az e-pénztárgépnek a blokkolását a</w:t>
      </w:r>
      <w:r w:rsidR="00C37590" w:rsidRPr="005977A9">
        <w:t>z</w:t>
      </w:r>
      <w:r w:rsidRPr="005977A9">
        <w:t xml:space="preserve"> „</w:t>
      </w:r>
      <w:r w:rsidR="00BB2ED3" w:rsidRPr="00BB2ED3">
        <w:rPr>
          <w:b/>
        </w:rPr>
        <w:fldChar w:fldCharType="begin"/>
      </w:r>
      <w:r w:rsidR="00BB2ED3" w:rsidRPr="006434FB">
        <w:rPr>
          <w:b/>
        </w:rPr>
        <w:instrText xml:space="preserve"> REF _Ref187885134 \h  \* MERGEFORMAT </w:instrText>
      </w:r>
      <w:r w:rsidR="00BB2ED3" w:rsidRPr="00BB2ED3">
        <w:rPr>
          <w:b/>
        </w:rPr>
      </w:r>
      <w:r w:rsidR="00BB2ED3" w:rsidRPr="00BB2ED3">
        <w:rPr>
          <w:b/>
        </w:rPr>
        <w:fldChar w:fldCharType="separate"/>
      </w:r>
      <w:ins w:id="780" w:author="Szerző">
        <w:r w:rsidR="007E41D0" w:rsidRPr="00294685">
          <w:rPr>
            <w:b/>
            <w:rPrChange w:id="781" w:author="Szerző">
              <w:rPr/>
            </w:rPrChange>
          </w:rPr>
          <w:t>E-pénztárgép blokkolás/blokkolás feloldás</w:t>
        </w:r>
      </w:ins>
      <w:del w:id="782" w:author="Szerző">
        <w:r w:rsidR="000F44AA" w:rsidRPr="000F44AA" w:rsidDel="007E41D0">
          <w:rPr>
            <w:b/>
          </w:rPr>
          <w:delText>E-pénztárgép blokkolás/blokkolás feloldás</w:delText>
        </w:r>
      </w:del>
      <w:r w:rsidR="00BB2ED3" w:rsidRPr="00BB2ED3">
        <w:rPr>
          <w:b/>
        </w:rPr>
        <w:fldChar w:fldCharType="end"/>
      </w:r>
      <w:r w:rsidRPr="005977A9">
        <w:t xml:space="preserve">” fejezetben leírtak szerint. </w:t>
      </w:r>
    </w:p>
    <w:p w14:paraId="460C258B" w14:textId="689A2781" w:rsidR="00740548" w:rsidRPr="005977A9" w:rsidRDefault="00740548" w:rsidP="00DA3390">
      <w:pPr>
        <w:jc w:val="both"/>
        <w:rPr>
          <w:rFonts w:asciiTheme="minorHAnsi" w:eastAsiaTheme="minorHAnsi" w:hAnsiTheme="minorHAnsi" w:cstheme="minorHAnsi"/>
          <w:szCs w:val="22"/>
          <w:lang w:eastAsia="en-US"/>
        </w:rPr>
      </w:pPr>
      <w:r w:rsidRPr="005977A9">
        <w:t xml:space="preserve">Amennyiben az e-pénztárgép nem az e-pénztárgép kezdeményezésére került blokkolt állapotba (pl. </w:t>
      </w:r>
      <w:r w:rsidR="00C9583B" w:rsidRPr="005977A9">
        <w:t>NAV általi blokkolás az adatkapcsolati szolgáltatás szüneteltetése miatt</w:t>
      </w:r>
      <w:r w:rsidRPr="005977A9">
        <w:t>), akkor az üzemeltetés befejezés folyamat nem hajtható végre.</w:t>
      </w:r>
    </w:p>
    <w:p w14:paraId="5B091465" w14:textId="77777777" w:rsidR="00740548" w:rsidRPr="005977A9" w:rsidRDefault="00740548" w:rsidP="00DA3390">
      <w:pPr>
        <w:jc w:val="both"/>
      </w:pPr>
    </w:p>
    <w:p w14:paraId="06604ACD" w14:textId="64A042A3" w:rsidR="00740548" w:rsidRPr="005977A9" w:rsidRDefault="00740548" w:rsidP="00DA3390">
      <w:pPr>
        <w:jc w:val="both"/>
        <w:rPr>
          <w:rFonts w:asciiTheme="minorHAnsi" w:eastAsiaTheme="minorHAnsi" w:hAnsiTheme="minorHAnsi" w:cstheme="minorHAnsi"/>
          <w:szCs w:val="22"/>
          <w:lang w:eastAsia="en-US"/>
        </w:rPr>
      </w:pPr>
      <w:r w:rsidRPr="005977A9">
        <w:t>A folyamat csak akkor indítható, ha az e-pénztárgépen előzőleg kibocsátott minden adóügyi adat külső adathordozón az üzemeltető birtokában van, és az e-pénztárgépen kiállított összes bizonylat és riport a NAV részére már beküldésre került. Az üzemeltetés befejezés kérés során az e-pénztárgépnek be kell küldenie azt a bizonylat vagy riport sorszámot, amelyet az e-pénztárgépen utoljára kiállítottak.</w:t>
      </w:r>
    </w:p>
    <w:p w14:paraId="3722415C" w14:textId="77777777" w:rsidR="00740548" w:rsidRPr="005977A9" w:rsidRDefault="00740548" w:rsidP="00DA3390">
      <w:pPr>
        <w:jc w:val="both"/>
      </w:pPr>
    </w:p>
    <w:p w14:paraId="38324AAD" w14:textId="77777777" w:rsidR="00740548" w:rsidRPr="005977A9" w:rsidRDefault="00740548" w:rsidP="00DA3390">
      <w:pPr>
        <w:jc w:val="both"/>
        <w:rPr>
          <w:rFonts w:asciiTheme="minorHAnsi" w:eastAsiaTheme="minorHAnsi" w:hAnsiTheme="minorHAnsi" w:cstheme="minorHAnsi"/>
          <w:szCs w:val="22"/>
          <w:lang w:eastAsia="en-US"/>
        </w:rPr>
      </w:pPr>
      <w:r w:rsidRPr="005977A9">
        <w:t>Ha az üzemeltetés befejezése folyamat sikeresen lezárul, akkor átszemélyesítésig, illetve az üzemeltetés folytatása folyamat lezárásáig az e-pénztárgép nem lehet alkalmas adóügyi nap megnyitására.</w:t>
      </w:r>
    </w:p>
    <w:p w14:paraId="7C67AA08" w14:textId="0007C014" w:rsidR="00740548" w:rsidRPr="005977A9" w:rsidRDefault="00740548" w:rsidP="0035442C">
      <w:pPr>
        <w:pStyle w:val="Cmsor3"/>
        <w:jc w:val="both"/>
        <w:rPr>
          <w:lang w:val="en-US"/>
        </w:rPr>
      </w:pPr>
      <w:bookmarkStart w:id="783" w:name="_Toc135127639"/>
      <w:bookmarkStart w:id="784" w:name="_Toc138241201"/>
      <w:bookmarkStart w:id="785" w:name="_Toc138749091"/>
      <w:bookmarkStart w:id="786" w:name="_Toc147150829"/>
      <w:bookmarkStart w:id="787" w:name="_Toc167061633"/>
      <w:bookmarkStart w:id="788" w:name="_Toc998531811"/>
      <w:bookmarkStart w:id="789" w:name="_Toc195567057"/>
      <w:r w:rsidRPr="005977A9">
        <w:rPr>
          <w:lang w:val="en-US"/>
        </w:rPr>
        <w:t>A szolgáltatás technikai leírása</w:t>
      </w:r>
      <w:bookmarkEnd w:id="783"/>
      <w:bookmarkEnd w:id="784"/>
      <w:bookmarkEnd w:id="785"/>
      <w:bookmarkEnd w:id="786"/>
      <w:bookmarkEnd w:id="787"/>
      <w:bookmarkEnd w:id="788"/>
      <w:bookmarkEnd w:id="789"/>
    </w:p>
    <w:p w14:paraId="2FF2F748"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üzemeltetés befejezést a „endOfOperation” szolgáltatás valósítja meg.</w:t>
      </w:r>
    </w:p>
    <w:p w14:paraId="21455C48" w14:textId="14A85A78" w:rsidR="00887316" w:rsidRPr="005977A9" w:rsidRDefault="7FA6186A" w:rsidP="006434FB">
      <w:pPr>
        <w:pStyle w:val="Felsorols"/>
      </w:pPr>
      <w:r w:rsidRPr="46920C6E">
        <w:t>Context root: /eReceiptMgmt/v1</w:t>
      </w:r>
    </w:p>
    <w:p w14:paraId="17056119" w14:textId="569ACF47" w:rsidR="00740548" w:rsidRPr="005977A9" w:rsidRDefault="5412A66B" w:rsidP="006434FB">
      <w:pPr>
        <w:pStyle w:val="Felsorols"/>
      </w:pPr>
      <w:r w:rsidRPr="46920C6E">
        <w:t>URL: /endOfOperation</w:t>
      </w:r>
    </w:p>
    <w:p w14:paraId="446AAAB0" w14:textId="3BBF0329" w:rsidR="00740548" w:rsidRPr="005977A9" w:rsidRDefault="00740548" w:rsidP="006434FB">
      <w:pPr>
        <w:pStyle w:val="Felsorols"/>
      </w:pPr>
      <w:r w:rsidRPr="005977A9">
        <w:t>Kérés objektum: EndOfOperationRequest. A szolgáltatás kérés objektumának technológiai leírása az „</w:t>
      </w:r>
      <w:r w:rsidR="009C2A85">
        <w:fldChar w:fldCharType="begin"/>
      </w:r>
      <w:r w:rsidR="009C2A85">
        <w:instrText xml:space="preserve"> REF _Ref184599723 \h </w:instrText>
      </w:r>
      <w:r w:rsidR="009C2A85">
        <w:fldChar w:fldCharType="separate"/>
      </w:r>
      <w:ins w:id="790" w:author="Szerző">
        <w:r w:rsidR="007E41D0" w:rsidRPr="00010356">
          <w:rPr>
            <w:lang w:val="pt-BR"/>
          </w:rPr>
          <w:t>Üzleti adattartalom leírása (XSD Modell típusai és elemei)</w:t>
        </w:r>
      </w:ins>
      <w:del w:id="791" w:author="Szerző">
        <w:r w:rsidR="000F44AA" w:rsidRPr="46920C6E" w:rsidDel="007E41D0">
          <w:delText>Üzleti adattartalom leírása (XSD Modell típusai és elemei)</w:delText>
        </w:r>
      </w:del>
      <w:r w:rsidR="009C2A85">
        <w:fldChar w:fldCharType="end"/>
      </w:r>
      <w:r w:rsidRPr="005977A9">
        <w:t>” fejezetben található.</w:t>
      </w:r>
    </w:p>
    <w:p w14:paraId="4B22FB07" w14:textId="18870691" w:rsidR="00740548" w:rsidRDefault="00740548">
      <w:pPr>
        <w:pStyle w:val="Felsorols"/>
      </w:pPr>
      <w:r w:rsidRPr="005977A9">
        <w:t>Válasz objektum: EndOfOperationResponse. A szolgáltatás válasz objektumának technológiai leírása az „</w:t>
      </w:r>
      <w:r w:rsidR="009C2A85">
        <w:fldChar w:fldCharType="begin"/>
      </w:r>
      <w:r w:rsidR="009C2A85">
        <w:instrText xml:space="preserve"> REF _Ref184599723 \h </w:instrText>
      </w:r>
      <w:r w:rsidR="009C2A85">
        <w:fldChar w:fldCharType="separate"/>
      </w:r>
      <w:ins w:id="792" w:author="Szerző">
        <w:r w:rsidR="007E41D0" w:rsidRPr="00010356">
          <w:rPr>
            <w:lang w:val="pt-BR"/>
          </w:rPr>
          <w:t>Üzleti adattartalom leírása (XSD Modell típusai és elemei)</w:t>
        </w:r>
      </w:ins>
      <w:del w:id="793" w:author="Szerző">
        <w:r w:rsidR="000F44AA" w:rsidRPr="46920C6E" w:rsidDel="007E41D0">
          <w:delText>Üzleti adattartalom leírása (XSD Modell típusai és elemei)</w:delText>
        </w:r>
      </w:del>
      <w:r w:rsidR="009C2A85">
        <w:fldChar w:fldCharType="end"/>
      </w:r>
      <w:r w:rsidRPr="005977A9">
        <w:t>” fejezetben található.</w:t>
      </w:r>
    </w:p>
    <w:p w14:paraId="4DC23BAE" w14:textId="77777777" w:rsidR="005C7EC9" w:rsidRDefault="005C7EC9" w:rsidP="005C7EC9">
      <w:pPr>
        <w:rPr>
          <w:lang w:val="hu-HU"/>
        </w:rPr>
      </w:pPr>
    </w:p>
    <w:p w14:paraId="2F7855E8" w14:textId="11D4B0A2" w:rsidR="005C7EC9" w:rsidRDefault="005C7EC9" w:rsidP="005C7EC9">
      <w:pPr>
        <w:keepNext/>
      </w:pPr>
      <w:r>
        <w:rPr>
          <w:lang w:val="hu-HU"/>
        </w:rPr>
        <w:t xml:space="preserve">Az </w:t>
      </w:r>
      <w:r w:rsidRPr="005977A9">
        <w:t>EndOfOperationRequest</w:t>
      </w:r>
      <w:r>
        <w:t xml:space="preserve"> kérésobjektum:</w:t>
      </w:r>
    </w:p>
    <w:p w14:paraId="36847B00" w14:textId="77777777" w:rsidR="005C7EC9" w:rsidRDefault="005C7EC9" w:rsidP="005C7EC9">
      <w:pPr>
        <w:keepNext/>
      </w:pPr>
    </w:p>
    <w:p w14:paraId="785433B5" w14:textId="4FE34E23" w:rsidR="005C7EC9" w:rsidRDefault="000C32F3" w:rsidP="00D72CE7">
      <w:r>
        <w:rPr>
          <w:noProof/>
          <w:lang w:val="hu-HU" w:eastAsia="hu-HU"/>
        </w:rPr>
        <w:drawing>
          <wp:inline distT="0" distB="0" distL="0" distR="0" wp14:anchorId="5E396A48" wp14:editId="01DCF9D2">
            <wp:extent cx="5760720" cy="6561455"/>
            <wp:effectExtent l="0" t="0" r="5080" b="4445"/>
            <wp:docPr id="20391205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0528" name="Picture 16"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720" cy="6561455"/>
                    </a:xfrm>
                    <a:prstGeom prst="rect">
                      <a:avLst/>
                    </a:prstGeom>
                  </pic:spPr>
                </pic:pic>
              </a:graphicData>
            </a:graphic>
          </wp:inline>
        </w:drawing>
      </w:r>
    </w:p>
    <w:p w14:paraId="67764710" w14:textId="77777777" w:rsidR="005C7EC9" w:rsidRDefault="005C7EC9" w:rsidP="00D72CE7"/>
    <w:p w14:paraId="703B3C0F" w14:textId="327F5B31" w:rsidR="005C7EC9" w:rsidRDefault="000C32F3" w:rsidP="006434FB">
      <w:pPr>
        <w:keepNext/>
      </w:pPr>
      <w:r>
        <w:rPr>
          <w:lang w:val="hu-HU"/>
        </w:rPr>
        <w:t xml:space="preserve">Az </w:t>
      </w:r>
      <w:r w:rsidRPr="005977A9">
        <w:t>EndOfOperationResponse</w:t>
      </w:r>
      <w:r>
        <w:t xml:space="preserve"> válaszobjektum</w:t>
      </w:r>
      <w:r w:rsidR="001F4D4E" w:rsidRPr="001F4D4E">
        <w:t xml:space="preserve"> </w:t>
      </w:r>
      <w:r w:rsidR="001F4D4E">
        <w:t>a fejléc- és eredményadatokon kívül nem tartalmaz végpontspecifikus adatokat.</w:t>
      </w:r>
    </w:p>
    <w:p w14:paraId="0734C3D8" w14:textId="77777777" w:rsidR="000C32F3" w:rsidRPr="005977A9" w:rsidRDefault="000C32F3" w:rsidP="006434FB"/>
    <w:p w14:paraId="18051443" w14:textId="77777777" w:rsidR="00740548" w:rsidRPr="005977A9" w:rsidRDefault="00740548" w:rsidP="0035442C">
      <w:pPr>
        <w:pStyle w:val="Cmsor2"/>
        <w:rPr>
          <w:lang w:val="en-US"/>
        </w:rPr>
      </w:pPr>
      <w:bookmarkStart w:id="794" w:name="_Toc138339492"/>
      <w:bookmarkStart w:id="795" w:name="_Toc138339493"/>
      <w:bookmarkStart w:id="796" w:name="_Toc138339494"/>
      <w:bookmarkStart w:id="797" w:name="_Toc135127640"/>
      <w:bookmarkStart w:id="798" w:name="_Toc138241202"/>
      <w:bookmarkStart w:id="799" w:name="_Toc138749092"/>
      <w:bookmarkStart w:id="800" w:name="_Toc147150830"/>
      <w:bookmarkStart w:id="801" w:name="_Toc167061634"/>
      <w:bookmarkStart w:id="802" w:name="_Toc788893723"/>
      <w:bookmarkStart w:id="803" w:name="_Ref187885077"/>
      <w:bookmarkStart w:id="804" w:name="_Ref187885223"/>
      <w:bookmarkStart w:id="805" w:name="_Toc195567058"/>
      <w:bookmarkEnd w:id="794"/>
      <w:bookmarkEnd w:id="795"/>
      <w:bookmarkEnd w:id="796"/>
      <w:r w:rsidRPr="005977A9">
        <w:rPr>
          <w:lang w:val="en-US"/>
        </w:rPr>
        <w:t>Üzemeltetés folytatás</w:t>
      </w:r>
      <w:bookmarkEnd w:id="797"/>
      <w:bookmarkEnd w:id="798"/>
      <w:bookmarkEnd w:id="799"/>
      <w:bookmarkEnd w:id="800"/>
      <w:bookmarkEnd w:id="801"/>
      <w:bookmarkEnd w:id="802"/>
      <w:bookmarkEnd w:id="803"/>
      <w:bookmarkEnd w:id="804"/>
      <w:bookmarkEnd w:id="805"/>
    </w:p>
    <w:p w14:paraId="15E70437"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üzemeltetésének folytatását megvalósító szolgáltatás.</w:t>
      </w:r>
    </w:p>
    <w:p w14:paraId="5A997C75" w14:textId="77777777" w:rsidR="00740548" w:rsidRPr="005977A9" w:rsidRDefault="00740548" w:rsidP="0035442C">
      <w:pPr>
        <w:pStyle w:val="Cmsor3"/>
        <w:jc w:val="both"/>
        <w:rPr>
          <w:lang w:val="en-US"/>
        </w:rPr>
      </w:pPr>
      <w:bookmarkStart w:id="806" w:name="_Toc135127641"/>
      <w:bookmarkStart w:id="807" w:name="_Toc138241203"/>
      <w:bookmarkStart w:id="808" w:name="_Toc138749093"/>
      <w:bookmarkStart w:id="809" w:name="_Toc147150831"/>
      <w:bookmarkStart w:id="810" w:name="_Toc167061635"/>
      <w:bookmarkStart w:id="811" w:name="_Toc1114318892"/>
      <w:bookmarkStart w:id="812" w:name="_Toc195567059"/>
      <w:r w:rsidRPr="005977A9">
        <w:rPr>
          <w:lang w:val="en-US"/>
        </w:rPr>
        <w:t>A szolgáltatás üzleti leírása</w:t>
      </w:r>
      <w:bookmarkEnd w:id="806"/>
      <w:bookmarkEnd w:id="807"/>
      <w:bookmarkEnd w:id="808"/>
      <w:bookmarkEnd w:id="809"/>
      <w:bookmarkEnd w:id="810"/>
      <w:bookmarkEnd w:id="811"/>
      <w:bookmarkEnd w:id="812"/>
    </w:p>
    <w:p w14:paraId="4D488379"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az üzemeltetés befejezését követően ennek a folyamatnak a meghívásával folytathatja az üzemeltetését. Ebben az esetben a meglévő üzemeltető nem változik.</w:t>
      </w:r>
    </w:p>
    <w:p w14:paraId="71E8932B" w14:textId="77777777" w:rsidR="00740548" w:rsidRPr="005977A9" w:rsidRDefault="00740548" w:rsidP="00DA3390">
      <w:pPr>
        <w:jc w:val="both"/>
      </w:pPr>
    </w:p>
    <w:p w14:paraId="0262CD24" w14:textId="6E69BA9F" w:rsidR="00740548" w:rsidRPr="005977A9" w:rsidRDefault="00740548" w:rsidP="00DA3390">
      <w:pPr>
        <w:jc w:val="both"/>
      </w:pPr>
      <w:r w:rsidRPr="005977A9">
        <w:t>A</w:t>
      </w:r>
      <w:r w:rsidR="00C37590" w:rsidRPr="005977A9">
        <w:t>z e-</w:t>
      </w:r>
      <w:r w:rsidRPr="005977A9">
        <w:t>pénztárgép az üzemeltetését úgy folytathatja, hogy az</w:t>
      </w:r>
      <w:r w:rsidR="007B1682" w:rsidRPr="005977A9">
        <w:t xml:space="preserve"> üzemeltetője az</w:t>
      </w:r>
      <w:r w:rsidRPr="005977A9">
        <w:t xml:space="preserve"> e-pénztárgép</w:t>
      </w:r>
      <w:r w:rsidR="007B1682" w:rsidRPr="005977A9">
        <w:t xml:space="preserve"> portálon</w:t>
      </w:r>
      <w:r w:rsidRPr="005977A9">
        <w:t xml:space="preserve"> kezdeményezi a blokkolásának a feloldását a</w:t>
      </w:r>
      <w:r w:rsidR="00C37590" w:rsidRPr="005977A9">
        <w:t>z</w:t>
      </w:r>
      <w:r w:rsidRPr="005977A9">
        <w:t xml:space="preserve"> „</w:t>
      </w:r>
      <w:r w:rsidR="00BB2ED3" w:rsidRPr="00BB2ED3">
        <w:rPr>
          <w:b/>
        </w:rPr>
        <w:fldChar w:fldCharType="begin"/>
      </w:r>
      <w:r w:rsidR="00BB2ED3" w:rsidRPr="002317B0">
        <w:rPr>
          <w:b/>
        </w:rPr>
        <w:instrText xml:space="preserve"> REF _Ref187885134 \h  \* MERGEFORMAT </w:instrText>
      </w:r>
      <w:r w:rsidR="00BB2ED3" w:rsidRPr="00BB2ED3">
        <w:rPr>
          <w:b/>
        </w:rPr>
      </w:r>
      <w:r w:rsidR="00BB2ED3" w:rsidRPr="00BB2ED3">
        <w:rPr>
          <w:b/>
        </w:rPr>
        <w:fldChar w:fldCharType="separate"/>
      </w:r>
      <w:ins w:id="813" w:author="Szerző">
        <w:r w:rsidR="007E41D0" w:rsidRPr="00294685">
          <w:rPr>
            <w:b/>
            <w:rPrChange w:id="814" w:author="Szerző">
              <w:rPr/>
            </w:rPrChange>
          </w:rPr>
          <w:t>E-pénztárgép blokkolás/blokkolás feloldás</w:t>
        </w:r>
      </w:ins>
      <w:del w:id="815" w:author="Szerző">
        <w:r w:rsidR="000F44AA" w:rsidRPr="000F44AA" w:rsidDel="007E41D0">
          <w:rPr>
            <w:b/>
          </w:rPr>
          <w:delText>E-pénztárgép blokkolás/blokkolás feloldás</w:delText>
        </w:r>
      </w:del>
      <w:r w:rsidR="00BB2ED3" w:rsidRPr="00BB2ED3">
        <w:rPr>
          <w:b/>
        </w:rPr>
        <w:fldChar w:fldCharType="end"/>
      </w:r>
      <w:r w:rsidRPr="005977A9">
        <w:t>” fejezetben leírtak szerint. Ezen kívül külön szolgáltatást nem kell hívni az üzemeltetés folytatás kapcsán, amennyiben a NAV-tól megérkezik a blokkolás feloldás üzenet, az üzemeltetés folytatható. Amennyiben a NAV válaszüzenete nem tartalmazza a blokkolás feloldási parancsot, akkor az e-pénztárgép üzemeltetése nem folytatható.</w:t>
      </w:r>
    </w:p>
    <w:p w14:paraId="23647C93" w14:textId="77777777" w:rsidR="00740548" w:rsidRPr="005977A9" w:rsidRDefault="00740548" w:rsidP="0035442C">
      <w:pPr>
        <w:pStyle w:val="Cmsor3"/>
        <w:jc w:val="both"/>
        <w:rPr>
          <w:lang w:val="en-US"/>
        </w:rPr>
      </w:pPr>
      <w:bookmarkStart w:id="816" w:name="_Toc135127642"/>
      <w:bookmarkStart w:id="817" w:name="_Toc138241204"/>
      <w:bookmarkStart w:id="818" w:name="_Toc138749094"/>
      <w:bookmarkStart w:id="819" w:name="_Toc147150832"/>
      <w:bookmarkStart w:id="820" w:name="_Toc167061636"/>
      <w:bookmarkStart w:id="821" w:name="_Toc1192141930"/>
      <w:bookmarkStart w:id="822" w:name="_Toc195567060"/>
      <w:r w:rsidRPr="005977A9">
        <w:rPr>
          <w:lang w:val="en-US"/>
        </w:rPr>
        <w:t>A szolgáltatás technikai leírása</w:t>
      </w:r>
      <w:bookmarkEnd w:id="816"/>
      <w:bookmarkEnd w:id="817"/>
      <w:bookmarkEnd w:id="818"/>
      <w:bookmarkEnd w:id="819"/>
      <w:bookmarkEnd w:id="820"/>
      <w:bookmarkEnd w:id="821"/>
      <w:bookmarkEnd w:id="822"/>
    </w:p>
    <w:p w14:paraId="610BEA78" w14:textId="0DBE4423" w:rsidR="00740548" w:rsidRPr="005977A9" w:rsidRDefault="00740548" w:rsidP="00DA3390">
      <w:pPr>
        <w:jc w:val="both"/>
        <w:rPr>
          <w:rFonts w:asciiTheme="minorHAnsi" w:eastAsiaTheme="minorHAnsi" w:hAnsiTheme="minorHAnsi" w:cstheme="minorHAnsi"/>
          <w:szCs w:val="22"/>
          <w:lang w:eastAsia="en-US"/>
        </w:rPr>
      </w:pPr>
      <w:r w:rsidRPr="005977A9">
        <w:t>Az üzemeltetés folytatásához a</w:t>
      </w:r>
      <w:r w:rsidR="00C37590" w:rsidRPr="005977A9">
        <w:t>z</w:t>
      </w:r>
      <w:r w:rsidRPr="005977A9">
        <w:t xml:space="preserve"> „</w:t>
      </w:r>
      <w:r w:rsidR="00BB2ED3" w:rsidRPr="00BB2ED3">
        <w:rPr>
          <w:b/>
        </w:rPr>
        <w:fldChar w:fldCharType="begin"/>
      </w:r>
      <w:r w:rsidR="00BB2ED3" w:rsidRPr="002317B0">
        <w:rPr>
          <w:b/>
        </w:rPr>
        <w:instrText xml:space="preserve"> REF _Ref187885134 \h  \* MERGEFORMAT </w:instrText>
      </w:r>
      <w:r w:rsidR="00BB2ED3" w:rsidRPr="00BB2ED3">
        <w:rPr>
          <w:b/>
        </w:rPr>
      </w:r>
      <w:r w:rsidR="00BB2ED3" w:rsidRPr="00BB2ED3">
        <w:rPr>
          <w:b/>
        </w:rPr>
        <w:fldChar w:fldCharType="separate"/>
      </w:r>
      <w:ins w:id="823" w:author="Szerző">
        <w:r w:rsidR="007E41D0" w:rsidRPr="00294685">
          <w:rPr>
            <w:b/>
            <w:rPrChange w:id="824" w:author="Szerző">
              <w:rPr/>
            </w:rPrChange>
          </w:rPr>
          <w:t>E-pénztárgép blokkolás/blokkolás feloldás</w:t>
        </w:r>
      </w:ins>
      <w:del w:id="825" w:author="Szerző">
        <w:r w:rsidR="000F44AA" w:rsidRPr="000F44AA" w:rsidDel="007E41D0">
          <w:rPr>
            <w:b/>
          </w:rPr>
          <w:delText>E-pénztárgép blokkolás/blokkolás feloldás</w:delText>
        </w:r>
      </w:del>
      <w:r w:rsidR="00BB2ED3" w:rsidRPr="00BB2ED3">
        <w:rPr>
          <w:b/>
        </w:rPr>
        <w:fldChar w:fldCharType="end"/>
      </w:r>
      <w:r w:rsidRPr="005977A9">
        <w:t>” fejezetben leírtak szerint az e-pénztárgépnek kezdeményeznie kell a blokkolás feloldását.</w:t>
      </w:r>
    </w:p>
    <w:p w14:paraId="212EF0FC" w14:textId="77777777" w:rsidR="00740548" w:rsidRPr="005977A9" w:rsidRDefault="00740548" w:rsidP="0035442C">
      <w:pPr>
        <w:pStyle w:val="Cmsor2"/>
        <w:rPr>
          <w:lang w:val="en-US"/>
        </w:rPr>
      </w:pPr>
      <w:bookmarkStart w:id="826" w:name="_Toc135127643"/>
      <w:bookmarkStart w:id="827" w:name="_Toc138241205"/>
      <w:bookmarkStart w:id="828" w:name="_Toc138749095"/>
      <w:bookmarkStart w:id="829" w:name="_Toc147150833"/>
      <w:bookmarkStart w:id="830" w:name="_Toc167061637"/>
      <w:bookmarkStart w:id="831" w:name="_Toc251684207"/>
      <w:bookmarkStart w:id="832" w:name="_Ref187885109"/>
      <w:bookmarkStart w:id="833" w:name="_Toc195567061"/>
      <w:r w:rsidRPr="005977A9">
        <w:rPr>
          <w:lang w:val="en-US"/>
        </w:rPr>
        <w:t>Átszemélyesítés</w:t>
      </w:r>
      <w:bookmarkEnd w:id="826"/>
      <w:bookmarkEnd w:id="827"/>
      <w:bookmarkEnd w:id="828"/>
      <w:bookmarkEnd w:id="829"/>
      <w:bookmarkEnd w:id="830"/>
      <w:bookmarkEnd w:id="831"/>
      <w:bookmarkEnd w:id="832"/>
      <w:bookmarkEnd w:id="833"/>
    </w:p>
    <w:p w14:paraId="20DFC2E6" w14:textId="79B94828" w:rsidR="00740548" w:rsidRDefault="00740548" w:rsidP="00DA3390">
      <w:pPr>
        <w:jc w:val="both"/>
        <w:rPr>
          <w:rFonts w:eastAsiaTheme="minorHAnsi"/>
        </w:rPr>
      </w:pPr>
      <w:r w:rsidRPr="005977A9">
        <w:t>Az e-pénztárgép átszemélyesítését megvalósító szolgáltatás, amely során az üzembe helyezett e-pénztárgép más üzemeltetőhez kerül hozzárendelésre.</w:t>
      </w:r>
    </w:p>
    <w:p w14:paraId="16B830C0" w14:textId="77777777" w:rsidR="00AD762F" w:rsidRPr="005977A9" w:rsidRDefault="00AD762F" w:rsidP="00DA3390">
      <w:pPr>
        <w:jc w:val="both"/>
        <w:rPr>
          <w:rFonts w:asciiTheme="minorHAnsi" w:eastAsiaTheme="minorHAnsi" w:hAnsiTheme="minorHAnsi" w:cstheme="minorHAnsi"/>
          <w:szCs w:val="22"/>
          <w:lang w:eastAsia="en-US"/>
        </w:rPr>
      </w:pPr>
    </w:p>
    <w:p w14:paraId="54122DC7" w14:textId="10D66303" w:rsidR="007B75CB" w:rsidRDefault="000B4B58">
      <w:pPr>
        <w:jc w:val="both"/>
        <w:rPr>
          <w:rFonts w:eastAsiaTheme="minorEastAsia"/>
        </w:rPr>
      </w:pPr>
      <w:r w:rsidRPr="005977A9">
        <w:t>Felhőalapú</w:t>
      </w:r>
      <w:r w:rsidR="007B75CB" w:rsidRPr="005977A9">
        <w:t xml:space="preserve"> e-pénztárgép esetén </w:t>
      </w:r>
      <w:r w:rsidR="005D389C" w:rsidRPr="005977A9">
        <w:t>átszemélyesítés nem hajtható végre.</w:t>
      </w:r>
    </w:p>
    <w:p w14:paraId="35184124" w14:textId="77777777" w:rsidR="00AD762F" w:rsidRPr="005977A9" w:rsidRDefault="00AD762F">
      <w:pPr>
        <w:jc w:val="both"/>
        <w:rPr>
          <w:rFonts w:asciiTheme="minorHAnsi" w:eastAsiaTheme="minorEastAsia" w:hAnsiTheme="minorHAnsi" w:cstheme="minorBidi"/>
          <w:lang w:eastAsia="en-US"/>
        </w:rPr>
      </w:pPr>
    </w:p>
    <w:p w14:paraId="74DD2D6C" w14:textId="77777777" w:rsidR="00117890" w:rsidRPr="005977A9" w:rsidRDefault="00117890" w:rsidP="00117890">
      <w:pPr>
        <w:jc w:val="both"/>
        <w:rPr>
          <w:rFonts w:asciiTheme="minorHAnsi" w:eastAsiaTheme="minorHAnsi" w:hAnsiTheme="minorHAnsi" w:cstheme="minorHAnsi"/>
          <w:szCs w:val="22"/>
          <w:lang w:eastAsia="en-US"/>
        </w:rPr>
      </w:pPr>
      <w:r w:rsidRPr="005977A9">
        <w:t>Kétvállalkozós e-pénztárgépen átszemélyesítés nem hajtható végre</w:t>
      </w:r>
      <w:r>
        <w:t>, kizárólag az üzemanyagkút üzemeltetője (társadózó) változtatható meg az üzemanyag-tulajdonos kezdeményezésére egy adózói adatfrissítés hívással</w:t>
      </w:r>
      <w:r w:rsidRPr="005977A9">
        <w:t>.</w:t>
      </w:r>
    </w:p>
    <w:p w14:paraId="71C03619" w14:textId="77777777" w:rsidR="007B75CB" w:rsidRPr="005977A9" w:rsidRDefault="007B75CB" w:rsidP="00DA3390">
      <w:pPr>
        <w:jc w:val="both"/>
      </w:pPr>
    </w:p>
    <w:p w14:paraId="4344B2BE" w14:textId="77777777" w:rsidR="00740548" w:rsidRPr="005977A9" w:rsidRDefault="00740548" w:rsidP="0035442C">
      <w:pPr>
        <w:pStyle w:val="Cmsor3"/>
        <w:jc w:val="both"/>
        <w:rPr>
          <w:lang w:val="en-US"/>
        </w:rPr>
      </w:pPr>
      <w:bookmarkStart w:id="834" w:name="_Toc135127644"/>
      <w:bookmarkStart w:id="835" w:name="_Toc138241206"/>
      <w:bookmarkStart w:id="836" w:name="_Toc138749096"/>
      <w:bookmarkStart w:id="837" w:name="_Toc147150834"/>
      <w:bookmarkStart w:id="838" w:name="_Toc167061638"/>
      <w:bookmarkStart w:id="839" w:name="_Toc1129692942"/>
      <w:bookmarkStart w:id="840" w:name="_Toc195567062"/>
      <w:r w:rsidRPr="005977A9">
        <w:rPr>
          <w:lang w:val="en-US"/>
        </w:rPr>
        <w:t>A szolgáltatás üzleti leírása</w:t>
      </w:r>
      <w:bookmarkEnd w:id="834"/>
      <w:bookmarkEnd w:id="835"/>
      <w:bookmarkEnd w:id="836"/>
      <w:bookmarkEnd w:id="837"/>
      <w:bookmarkEnd w:id="838"/>
      <w:bookmarkEnd w:id="839"/>
      <w:bookmarkEnd w:id="840"/>
    </w:p>
    <w:p w14:paraId="3D89FDE9" w14:textId="20D79CAC" w:rsidR="00740548" w:rsidRPr="005977A9" w:rsidRDefault="00740548" w:rsidP="00DA3390">
      <w:pPr>
        <w:jc w:val="both"/>
        <w:rPr>
          <w:rFonts w:asciiTheme="minorHAnsi" w:eastAsiaTheme="minorHAnsi" w:hAnsiTheme="minorHAnsi" w:cstheme="minorHAnsi"/>
          <w:szCs w:val="22"/>
          <w:lang w:eastAsia="en-US"/>
        </w:rPr>
      </w:pPr>
      <w:r w:rsidRPr="005977A9">
        <w:t>Átszemélyesítés csak hardveralapú e-pénztárgépen hajtható végre. Az átszemélyesítés kizárólag akkor indítható, ha az e-pénztárgép hálózati áramforrásról üzemel, előzőleg sikeresen végrehajtásra került az „</w:t>
      </w:r>
      <w:r w:rsidR="00260454" w:rsidRPr="00260454">
        <w:rPr>
          <w:b/>
        </w:rPr>
        <w:fldChar w:fldCharType="begin"/>
      </w:r>
      <w:r w:rsidR="00260454" w:rsidRPr="006434FB">
        <w:rPr>
          <w:b/>
        </w:rPr>
        <w:instrText xml:space="preserve"> REF _Ref187885202 \h  \* MERGEFORMAT </w:instrText>
      </w:r>
      <w:r w:rsidR="00260454" w:rsidRPr="00260454">
        <w:rPr>
          <w:b/>
        </w:rPr>
      </w:r>
      <w:r w:rsidR="00260454" w:rsidRPr="00260454">
        <w:rPr>
          <w:b/>
        </w:rPr>
        <w:fldChar w:fldCharType="separate"/>
      </w:r>
      <w:ins w:id="841" w:author="Szerző">
        <w:r w:rsidR="007E41D0" w:rsidRPr="00294685">
          <w:rPr>
            <w:b/>
            <w:rPrChange w:id="842" w:author="Szerző">
              <w:rPr/>
            </w:rPrChange>
          </w:rPr>
          <w:t>Üzemeltetés befejezés</w:t>
        </w:r>
      </w:ins>
      <w:del w:id="843" w:author="Szerző">
        <w:r w:rsidR="000F44AA" w:rsidRPr="000F44AA" w:rsidDel="007E41D0">
          <w:rPr>
            <w:b/>
          </w:rPr>
          <w:delText>Üzemeltetés befejezés</w:delText>
        </w:r>
      </w:del>
      <w:r w:rsidR="00260454" w:rsidRPr="00260454">
        <w:rPr>
          <w:b/>
        </w:rPr>
        <w:fldChar w:fldCharType="end"/>
      </w:r>
      <w:r w:rsidRPr="005977A9">
        <w:t>” fejezetben leírt üzemeltetés befejezés folyamat, az e-pénztárgépen előzőleg kibocsátott minden adóügyi adat külső adathordozón az üzemeltető birtokában van, és az e-pénztárgépen kiállított összes bizonylat és riport a NAV részére már beküldésre került.</w:t>
      </w:r>
    </w:p>
    <w:p w14:paraId="089809DE" w14:textId="77777777" w:rsidR="00740548" w:rsidRPr="005977A9" w:rsidRDefault="00740548" w:rsidP="00DA3390">
      <w:pPr>
        <w:jc w:val="both"/>
      </w:pPr>
    </w:p>
    <w:p w14:paraId="4BBF36D4" w14:textId="77777777" w:rsidR="00740548" w:rsidRPr="005977A9" w:rsidRDefault="00740548" w:rsidP="00DA3390">
      <w:pPr>
        <w:jc w:val="both"/>
      </w:pPr>
      <w:r w:rsidRPr="005977A9">
        <w:t>Az átszemélyesítési kérés során az e-pénztárgépnek be kell küldenie azt a bizonylat vagy riport sorszámot, amelyet az e-pénztárgépen utoljára kiállítottak. Amennyiben az e-pénztárgép nem küldte be az összes általa kiállított bizonylatot és riportot, akkor az átszemélyesítés nem hajtható végre.</w:t>
      </w:r>
    </w:p>
    <w:p w14:paraId="32320C12" w14:textId="77777777" w:rsidR="00872FA2" w:rsidRPr="005977A9" w:rsidRDefault="00872FA2" w:rsidP="00DA3390">
      <w:pPr>
        <w:jc w:val="both"/>
      </w:pPr>
    </w:p>
    <w:p w14:paraId="6B74D86C" w14:textId="341BF1CC" w:rsidR="00872FA2" w:rsidRPr="005977A9" w:rsidRDefault="00872FA2" w:rsidP="00DA3390">
      <w:pPr>
        <w:jc w:val="both"/>
        <w:rPr>
          <w:rFonts w:asciiTheme="minorHAnsi" w:eastAsiaTheme="minorHAnsi" w:hAnsiTheme="minorHAnsi" w:cstheme="minorHAnsi"/>
          <w:szCs w:val="22"/>
          <w:lang w:eastAsia="en-US"/>
        </w:rPr>
      </w:pPr>
      <w:r w:rsidRPr="005977A9">
        <w:t>Az átszemélyesítési kéréshez az e-pénztárgépnek új authentikációs és aláíró tanúsítványt kell igényelnie</w:t>
      </w:r>
      <w:r w:rsidR="00506C39" w:rsidRPr="005977A9">
        <w:t>, mivel a tanúsítványok nem csak az e-pénztárgéphez, hanem az adózóhoz is hozzá vannak kötve</w:t>
      </w:r>
      <w:r w:rsidRPr="005977A9">
        <w:t>.</w:t>
      </w:r>
      <w:r w:rsidR="00A06414" w:rsidRPr="005977A9">
        <w:t xml:space="preserve"> A hívásban mellékelni kell mindkét tanúsítványtípus</w:t>
      </w:r>
      <w:r w:rsidR="00614CC2" w:rsidRPr="005977A9">
        <w:t xml:space="preserve"> igénylését tartalmazó CSR fájlt.</w:t>
      </w:r>
    </w:p>
    <w:p w14:paraId="01A7512A" w14:textId="77777777" w:rsidR="00740548" w:rsidRPr="005977A9" w:rsidRDefault="00740548" w:rsidP="00DA3390">
      <w:pPr>
        <w:jc w:val="both"/>
      </w:pPr>
    </w:p>
    <w:p w14:paraId="0AE16C30" w14:textId="07004B8E" w:rsidR="00740548" w:rsidRPr="005977A9" w:rsidRDefault="00740548" w:rsidP="00DA3390">
      <w:pPr>
        <w:jc w:val="both"/>
        <w:rPr>
          <w:rFonts w:asciiTheme="minorHAnsi" w:eastAsiaTheme="minorHAnsi" w:hAnsiTheme="minorHAnsi" w:cstheme="minorHAnsi"/>
          <w:szCs w:val="22"/>
          <w:lang w:eastAsia="en-US"/>
        </w:rPr>
      </w:pPr>
      <w:r w:rsidRPr="005977A9">
        <w:t>A jelenlegi üzemeltetőre nem hajtható végre átszemélyesítés, ebben az esetben az „</w:t>
      </w:r>
      <w:r w:rsidR="00260454" w:rsidRPr="00260454">
        <w:rPr>
          <w:b/>
        </w:rPr>
        <w:fldChar w:fldCharType="begin"/>
      </w:r>
      <w:r w:rsidR="00260454" w:rsidRPr="006434FB">
        <w:rPr>
          <w:b/>
        </w:rPr>
        <w:instrText xml:space="preserve"> REF _Ref187885223 \h  \* MERGEFORMAT </w:instrText>
      </w:r>
      <w:r w:rsidR="00260454" w:rsidRPr="00260454">
        <w:rPr>
          <w:b/>
        </w:rPr>
      </w:r>
      <w:r w:rsidR="00260454" w:rsidRPr="00260454">
        <w:rPr>
          <w:b/>
        </w:rPr>
        <w:fldChar w:fldCharType="separate"/>
      </w:r>
      <w:ins w:id="844" w:author="Szerző">
        <w:r w:rsidR="007E41D0" w:rsidRPr="00294685">
          <w:rPr>
            <w:b/>
            <w:rPrChange w:id="845" w:author="Szerző">
              <w:rPr/>
            </w:rPrChange>
          </w:rPr>
          <w:t>Üzemeltetés folytatás</w:t>
        </w:r>
      </w:ins>
      <w:del w:id="846" w:author="Szerző">
        <w:r w:rsidR="000F44AA" w:rsidRPr="000F44AA" w:rsidDel="007E41D0">
          <w:rPr>
            <w:b/>
          </w:rPr>
          <w:delText>Üzemeltetés folytatás</w:delText>
        </w:r>
      </w:del>
      <w:r w:rsidR="00260454" w:rsidRPr="00260454">
        <w:rPr>
          <w:b/>
        </w:rPr>
        <w:fldChar w:fldCharType="end"/>
      </w:r>
      <w:r w:rsidRPr="005977A9">
        <w:t>” szolgáltatással folytatható az üzemeltetés.</w:t>
      </w:r>
    </w:p>
    <w:p w14:paraId="05001C33" w14:textId="77777777" w:rsidR="00740548" w:rsidRPr="005977A9" w:rsidRDefault="00740548" w:rsidP="00DA3390">
      <w:pPr>
        <w:jc w:val="both"/>
      </w:pPr>
    </w:p>
    <w:p w14:paraId="70467653" w14:textId="77777777" w:rsidR="00740548" w:rsidRPr="005977A9" w:rsidRDefault="00740548" w:rsidP="00DA3390">
      <w:pPr>
        <w:jc w:val="both"/>
        <w:rPr>
          <w:rFonts w:asciiTheme="minorHAnsi" w:eastAsiaTheme="minorHAnsi" w:hAnsiTheme="minorHAnsi" w:cstheme="minorHAnsi"/>
          <w:szCs w:val="22"/>
          <w:lang w:eastAsia="en-US"/>
        </w:rPr>
      </w:pPr>
      <w:r w:rsidRPr="005977A9">
        <w:t>Az átszemélyesítés egy többlépéses folyamat, amelynek során az e-pénztárgépnek több szolgáltatást kell meghívnia. Az átszemélyesítési szolgáltatás meghívása ennek a folyamatnak csak az első lépése, az arra kapott sikeres válasz önmagában nem eredményezi az átszemélyesítés sikeres végrehajtását. Az átszemélyesítési folyamat lépései a következők:</w:t>
      </w:r>
    </w:p>
    <w:p w14:paraId="1913C7C6" w14:textId="09DEC14F" w:rsidR="00740548" w:rsidRPr="005977A9" w:rsidRDefault="00740548" w:rsidP="006434FB">
      <w:pPr>
        <w:pStyle w:val="Felsorols"/>
      </w:pPr>
      <w:r w:rsidRPr="005977A9">
        <w:t xml:space="preserve">Átszemélyesítés szolgáltatás meghívása: Ez a hívás az átszemélyesítési folyamat kezdete. A szolgáltatás válaszában a NAV elküldi az e-pénztárgép részére az üzemeltetői és </w:t>
      </w:r>
      <w:r w:rsidR="00157A6A">
        <w:t>üzemeltetési</w:t>
      </w:r>
      <w:r w:rsidR="00157A6A" w:rsidRPr="005977A9">
        <w:t xml:space="preserve"> </w:t>
      </w:r>
      <w:r w:rsidRPr="005977A9">
        <w:t>hely adatokat,</w:t>
      </w:r>
      <w:r w:rsidR="00614CC2" w:rsidRPr="005977A9">
        <w:t xml:space="preserve"> a</w:t>
      </w:r>
      <w:r w:rsidR="00875F47" w:rsidRPr="005977A9">
        <w:t xml:space="preserve"> tanúsítványok letöltésére szolgáló URL-eket,</w:t>
      </w:r>
      <w:r w:rsidRPr="005977A9">
        <w:t xml:space="preserve"> illetve az utasítást az e-pénztárgép blokkolásának feloldására. Az e-pénztárgépnek a sikeres válasz fogadása után végre kell hajtania a kapott üzemeltetői és </w:t>
      </w:r>
      <w:r w:rsidR="00BA3205">
        <w:t>üzemeltetési</w:t>
      </w:r>
      <w:r w:rsidR="00BA3205" w:rsidRPr="005977A9">
        <w:t xml:space="preserve"> </w:t>
      </w:r>
      <w:r w:rsidRPr="005977A9">
        <w:t>hely adatok átvezetését és az e-pénztárgép blokkolásának feloldását.</w:t>
      </w:r>
      <w:r w:rsidR="00875F47" w:rsidRPr="005977A9">
        <w:t xml:space="preserve"> Ezt követően le kell töltenie és el kell tárolnia a két új tanúsítványt.</w:t>
      </w:r>
      <w:r w:rsidR="00C15277" w:rsidRPr="005977A9">
        <w:t xml:space="preserve"> A tanúsítvány első letöltési kísérlete előtt az e-pénztárgépnek 5 másodpercet várnia kell. Amennyiben a letöltési linken még nem letölthető a tanúsítvány, az ismételt próbálkozások között legalább 10 másodpercnek kell eltelnie. Az URL visszaérkezésétől számítva </w:t>
      </w:r>
      <w:r w:rsidR="00CC370D" w:rsidRPr="005977A9">
        <w:t>5</w:t>
      </w:r>
      <w:r w:rsidR="00C15277" w:rsidRPr="005977A9">
        <w:t xml:space="preserve"> perc elteltével az átszemélyesítés sikertelennek tekintendő, a szolgáltatás újból meghívható. </w:t>
      </w:r>
      <w:r w:rsidR="00C91249" w:rsidRPr="005977A9">
        <w:t xml:space="preserve">Ismételt meghíváskor </w:t>
      </w:r>
      <w:r w:rsidR="007C6589" w:rsidRPr="005977A9">
        <w:t>új CSR-t kell beküldeni, új kulcsokkal.</w:t>
      </w:r>
      <w:r w:rsidRPr="005977A9">
        <w:t xml:space="preserve"> </w:t>
      </w:r>
      <w:r w:rsidR="00A16CA2" w:rsidRPr="005977A9">
        <w:t xml:space="preserve">A blokkolás feloldása kizárólag a tanústványok sikeres letöltését követően hajtható végre. </w:t>
      </w:r>
      <w:r w:rsidRPr="005977A9">
        <w:t>Csak ezek végrehajtása után kell az e-pénztárgépnek a CashRegisterInfo riport beküldés szolgáltatást meghívnia.</w:t>
      </w:r>
    </w:p>
    <w:p w14:paraId="713371A6" w14:textId="41AAA048" w:rsidR="00740548" w:rsidRPr="005977A9" w:rsidRDefault="5412A66B" w:rsidP="006434FB">
      <w:pPr>
        <w:pStyle w:val="Felsorols"/>
      </w:pPr>
      <w:r w:rsidRPr="46920C6E">
        <w:t xml:space="preserve">CashRegisterInfo riport beküldés (Riport fogadás szolgáltatás meghívása): Az e-pénztárgépnek be kell küldenie az e-pénztárgép működési adatait, amely már az átvezetett üzemeltetői és </w:t>
      </w:r>
      <w:r w:rsidR="00631F74">
        <w:t>üzemeltetési</w:t>
      </w:r>
      <w:r w:rsidR="00631F74" w:rsidRPr="46920C6E">
        <w:t xml:space="preserve"> </w:t>
      </w:r>
      <w:r w:rsidRPr="46920C6E">
        <w:t>hely adatokat tartalmazza, illetve hogy az e-pénztárgép blokkolása feloldásra került.</w:t>
      </w:r>
    </w:p>
    <w:p w14:paraId="5D9BDA8C" w14:textId="23F7FD29" w:rsidR="00740548" w:rsidRPr="005977A9" w:rsidRDefault="5412A66B" w:rsidP="006434FB">
      <w:pPr>
        <w:pStyle w:val="Felsorols"/>
      </w:pPr>
      <w:r w:rsidRPr="46920C6E">
        <w:t>Hello szolgáltatás meghívása</w:t>
      </w:r>
      <w:r w:rsidR="7B942EE2" w:rsidRPr="46920C6E">
        <w:t xml:space="preserve"> az új authentikációs tanúsítvánnyal</w:t>
      </w:r>
      <w:r w:rsidRPr="46920C6E">
        <w:t xml:space="preserve">: A szolgáltatásra adott sikeres válasszal jelzi a NAV, hogy az átszemélyesítés sikeresen végrehajtásra került. A </w:t>
      </w:r>
      <w:r w:rsidR="6F52846B" w:rsidRPr="46920C6E">
        <w:t>H</w:t>
      </w:r>
      <w:r w:rsidRPr="46920C6E">
        <w:t>ello szolgáltatásra kapott sikeres válasz után az e-pénztárgép törli az átszemélyesítés előtti bizonylatait és riportjait</w:t>
      </w:r>
      <w:r w:rsidR="269EF86C" w:rsidRPr="46920C6E">
        <w:t>, illetve a régi tanúsítványokat</w:t>
      </w:r>
      <w:r w:rsidRPr="46920C6E">
        <w:t>. A törlés során az átszemélyesítés indításakor megadott recordCounter-ig törölhetők a bizonylatok és riportok.</w:t>
      </w:r>
    </w:p>
    <w:p w14:paraId="3F1C26C5" w14:textId="4587BA01" w:rsidR="00740548" w:rsidRPr="005977A9" w:rsidRDefault="00740548" w:rsidP="00DA3390">
      <w:pPr>
        <w:jc w:val="both"/>
        <w:rPr>
          <w:rFonts w:asciiTheme="minorHAnsi" w:eastAsiaTheme="minorHAnsi" w:hAnsiTheme="minorHAnsi" w:cstheme="minorHAnsi"/>
          <w:szCs w:val="22"/>
          <w:lang w:eastAsia="en-US"/>
        </w:rPr>
      </w:pPr>
      <w:r w:rsidRPr="005977A9">
        <w:t>Az átszemélyesítés kizárólag akkor tekinthető sikeresen befejezettnek, ha sikeresen megtörtént minden olyan módosítás, amire a NAV utasítást adott, majd a</w:t>
      </w:r>
      <w:r w:rsidR="00C37590" w:rsidRPr="005977A9">
        <w:t>z e-</w:t>
      </w:r>
      <w:r w:rsidRPr="005977A9">
        <w:t>pénztárgép meghívta a Hello szolgáltatást, amire sikeres választ kapott. Az e-pénztárgép adóügyi nap nyitását kizárólag a sikeresen lezárult átszemélyesítési folyamatot követően teheti lehetővé. Átszemélyesítés után a bizonylatok és riportok sorszámozása (recordCounter) ismétlés és kihagyás nélkül folytatódik.</w:t>
      </w:r>
    </w:p>
    <w:p w14:paraId="36081B59" w14:textId="77777777" w:rsidR="00740548" w:rsidRPr="005977A9" w:rsidRDefault="00740548" w:rsidP="00DA3390">
      <w:pPr>
        <w:jc w:val="both"/>
        <w:rPr>
          <w:rFonts w:asciiTheme="minorHAnsi" w:eastAsiaTheme="minorHAnsi" w:hAnsiTheme="minorHAnsi" w:cstheme="minorHAnsi"/>
          <w:szCs w:val="22"/>
          <w:lang w:eastAsia="en-US"/>
        </w:rPr>
      </w:pPr>
      <w:r w:rsidRPr="005977A9">
        <w:t>Sikertelenül zárult átszemélyesítés újra megkísérelhető, az átszemélyesítés szolgáltatás meghívásával, majd utána az itt felsorolt szolgáltatások meghívásával.</w:t>
      </w:r>
    </w:p>
    <w:p w14:paraId="700DFF9E" w14:textId="77777777" w:rsidR="00740548" w:rsidRPr="005977A9" w:rsidRDefault="00740548" w:rsidP="00DA3390">
      <w:pPr>
        <w:jc w:val="both"/>
      </w:pPr>
    </w:p>
    <w:p w14:paraId="64144BE1" w14:textId="77777777" w:rsidR="00740548" w:rsidRPr="005977A9" w:rsidRDefault="00740548" w:rsidP="0035442C">
      <w:pPr>
        <w:pStyle w:val="Cmsor3"/>
        <w:jc w:val="both"/>
        <w:rPr>
          <w:lang w:val="en-US"/>
        </w:rPr>
      </w:pPr>
      <w:bookmarkStart w:id="847" w:name="_Toc135127645"/>
      <w:bookmarkStart w:id="848" w:name="_Toc138241207"/>
      <w:bookmarkStart w:id="849" w:name="_Toc138749097"/>
      <w:bookmarkStart w:id="850" w:name="_Toc147150835"/>
      <w:bookmarkStart w:id="851" w:name="_Toc167061639"/>
      <w:bookmarkStart w:id="852" w:name="_Toc1417951150"/>
      <w:bookmarkStart w:id="853" w:name="_Toc195567063"/>
      <w:r w:rsidRPr="005977A9">
        <w:rPr>
          <w:lang w:val="en-US"/>
        </w:rPr>
        <w:t>A szolgáltatás technikai leírása</w:t>
      </w:r>
      <w:bookmarkEnd w:id="847"/>
      <w:bookmarkEnd w:id="848"/>
      <w:bookmarkEnd w:id="849"/>
      <w:bookmarkEnd w:id="850"/>
      <w:bookmarkEnd w:id="851"/>
      <w:bookmarkEnd w:id="852"/>
      <w:bookmarkEnd w:id="853"/>
    </w:p>
    <w:p w14:paraId="79AFDDC3" w14:textId="02F78099" w:rsidR="00740548" w:rsidRPr="005977A9" w:rsidRDefault="00740548" w:rsidP="00DA3390">
      <w:pPr>
        <w:jc w:val="both"/>
      </w:pPr>
      <w:r w:rsidRPr="005977A9">
        <w:t>A</w:t>
      </w:r>
      <w:r w:rsidR="00C37590" w:rsidRPr="005977A9">
        <w:t>z e-</w:t>
      </w:r>
      <w:r w:rsidRPr="005977A9">
        <w:t>pénztárgép átszemélyesítését az „ownerChange” szolgáltatással lehet kezdeményezni.</w:t>
      </w:r>
    </w:p>
    <w:p w14:paraId="6D9B2757" w14:textId="6CE673F5" w:rsidR="00887316" w:rsidRPr="005977A9" w:rsidRDefault="7FA6186A" w:rsidP="006434FB">
      <w:pPr>
        <w:pStyle w:val="Felsorols"/>
      </w:pPr>
      <w:r w:rsidRPr="46920C6E">
        <w:t>Context root: /eReceiptMgmt/v1</w:t>
      </w:r>
    </w:p>
    <w:p w14:paraId="6ADB78AD" w14:textId="562378FA" w:rsidR="00740548" w:rsidRPr="005977A9" w:rsidRDefault="5412A66B" w:rsidP="006434FB">
      <w:pPr>
        <w:pStyle w:val="Felsorols"/>
      </w:pPr>
      <w:r w:rsidRPr="46920C6E">
        <w:t>URL: /ownerChange</w:t>
      </w:r>
    </w:p>
    <w:p w14:paraId="00B161FD" w14:textId="24C21AF9" w:rsidR="00740548" w:rsidRPr="005977A9" w:rsidRDefault="00740548" w:rsidP="006434FB">
      <w:pPr>
        <w:pStyle w:val="Felsorols"/>
      </w:pPr>
      <w:r w:rsidRPr="005977A9">
        <w:t>Kérés objektum: OwnerChangeRequest. A szolgáltatás kérés objektumának technológiai leírása az „</w:t>
      </w:r>
      <w:r w:rsidR="009C2A85">
        <w:fldChar w:fldCharType="begin"/>
      </w:r>
      <w:r w:rsidR="009C2A85">
        <w:instrText xml:space="preserve"> REF _Ref184599723 \h </w:instrText>
      </w:r>
      <w:r w:rsidR="009C2A85">
        <w:fldChar w:fldCharType="separate"/>
      </w:r>
      <w:ins w:id="854" w:author="Szerző">
        <w:r w:rsidR="007E41D0" w:rsidRPr="00010356">
          <w:rPr>
            <w:lang w:val="pt-BR"/>
          </w:rPr>
          <w:t>Üzleti adattartalom leírása (XSD Modell típusai és elemei)</w:t>
        </w:r>
      </w:ins>
      <w:del w:id="855" w:author="Szerző">
        <w:r w:rsidR="000F44AA" w:rsidRPr="46920C6E" w:rsidDel="007E41D0">
          <w:delText>Üzleti adattartalom leírása (XSD Modell típusai és elemei)</w:delText>
        </w:r>
      </w:del>
      <w:r w:rsidR="009C2A85">
        <w:fldChar w:fldCharType="end"/>
      </w:r>
      <w:r w:rsidRPr="005977A9">
        <w:t>” fejezetben található.</w:t>
      </w:r>
    </w:p>
    <w:p w14:paraId="3008D1FF" w14:textId="45924127" w:rsidR="00740548" w:rsidRPr="005977A9" w:rsidRDefault="00740548" w:rsidP="006434FB">
      <w:pPr>
        <w:pStyle w:val="Felsorols"/>
      </w:pPr>
      <w:r w:rsidRPr="005977A9">
        <w:t>Válasz objektum: OwnerChangeResponse. A szolgáltatás válasz objektumának technológiai leírása az „</w:t>
      </w:r>
      <w:r w:rsidR="009C2A85">
        <w:fldChar w:fldCharType="begin"/>
      </w:r>
      <w:r w:rsidR="009C2A85">
        <w:instrText xml:space="preserve"> REF _Ref184599723 \h </w:instrText>
      </w:r>
      <w:r w:rsidR="009C2A85">
        <w:fldChar w:fldCharType="separate"/>
      </w:r>
      <w:ins w:id="856" w:author="Szerző">
        <w:r w:rsidR="007E41D0" w:rsidRPr="00010356">
          <w:rPr>
            <w:lang w:val="pt-BR"/>
          </w:rPr>
          <w:t>Üzleti adattartalom leírása (XSD Modell típusai és elemei)</w:t>
        </w:r>
      </w:ins>
      <w:del w:id="857" w:author="Szerző">
        <w:r w:rsidR="000F44AA" w:rsidRPr="46920C6E" w:rsidDel="007E41D0">
          <w:delText>Üzleti adattartalom leírása (XSD Modell típusai és elemei)</w:delText>
        </w:r>
      </w:del>
      <w:r w:rsidR="009C2A85">
        <w:fldChar w:fldCharType="end"/>
      </w:r>
      <w:r w:rsidRPr="005977A9">
        <w:t>” fejezetben található.</w:t>
      </w:r>
    </w:p>
    <w:p w14:paraId="2FB3EE8A" w14:textId="383C7F7D" w:rsidR="00335852" w:rsidRDefault="00335852" w:rsidP="00DA3390">
      <w:pPr>
        <w:jc w:val="both"/>
        <w:rPr>
          <w:rFonts w:eastAsiaTheme="minorHAnsi"/>
        </w:rPr>
      </w:pPr>
    </w:p>
    <w:p w14:paraId="7BB9ADDF" w14:textId="5B377D25" w:rsidR="00335852" w:rsidRDefault="00335852" w:rsidP="00335852">
      <w:pPr>
        <w:keepNext/>
      </w:pPr>
      <w:r>
        <w:rPr>
          <w:lang w:val="hu-HU"/>
        </w:rPr>
        <w:t xml:space="preserve">Az </w:t>
      </w:r>
      <w:r w:rsidRPr="005977A9">
        <w:t>OwnerChangeRequest</w:t>
      </w:r>
      <w:r>
        <w:t xml:space="preserve"> kérésobjektum:</w:t>
      </w:r>
    </w:p>
    <w:p w14:paraId="1D504172" w14:textId="77777777" w:rsidR="00335852" w:rsidRDefault="00335852" w:rsidP="00335852">
      <w:pPr>
        <w:keepNext/>
      </w:pPr>
    </w:p>
    <w:p w14:paraId="4D2627BD" w14:textId="0E70FA0C" w:rsidR="00335852" w:rsidRDefault="00335852" w:rsidP="00DA3390">
      <w:pPr>
        <w:jc w:val="both"/>
      </w:pPr>
      <w:r>
        <w:rPr>
          <w:noProof/>
          <w:lang w:val="hu-HU" w:eastAsia="hu-HU"/>
        </w:rPr>
        <w:drawing>
          <wp:inline distT="0" distB="0" distL="0" distR="0" wp14:anchorId="72A0055B" wp14:editId="50929B5E">
            <wp:extent cx="5760720" cy="7820660"/>
            <wp:effectExtent l="0" t="0" r="5080" b="2540"/>
            <wp:docPr id="1677915662" name="Picture 18" descr="XSD elem á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5">
                      <a:extLst>
                        <a:ext uri="{28A0092B-C50C-407E-A947-70E740481C1C}">
                          <a14:useLocalDpi xmlns:a14="http://schemas.microsoft.com/office/drawing/2010/main" val="0"/>
                        </a:ext>
                      </a:extLst>
                    </a:blip>
                    <a:stretch>
                      <a:fillRect/>
                    </a:stretch>
                  </pic:blipFill>
                  <pic:spPr>
                    <a:xfrm>
                      <a:off x="0" y="0"/>
                      <a:ext cx="5760720" cy="7820660"/>
                    </a:xfrm>
                    <a:prstGeom prst="rect">
                      <a:avLst/>
                    </a:prstGeom>
                  </pic:spPr>
                </pic:pic>
              </a:graphicData>
            </a:graphic>
          </wp:inline>
        </w:drawing>
      </w:r>
    </w:p>
    <w:p w14:paraId="035867A6" w14:textId="77777777" w:rsidR="00335852" w:rsidRDefault="00335852" w:rsidP="00DA3390">
      <w:pPr>
        <w:jc w:val="both"/>
        <w:rPr>
          <w:rFonts w:asciiTheme="minorHAnsi" w:eastAsiaTheme="minorHAnsi" w:hAnsiTheme="minorHAnsi" w:cstheme="minorHAnsi"/>
          <w:szCs w:val="22"/>
          <w:lang w:eastAsia="en-US"/>
        </w:rPr>
      </w:pPr>
    </w:p>
    <w:p w14:paraId="0074B80D" w14:textId="4FF55122" w:rsidR="00335852" w:rsidRDefault="00335852" w:rsidP="00335852">
      <w:pPr>
        <w:keepNext/>
      </w:pPr>
      <w:r>
        <w:rPr>
          <w:lang w:val="hu-HU"/>
        </w:rPr>
        <w:t xml:space="preserve">Az </w:t>
      </w:r>
      <w:r w:rsidRPr="005977A9">
        <w:t>OwnerChangeRe</w:t>
      </w:r>
      <w:r>
        <w:t>sponse válaszobjektum:</w:t>
      </w:r>
    </w:p>
    <w:p w14:paraId="18C57955" w14:textId="77777777" w:rsidR="00335852" w:rsidRDefault="00335852" w:rsidP="00335852">
      <w:pPr>
        <w:keepNext/>
      </w:pPr>
    </w:p>
    <w:p w14:paraId="2F8FA4B4" w14:textId="23242982" w:rsidR="00335852" w:rsidRDefault="00335852" w:rsidP="00DA3390">
      <w:pPr>
        <w:jc w:val="both"/>
        <w:rPr>
          <w:rFonts w:asciiTheme="minorHAnsi" w:eastAsiaTheme="minorHAnsi" w:hAnsiTheme="minorHAnsi" w:cstheme="minorHAnsi"/>
          <w:szCs w:val="22"/>
          <w:lang w:eastAsia="en-US"/>
        </w:rPr>
      </w:pPr>
      <w:r>
        <w:rPr>
          <w:rFonts w:asciiTheme="minorHAnsi" w:eastAsiaTheme="minorHAnsi" w:hAnsiTheme="minorHAnsi" w:cstheme="minorHAnsi"/>
          <w:noProof/>
          <w:szCs w:val="22"/>
          <w:lang w:val="hu-HU" w:eastAsia="hu-HU"/>
        </w:rPr>
        <w:drawing>
          <wp:inline distT="0" distB="0" distL="0" distR="0" wp14:anchorId="3D59241D" wp14:editId="01728FC4">
            <wp:extent cx="5760720" cy="7473950"/>
            <wp:effectExtent l="0" t="0" r="5080" b="6350"/>
            <wp:docPr id="454685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8501" name="Picture 19"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720" cy="7473950"/>
                    </a:xfrm>
                    <a:prstGeom prst="rect">
                      <a:avLst/>
                    </a:prstGeom>
                  </pic:spPr>
                </pic:pic>
              </a:graphicData>
            </a:graphic>
          </wp:inline>
        </w:drawing>
      </w:r>
    </w:p>
    <w:p w14:paraId="3870372C" w14:textId="77777777" w:rsidR="00335852" w:rsidRPr="005977A9" w:rsidRDefault="00335852" w:rsidP="00DA3390">
      <w:pPr>
        <w:jc w:val="both"/>
        <w:rPr>
          <w:rFonts w:asciiTheme="minorHAnsi" w:eastAsiaTheme="minorHAnsi" w:hAnsiTheme="minorHAnsi" w:cstheme="minorHAnsi"/>
          <w:szCs w:val="22"/>
          <w:lang w:eastAsia="en-US"/>
        </w:rPr>
      </w:pPr>
    </w:p>
    <w:p w14:paraId="3611D35A" w14:textId="6C9BEEC2" w:rsidR="00740548" w:rsidRPr="005977A9" w:rsidRDefault="00740548" w:rsidP="0035442C">
      <w:pPr>
        <w:pStyle w:val="Cmsor2"/>
      </w:pPr>
      <w:bookmarkStart w:id="858" w:name="_Toc135127646"/>
      <w:bookmarkStart w:id="859" w:name="_Toc138241208"/>
      <w:bookmarkStart w:id="860" w:name="_Toc138749098"/>
      <w:bookmarkStart w:id="861" w:name="_Toc147150836"/>
      <w:bookmarkStart w:id="862" w:name="_Toc167061640"/>
      <w:bookmarkStart w:id="863" w:name="_Toc1087090552"/>
      <w:bookmarkStart w:id="864" w:name="_Ref187884154"/>
      <w:bookmarkStart w:id="865" w:name="_Toc195567064"/>
      <w:r w:rsidRPr="005977A9">
        <w:t>Hello</w:t>
      </w:r>
      <w:bookmarkEnd w:id="858"/>
      <w:bookmarkEnd w:id="859"/>
      <w:bookmarkEnd w:id="860"/>
      <w:bookmarkEnd w:id="861"/>
      <w:bookmarkEnd w:id="862"/>
      <w:bookmarkEnd w:id="863"/>
      <w:bookmarkEnd w:id="864"/>
      <w:bookmarkEnd w:id="865"/>
    </w:p>
    <w:p w14:paraId="4F3FCCAF" w14:textId="77777777" w:rsidR="000C5508" w:rsidRPr="005977A9" w:rsidRDefault="000C5508" w:rsidP="0035442C">
      <w:pPr>
        <w:pStyle w:val="Cmsor3"/>
        <w:jc w:val="both"/>
        <w:rPr>
          <w:lang w:val="en-US"/>
        </w:rPr>
      </w:pPr>
      <w:bookmarkStart w:id="866" w:name="_Toc147150837"/>
      <w:bookmarkStart w:id="867" w:name="_Toc167061641"/>
      <w:bookmarkStart w:id="868" w:name="_Toc526932518"/>
      <w:bookmarkStart w:id="869" w:name="_Toc195567065"/>
      <w:r w:rsidRPr="005977A9">
        <w:rPr>
          <w:lang w:val="en-US"/>
        </w:rPr>
        <w:t>A szolgáltatás üzleti leírása</w:t>
      </w:r>
      <w:bookmarkEnd w:id="866"/>
      <w:bookmarkEnd w:id="867"/>
      <w:bookmarkEnd w:id="868"/>
      <w:bookmarkEnd w:id="869"/>
    </w:p>
    <w:p w14:paraId="64E5FD02" w14:textId="17E8F0AB" w:rsidR="00740548" w:rsidRPr="005977A9" w:rsidRDefault="00740548" w:rsidP="00DA3390">
      <w:pPr>
        <w:jc w:val="both"/>
      </w:pPr>
      <w:r w:rsidRPr="005977A9">
        <w:t>Az e-pénztárgép a sikeres regisztrációt</w:t>
      </w:r>
      <w:r w:rsidR="003B22CE">
        <w:t xml:space="preserve"> (első üzembe helyezést)</w:t>
      </w:r>
      <w:r w:rsidRPr="005977A9">
        <w:t>, illetve átszemélyesítést követően ennek a szolgáltatásnak a meghívásával jelzi a NAV-I felé, hogy a regisztrációs vagy átszemélyesítési folyamat befejeződött. Az e-pénztárgép a regisztrációt vagy átszemélyesítést követően normál működésnek megfelelően képes bizonylatot kibocsátani.</w:t>
      </w:r>
    </w:p>
    <w:p w14:paraId="555E5338" w14:textId="3864A22C" w:rsidR="003D6F11" w:rsidRDefault="003D6F11" w:rsidP="00DA3390">
      <w:pPr>
        <w:jc w:val="both"/>
        <w:rPr>
          <w:rFonts w:eastAsiaTheme="minorHAnsi"/>
        </w:rPr>
      </w:pPr>
      <w:r w:rsidRPr="005977A9">
        <w:t xml:space="preserve">A Hello üzenetben kell visszaigazolni az </w:t>
      </w:r>
      <w:r w:rsidR="00D86719">
        <w:t>üzemeltetői</w:t>
      </w:r>
      <w:r w:rsidR="00D86719" w:rsidRPr="005977A9">
        <w:t xml:space="preserve"> </w:t>
      </w:r>
      <w:r w:rsidRPr="005977A9">
        <w:t>adatok</w:t>
      </w:r>
      <w:r w:rsidR="00370310" w:rsidRPr="005977A9">
        <w:t xml:space="preserve">, illetve az új ÁFA </w:t>
      </w:r>
      <w:r w:rsidR="00D167FC">
        <w:t>törzs</w:t>
      </w:r>
      <w:r w:rsidR="00D167FC" w:rsidRPr="005977A9">
        <w:t xml:space="preserve"> </w:t>
      </w:r>
      <w:r w:rsidR="00370310" w:rsidRPr="005977A9">
        <w:t xml:space="preserve">rögzítésének visszaigazolását (a folyamatazonosítót). Átszemélyesítés esetén csak az </w:t>
      </w:r>
      <w:r w:rsidR="00A61591">
        <w:t>üzemeltetői</w:t>
      </w:r>
      <w:r w:rsidR="00A61591" w:rsidRPr="005977A9">
        <w:t xml:space="preserve"> </w:t>
      </w:r>
      <w:r w:rsidR="00370310" w:rsidRPr="005977A9">
        <w:t>adatok frissítésének a visszaigazolását kell beküldeni.</w:t>
      </w:r>
    </w:p>
    <w:p w14:paraId="50AAE009" w14:textId="77777777" w:rsidR="000C62B0" w:rsidRDefault="000C62B0" w:rsidP="00DA3390">
      <w:pPr>
        <w:jc w:val="both"/>
      </w:pPr>
    </w:p>
    <w:p w14:paraId="26784050" w14:textId="126D12D0" w:rsidR="000C62B0" w:rsidRDefault="000C62B0" w:rsidP="00DA3390">
      <w:pPr>
        <w:jc w:val="both"/>
      </w:pPr>
      <w:r>
        <w:t>A szolgáltatás sikeres meghívását követően tekinthető az e-pénztárgép üzembe helyezettnek.</w:t>
      </w:r>
    </w:p>
    <w:p w14:paraId="322EF7BD" w14:textId="77777777" w:rsidR="000C62B0" w:rsidRPr="005977A9" w:rsidRDefault="000C62B0" w:rsidP="00DA3390">
      <w:pPr>
        <w:jc w:val="both"/>
        <w:rPr>
          <w:rFonts w:asciiTheme="minorHAnsi" w:eastAsiaTheme="minorHAnsi" w:hAnsiTheme="minorHAnsi" w:cstheme="minorHAnsi"/>
          <w:szCs w:val="22"/>
          <w:lang w:eastAsia="en-US"/>
        </w:rPr>
      </w:pPr>
    </w:p>
    <w:p w14:paraId="66282358" w14:textId="77777777" w:rsidR="00740548" w:rsidRPr="005977A9" w:rsidRDefault="00740548" w:rsidP="0035442C">
      <w:pPr>
        <w:pStyle w:val="Cmsor3"/>
        <w:jc w:val="both"/>
        <w:rPr>
          <w:lang w:val="en-US"/>
        </w:rPr>
      </w:pPr>
      <w:bookmarkStart w:id="870" w:name="_Toc135127647"/>
      <w:bookmarkStart w:id="871" w:name="_Toc138241209"/>
      <w:bookmarkStart w:id="872" w:name="_Toc138749099"/>
      <w:bookmarkStart w:id="873" w:name="_Toc147150838"/>
      <w:bookmarkStart w:id="874" w:name="_Toc167061642"/>
      <w:bookmarkStart w:id="875" w:name="_Toc1486627281"/>
      <w:bookmarkStart w:id="876" w:name="_Toc195567066"/>
      <w:r w:rsidRPr="005977A9">
        <w:rPr>
          <w:lang w:val="en-US"/>
        </w:rPr>
        <w:t>A szolgáltatás technikai leírása</w:t>
      </w:r>
      <w:bookmarkEnd w:id="870"/>
      <w:bookmarkEnd w:id="871"/>
      <w:bookmarkEnd w:id="872"/>
      <w:bookmarkEnd w:id="873"/>
      <w:bookmarkEnd w:id="874"/>
      <w:bookmarkEnd w:id="875"/>
      <w:bookmarkEnd w:id="876"/>
    </w:p>
    <w:p w14:paraId="2CE0DD35" w14:textId="07AE4A54" w:rsidR="00740548" w:rsidRPr="005977A9" w:rsidRDefault="00740548" w:rsidP="00DA3390">
      <w:pPr>
        <w:jc w:val="both"/>
        <w:rPr>
          <w:rFonts w:asciiTheme="minorHAnsi" w:eastAsiaTheme="minorHAnsi" w:hAnsiTheme="minorHAnsi" w:cstheme="minorHAnsi"/>
          <w:szCs w:val="22"/>
          <w:lang w:eastAsia="en-US"/>
        </w:rPr>
      </w:pPr>
      <w:r w:rsidRPr="005977A9">
        <w:t>Ha az e-pénztárgép a regisztrációs</w:t>
      </w:r>
      <w:r w:rsidR="003A36E2">
        <w:t>, illetve</w:t>
      </w:r>
      <w:r w:rsidRPr="005977A9">
        <w:t xml:space="preserve"> átszemélyesítési folyamatot befejezte, ennek jelzését a „hello” szolgáltatás meghívásával valósítja meg.</w:t>
      </w:r>
    </w:p>
    <w:p w14:paraId="0FEBEEE2" w14:textId="06822DC3" w:rsidR="007F13FC" w:rsidRPr="005977A9" w:rsidRDefault="536CD221" w:rsidP="006434FB">
      <w:pPr>
        <w:pStyle w:val="Felsorols"/>
      </w:pPr>
      <w:r w:rsidRPr="46920C6E">
        <w:t>Context root: /eReceiptMgmt/v1</w:t>
      </w:r>
    </w:p>
    <w:p w14:paraId="499305DB" w14:textId="77777777" w:rsidR="00740548" w:rsidRPr="005977A9" w:rsidRDefault="00740548" w:rsidP="006434FB">
      <w:pPr>
        <w:pStyle w:val="Felsorols"/>
      </w:pPr>
      <w:r w:rsidRPr="005977A9">
        <w:t>URL: /hello</w:t>
      </w:r>
    </w:p>
    <w:p w14:paraId="285486F7" w14:textId="4CDA1D70" w:rsidR="00740548" w:rsidRPr="005977A9" w:rsidRDefault="00740548" w:rsidP="006434FB">
      <w:pPr>
        <w:pStyle w:val="Felsorols"/>
      </w:pPr>
      <w:r w:rsidRPr="005977A9">
        <w:t>Kérés objektum: HelloRequest. A szolgáltatás kérés objektumának technológiai leírása az „</w:t>
      </w:r>
      <w:r w:rsidR="009C2A85">
        <w:fldChar w:fldCharType="begin"/>
      </w:r>
      <w:r w:rsidR="009C2A85">
        <w:instrText xml:space="preserve"> REF _Ref184599723 \h </w:instrText>
      </w:r>
      <w:r w:rsidR="009C2A85">
        <w:fldChar w:fldCharType="separate"/>
      </w:r>
      <w:ins w:id="877" w:author="Szerző">
        <w:r w:rsidR="007E41D0" w:rsidRPr="00010356">
          <w:rPr>
            <w:lang w:val="pt-BR"/>
          </w:rPr>
          <w:t>Üzleti adattartalom leírása (XSD Modell típusai és elemei)</w:t>
        </w:r>
      </w:ins>
      <w:del w:id="878" w:author="Szerző">
        <w:r w:rsidR="000F44AA" w:rsidRPr="46920C6E" w:rsidDel="007E41D0">
          <w:delText>Üzleti adattartalom leírása (XSD Modell típusai és elemei)</w:delText>
        </w:r>
      </w:del>
      <w:r w:rsidR="009C2A85">
        <w:fldChar w:fldCharType="end"/>
      </w:r>
      <w:r w:rsidRPr="005977A9">
        <w:t>” fejezetben található.</w:t>
      </w:r>
    </w:p>
    <w:p w14:paraId="4DCA747E" w14:textId="59B71DD5" w:rsidR="00740548" w:rsidRDefault="00740548">
      <w:pPr>
        <w:pStyle w:val="Felsorols"/>
      </w:pPr>
      <w:r w:rsidRPr="005977A9">
        <w:t>Válasz objektum: HelloResponse. A szolgáltatás válasz objektumának technológiai leírása az „</w:t>
      </w:r>
      <w:r w:rsidR="009C2A85">
        <w:fldChar w:fldCharType="begin"/>
      </w:r>
      <w:r w:rsidR="009C2A85">
        <w:instrText xml:space="preserve"> REF _Ref184599723 \h </w:instrText>
      </w:r>
      <w:r w:rsidR="009C2A85">
        <w:fldChar w:fldCharType="separate"/>
      </w:r>
      <w:ins w:id="879" w:author="Szerző">
        <w:r w:rsidR="007E41D0" w:rsidRPr="00010356">
          <w:rPr>
            <w:lang w:val="pt-BR"/>
          </w:rPr>
          <w:t>Üzleti adattartalom leírása (XSD Modell típusai és elemei)</w:t>
        </w:r>
      </w:ins>
      <w:del w:id="880" w:author="Szerző">
        <w:r w:rsidR="000F44AA" w:rsidRPr="46920C6E" w:rsidDel="007E41D0">
          <w:delText>Üzleti adattartalom leírása (XSD Modell típusai és elemei)</w:delText>
        </w:r>
      </w:del>
      <w:r w:rsidR="009C2A85">
        <w:fldChar w:fldCharType="end"/>
      </w:r>
      <w:r w:rsidRPr="005977A9">
        <w:t>” fejezetben található.</w:t>
      </w:r>
    </w:p>
    <w:p w14:paraId="00F6AE44" w14:textId="77777777" w:rsidR="006C794B" w:rsidRDefault="006C794B" w:rsidP="006C794B"/>
    <w:p w14:paraId="590884DD" w14:textId="2C11F626" w:rsidR="006C794B" w:rsidRDefault="006C794B" w:rsidP="006C794B">
      <w:pPr>
        <w:keepNext/>
      </w:pPr>
      <w:r>
        <w:rPr>
          <w:lang w:val="hu-HU"/>
        </w:rPr>
        <w:t xml:space="preserve">A </w:t>
      </w:r>
      <w:r w:rsidRPr="005977A9">
        <w:t>HelloRequest</w:t>
      </w:r>
      <w:r>
        <w:t xml:space="preserve"> kérésobjektum:</w:t>
      </w:r>
    </w:p>
    <w:p w14:paraId="36DDF7F7" w14:textId="77777777" w:rsidR="006C794B" w:rsidRDefault="006C794B" w:rsidP="006C794B">
      <w:pPr>
        <w:keepNext/>
      </w:pPr>
    </w:p>
    <w:p w14:paraId="62E2757B" w14:textId="5E6D4B26" w:rsidR="006C794B" w:rsidRDefault="006C794B" w:rsidP="006C794B">
      <w:r>
        <w:rPr>
          <w:noProof/>
          <w:lang w:val="hu-HU" w:eastAsia="hu-HU"/>
        </w:rPr>
        <w:drawing>
          <wp:inline distT="0" distB="0" distL="0" distR="0" wp14:anchorId="21E8D762" wp14:editId="12BAC7C3">
            <wp:extent cx="5760720" cy="7476490"/>
            <wp:effectExtent l="0" t="0" r="5080" b="3810"/>
            <wp:docPr id="31762855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8550" name="Picture 20"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60720" cy="7476490"/>
                    </a:xfrm>
                    <a:prstGeom prst="rect">
                      <a:avLst/>
                    </a:prstGeom>
                  </pic:spPr>
                </pic:pic>
              </a:graphicData>
            </a:graphic>
          </wp:inline>
        </w:drawing>
      </w:r>
    </w:p>
    <w:p w14:paraId="774FC7A2" w14:textId="77777777" w:rsidR="006C794B" w:rsidRDefault="006C794B" w:rsidP="006C794B"/>
    <w:p w14:paraId="155BC120" w14:textId="3E5B5A3E" w:rsidR="006C794B" w:rsidRPr="00010356" w:rsidRDefault="006C794B" w:rsidP="006C794B">
      <w:pPr>
        <w:keepNext/>
        <w:rPr>
          <w:lang w:val="pt-BR"/>
        </w:rPr>
      </w:pPr>
      <w:r>
        <w:rPr>
          <w:lang w:val="hu-HU"/>
        </w:rPr>
        <w:t xml:space="preserve">A </w:t>
      </w:r>
      <w:r w:rsidRPr="00010356">
        <w:rPr>
          <w:lang w:val="pt-BR"/>
        </w:rPr>
        <w:t>HelloResponse válaszobjektum a fejléc- és eredményadatokon kívül nem tartalmaz végpontspecifikus adatokat.</w:t>
      </w:r>
    </w:p>
    <w:p w14:paraId="3DEB70AE" w14:textId="77777777" w:rsidR="006C794B" w:rsidRPr="00010356" w:rsidRDefault="006C794B" w:rsidP="006434FB">
      <w:pPr>
        <w:rPr>
          <w:lang w:val="pt-BR"/>
        </w:rPr>
      </w:pPr>
    </w:p>
    <w:p w14:paraId="6AE3D98A" w14:textId="21A6F95F" w:rsidR="00740548" w:rsidRPr="005977A9" w:rsidRDefault="005078EB" w:rsidP="0035442C">
      <w:pPr>
        <w:pStyle w:val="Cmsor2"/>
        <w:rPr>
          <w:lang w:val="en-US"/>
        </w:rPr>
      </w:pPr>
      <w:bookmarkStart w:id="881" w:name="_Toc138339503"/>
      <w:bookmarkStart w:id="882" w:name="_Toc138339504"/>
      <w:bookmarkStart w:id="883" w:name="_Toc138339505"/>
      <w:bookmarkStart w:id="884" w:name="_Toc138339509"/>
      <w:bookmarkStart w:id="885" w:name="_Toc138339510"/>
      <w:bookmarkStart w:id="886" w:name="_Toc138339511"/>
      <w:bookmarkStart w:id="887" w:name="_Toc138339512"/>
      <w:bookmarkStart w:id="888" w:name="_Toc138339513"/>
      <w:bookmarkStart w:id="889" w:name="_Toc138339514"/>
      <w:bookmarkStart w:id="890" w:name="_Toc138339515"/>
      <w:bookmarkStart w:id="891" w:name="_Toc138339516"/>
      <w:bookmarkStart w:id="892" w:name="_Toc138339517"/>
      <w:bookmarkStart w:id="893" w:name="_Toc138339518"/>
      <w:bookmarkStart w:id="894" w:name="_Toc138339519"/>
      <w:bookmarkStart w:id="895" w:name="_Toc138339520"/>
      <w:bookmarkStart w:id="896" w:name="_Toc138339521"/>
      <w:bookmarkStart w:id="897" w:name="_Toc138339522"/>
      <w:bookmarkStart w:id="898" w:name="_Toc138339523"/>
      <w:bookmarkStart w:id="899" w:name="_Toc138339524"/>
      <w:bookmarkStart w:id="900" w:name="_Toc135127651"/>
      <w:bookmarkStart w:id="901" w:name="_Toc138241213"/>
      <w:bookmarkStart w:id="902" w:name="_Toc138749103"/>
      <w:bookmarkStart w:id="903" w:name="_Toc147150839"/>
      <w:bookmarkStart w:id="904" w:name="_Toc167061643"/>
      <w:bookmarkStart w:id="905" w:name="_Toc585668882"/>
      <w:bookmarkStart w:id="906" w:name="_Ref184600018"/>
      <w:bookmarkStart w:id="907" w:name="_Toc195567067"/>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r w:rsidRPr="005977A9">
        <w:rPr>
          <w:lang w:val="en-US"/>
        </w:rPr>
        <w:t>T</w:t>
      </w:r>
      <w:r w:rsidR="00740548" w:rsidRPr="005977A9">
        <w:rPr>
          <w:lang w:val="en-US"/>
        </w:rPr>
        <w:t>anúsítvány</w:t>
      </w:r>
      <w:r w:rsidR="009D1BD7" w:rsidRPr="005977A9">
        <w:rPr>
          <w:lang w:val="en-US"/>
        </w:rPr>
        <w:t>ok</w:t>
      </w:r>
      <w:r w:rsidR="00740548" w:rsidRPr="005977A9">
        <w:rPr>
          <w:lang w:val="en-US"/>
        </w:rPr>
        <w:t xml:space="preserve"> megújítása</w:t>
      </w:r>
      <w:bookmarkEnd w:id="900"/>
      <w:bookmarkEnd w:id="901"/>
      <w:bookmarkEnd w:id="902"/>
      <w:bookmarkEnd w:id="903"/>
      <w:bookmarkEnd w:id="904"/>
      <w:bookmarkEnd w:id="905"/>
      <w:bookmarkEnd w:id="906"/>
      <w:bookmarkEnd w:id="907"/>
    </w:p>
    <w:p w14:paraId="421D862F" w14:textId="1619B3DD" w:rsidR="00740548" w:rsidRPr="005977A9" w:rsidRDefault="00740548" w:rsidP="00DA3390">
      <w:pPr>
        <w:jc w:val="both"/>
        <w:rPr>
          <w:rFonts w:asciiTheme="minorHAnsi" w:eastAsiaTheme="minorHAnsi" w:hAnsiTheme="minorHAnsi" w:cstheme="minorHAnsi"/>
          <w:color w:val="FFFFFF" w:themeColor="background1"/>
          <w:szCs w:val="22"/>
          <w:lang w:eastAsia="en-US"/>
        </w:rPr>
      </w:pPr>
      <w:r w:rsidRPr="005977A9">
        <w:t>Az e-pénztárgép</w:t>
      </w:r>
      <w:r w:rsidR="00932DF4" w:rsidRPr="005977A9">
        <w:t>ek két tanúsítvánnyal rendelkeznek, az e</w:t>
      </w:r>
      <w:r w:rsidR="00740017" w:rsidRPr="005977A9">
        <w:t>szközök</w:t>
      </w:r>
      <w:r w:rsidRPr="005977A9">
        <w:t xml:space="preserve"> azonosítása a NAV-I központi rendszerében </w:t>
      </w:r>
      <w:r w:rsidR="00740017" w:rsidRPr="005977A9">
        <w:t xml:space="preserve">az authentikációs </w:t>
      </w:r>
      <w:r w:rsidRPr="005977A9">
        <w:t>tanúsítvánnyal,</w:t>
      </w:r>
      <w:r w:rsidR="00740017" w:rsidRPr="005977A9">
        <w:t xml:space="preserve"> az adatszolgáltatás során beküldött adatok hitelesítése az alá</w:t>
      </w:r>
      <w:r w:rsidR="004B1AAB" w:rsidRPr="005977A9">
        <w:t>író tanúsítvánnyal történik.</w:t>
      </w:r>
      <w:r w:rsidR="00E0257E" w:rsidRPr="005977A9">
        <w:t xml:space="preserve"> A két tanúsítványtípust az e-pénztárgépekben egymástól függetlenül kell kezelni.</w:t>
      </w:r>
      <w:r w:rsidRPr="005977A9">
        <w:t xml:space="preserve"> </w:t>
      </w:r>
      <w:r w:rsidR="006608EE" w:rsidRPr="005977A9">
        <w:t>A</w:t>
      </w:r>
      <w:r w:rsidRPr="005977A9">
        <w:t xml:space="preserve"> tanúsítvány lejárata előtt legfeljebb </w:t>
      </w:r>
      <w:r w:rsidR="001F1C73" w:rsidRPr="005977A9">
        <w:rPr>
          <w:lang w:eastAsia="hu-HU"/>
        </w:rPr>
        <w:t>30 nappal</w:t>
      </w:r>
      <w:r w:rsidRPr="005977A9">
        <w:t xml:space="preserve"> szükséges </w:t>
      </w:r>
      <w:r w:rsidR="00E135B8" w:rsidRPr="005977A9">
        <w:t xml:space="preserve">azt </w:t>
      </w:r>
      <w:r w:rsidR="00C20904" w:rsidRPr="005977A9">
        <w:t>megújítani</w:t>
      </w:r>
      <w:r w:rsidRPr="005977A9">
        <w:t xml:space="preserve">. A szolgáltatás a megújított tanúsítvány letölthetőségét biztosítja. A letöltés vagy tanúsítvány csere a meglévő tanúsítvány lejárata után is lehetséges. A szolgáltatás igénybevétele során ellenőrzésre kerül, hogy a tanúsítvány lejárati idejéből nem több mint </w:t>
      </w:r>
      <w:r w:rsidR="008D3BFA" w:rsidRPr="005977A9">
        <w:rPr>
          <w:lang w:eastAsia="hu-HU"/>
        </w:rPr>
        <w:t>30</w:t>
      </w:r>
      <w:r w:rsidR="008D3BFA" w:rsidRPr="005977A9">
        <w:t xml:space="preserve"> </w:t>
      </w:r>
      <w:r w:rsidRPr="005977A9">
        <w:t>nap van még hátra. Ha ennél több akkor a tanúsítvány megújítási kérelem elutasításra kerül.</w:t>
      </w:r>
    </w:p>
    <w:p w14:paraId="01B18714" w14:textId="77777777" w:rsidR="00740548" w:rsidRPr="005977A9" w:rsidRDefault="00740548" w:rsidP="0035442C">
      <w:pPr>
        <w:pStyle w:val="Cmsor3"/>
        <w:jc w:val="both"/>
        <w:rPr>
          <w:lang w:val="en-US"/>
        </w:rPr>
      </w:pPr>
      <w:bookmarkStart w:id="908" w:name="_Toc138164574"/>
      <w:bookmarkStart w:id="909" w:name="_Toc135127652"/>
      <w:bookmarkStart w:id="910" w:name="_Toc138241214"/>
      <w:bookmarkStart w:id="911" w:name="_Toc138749104"/>
      <w:bookmarkStart w:id="912" w:name="_Toc147150840"/>
      <w:bookmarkStart w:id="913" w:name="_Toc167061644"/>
      <w:bookmarkStart w:id="914" w:name="_Toc1819945306"/>
      <w:bookmarkStart w:id="915" w:name="_Toc195567068"/>
      <w:bookmarkEnd w:id="908"/>
      <w:r w:rsidRPr="005977A9">
        <w:rPr>
          <w:lang w:val="en-US"/>
        </w:rPr>
        <w:t>A szolgáltatás üzleti leírása</w:t>
      </w:r>
      <w:bookmarkEnd w:id="909"/>
      <w:bookmarkEnd w:id="910"/>
      <w:bookmarkEnd w:id="911"/>
      <w:bookmarkEnd w:id="912"/>
      <w:bookmarkEnd w:id="913"/>
      <w:bookmarkEnd w:id="914"/>
      <w:bookmarkEnd w:id="915"/>
    </w:p>
    <w:p w14:paraId="1297C11E" w14:textId="0E44D86D" w:rsidR="00740548" w:rsidRPr="005977A9" w:rsidRDefault="00740548" w:rsidP="00DA3390">
      <w:pPr>
        <w:jc w:val="both"/>
      </w:pPr>
      <w:r w:rsidRPr="005977A9">
        <w:t>Az e-pénztárgép a központi rendszer szolgáltatásait authentikációs tanúsítvány felhasználásával tudja igénybe venni.</w:t>
      </w:r>
      <w:r w:rsidR="00966A1E" w:rsidRPr="005977A9">
        <w:t xml:space="preserve"> A beküldött adatok hitelességét az aláíró tanúsítvánnyal végzett digitális aláírás bizotsítja, melyet a NAV-I rendszer</w:t>
      </w:r>
      <w:r w:rsidR="006A63FA" w:rsidRPr="005977A9">
        <w:t xml:space="preserve"> minden esetben ellenőriz.</w:t>
      </w:r>
      <w:r w:rsidRPr="005977A9">
        <w:t xml:space="preserve"> A NAV</w:t>
      </w:r>
      <w:r w:rsidR="008F73F4" w:rsidRPr="005977A9">
        <w:t>-I-n keresztül</w:t>
      </w:r>
      <w:r w:rsidRPr="005977A9">
        <w:t xml:space="preserve"> kiadott tanúsítványok két év</w:t>
      </w:r>
      <w:r w:rsidR="00041C3B" w:rsidRPr="005977A9">
        <w:t xml:space="preserve"> plusz 30 napig </w:t>
      </w:r>
      <w:r w:rsidRPr="005977A9">
        <w:t xml:space="preserve">érvényesek, a tanúsítvány lejárata előtt meg kell </w:t>
      </w:r>
      <w:r w:rsidR="006A63FA" w:rsidRPr="005977A9">
        <w:t xml:space="preserve">azt </w:t>
      </w:r>
      <w:r w:rsidRPr="005977A9">
        <w:t xml:space="preserve">újítani. A szolgáltatás a megújított tanúsítvány </w:t>
      </w:r>
      <w:r w:rsidR="00E346E7" w:rsidRPr="005977A9">
        <w:t xml:space="preserve">igénylésének beküldésére </w:t>
      </w:r>
      <w:r w:rsidRPr="005977A9">
        <w:t>szolgál. A szolgáltatást kezdeményezheti az e-pénztárgép automatikusan a tanúsítvány lejárata előtt</w:t>
      </w:r>
      <w:r w:rsidR="00C7348D" w:rsidRPr="005977A9">
        <w:rPr>
          <w:lang w:eastAsia="hu-HU"/>
        </w:rPr>
        <w:t xml:space="preserve"> a</w:t>
      </w:r>
      <w:r w:rsidR="00A6399C" w:rsidRPr="005977A9">
        <w:rPr>
          <w:lang w:eastAsia="hu-HU"/>
        </w:rPr>
        <w:t>z új</w:t>
      </w:r>
      <w:r w:rsidR="000F1D33" w:rsidRPr="005977A9">
        <w:rPr>
          <w:lang w:eastAsia="hu-HU"/>
        </w:rPr>
        <w:t>onnan generált tanúsítvány-kérelem (</w:t>
      </w:r>
      <w:r w:rsidR="00A6399C" w:rsidRPr="005977A9">
        <w:rPr>
          <w:lang w:eastAsia="hu-HU"/>
        </w:rPr>
        <w:t>CSR</w:t>
      </w:r>
      <w:r w:rsidR="000F1D33" w:rsidRPr="005977A9">
        <w:rPr>
          <w:lang w:eastAsia="hu-HU"/>
        </w:rPr>
        <w:t xml:space="preserve">) </w:t>
      </w:r>
      <w:r w:rsidR="00A6399C" w:rsidRPr="005977A9">
        <w:rPr>
          <w:lang w:eastAsia="hu-HU"/>
        </w:rPr>
        <w:t>beküldésével</w:t>
      </w:r>
      <w:r w:rsidR="000F1D33" w:rsidRPr="005977A9">
        <w:rPr>
          <w:lang w:eastAsia="hu-HU"/>
        </w:rPr>
        <w:t xml:space="preserve"> CMS SignedData formátumban</w:t>
      </w:r>
      <w:r w:rsidR="00E2481B" w:rsidRPr="005977A9">
        <w:rPr>
          <w:lang w:eastAsia="hu-HU"/>
        </w:rPr>
        <w:t xml:space="preserve"> (a</w:t>
      </w:r>
      <w:r w:rsidR="00FF068F" w:rsidRPr="005977A9">
        <w:rPr>
          <w:lang w:eastAsia="hu-HU"/>
        </w:rPr>
        <w:t>z új</w:t>
      </w:r>
      <w:r w:rsidR="00E2481B" w:rsidRPr="005977A9">
        <w:rPr>
          <w:lang w:eastAsia="hu-HU"/>
        </w:rPr>
        <w:t xml:space="preserve"> </w:t>
      </w:r>
      <w:r w:rsidR="00FF068F" w:rsidRPr="005977A9">
        <w:rPr>
          <w:lang w:eastAsia="hu-HU"/>
        </w:rPr>
        <w:t xml:space="preserve">CSR borítékját </w:t>
      </w:r>
      <w:r w:rsidR="00E2481B" w:rsidRPr="005977A9">
        <w:rPr>
          <w:lang w:eastAsia="hu-HU"/>
        </w:rPr>
        <w:t>régi tanúsítvánnyal aláírva)</w:t>
      </w:r>
      <w:r w:rsidRPr="005977A9">
        <w:rPr>
          <w:lang w:eastAsia="hu-HU"/>
        </w:rPr>
        <w:t>,</w:t>
      </w:r>
      <w:r w:rsidRPr="005977A9">
        <w:t xml:space="preserve"> illetve az e-pénztárgépnek rendelkezni kell olyan funkcióval is, amely kezelői beavatkozásra a szolgáltatást meghívja. A NAV</w:t>
      </w:r>
      <w:r w:rsidR="008F73F4" w:rsidRPr="005977A9">
        <w:t>-I</w:t>
      </w:r>
      <w:r w:rsidRPr="005977A9">
        <w:t xml:space="preserve">-tól kapott megújított tanúsítvány biztonságos tárolásról az </w:t>
      </w:r>
      <w:r w:rsidR="000B4B58" w:rsidRPr="005977A9">
        <w:t>a</w:t>
      </w:r>
      <w:r w:rsidRPr="005977A9">
        <w:t>dóügyi egységnek kell gondoskodni. Az azonosítási tanúsítványt jelszóval ellátott kulcstárolóban kell elhelyezni.</w:t>
      </w:r>
    </w:p>
    <w:p w14:paraId="2439FB71" w14:textId="77777777" w:rsidR="00E05DC2" w:rsidRPr="005977A9" w:rsidRDefault="00E05DC2" w:rsidP="00DA3390">
      <w:pPr>
        <w:jc w:val="both"/>
        <w:rPr>
          <w:rFonts w:asciiTheme="minorHAnsi" w:eastAsiaTheme="minorHAnsi" w:hAnsiTheme="minorHAnsi" w:cstheme="minorHAnsi"/>
          <w:szCs w:val="22"/>
          <w:lang w:eastAsia="en-US"/>
        </w:rPr>
      </w:pPr>
    </w:p>
    <w:p w14:paraId="62D84DE0" w14:textId="6DD3E137" w:rsidR="00740548" w:rsidRPr="005977A9" w:rsidRDefault="00740548" w:rsidP="00DA3390">
      <w:pPr>
        <w:jc w:val="both"/>
      </w:pPr>
      <w:r w:rsidRPr="005977A9">
        <w:t>Lejárt tanúsítvány esetén az e-pénztárgép üzemeltetőnek a</w:t>
      </w:r>
      <w:r w:rsidR="00B031BD">
        <w:t xml:space="preserve"> KOBAK Portálon</w:t>
      </w:r>
      <w:r w:rsidRPr="005977A9">
        <w:t xml:space="preserve"> kérnie kell egy tanúsítvány megújító kódot, amelyet be kell küldeni a szolgáltatás meghívásakor.</w:t>
      </w:r>
      <w:r w:rsidR="00413A5D" w:rsidRPr="005977A9">
        <w:t xml:space="preserve"> Ebben az esetben </w:t>
      </w:r>
      <w:r w:rsidR="00437DCA" w:rsidRPr="005977A9">
        <w:t>az igénylést</w:t>
      </w:r>
      <w:r w:rsidR="00413A5D" w:rsidRPr="005977A9">
        <w:t xml:space="preserve"> CSR</w:t>
      </w:r>
      <w:r w:rsidR="00437DCA" w:rsidRPr="005977A9">
        <w:t xml:space="preserve"> formátumban kell beküldeni</w:t>
      </w:r>
      <w:r w:rsidR="003C326D" w:rsidRPr="005977A9">
        <w:t xml:space="preserve">, </w:t>
      </w:r>
      <w:r w:rsidR="00437DCA" w:rsidRPr="005977A9">
        <w:t xml:space="preserve">a </w:t>
      </w:r>
      <w:r w:rsidR="003C326D" w:rsidRPr="005977A9">
        <w:t xml:space="preserve">CMS SignedData </w:t>
      </w:r>
      <w:r w:rsidR="00437DCA" w:rsidRPr="005977A9">
        <w:t>csomagolás nélkül</w:t>
      </w:r>
      <w:r w:rsidR="00C909BF" w:rsidRPr="005977A9">
        <w:t>, mivel az e-pénztárgép a CMS-t már nem tudja érvényes tanúsítvánnyal aláírni</w:t>
      </w:r>
      <w:r w:rsidR="00437DCA" w:rsidRPr="005977A9">
        <w:t>.</w:t>
      </w:r>
    </w:p>
    <w:p w14:paraId="1E3048EE" w14:textId="77777777" w:rsidR="00E05DC2" w:rsidRPr="005977A9" w:rsidRDefault="00E05DC2" w:rsidP="00DA3390">
      <w:pPr>
        <w:jc w:val="both"/>
      </w:pPr>
    </w:p>
    <w:p w14:paraId="7F9D691F" w14:textId="05789D0D" w:rsidR="00E05DC2" w:rsidRPr="005977A9" w:rsidRDefault="00E05DC2" w:rsidP="00DA3390">
      <w:pPr>
        <w:jc w:val="both"/>
      </w:pPr>
      <w:r w:rsidRPr="005977A9">
        <w:t xml:space="preserve">A szolgáltatás a válaszban egy </w:t>
      </w:r>
      <w:r w:rsidR="007C2CB1" w:rsidRPr="005977A9">
        <w:t xml:space="preserve">URL-t ad vissza, </w:t>
      </w:r>
      <w:r w:rsidR="000278AE" w:rsidRPr="005977A9">
        <w:t xml:space="preserve">melyről az elkészült tanúsítvány tölthető le. A tanúsítvány első letöltési kísérlete előtt az e-pénztárgépnek 5 másodpercet várnia kell. Amennyiben a letöltési linken még nem letölthető a tanúsítvány, az ismételt próbálkozások között legalább 10 másodpercnek kell eltelnie. Az URL visszaérkezésétől számítva 2 perc elteltével </w:t>
      </w:r>
      <w:r w:rsidR="00496955" w:rsidRPr="005977A9">
        <w:t xml:space="preserve">megújítás </w:t>
      </w:r>
      <w:r w:rsidR="000278AE" w:rsidRPr="005977A9">
        <w:t>sikertelennek tekintendő, a szolgáltatás újból meghívható</w:t>
      </w:r>
      <w:r w:rsidR="003D5B80" w:rsidRPr="005977A9">
        <w:t xml:space="preserve"> új CSR (új kulcsok) beküldésével</w:t>
      </w:r>
      <w:r w:rsidR="000278AE" w:rsidRPr="005977A9">
        <w:t>.</w:t>
      </w:r>
    </w:p>
    <w:p w14:paraId="4C4599FE" w14:textId="77777777" w:rsidR="00A7705E" w:rsidRPr="005977A9" w:rsidRDefault="00A7705E" w:rsidP="00DA3390">
      <w:pPr>
        <w:jc w:val="both"/>
      </w:pPr>
    </w:p>
    <w:p w14:paraId="0E00D31B" w14:textId="21BE182F" w:rsidR="00A7705E" w:rsidRPr="005977A9" w:rsidRDefault="00A7705E" w:rsidP="00DA3390">
      <w:pPr>
        <w:jc w:val="both"/>
        <w:rPr>
          <w:rFonts w:asciiTheme="minorHAnsi" w:eastAsiaTheme="minorHAnsi" w:hAnsiTheme="minorHAnsi" w:cstheme="minorHAnsi"/>
          <w:szCs w:val="22"/>
          <w:lang w:eastAsia="en-US"/>
        </w:rPr>
      </w:pPr>
      <w:r w:rsidRPr="005977A9">
        <w:t>Visszavont tanúsítvány esetén is biztosítani kell a kezelő számára új tanúsítvány kiállításának a lehetőségét</w:t>
      </w:r>
      <w:r w:rsidR="00463F3B" w:rsidRPr="005977A9">
        <w:t>, ennek módja megegyezik a lejárt tanúsítvány megújításával.</w:t>
      </w:r>
    </w:p>
    <w:p w14:paraId="1F308123" w14:textId="77777777" w:rsidR="00740548" w:rsidRPr="005977A9" w:rsidRDefault="00740548" w:rsidP="0035442C">
      <w:pPr>
        <w:pStyle w:val="Cmsor3"/>
        <w:jc w:val="both"/>
        <w:rPr>
          <w:lang w:val="en-US"/>
        </w:rPr>
      </w:pPr>
      <w:bookmarkStart w:id="916" w:name="_Toc135127653"/>
      <w:bookmarkStart w:id="917" w:name="_Toc138241215"/>
      <w:bookmarkStart w:id="918" w:name="_Toc138749105"/>
      <w:bookmarkStart w:id="919" w:name="_Toc147150841"/>
      <w:bookmarkStart w:id="920" w:name="_Toc167061645"/>
      <w:bookmarkStart w:id="921" w:name="_Toc36891965"/>
      <w:bookmarkStart w:id="922" w:name="_Toc195567069"/>
      <w:r w:rsidRPr="005977A9">
        <w:rPr>
          <w:lang w:val="en-US"/>
        </w:rPr>
        <w:t>A szolgáltatás technikai leírása</w:t>
      </w:r>
      <w:bookmarkEnd w:id="916"/>
      <w:bookmarkEnd w:id="917"/>
      <w:bookmarkEnd w:id="918"/>
      <w:bookmarkEnd w:id="919"/>
      <w:bookmarkEnd w:id="920"/>
      <w:bookmarkEnd w:id="921"/>
      <w:bookmarkEnd w:id="922"/>
    </w:p>
    <w:p w14:paraId="22D6F1BC" w14:textId="5578B76F" w:rsidR="00740548" w:rsidRPr="005977A9" w:rsidRDefault="00740548" w:rsidP="00DA3390">
      <w:pPr>
        <w:jc w:val="both"/>
        <w:rPr>
          <w:rFonts w:asciiTheme="minorHAnsi" w:eastAsiaTheme="minorHAnsi" w:hAnsiTheme="minorHAnsi" w:cstheme="minorHAnsi"/>
          <w:szCs w:val="22"/>
          <w:lang w:eastAsia="en-US"/>
        </w:rPr>
      </w:pPr>
      <w:r w:rsidRPr="005977A9">
        <w:t>Az e-pénztárgép tanúsítvány megújítását a „renewCertificate” szolgáltatás valósítja meg.</w:t>
      </w:r>
    </w:p>
    <w:p w14:paraId="2C1CF0BE" w14:textId="2B10409D" w:rsidR="007F13FC" w:rsidRPr="005977A9" w:rsidRDefault="536CD221" w:rsidP="006434FB">
      <w:pPr>
        <w:pStyle w:val="Felsorols"/>
      </w:pPr>
      <w:r w:rsidRPr="46920C6E">
        <w:t>Context root: /eReceiptMgmt/v1</w:t>
      </w:r>
    </w:p>
    <w:p w14:paraId="2B0480DB" w14:textId="1ADBA25C" w:rsidR="00740548" w:rsidRPr="005977A9" w:rsidRDefault="5412A66B" w:rsidP="006434FB">
      <w:pPr>
        <w:pStyle w:val="Felsorols"/>
      </w:pPr>
      <w:r w:rsidRPr="46920C6E">
        <w:t>URL: /renewCertificate</w:t>
      </w:r>
    </w:p>
    <w:p w14:paraId="66D016F1" w14:textId="073F3E90" w:rsidR="00740548" w:rsidRPr="005977A9" w:rsidRDefault="00740548" w:rsidP="006434FB">
      <w:pPr>
        <w:pStyle w:val="Felsorols"/>
      </w:pPr>
      <w:r w:rsidRPr="005977A9">
        <w:t>Kérés objektum: RenewCertificateRequest. A szolgáltatás kérés objektumának technológiai leírása az „</w:t>
      </w:r>
      <w:r w:rsidR="009C2A85">
        <w:fldChar w:fldCharType="begin"/>
      </w:r>
      <w:r w:rsidR="009C2A85">
        <w:instrText xml:space="preserve"> REF _Ref184599723 \h </w:instrText>
      </w:r>
      <w:r w:rsidR="009C2A85">
        <w:fldChar w:fldCharType="separate"/>
      </w:r>
      <w:ins w:id="923" w:author="Szerző">
        <w:r w:rsidR="007E41D0" w:rsidRPr="00010356">
          <w:rPr>
            <w:lang w:val="pt-BR"/>
          </w:rPr>
          <w:t>Üzleti adattartalom leírása (XSD Modell típusai és elemei)</w:t>
        </w:r>
      </w:ins>
      <w:del w:id="924" w:author="Szerző">
        <w:r w:rsidR="000F44AA" w:rsidRPr="46920C6E" w:rsidDel="007E41D0">
          <w:delText>Üzleti adattartalom leírása (XSD Modell típusai és elemei)</w:delText>
        </w:r>
      </w:del>
      <w:r w:rsidR="009C2A85">
        <w:fldChar w:fldCharType="end"/>
      </w:r>
      <w:r w:rsidRPr="005977A9">
        <w:t>” fejezetben található.</w:t>
      </w:r>
    </w:p>
    <w:p w14:paraId="580CFD08" w14:textId="28909C08" w:rsidR="00740548" w:rsidRPr="005977A9" w:rsidRDefault="00740548" w:rsidP="006434FB">
      <w:pPr>
        <w:pStyle w:val="Felsorols"/>
      </w:pPr>
      <w:r w:rsidRPr="005977A9">
        <w:t>Válasz objektum: RenewCertificateResponse. A szolgáltatás válasz objektumának technológiai leírása az „</w:t>
      </w:r>
      <w:r w:rsidR="009C2A85">
        <w:fldChar w:fldCharType="begin"/>
      </w:r>
      <w:r w:rsidR="009C2A85">
        <w:instrText xml:space="preserve"> REF _Ref184599723 \h </w:instrText>
      </w:r>
      <w:r w:rsidR="009C2A85">
        <w:fldChar w:fldCharType="separate"/>
      </w:r>
      <w:ins w:id="925" w:author="Szerző">
        <w:r w:rsidR="007E41D0" w:rsidRPr="00010356">
          <w:rPr>
            <w:lang w:val="pt-BR"/>
          </w:rPr>
          <w:t>Üzleti adattartalom leírása (XSD Modell típusai és elemei)</w:t>
        </w:r>
      </w:ins>
      <w:del w:id="926" w:author="Szerző">
        <w:r w:rsidR="000F44AA" w:rsidRPr="46920C6E" w:rsidDel="007E41D0">
          <w:delText>Üzleti adattartalom leírása (XSD Modell típusai és elemei)</w:delText>
        </w:r>
      </w:del>
      <w:r w:rsidR="009C2A85">
        <w:fldChar w:fldCharType="end"/>
      </w:r>
      <w:r w:rsidRPr="005977A9">
        <w:t>” fejezetben található.</w:t>
      </w:r>
    </w:p>
    <w:p w14:paraId="265E3722" w14:textId="77777777" w:rsidR="00264256" w:rsidRDefault="00264256" w:rsidP="00DA3390">
      <w:pPr>
        <w:jc w:val="both"/>
      </w:pPr>
    </w:p>
    <w:p w14:paraId="53BE2B69" w14:textId="406F92ED" w:rsidR="00264256" w:rsidRDefault="00637DF9" w:rsidP="00264256">
      <w:pPr>
        <w:keepNext/>
      </w:pPr>
      <w:r>
        <w:rPr>
          <w:lang w:val="hu-HU"/>
        </w:rPr>
        <w:t>Lejárat előtti megújítás esetén</w:t>
      </w:r>
      <w:r w:rsidR="00264256">
        <w:rPr>
          <w:lang w:val="hu-HU"/>
        </w:rPr>
        <w:t xml:space="preserve"> </w:t>
      </w:r>
      <w:r>
        <w:rPr>
          <w:lang w:val="hu-HU"/>
        </w:rPr>
        <w:t xml:space="preserve">a </w:t>
      </w:r>
      <w:r w:rsidR="00264256" w:rsidRPr="005977A9">
        <w:t>RenewCertificateRequest</w:t>
      </w:r>
      <w:r w:rsidR="00264256">
        <w:t xml:space="preserve"> kérésobjektum</w:t>
      </w:r>
      <w:r>
        <w:t>ban a</w:t>
      </w:r>
      <w:r w:rsidR="008865FD">
        <w:t>z opcionális renewCertificateCode mezőt nem szabad tölteni, a</w:t>
      </w:r>
      <w:r w:rsidR="00731F0B">
        <w:t xml:space="preserve"> CSR-t CMS borítékba csomagolva a CMSCertificateRequest </w:t>
      </w:r>
      <w:r w:rsidR="004D3EB4">
        <w:t>mezőben kell beküldeni</w:t>
      </w:r>
      <w:r w:rsidR="00205B98">
        <w:t xml:space="preserve"> (a kérés </w:t>
      </w:r>
      <w:r w:rsidR="00574B67">
        <w:t xml:space="preserve">a </w:t>
      </w:r>
      <w:r w:rsidR="00205B98">
        <w:t>certificateRequest mezőt nem tartalmazhatja)</w:t>
      </w:r>
      <w:r w:rsidR="00264256">
        <w:t>:</w:t>
      </w:r>
    </w:p>
    <w:p w14:paraId="41943DF0" w14:textId="77777777" w:rsidR="00264256" w:rsidRDefault="00264256" w:rsidP="00264256">
      <w:pPr>
        <w:keepNext/>
      </w:pPr>
    </w:p>
    <w:p w14:paraId="54954CD5" w14:textId="5F6E0A49" w:rsidR="00264256" w:rsidRDefault="00264256" w:rsidP="00DA3390">
      <w:pPr>
        <w:jc w:val="both"/>
      </w:pPr>
      <w:r>
        <w:rPr>
          <w:noProof/>
          <w:lang w:val="hu-HU" w:eastAsia="hu-HU"/>
        </w:rPr>
        <w:drawing>
          <wp:inline distT="0" distB="0" distL="0" distR="0" wp14:anchorId="1B8D8D54" wp14:editId="2AE2C3B0">
            <wp:extent cx="5760720" cy="7767320"/>
            <wp:effectExtent l="0" t="0" r="5080" b="5080"/>
            <wp:docPr id="25064109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1090" name="Picture 22"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720" cy="7767320"/>
                    </a:xfrm>
                    <a:prstGeom prst="rect">
                      <a:avLst/>
                    </a:prstGeom>
                  </pic:spPr>
                </pic:pic>
              </a:graphicData>
            </a:graphic>
          </wp:inline>
        </w:drawing>
      </w:r>
    </w:p>
    <w:p w14:paraId="3ECB128A" w14:textId="77777777" w:rsidR="00264256" w:rsidRDefault="00264256" w:rsidP="00DA3390">
      <w:pPr>
        <w:jc w:val="both"/>
      </w:pPr>
    </w:p>
    <w:p w14:paraId="08566081" w14:textId="48EA75B9" w:rsidR="00264256" w:rsidRDefault="00264256" w:rsidP="00264256">
      <w:pPr>
        <w:keepNext/>
      </w:pPr>
      <w:r>
        <w:rPr>
          <w:lang w:val="hu-HU"/>
        </w:rPr>
        <w:t xml:space="preserve">A </w:t>
      </w:r>
      <w:r w:rsidRPr="005977A9">
        <w:t>RenewCertificateResponse</w:t>
      </w:r>
      <w:r>
        <w:t xml:space="preserve"> válaszobjektum:</w:t>
      </w:r>
    </w:p>
    <w:p w14:paraId="74C0DEBF" w14:textId="77777777" w:rsidR="00264256" w:rsidRDefault="00264256" w:rsidP="00264256">
      <w:pPr>
        <w:keepNext/>
      </w:pPr>
    </w:p>
    <w:p w14:paraId="76AEEA38" w14:textId="05B37BFD" w:rsidR="00264256" w:rsidRDefault="00CC0696" w:rsidP="00DA3390">
      <w:pPr>
        <w:jc w:val="both"/>
      </w:pPr>
      <w:r>
        <w:rPr>
          <w:noProof/>
          <w:lang w:val="hu-HU" w:eastAsia="hu-HU"/>
        </w:rPr>
        <w:drawing>
          <wp:inline distT="0" distB="0" distL="0" distR="0" wp14:anchorId="51A83D1A" wp14:editId="3E5894D0">
            <wp:extent cx="5760720" cy="4544695"/>
            <wp:effectExtent l="0" t="0" r="5080" b="1905"/>
            <wp:docPr id="175101574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5741" name="Picture 23"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720" cy="4544695"/>
                    </a:xfrm>
                    <a:prstGeom prst="rect">
                      <a:avLst/>
                    </a:prstGeom>
                  </pic:spPr>
                </pic:pic>
              </a:graphicData>
            </a:graphic>
          </wp:inline>
        </w:drawing>
      </w:r>
    </w:p>
    <w:p w14:paraId="05052F90" w14:textId="77777777" w:rsidR="00264256" w:rsidRDefault="00264256" w:rsidP="00DA3390">
      <w:pPr>
        <w:jc w:val="both"/>
      </w:pPr>
    </w:p>
    <w:p w14:paraId="055401D0" w14:textId="2F5C5A69" w:rsidR="00740548" w:rsidRPr="005977A9" w:rsidRDefault="00740548" w:rsidP="00DA3390">
      <w:pPr>
        <w:jc w:val="both"/>
        <w:rPr>
          <w:rFonts w:asciiTheme="minorHAnsi" w:eastAsiaTheme="minorHAnsi" w:hAnsiTheme="minorHAnsi" w:cstheme="minorHAnsi"/>
          <w:szCs w:val="22"/>
          <w:lang w:eastAsia="en-US"/>
        </w:rPr>
      </w:pPr>
      <w:r w:rsidRPr="005977A9">
        <w:t>Az e-pénztárgép tanúsítvány megújítását lejárt tanúsítvány esetén a „renewExpiredCertificate” szolgáltatás valósítja meg. Ez a szolgáltatás authentikációs tanúsítvány nélkül hívható.</w:t>
      </w:r>
    </w:p>
    <w:p w14:paraId="5CACCDF7" w14:textId="0208E5D1" w:rsidR="007F13FC" w:rsidRPr="005977A9" w:rsidRDefault="536CD221" w:rsidP="006434FB">
      <w:pPr>
        <w:pStyle w:val="Felsorols"/>
      </w:pPr>
      <w:r w:rsidRPr="46920C6E">
        <w:t>Context root: /eReceiptMgmt/v1</w:t>
      </w:r>
    </w:p>
    <w:p w14:paraId="02D63D3E" w14:textId="061EB31A" w:rsidR="00740548" w:rsidRPr="005977A9" w:rsidRDefault="5412A66B" w:rsidP="006434FB">
      <w:pPr>
        <w:pStyle w:val="Felsorols"/>
      </w:pPr>
      <w:r w:rsidRPr="46920C6E">
        <w:t>URL: /renewExpiredCertificate</w:t>
      </w:r>
    </w:p>
    <w:p w14:paraId="6FF81B3C" w14:textId="6E5CB084" w:rsidR="00740548" w:rsidRPr="005977A9" w:rsidRDefault="00740548" w:rsidP="006434FB">
      <w:pPr>
        <w:pStyle w:val="Felsorols"/>
      </w:pPr>
      <w:r w:rsidRPr="005977A9">
        <w:t>Kérés objektum: RenewCertificateRequest. A szolgáltatás kérés objektumának technológiai leírása az „</w:t>
      </w:r>
      <w:r w:rsidR="009C2A85">
        <w:fldChar w:fldCharType="begin"/>
      </w:r>
      <w:r w:rsidR="009C2A85">
        <w:instrText xml:space="preserve"> REF _Ref184599723 \h </w:instrText>
      </w:r>
      <w:r w:rsidR="009C2A85">
        <w:fldChar w:fldCharType="separate"/>
      </w:r>
      <w:ins w:id="927" w:author="Szerző">
        <w:r w:rsidR="007E41D0" w:rsidRPr="00010356">
          <w:rPr>
            <w:lang w:val="pt-BR"/>
          </w:rPr>
          <w:t>Üzleti adattartalom leírása (XSD Modell típusai és elemei)</w:t>
        </w:r>
      </w:ins>
      <w:del w:id="928" w:author="Szerző">
        <w:r w:rsidR="000F44AA" w:rsidRPr="46920C6E" w:rsidDel="007E41D0">
          <w:delText>Üzleti adattartalom leírása (XSD Modell típusai és elemei)</w:delText>
        </w:r>
      </w:del>
      <w:r w:rsidR="009C2A85">
        <w:fldChar w:fldCharType="end"/>
      </w:r>
      <w:r w:rsidRPr="005977A9">
        <w:t>” fejezetben található.</w:t>
      </w:r>
    </w:p>
    <w:p w14:paraId="1C39B0FB" w14:textId="6668D4E6" w:rsidR="00740548" w:rsidRDefault="00740548">
      <w:pPr>
        <w:pStyle w:val="Felsorols"/>
      </w:pPr>
      <w:r w:rsidRPr="005977A9">
        <w:t>Válasz objektum: RenewCertificateResponse. A szolgáltatás válasz objektumának technológiai leírása az „</w:t>
      </w:r>
      <w:r w:rsidR="009C2A85">
        <w:fldChar w:fldCharType="begin"/>
      </w:r>
      <w:r w:rsidR="009C2A85">
        <w:instrText xml:space="preserve"> REF _Ref184599723 \h </w:instrText>
      </w:r>
      <w:r w:rsidR="009C2A85">
        <w:fldChar w:fldCharType="separate"/>
      </w:r>
      <w:ins w:id="929" w:author="Szerző">
        <w:r w:rsidR="007E41D0" w:rsidRPr="00010356">
          <w:rPr>
            <w:lang w:val="pt-BR"/>
          </w:rPr>
          <w:t>Üzleti adattartalom leírása (XSD Modell típusai és elemei)</w:t>
        </w:r>
      </w:ins>
      <w:del w:id="930" w:author="Szerző">
        <w:r w:rsidR="000F44AA" w:rsidRPr="46920C6E" w:rsidDel="007E41D0">
          <w:delText>Üzleti adattartalom leírása (XSD Modell típusai és elemei)</w:delText>
        </w:r>
      </w:del>
      <w:r w:rsidR="009C2A85">
        <w:fldChar w:fldCharType="end"/>
      </w:r>
      <w:r w:rsidRPr="005977A9">
        <w:t>” fejezetben található.</w:t>
      </w:r>
    </w:p>
    <w:p w14:paraId="0FA3C4BE" w14:textId="77777777" w:rsidR="00CC0696" w:rsidRDefault="00CC0696" w:rsidP="006434FB">
      <w:pPr>
        <w:jc w:val="both"/>
      </w:pPr>
    </w:p>
    <w:p w14:paraId="02C16D1A" w14:textId="51072F8C" w:rsidR="00841E9B" w:rsidRDefault="00841E9B" w:rsidP="006434FB">
      <w:pPr>
        <w:jc w:val="both"/>
      </w:pPr>
      <w:r>
        <w:t>A</w:t>
      </w:r>
      <w:r w:rsidR="0088550C">
        <w:t xml:space="preserve"> lejárt tanúsítványt megújító végpont </w:t>
      </w:r>
      <w:r w:rsidR="007D5C60">
        <w:t>ugyanazt a</w:t>
      </w:r>
      <w:r w:rsidR="00261B08">
        <w:t xml:space="preserve"> kérés- és válaszobjektumot használ</w:t>
      </w:r>
      <w:r w:rsidR="007D5C60">
        <w:t>ja</w:t>
      </w:r>
      <w:r w:rsidR="00261B08">
        <w:t xml:space="preserve">, </w:t>
      </w:r>
      <w:r w:rsidR="007D5C60">
        <w:t xml:space="preserve">mint a lejárat előtti megújító, </w:t>
      </w:r>
      <w:r w:rsidR="00261B08">
        <w:t xml:space="preserve">a kitöltésük </w:t>
      </w:r>
      <w:r w:rsidR="007D5C60">
        <w:t xml:space="preserve">azonban </w:t>
      </w:r>
      <w:r w:rsidR="00261B08">
        <w:t>különbözik.</w:t>
      </w:r>
    </w:p>
    <w:p w14:paraId="07FD3F79" w14:textId="77777777" w:rsidR="00261B08" w:rsidRDefault="00261B08" w:rsidP="006434FB">
      <w:pPr>
        <w:jc w:val="both"/>
      </w:pPr>
    </w:p>
    <w:p w14:paraId="2FC6CA2E" w14:textId="3629E20B" w:rsidR="00841E9B" w:rsidRDefault="00841E9B" w:rsidP="006434FB">
      <w:pPr>
        <w:jc w:val="both"/>
      </w:pPr>
      <w:r>
        <w:rPr>
          <w:lang w:val="hu-HU"/>
        </w:rPr>
        <w:t xml:space="preserve">Lejárt tanúsítvány esetén a </w:t>
      </w:r>
      <w:r w:rsidRPr="005977A9">
        <w:t>RenewCertificateRequest</w:t>
      </w:r>
      <w:r>
        <w:t xml:space="preserve"> kérésobjektumban a renewCertificateCode mezőt </w:t>
      </w:r>
      <w:r w:rsidR="00261B08">
        <w:t>ki kell</w:t>
      </w:r>
      <w:r>
        <w:t xml:space="preserve"> tölteni, a CSR-t</w:t>
      </w:r>
      <w:r w:rsidR="00205B98">
        <w:t xml:space="preserve"> a</w:t>
      </w:r>
      <w:r w:rsidR="007D5C60">
        <w:t xml:space="preserve"> certificateRequest mezőben kell beküldeni (</w:t>
      </w:r>
      <w:r>
        <w:t xml:space="preserve">a </w:t>
      </w:r>
      <w:r w:rsidR="007D5C60">
        <w:t xml:space="preserve">kérés </w:t>
      </w:r>
      <w:r>
        <w:t>CMSCertificateRequest mező</w:t>
      </w:r>
      <w:r w:rsidR="007D5C60">
        <w:t>t nem tartalmazhatja).</w:t>
      </w:r>
    </w:p>
    <w:p w14:paraId="49D73794" w14:textId="77777777" w:rsidR="00CC0696" w:rsidRPr="005977A9" w:rsidRDefault="00CC0696" w:rsidP="006434FB">
      <w:pPr>
        <w:jc w:val="both"/>
      </w:pPr>
    </w:p>
    <w:p w14:paraId="6C47520A" w14:textId="77777777" w:rsidR="00740548" w:rsidRPr="005977A9" w:rsidRDefault="00740548" w:rsidP="0035442C">
      <w:pPr>
        <w:pStyle w:val="Cmsor2"/>
        <w:rPr>
          <w:lang w:val="en-US"/>
        </w:rPr>
      </w:pPr>
      <w:bookmarkStart w:id="931" w:name="_Toc138339528"/>
      <w:bookmarkStart w:id="932" w:name="_Toc138339529"/>
      <w:bookmarkStart w:id="933" w:name="_Toc138339530"/>
      <w:bookmarkStart w:id="934" w:name="_Toc138749106"/>
      <w:bookmarkStart w:id="935" w:name="_Toc147150842"/>
      <w:bookmarkStart w:id="936" w:name="_Toc167061646"/>
      <w:bookmarkStart w:id="937" w:name="_Toc793132878"/>
      <w:bookmarkStart w:id="938" w:name="_Toc195567070"/>
      <w:bookmarkEnd w:id="931"/>
      <w:bookmarkEnd w:id="932"/>
      <w:bookmarkEnd w:id="933"/>
      <w:r w:rsidRPr="005977A9">
        <w:rPr>
          <w:lang w:val="en-US"/>
        </w:rPr>
        <w:t>Terméktörzs lekérdezés</w:t>
      </w:r>
      <w:bookmarkEnd w:id="934"/>
      <w:bookmarkEnd w:id="935"/>
      <w:bookmarkEnd w:id="936"/>
      <w:bookmarkEnd w:id="937"/>
      <w:bookmarkEnd w:id="938"/>
    </w:p>
    <w:p w14:paraId="07234711" w14:textId="77777777" w:rsidR="00740548" w:rsidRPr="005977A9" w:rsidRDefault="00740548" w:rsidP="0035442C">
      <w:pPr>
        <w:pStyle w:val="Cmsor3"/>
        <w:jc w:val="both"/>
        <w:rPr>
          <w:lang w:val="en-US"/>
        </w:rPr>
      </w:pPr>
      <w:bookmarkStart w:id="939" w:name="_Toc147150843"/>
      <w:bookmarkStart w:id="940" w:name="_Toc167061647"/>
      <w:bookmarkStart w:id="941" w:name="_Toc615506353"/>
      <w:bookmarkStart w:id="942" w:name="_Toc195567071"/>
      <w:r w:rsidRPr="005977A9">
        <w:rPr>
          <w:lang w:val="en-US"/>
        </w:rPr>
        <w:t>A szolgáltatás üzleti leírása</w:t>
      </w:r>
      <w:bookmarkEnd w:id="939"/>
      <w:bookmarkEnd w:id="940"/>
      <w:bookmarkEnd w:id="941"/>
      <w:bookmarkEnd w:id="942"/>
    </w:p>
    <w:p w14:paraId="6F6A0D59" w14:textId="786AEC2E" w:rsidR="00740548" w:rsidRPr="005977A9" w:rsidRDefault="00740548" w:rsidP="00DA3390">
      <w:pPr>
        <w:jc w:val="both"/>
        <w:rPr>
          <w:rFonts w:asciiTheme="minorHAnsi" w:eastAsiaTheme="minorHAnsi" w:hAnsiTheme="minorHAnsi" w:cstheme="minorHAnsi"/>
          <w:szCs w:val="22"/>
          <w:lang w:eastAsia="en-US"/>
        </w:rPr>
      </w:pPr>
      <w:r w:rsidRPr="005977A9">
        <w:t>A szolgáltatás segítségével a NAV-</w:t>
      </w:r>
      <w:r w:rsidR="004374F7">
        <w:t>I-n keresztül</w:t>
      </w:r>
      <w:r w:rsidRPr="005977A9">
        <w:t xml:space="preserve"> </w:t>
      </w:r>
      <w:r w:rsidR="00E27D3C">
        <w:t>lekérdezések hajthatók végre a globális kereskedelmi áruazonosító adatbázisban</w:t>
      </w:r>
      <w:r w:rsidRPr="005977A9">
        <w:t xml:space="preserve">. </w:t>
      </w:r>
    </w:p>
    <w:p w14:paraId="528EF5AF" w14:textId="77777777" w:rsidR="00740548" w:rsidRDefault="00740548" w:rsidP="00DA3390">
      <w:pPr>
        <w:jc w:val="both"/>
      </w:pPr>
    </w:p>
    <w:p w14:paraId="740DEF6C" w14:textId="77777777" w:rsidR="0098257A" w:rsidRDefault="0098257A" w:rsidP="00DA3390">
      <w:pPr>
        <w:jc w:val="both"/>
      </w:pPr>
      <w:r w:rsidRPr="005977A9">
        <w:t>A terméktörzs lekérdezését az e-pénztárgép kezdeményezheti a NAV-I-tól ennek a szolgáltatásnak a meghívásával.</w:t>
      </w:r>
    </w:p>
    <w:p w14:paraId="18B9AC03" w14:textId="77777777" w:rsidR="0098257A" w:rsidRDefault="0098257A" w:rsidP="00DA3390">
      <w:pPr>
        <w:jc w:val="both"/>
      </w:pPr>
    </w:p>
    <w:p w14:paraId="407CEEFC" w14:textId="38F396E0" w:rsidR="00E27D3C" w:rsidRDefault="00E27D3C" w:rsidP="00DA3390">
      <w:pPr>
        <w:jc w:val="both"/>
      </w:pPr>
      <w:r>
        <w:t>Jelenleg egy keresési módot támogat a</w:t>
      </w:r>
      <w:r w:rsidR="00C5390A">
        <w:t xml:space="preserve"> szolgáltatás, termékazonosító – pl. a termék csomagolásáról leolvasott vonalkód – alapján lehet a</w:t>
      </w:r>
      <w:r w:rsidR="0005728C">
        <w:t xml:space="preserve"> termék adatait lekérdezni.</w:t>
      </w:r>
      <w:r w:rsidR="00B229AC">
        <w:t xml:space="preserve"> A kód lehet EAN, GS1, vagy bármilyen egy vagy kétdimenziós vonalkód</w:t>
      </w:r>
      <w:r w:rsidR="00FE7DC1">
        <w:t>dal megjelenített, illetve betűkkel és számjegyekkel kiírt azonosító.</w:t>
      </w:r>
      <w:r w:rsidR="005C55A2">
        <w:t xml:space="preserve"> A keresésben legalább 5 (öt) alfanumerikus karaktert kell megadni.</w:t>
      </w:r>
    </w:p>
    <w:p w14:paraId="6E7CFB70" w14:textId="77777777" w:rsidR="00E27D3C" w:rsidRDefault="00E27D3C" w:rsidP="00DA3390">
      <w:pPr>
        <w:jc w:val="both"/>
      </w:pPr>
    </w:p>
    <w:p w14:paraId="5A0DF09D" w14:textId="6B39978B" w:rsidR="007D1AA1" w:rsidRPr="00FE7DC1" w:rsidRDefault="00FE7DC1" w:rsidP="003B0645">
      <w:pPr>
        <w:jc w:val="both"/>
      </w:pPr>
      <w:r w:rsidRPr="002946FF">
        <w:rPr>
          <w:lang w:val="hu-HU"/>
        </w:rPr>
        <w:t>A</w:t>
      </w:r>
      <w:r>
        <w:rPr>
          <w:lang w:val="hu-HU"/>
        </w:rPr>
        <w:t xml:space="preserve"> </w:t>
      </w:r>
      <w:r w:rsidR="00643BD5">
        <w:rPr>
          <w:lang w:val="hu-HU"/>
        </w:rPr>
        <w:t xml:space="preserve">szolgáltatás a </w:t>
      </w:r>
      <w:r>
        <w:rPr>
          <w:lang w:val="hu-HU"/>
        </w:rPr>
        <w:t>globál</w:t>
      </w:r>
      <w:r w:rsidR="007D1AA1">
        <w:rPr>
          <w:lang w:val="hu-HU"/>
        </w:rPr>
        <w:t>i</w:t>
      </w:r>
      <w:r>
        <w:rPr>
          <w:lang w:val="hu-HU"/>
        </w:rPr>
        <w:t xml:space="preserve">s kereskedelmi adatbázisban </w:t>
      </w:r>
      <w:r w:rsidR="007D1AA1">
        <w:rPr>
          <w:lang w:val="hu-HU"/>
        </w:rPr>
        <w:t xml:space="preserve">tárolt összes termékazonosító-típusra </w:t>
      </w:r>
      <w:r w:rsidR="00643BD5">
        <w:t>megpróbálja illeszteni a keresési paraméterben megadtott azonosítót.</w:t>
      </w:r>
    </w:p>
    <w:p w14:paraId="072E7AA2" w14:textId="77777777" w:rsidR="00643BD5" w:rsidRDefault="00643BD5" w:rsidP="003B0645">
      <w:pPr>
        <w:jc w:val="both"/>
        <w:rPr>
          <w:lang w:val="hu-HU"/>
        </w:rPr>
      </w:pPr>
    </w:p>
    <w:p w14:paraId="64588E23" w14:textId="136AD037" w:rsidR="00643BD5" w:rsidRDefault="00643BD5" w:rsidP="003B0645">
      <w:pPr>
        <w:jc w:val="both"/>
        <w:rPr>
          <w:lang w:val="hu-HU"/>
        </w:rPr>
      </w:pPr>
      <w:r>
        <w:rPr>
          <w:lang w:val="hu-HU"/>
        </w:rPr>
        <w:t>A keresés több találatot is eredményezhet attól függően, hogy milyen típusú azonosítóra történt a lekérdezés.</w:t>
      </w:r>
    </w:p>
    <w:p w14:paraId="0E38C41A" w14:textId="77777777" w:rsidR="00643BD5" w:rsidRDefault="00643BD5" w:rsidP="003B0645">
      <w:pPr>
        <w:jc w:val="both"/>
        <w:rPr>
          <w:lang w:val="hu-HU"/>
        </w:rPr>
      </w:pPr>
    </w:p>
    <w:p w14:paraId="06365C81" w14:textId="2A9BAE59" w:rsidR="003B0645" w:rsidRPr="003B0645" w:rsidRDefault="003B0645" w:rsidP="003B0645">
      <w:pPr>
        <w:jc w:val="both"/>
      </w:pPr>
      <w:r w:rsidRPr="003B0645">
        <w:rPr>
          <w:lang w:val="hu-HU"/>
        </w:rPr>
        <w:t>Csak teljes illeszkedés esetén ad eredményt ("123456" megadása esetén az "1234567890123" GS1 kód</w:t>
      </w:r>
      <w:r w:rsidR="00643BD5">
        <w:rPr>
          <w:lang w:val="hu-HU"/>
        </w:rPr>
        <w:t>hoz tartozó terméke</w:t>
      </w:r>
      <w:r w:rsidRPr="003B0645">
        <w:rPr>
          <w:lang w:val="hu-HU"/>
        </w:rPr>
        <w:t>t nem adja vissza).</w:t>
      </w:r>
    </w:p>
    <w:p w14:paraId="50C4B2E7" w14:textId="77777777" w:rsidR="003B0645" w:rsidRDefault="003B0645" w:rsidP="00DA3390">
      <w:pPr>
        <w:jc w:val="both"/>
      </w:pPr>
    </w:p>
    <w:p w14:paraId="7A942667" w14:textId="740CCAAF" w:rsidR="009236EC" w:rsidRPr="005977A9" w:rsidRDefault="009236EC" w:rsidP="00DA3390">
      <w:pPr>
        <w:jc w:val="both"/>
        <w:rPr>
          <w:rFonts w:asciiTheme="minorHAnsi" w:eastAsiaTheme="minorHAnsi" w:hAnsiTheme="minorHAnsi" w:cstheme="minorHAnsi"/>
          <w:szCs w:val="22"/>
          <w:lang w:eastAsia="en-US"/>
        </w:rPr>
      </w:pPr>
      <w:r>
        <w:t>A</w:t>
      </w:r>
      <w:r w:rsidR="000E3E94">
        <w:t>mennyiben a termékazonosító megtalálható az adatbázisban, a szolgáltatás az alábbi adatokat adja vissza:</w:t>
      </w:r>
    </w:p>
    <w:p w14:paraId="2B07A0D8" w14:textId="0C529DFB" w:rsidR="000E3E94" w:rsidRDefault="00B026B8" w:rsidP="000E3E94">
      <w:pPr>
        <w:pStyle w:val="Felsorols"/>
      </w:pPr>
      <w:r>
        <w:t>DTSZK</w:t>
      </w:r>
      <w:r w:rsidR="000E3E94" w:rsidRPr="00FD1077">
        <w:t xml:space="preserve"> azonosító</w:t>
      </w:r>
    </w:p>
    <w:p w14:paraId="734B232F" w14:textId="77777777" w:rsidR="00946C51" w:rsidRPr="00946C51" w:rsidRDefault="00946C51" w:rsidP="00946C51">
      <w:pPr>
        <w:pStyle w:val="Felsorols"/>
      </w:pPr>
      <w:r w:rsidRPr="00946C51">
        <w:rPr>
          <w:lang w:val="hu-HU"/>
        </w:rPr>
        <w:t>Terméken feltüntetett azonosító (pl. EAN 13 vagy EAN 8 karakter belső azonosító)</w:t>
      </w:r>
    </w:p>
    <w:p w14:paraId="5EB25AEE" w14:textId="77777777" w:rsidR="000E3E94" w:rsidRPr="00FD1077" w:rsidRDefault="000E3E94" w:rsidP="000E3E94">
      <w:pPr>
        <w:pStyle w:val="Felsorols"/>
      </w:pPr>
      <w:r w:rsidRPr="00FD1077">
        <w:t>Megnevezés</w:t>
      </w:r>
    </w:p>
    <w:p w14:paraId="7B573BD7" w14:textId="62DD8EDB" w:rsidR="000E3E94" w:rsidRPr="00FD1077" w:rsidRDefault="000E3E94" w:rsidP="000E3E94">
      <w:pPr>
        <w:pStyle w:val="Felsorols"/>
      </w:pPr>
      <w:r w:rsidRPr="00FD1077">
        <w:t>Gyártó</w:t>
      </w:r>
      <w:r w:rsidR="005C7CDF">
        <w:t xml:space="preserve"> (</w:t>
      </w:r>
      <w:r w:rsidR="00B658ED">
        <w:t xml:space="preserve">ha </w:t>
      </w:r>
      <w:r w:rsidR="005A2C1C">
        <w:t>ismert</w:t>
      </w:r>
      <w:r w:rsidR="005C7CDF">
        <w:t>)</w:t>
      </w:r>
    </w:p>
    <w:p w14:paraId="5C9FB013" w14:textId="68BE62AA" w:rsidR="000E3E94" w:rsidRPr="00FD1077" w:rsidRDefault="000E3E94" w:rsidP="000E3E94">
      <w:pPr>
        <w:pStyle w:val="Felsorols"/>
      </w:pPr>
      <w:r w:rsidRPr="00FD1077">
        <w:t xml:space="preserve">Érvényesség </w:t>
      </w:r>
      <w:r w:rsidR="005C7CDF">
        <w:t>kezdő dátuma</w:t>
      </w:r>
    </w:p>
    <w:p w14:paraId="7532A43D" w14:textId="14B7DB6B" w:rsidR="000E3E94" w:rsidRPr="00FD1077" w:rsidRDefault="000E3E94" w:rsidP="000E3E94">
      <w:pPr>
        <w:pStyle w:val="Felsorols"/>
      </w:pPr>
      <w:r w:rsidRPr="00FD1077">
        <w:t xml:space="preserve">Érvényesség </w:t>
      </w:r>
      <w:r w:rsidR="005C7CDF">
        <w:t>lejárata (</w:t>
      </w:r>
      <w:r w:rsidR="005A2C1C">
        <w:t xml:space="preserve">ha </w:t>
      </w:r>
      <w:r w:rsidR="003C75D2">
        <w:t>adott</w:t>
      </w:r>
      <w:r w:rsidR="005C7CDF">
        <w:t>)</w:t>
      </w:r>
    </w:p>
    <w:p w14:paraId="32D3A21C" w14:textId="3253DB74" w:rsidR="000E3E94" w:rsidRPr="00FD1077" w:rsidRDefault="000E3E94" w:rsidP="000E3E94">
      <w:pPr>
        <w:pStyle w:val="Felsorols"/>
      </w:pPr>
      <w:r w:rsidRPr="00FD1077">
        <w:t>Státusz</w:t>
      </w:r>
      <w:r w:rsidR="008B17E7">
        <w:t xml:space="preserve"> (enum)</w:t>
      </w:r>
    </w:p>
    <w:p w14:paraId="7BFEDFDD" w14:textId="1FC026A0" w:rsidR="000E3E94" w:rsidRPr="00FD1077" w:rsidRDefault="000E3E94" w:rsidP="000E3E94">
      <w:pPr>
        <w:pStyle w:val="Felsorols"/>
      </w:pPr>
      <w:r w:rsidRPr="00FD1077">
        <w:t>VTSZ</w:t>
      </w:r>
      <w:r w:rsidR="008B17E7">
        <w:t xml:space="preserve"> (vámtarifaszám)</w:t>
      </w:r>
    </w:p>
    <w:p w14:paraId="7BDF1D5D" w14:textId="6C694CB1" w:rsidR="000E3E94" w:rsidRPr="00FD1077" w:rsidRDefault="000E3E94" w:rsidP="000E3E94">
      <w:pPr>
        <w:pStyle w:val="Felsorols"/>
      </w:pPr>
      <w:r w:rsidRPr="00FD1077">
        <w:t>Kategória kód (</w:t>
      </w:r>
      <w:r w:rsidR="00151E85">
        <w:t>8 számjegy</w:t>
      </w:r>
      <w:r w:rsidRPr="00FD1077">
        <w:t>)</w:t>
      </w:r>
    </w:p>
    <w:p w14:paraId="0EC6BC52" w14:textId="152B001D" w:rsidR="000E3E94" w:rsidRDefault="000E3E94" w:rsidP="000E3E94">
      <w:pPr>
        <w:pStyle w:val="Felsorols"/>
      </w:pPr>
      <w:r w:rsidRPr="00FD1077">
        <w:t>Kategória megnevezés (4. szint)</w:t>
      </w:r>
    </w:p>
    <w:p w14:paraId="43496680" w14:textId="08308922" w:rsidR="00A55CE0" w:rsidRPr="00B37680" w:rsidRDefault="00A55CE0" w:rsidP="000E3E94">
      <w:pPr>
        <w:pStyle w:val="Felsorols"/>
      </w:pPr>
      <w:r>
        <w:t>Mennyiségi egység (</w:t>
      </w:r>
      <w:r w:rsidR="000F0711">
        <w:t>darab, kg, liter stb.)</w:t>
      </w:r>
    </w:p>
    <w:p w14:paraId="5B84D775" w14:textId="77777777" w:rsidR="00740548" w:rsidRPr="005977A9" w:rsidRDefault="00740548" w:rsidP="00DA3390">
      <w:pPr>
        <w:jc w:val="both"/>
      </w:pPr>
    </w:p>
    <w:p w14:paraId="124A8D88" w14:textId="77777777" w:rsidR="00740548" w:rsidRPr="005977A9" w:rsidRDefault="00740548" w:rsidP="0035442C">
      <w:pPr>
        <w:pStyle w:val="Cmsor3"/>
        <w:jc w:val="both"/>
        <w:rPr>
          <w:lang w:val="en-US"/>
        </w:rPr>
      </w:pPr>
      <w:bookmarkStart w:id="943" w:name="_Toc138749108"/>
      <w:bookmarkStart w:id="944" w:name="_Toc147150844"/>
      <w:bookmarkStart w:id="945" w:name="_Toc167061648"/>
      <w:bookmarkStart w:id="946" w:name="_Toc1480522636"/>
      <w:bookmarkStart w:id="947" w:name="_Toc195567072"/>
      <w:r w:rsidRPr="005977A9">
        <w:rPr>
          <w:lang w:val="en-US"/>
        </w:rPr>
        <w:t>A szolgáltatás technikai leírása</w:t>
      </w:r>
      <w:bookmarkEnd w:id="943"/>
      <w:bookmarkEnd w:id="944"/>
      <w:bookmarkEnd w:id="945"/>
      <w:bookmarkEnd w:id="946"/>
      <w:bookmarkEnd w:id="947"/>
    </w:p>
    <w:p w14:paraId="51244EB5" w14:textId="77777777" w:rsidR="00740548" w:rsidRPr="005977A9" w:rsidRDefault="00740548" w:rsidP="00DA3390">
      <w:pPr>
        <w:jc w:val="both"/>
        <w:rPr>
          <w:rFonts w:asciiTheme="minorHAnsi" w:eastAsiaTheme="minorHAnsi" w:hAnsiTheme="minorHAnsi" w:cstheme="minorHAnsi"/>
          <w:szCs w:val="22"/>
          <w:lang w:eastAsia="en-US"/>
        </w:rPr>
      </w:pPr>
      <w:r w:rsidRPr="005977A9">
        <w:t>A terméktörzs letöltésének kezdeményezését a „productList” szolgáltatás valósítja meg.</w:t>
      </w:r>
    </w:p>
    <w:p w14:paraId="658DD8B6" w14:textId="0BF4DB7A" w:rsidR="007F13FC" w:rsidRPr="005977A9" w:rsidRDefault="536CD221" w:rsidP="006434FB">
      <w:pPr>
        <w:pStyle w:val="Felsorols"/>
      </w:pPr>
      <w:r w:rsidRPr="46920C6E">
        <w:t>Context root: /eReceiptMgmt/v1</w:t>
      </w:r>
    </w:p>
    <w:p w14:paraId="770DAF6B" w14:textId="5286A4D0" w:rsidR="0005728C" w:rsidRPr="0005728C" w:rsidRDefault="0005728C">
      <w:pPr>
        <w:pStyle w:val="Felsorols"/>
      </w:pPr>
      <w:r>
        <w:t xml:space="preserve"> </w:t>
      </w:r>
      <w:r w:rsidR="5412A66B" w:rsidRPr="46920C6E">
        <w:t xml:space="preserve">URL: </w:t>
      </w:r>
      <w:r w:rsidRPr="0005728C">
        <w:rPr>
          <w:lang w:val="hu-HU"/>
        </w:rPr>
        <w:t>/dpsc/getProductByCode</w:t>
      </w:r>
    </w:p>
    <w:p w14:paraId="1B7A1A1E" w14:textId="7F8983BA" w:rsidR="00740548" w:rsidRPr="005977A9" w:rsidRDefault="00740548">
      <w:pPr>
        <w:pStyle w:val="Felsorols"/>
      </w:pPr>
      <w:r w:rsidRPr="005977A9">
        <w:t xml:space="preserve">Kérés objektum: </w:t>
      </w:r>
      <w:r w:rsidR="0005728C" w:rsidRPr="0005728C">
        <w:rPr>
          <w:lang w:val="hu-HU"/>
        </w:rPr>
        <w:t>getProductByCode</w:t>
      </w:r>
      <w:r w:rsidRPr="005977A9">
        <w:t>Request. A szolgáltatás kérés objektumának technológiai leírása az „</w:t>
      </w:r>
      <w:r w:rsidR="009C2A85">
        <w:fldChar w:fldCharType="begin"/>
      </w:r>
      <w:r w:rsidR="009C2A85">
        <w:instrText xml:space="preserve"> REF _Ref184599723 \h </w:instrText>
      </w:r>
      <w:r w:rsidR="009C2A85">
        <w:fldChar w:fldCharType="separate"/>
      </w:r>
      <w:ins w:id="948" w:author="Szerző">
        <w:r w:rsidR="007E41D0" w:rsidRPr="00010356">
          <w:rPr>
            <w:lang w:val="pt-BR"/>
          </w:rPr>
          <w:t>Üzleti adattartalom leírása (XSD Modell típusai és elemei)</w:t>
        </w:r>
      </w:ins>
      <w:del w:id="949" w:author="Szerző">
        <w:r w:rsidR="000F44AA" w:rsidRPr="46920C6E" w:rsidDel="007E41D0">
          <w:delText>Üzleti adattartalom leírása (XSD Modell típusai és elemei)</w:delText>
        </w:r>
      </w:del>
      <w:r w:rsidR="009C2A85">
        <w:fldChar w:fldCharType="end"/>
      </w:r>
      <w:r w:rsidRPr="005977A9">
        <w:t>” fejezetben található.</w:t>
      </w:r>
    </w:p>
    <w:p w14:paraId="3648C33F" w14:textId="72C8EEE2" w:rsidR="00740548" w:rsidRPr="005977A9" w:rsidRDefault="00740548" w:rsidP="006434FB">
      <w:pPr>
        <w:pStyle w:val="Felsorols"/>
      </w:pPr>
      <w:r w:rsidRPr="005977A9">
        <w:t xml:space="preserve">Válasz objektum: </w:t>
      </w:r>
      <w:r w:rsidR="009236EC" w:rsidRPr="0005728C">
        <w:rPr>
          <w:lang w:val="hu-HU"/>
        </w:rPr>
        <w:t>getProductByCode</w:t>
      </w:r>
      <w:r w:rsidRPr="005977A9">
        <w:t>Response. A szolgáltatás válasz objektumának technológiai leírása az „</w:t>
      </w:r>
      <w:r w:rsidR="009C2A85">
        <w:fldChar w:fldCharType="begin"/>
      </w:r>
      <w:r w:rsidR="009C2A85">
        <w:instrText xml:space="preserve"> REF _Ref184599723 \h </w:instrText>
      </w:r>
      <w:r w:rsidR="009C2A85">
        <w:fldChar w:fldCharType="separate"/>
      </w:r>
      <w:ins w:id="950" w:author="Szerző">
        <w:r w:rsidR="007E41D0" w:rsidRPr="00010356">
          <w:rPr>
            <w:lang w:val="pt-BR"/>
          </w:rPr>
          <w:t>Üzleti adattartalom leírása (XSD Modell típusai és elemei)</w:t>
        </w:r>
      </w:ins>
      <w:del w:id="951" w:author="Szerző">
        <w:r w:rsidR="000F44AA" w:rsidRPr="46920C6E" w:rsidDel="007E41D0">
          <w:delText>Üzleti adattartalom leírása (XSD Modell típusai és elemei)</w:delText>
        </w:r>
      </w:del>
      <w:r w:rsidR="009C2A85">
        <w:fldChar w:fldCharType="end"/>
      </w:r>
      <w:r w:rsidRPr="005977A9">
        <w:t>” fejezetben található.</w:t>
      </w:r>
    </w:p>
    <w:p w14:paraId="123ADB49" w14:textId="626B5E4D" w:rsidR="0006332A" w:rsidRDefault="0006332A" w:rsidP="0006332A">
      <w:pPr>
        <w:keepNext/>
      </w:pPr>
      <w:r>
        <w:rPr>
          <w:lang w:val="hu-HU"/>
        </w:rPr>
        <w:t xml:space="preserve">A </w:t>
      </w:r>
      <w:r w:rsidR="00961F35">
        <w:rPr>
          <w:lang w:val="hu-HU"/>
        </w:rPr>
        <w:t>getProductByCode</w:t>
      </w:r>
      <w:r w:rsidRPr="005977A9">
        <w:t>Request</w:t>
      </w:r>
      <w:r>
        <w:t xml:space="preserve"> kérésobjektum:</w:t>
      </w:r>
    </w:p>
    <w:p w14:paraId="70AE24A2" w14:textId="65D451F6" w:rsidR="008030AA" w:rsidRDefault="008030AA" w:rsidP="0006332A">
      <w:pPr>
        <w:keepNext/>
      </w:pPr>
      <w:r w:rsidRPr="008030AA">
        <w:rPr>
          <w:noProof/>
          <w:lang w:val="hu-HU" w:eastAsia="hu-HU"/>
        </w:rPr>
        <w:drawing>
          <wp:inline distT="0" distB="0" distL="0" distR="0" wp14:anchorId="1D593AB0" wp14:editId="307C9D4E">
            <wp:extent cx="5760720" cy="4977130"/>
            <wp:effectExtent l="0" t="0" r="0" b="0"/>
            <wp:docPr id="2027469034"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9034" name="Kép 1" descr="A képen szöveg, képernyőkép, szoftver, Weblap látható&#10;&#10;Előfordulhat, hogy a mesterséges intelligencia által létrehozott tartalom helytelen."/>
                    <pic:cNvPicPr/>
                  </pic:nvPicPr>
                  <pic:blipFill>
                    <a:blip r:embed="rId70"/>
                    <a:stretch>
                      <a:fillRect/>
                    </a:stretch>
                  </pic:blipFill>
                  <pic:spPr>
                    <a:xfrm>
                      <a:off x="0" y="0"/>
                      <a:ext cx="5760720" cy="4977130"/>
                    </a:xfrm>
                    <a:prstGeom prst="rect">
                      <a:avLst/>
                    </a:prstGeom>
                  </pic:spPr>
                </pic:pic>
              </a:graphicData>
            </a:graphic>
          </wp:inline>
        </w:drawing>
      </w:r>
    </w:p>
    <w:p w14:paraId="76FB3610" w14:textId="4C0D95E0" w:rsidR="0006332A" w:rsidRDefault="0006332A" w:rsidP="0006332A">
      <w:pPr>
        <w:keepNext/>
      </w:pPr>
    </w:p>
    <w:p w14:paraId="7111BBAB" w14:textId="403B8D6A" w:rsidR="0006332A" w:rsidRDefault="0006332A" w:rsidP="00DA3390">
      <w:pPr>
        <w:jc w:val="both"/>
      </w:pPr>
    </w:p>
    <w:p w14:paraId="59BB2248" w14:textId="77777777" w:rsidR="0006332A" w:rsidRDefault="0006332A" w:rsidP="00DA3390">
      <w:pPr>
        <w:jc w:val="both"/>
      </w:pPr>
    </w:p>
    <w:p w14:paraId="03E4293F" w14:textId="47ACE995" w:rsidR="0006332A" w:rsidRDefault="0006332A" w:rsidP="0006332A">
      <w:pPr>
        <w:keepNext/>
      </w:pPr>
      <w:r>
        <w:rPr>
          <w:lang w:val="hu-HU"/>
        </w:rPr>
        <w:t xml:space="preserve">A </w:t>
      </w:r>
      <w:r w:rsidR="00961F35">
        <w:rPr>
          <w:lang w:val="hu-HU"/>
        </w:rPr>
        <w:t>getProductByCode</w:t>
      </w:r>
      <w:r w:rsidRPr="005977A9">
        <w:t>Response</w:t>
      </w:r>
      <w:r>
        <w:t xml:space="preserve"> válaszobjektum:</w:t>
      </w:r>
    </w:p>
    <w:p w14:paraId="1DACD90B" w14:textId="7C4C275A" w:rsidR="007C4641" w:rsidRDefault="007C4641" w:rsidP="0006332A">
      <w:pPr>
        <w:keepNext/>
      </w:pPr>
      <w:r w:rsidRPr="007C4641">
        <w:rPr>
          <w:noProof/>
          <w:lang w:val="hu-HU" w:eastAsia="hu-HU"/>
        </w:rPr>
        <w:drawing>
          <wp:inline distT="0" distB="0" distL="0" distR="0" wp14:anchorId="108EADF8" wp14:editId="347EA30D">
            <wp:extent cx="5760720" cy="3886200"/>
            <wp:effectExtent l="0" t="0" r="0" b="0"/>
            <wp:docPr id="1291439703"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9703" name="Kép 1" descr="A képen szöveg, képernyőkép, szoftver, Weblap látható&#10;&#10;Előfordulhat, hogy a mesterséges intelligencia által létrehozott tartalom helytelen."/>
                    <pic:cNvPicPr/>
                  </pic:nvPicPr>
                  <pic:blipFill>
                    <a:blip r:embed="rId71"/>
                    <a:stretch>
                      <a:fillRect/>
                    </a:stretch>
                  </pic:blipFill>
                  <pic:spPr>
                    <a:xfrm>
                      <a:off x="0" y="0"/>
                      <a:ext cx="5760720" cy="3886200"/>
                    </a:xfrm>
                    <a:prstGeom prst="rect">
                      <a:avLst/>
                    </a:prstGeom>
                  </pic:spPr>
                </pic:pic>
              </a:graphicData>
            </a:graphic>
          </wp:inline>
        </w:drawing>
      </w:r>
    </w:p>
    <w:p w14:paraId="2679A88C" w14:textId="1330D9D9" w:rsidR="00C13E4B" w:rsidRDefault="00C13E4B" w:rsidP="0006332A">
      <w:pPr>
        <w:keepNext/>
      </w:pPr>
      <w:r>
        <w:t>, ahol a ProductListType:</w:t>
      </w:r>
    </w:p>
    <w:p w14:paraId="302CD6C4" w14:textId="7D6D54A4" w:rsidR="00C13E4B" w:rsidRDefault="00EE73B3" w:rsidP="0006332A">
      <w:pPr>
        <w:keepNext/>
      </w:pPr>
      <w:r w:rsidRPr="00EE73B3">
        <w:rPr>
          <w:noProof/>
          <w:lang w:val="hu-HU" w:eastAsia="hu-HU"/>
        </w:rPr>
        <w:drawing>
          <wp:inline distT="0" distB="0" distL="0" distR="0" wp14:anchorId="6655221E" wp14:editId="4AFCD9BB">
            <wp:extent cx="5760720" cy="8797925"/>
            <wp:effectExtent l="0" t="0" r="0" b="3175"/>
            <wp:docPr id="2010422589"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89" name="Kép 1" descr="A képen szöveg, képernyőkép, szám, szoftver látható&#10;&#10;Előfordulhat, hogy a mesterséges intelligencia által létrehozott tartalom helytelen."/>
                    <pic:cNvPicPr/>
                  </pic:nvPicPr>
                  <pic:blipFill>
                    <a:blip r:embed="rId72"/>
                    <a:stretch>
                      <a:fillRect/>
                    </a:stretch>
                  </pic:blipFill>
                  <pic:spPr>
                    <a:xfrm>
                      <a:off x="0" y="0"/>
                      <a:ext cx="5760720" cy="8797925"/>
                    </a:xfrm>
                    <a:prstGeom prst="rect">
                      <a:avLst/>
                    </a:prstGeom>
                  </pic:spPr>
                </pic:pic>
              </a:graphicData>
            </a:graphic>
          </wp:inline>
        </w:drawing>
      </w:r>
    </w:p>
    <w:p w14:paraId="630EFDE6" w14:textId="77777777" w:rsidR="0006332A" w:rsidRDefault="0006332A" w:rsidP="0006332A">
      <w:pPr>
        <w:keepNext/>
      </w:pPr>
    </w:p>
    <w:p w14:paraId="6ABBE0FC" w14:textId="4F89DD4F" w:rsidR="0006332A" w:rsidRDefault="0006332A" w:rsidP="00DA3390">
      <w:pPr>
        <w:jc w:val="both"/>
      </w:pPr>
    </w:p>
    <w:p w14:paraId="017CEFAA" w14:textId="77777777" w:rsidR="0006332A" w:rsidRPr="005977A9" w:rsidRDefault="0006332A" w:rsidP="00DA3390">
      <w:pPr>
        <w:jc w:val="both"/>
      </w:pPr>
    </w:p>
    <w:p w14:paraId="4B61C536" w14:textId="12A316DE" w:rsidR="00F276B3" w:rsidRPr="005977A9" w:rsidRDefault="00A25CD0" w:rsidP="0035442C">
      <w:pPr>
        <w:pStyle w:val="Cmsor2"/>
        <w:rPr>
          <w:lang w:val="en-US"/>
        </w:rPr>
      </w:pPr>
      <w:bookmarkStart w:id="952" w:name="_Toc195567073"/>
      <w:r w:rsidRPr="005977A9">
        <w:rPr>
          <w:lang w:val="en-US"/>
        </w:rPr>
        <w:t>Felszólítás hiányzó bizonylat beküldésére</w:t>
      </w:r>
      <w:bookmarkEnd w:id="952"/>
    </w:p>
    <w:p w14:paraId="00D786F5" w14:textId="77777777" w:rsidR="00F276B3" w:rsidRPr="005977A9" w:rsidRDefault="00F276B3" w:rsidP="0035442C">
      <w:pPr>
        <w:pStyle w:val="Cmsor3"/>
        <w:jc w:val="both"/>
        <w:rPr>
          <w:lang w:val="en-US"/>
        </w:rPr>
      </w:pPr>
      <w:bookmarkStart w:id="953" w:name="_Toc195567074"/>
      <w:r w:rsidRPr="005977A9">
        <w:rPr>
          <w:lang w:val="en-US"/>
        </w:rPr>
        <w:t>A szolgáltatás üzleti leírása</w:t>
      </w:r>
      <w:bookmarkEnd w:id="953"/>
    </w:p>
    <w:p w14:paraId="59417D38" w14:textId="77777777" w:rsidR="00F276B3" w:rsidRPr="005977A9" w:rsidRDefault="00F276B3" w:rsidP="00DA3390">
      <w:pPr>
        <w:jc w:val="both"/>
      </w:pPr>
    </w:p>
    <w:p w14:paraId="4479107F" w14:textId="09160D8C" w:rsidR="008E1882" w:rsidRPr="005977A9" w:rsidRDefault="008E1882" w:rsidP="008E1882">
      <w:pPr>
        <w:jc w:val="both"/>
      </w:pPr>
      <w:r w:rsidRPr="005977A9">
        <w:t>A Kommunikációs Manager szolgáltatáson keresztül a NAV-I felszólíthatja az e</w:t>
      </w:r>
      <w:r w:rsidR="00813B16">
        <w:t>-pénztárgépe</w:t>
      </w:r>
      <w:r w:rsidRPr="005977A9">
        <w:t>t a hiányzó, illetve az újraküldendő bizonylat vagy riport beküldésére, a dokumentum recordCounter értékét és egy egyedi folyamatazonosítót megadva.</w:t>
      </w:r>
    </w:p>
    <w:p w14:paraId="737A9EDE" w14:textId="77777777" w:rsidR="008E1882" w:rsidRPr="005977A9" w:rsidRDefault="008E1882" w:rsidP="008E1882">
      <w:pPr>
        <w:jc w:val="both"/>
      </w:pPr>
    </w:p>
    <w:p w14:paraId="422D9678" w14:textId="377E91A3" w:rsidR="008E1882" w:rsidRPr="005977A9" w:rsidRDefault="008E1882" w:rsidP="008E1882">
      <w:pPr>
        <w:jc w:val="both"/>
      </w:pPr>
      <w:r w:rsidRPr="005977A9">
        <w:t xml:space="preserve">A bizonylat, illetve riport beküldése a normál beküldő végponton történik, azonban a </w:t>
      </w:r>
      <w:r w:rsidR="00065A7D" w:rsidRPr="005977A9">
        <w:t>felszólításra beküldött dokumentumok vagy riportok</w:t>
      </w:r>
      <w:r w:rsidRPr="005977A9">
        <w:t xml:space="preserve"> folyamatazonosító</w:t>
      </w:r>
      <w:r w:rsidR="003473B1" w:rsidRPr="005977A9">
        <w:t>ját a ké</w:t>
      </w:r>
      <w:r w:rsidR="00DC2486" w:rsidRPr="005977A9">
        <w:t>résben</w:t>
      </w:r>
      <w:r w:rsidRPr="005977A9">
        <w:t xml:space="preserve"> is </w:t>
      </w:r>
      <w:r w:rsidR="00DC2486" w:rsidRPr="005977A9">
        <w:t>meg</w:t>
      </w:r>
      <w:r w:rsidRPr="005977A9">
        <w:t xml:space="preserve"> kell </w:t>
      </w:r>
      <w:r w:rsidR="00DC2486" w:rsidRPr="005977A9">
        <w:t>jelölni</w:t>
      </w:r>
      <w:r w:rsidRPr="005977A9">
        <w:t>.</w:t>
      </w:r>
    </w:p>
    <w:p w14:paraId="027ACCB2" w14:textId="77777777" w:rsidR="008E1882" w:rsidRPr="005977A9" w:rsidRDefault="008E1882" w:rsidP="00DA3390">
      <w:pPr>
        <w:jc w:val="both"/>
      </w:pPr>
    </w:p>
    <w:p w14:paraId="36EAF3D5" w14:textId="4A270803" w:rsidR="00C268CC" w:rsidRPr="005977A9" w:rsidRDefault="00B7146A" w:rsidP="00DA3390">
      <w:pPr>
        <w:jc w:val="both"/>
      </w:pPr>
      <w:r w:rsidRPr="005977A9">
        <w:t>A felszólítással kért dokumentumot vagy riportot az e-pénztárgép adóügyi egységének a normál adatszolgáltatás során használt XML séma verzió szerint kell beküldenie akkor is, ha az adott bizonylat rögzítésének idején más sémaverzióval történt a beküldés.</w:t>
      </w:r>
    </w:p>
    <w:p w14:paraId="712F9BF6" w14:textId="77777777" w:rsidR="00A25CD0" w:rsidRPr="005977A9" w:rsidRDefault="00A25CD0" w:rsidP="00DA3390">
      <w:pPr>
        <w:jc w:val="both"/>
      </w:pPr>
    </w:p>
    <w:p w14:paraId="7A31F7D6" w14:textId="77777777" w:rsidR="00A25CD0" w:rsidRPr="005977A9" w:rsidRDefault="00A25CD0" w:rsidP="0035442C">
      <w:pPr>
        <w:pStyle w:val="Cmsor3"/>
        <w:jc w:val="both"/>
        <w:rPr>
          <w:lang w:val="en-US"/>
        </w:rPr>
      </w:pPr>
      <w:bookmarkStart w:id="954" w:name="_Toc195567075"/>
      <w:r w:rsidRPr="005977A9">
        <w:rPr>
          <w:lang w:val="en-US"/>
        </w:rPr>
        <w:t>A szolgáltatás technikai leírása</w:t>
      </w:r>
      <w:bookmarkEnd w:id="954"/>
    </w:p>
    <w:p w14:paraId="69FDB3FE" w14:textId="0972E416" w:rsidR="00A25CD0" w:rsidRPr="005977A9" w:rsidRDefault="008E1882" w:rsidP="00A25CD0">
      <w:pPr>
        <w:jc w:val="both"/>
        <w:rPr>
          <w:rFonts w:asciiTheme="minorHAnsi" w:eastAsiaTheme="minorHAnsi" w:hAnsiTheme="minorHAnsi" w:cstheme="minorHAnsi"/>
          <w:szCs w:val="22"/>
          <w:lang w:eastAsia="en-US"/>
        </w:rPr>
      </w:pPr>
      <w:r w:rsidRPr="005977A9">
        <w:t>A</w:t>
      </w:r>
      <w:r w:rsidR="001C3995" w:rsidRPr="005977A9">
        <w:t xml:space="preserve"> be- vagy újraküldendő dokumentum </w:t>
      </w:r>
      <w:r w:rsidR="004E1938" w:rsidRPr="005977A9">
        <w:t>azonosítójának</w:t>
      </w:r>
      <w:r w:rsidR="00FC3DBC" w:rsidRPr="005977A9">
        <w:t xml:space="preserve"> megadását a </w:t>
      </w:r>
      <w:r w:rsidR="001A548C" w:rsidRPr="005977A9">
        <w:t>„</w:t>
      </w:r>
      <w:r w:rsidR="00D73FF8" w:rsidRPr="005977A9">
        <w:t>sendM</w:t>
      </w:r>
      <w:r w:rsidR="00FC3DBC" w:rsidRPr="005977A9">
        <w:t>issingDocument</w:t>
      </w:r>
      <w:r w:rsidR="00A25CD0" w:rsidRPr="005977A9">
        <w:t>” szolgáltatás valósítja meg.</w:t>
      </w:r>
    </w:p>
    <w:p w14:paraId="4D723D9F" w14:textId="2E93ED4C" w:rsidR="007F13FC" w:rsidRPr="005977A9" w:rsidRDefault="536CD221" w:rsidP="006434FB">
      <w:pPr>
        <w:pStyle w:val="Felsorols"/>
      </w:pPr>
      <w:r w:rsidRPr="46920C6E">
        <w:t>Context root: /eReceiptMgmt/v1</w:t>
      </w:r>
    </w:p>
    <w:p w14:paraId="44EEFCA7" w14:textId="7219E2A1" w:rsidR="00A25CD0" w:rsidRPr="005977A9" w:rsidRDefault="7110CDED" w:rsidP="006434FB">
      <w:pPr>
        <w:pStyle w:val="Felsorols"/>
      </w:pPr>
      <w:r w:rsidRPr="46920C6E">
        <w:t>URL: /</w:t>
      </w:r>
      <w:r w:rsidR="7A93C650" w:rsidRPr="46920C6E">
        <w:t>sendM</w:t>
      </w:r>
      <w:r w:rsidR="5C86A65F" w:rsidRPr="46920C6E">
        <w:t>issingD</w:t>
      </w:r>
      <w:r w:rsidR="542CA1B7" w:rsidRPr="46920C6E">
        <w:t>ocument</w:t>
      </w:r>
    </w:p>
    <w:p w14:paraId="1F5F634B" w14:textId="04B3182A" w:rsidR="00A25CD0" w:rsidRPr="005977A9" w:rsidRDefault="00A25CD0" w:rsidP="006434FB">
      <w:pPr>
        <w:pStyle w:val="Felsorols"/>
      </w:pPr>
      <w:r w:rsidRPr="005977A9">
        <w:t xml:space="preserve">Kérés objektum: </w:t>
      </w:r>
      <w:r w:rsidR="001A548C" w:rsidRPr="005977A9">
        <w:t>SendMissingDocument</w:t>
      </w:r>
      <w:r w:rsidRPr="005977A9">
        <w:t>Request. A szolgáltatás kérés objektumának technológiai leírása az „</w:t>
      </w:r>
      <w:r w:rsidR="009C2A85">
        <w:fldChar w:fldCharType="begin"/>
      </w:r>
      <w:r w:rsidR="009C2A85">
        <w:instrText xml:space="preserve"> REF _Ref184599723 \h </w:instrText>
      </w:r>
      <w:r w:rsidR="009C2A85">
        <w:fldChar w:fldCharType="separate"/>
      </w:r>
      <w:ins w:id="955" w:author="Szerző">
        <w:r w:rsidR="007E41D0" w:rsidRPr="00010356">
          <w:rPr>
            <w:lang w:val="pt-BR"/>
          </w:rPr>
          <w:t>Üzleti adattartalom leírása (XSD Modell típusai és elemei)</w:t>
        </w:r>
      </w:ins>
      <w:del w:id="956" w:author="Szerző">
        <w:r w:rsidR="000F44AA" w:rsidRPr="46920C6E" w:rsidDel="007E41D0">
          <w:delText>Üzleti adattartalom leírása (XSD Modell típusai és elemei)</w:delText>
        </w:r>
      </w:del>
      <w:r w:rsidR="009C2A85">
        <w:fldChar w:fldCharType="end"/>
      </w:r>
      <w:r w:rsidRPr="005977A9">
        <w:t>” fejezetben található.</w:t>
      </w:r>
    </w:p>
    <w:p w14:paraId="2970F8CF" w14:textId="18D05E2B" w:rsidR="00A25CD0" w:rsidRPr="005977A9" w:rsidRDefault="00A25CD0" w:rsidP="006434FB">
      <w:pPr>
        <w:pStyle w:val="Felsorols"/>
      </w:pPr>
      <w:r w:rsidRPr="005977A9">
        <w:t xml:space="preserve">Válasz objektum: </w:t>
      </w:r>
      <w:r w:rsidR="001A548C" w:rsidRPr="005977A9">
        <w:t>SendMissingDocument</w:t>
      </w:r>
      <w:r w:rsidRPr="005977A9">
        <w:t>Response. A szolgáltatás válasz objektumának technológiai leírása az „</w:t>
      </w:r>
      <w:r w:rsidR="009C2A85">
        <w:fldChar w:fldCharType="begin"/>
      </w:r>
      <w:r w:rsidR="009C2A85">
        <w:instrText xml:space="preserve"> REF _Ref184599723 \h </w:instrText>
      </w:r>
      <w:r w:rsidR="009C2A85">
        <w:fldChar w:fldCharType="separate"/>
      </w:r>
      <w:ins w:id="957" w:author="Szerző">
        <w:r w:rsidR="007E41D0" w:rsidRPr="00010356">
          <w:rPr>
            <w:lang w:val="pt-BR"/>
          </w:rPr>
          <w:t>Üzleti adattartalom leírása (XSD Modell típusai és elemei)</w:t>
        </w:r>
      </w:ins>
      <w:del w:id="958" w:author="Szerző">
        <w:r w:rsidR="000F44AA" w:rsidRPr="46920C6E" w:rsidDel="007E41D0">
          <w:delText>Üzleti adattartalom leírása (XSD Modell típusai és elemei)</w:delText>
        </w:r>
      </w:del>
      <w:r w:rsidR="009C2A85">
        <w:fldChar w:fldCharType="end"/>
      </w:r>
      <w:r w:rsidRPr="005977A9">
        <w:t>” fejezetben található.</w:t>
      </w:r>
    </w:p>
    <w:p w14:paraId="08823562" w14:textId="77777777" w:rsidR="00A25CD0" w:rsidRPr="005977A9" w:rsidRDefault="00A25CD0" w:rsidP="00DA3390">
      <w:pPr>
        <w:jc w:val="both"/>
      </w:pPr>
    </w:p>
    <w:p w14:paraId="4C7C67AC" w14:textId="49E225E4" w:rsidR="00F276B3" w:rsidRDefault="00811698" w:rsidP="006434FB">
      <w:pPr>
        <w:keepNext/>
      </w:pPr>
      <w:r>
        <w:rPr>
          <w:lang w:val="hu-HU"/>
        </w:rPr>
        <w:t xml:space="preserve">A </w:t>
      </w:r>
      <w:r w:rsidRPr="005977A9">
        <w:t>SendMissingDocumentRequest</w:t>
      </w:r>
      <w:r>
        <w:t xml:space="preserve"> kérésobjektum</w:t>
      </w:r>
      <w:r w:rsidR="009B769B" w:rsidRPr="009B769B">
        <w:rPr>
          <w:lang w:val="hu-HU"/>
        </w:rPr>
        <w:t xml:space="preserve"> </w:t>
      </w:r>
      <w:r w:rsidR="009B769B" w:rsidRPr="00B3583B">
        <w:rPr>
          <w:lang w:val="hu-HU"/>
        </w:rPr>
        <w:t>csak az „</w:t>
      </w:r>
      <w:r w:rsidR="009B769B" w:rsidRPr="00B3583B">
        <w:rPr>
          <w:lang w:val="hu-HU"/>
        </w:rPr>
        <w:fldChar w:fldCharType="begin"/>
      </w:r>
      <w:r w:rsidR="009B769B" w:rsidRPr="00B3583B">
        <w:rPr>
          <w:lang w:val="hu-HU"/>
        </w:rPr>
        <w:instrText xml:space="preserve"> REF _Ref187251277 \h </w:instrText>
      </w:r>
      <w:r w:rsidR="009B769B">
        <w:rPr>
          <w:lang w:val="hu-HU"/>
        </w:rPr>
        <w:instrText xml:space="preserve"> \* MERGEFORMAT </w:instrText>
      </w:r>
      <w:r w:rsidR="009B769B" w:rsidRPr="00B3583B">
        <w:rPr>
          <w:lang w:val="hu-HU"/>
        </w:rPr>
      </w:r>
      <w:r w:rsidR="009B769B" w:rsidRPr="00B3583B">
        <w:rPr>
          <w:lang w:val="hu-HU"/>
        </w:rPr>
        <w:fldChar w:fldCharType="separate"/>
      </w:r>
      <w:ins w:id="959" w:author="Szerző">
        <w:r w:rsidR="007E41D0" w:rsidRPr="00294685">
          <w:rPr>
            <w:lang w:val="hu-HU"/>
            <w:rPrChange w:id="960" w:author="Szerző">
              <w:rPr/>
            </w:rPrChange>
          </w:rPr>
          <w:t>Általános technikai adatok</w:t>
        </w:r>
      </w:ins>
      <w:del w:id="961" w:author="Szerző">
        <w:r w:rsidR="000F44AA" w:rsidRPr="000F44AA" w:rsidDel="007E41D0">
          <w:rPr>
            <w:lang w:val="hu-HU"/>
          </w:rPr>
          <w:delText>Általános technikai adatok</w:delText>
        </w:r>
      </w:del>
      <w:r w:rsidR="009B769B" w:rsidRPr="00B3583B">
        <w:rPr>
          <w:lang w:val="hu-HU"/>
        </w:rPr>
        <w:fldChar w:fldCharType="end"/>
      </w:r>
      <w:r w:rsidR="009B769B" w:rsidRPr="00B3583B">
        <w:rPr>
          <w:lang w:val="hu-HU"/>
        </w:rPr>
        <w:t>” szakaszban leírt fejlécadatokat tartalmazza</w:t>
      </w:r>
      <w:r w:rsidR="009B769B">
        <w:rPr>
          <w:lang w:val="hu-HU"/>
        </w:rPr>
        <w:t>.</w:t>
      </w:r>
    </w:p>
    <w:p w14:paraId="7FF82D6A" w14:textId="77777777" w:rsidR="00811698" w:rsidRDefault="00811698" w:rsidP="00DA3390">
      <w:pPr>
        <w:jc w:val="both"/>
      </w:pPr>
    </w:p>
    <w:p w14:paraId="550E24F9" w14:textId="470FE2DF" w:rsidR="00811698" w:rsidRDefault="00811698" w:rsidP="00811698">
      <w:pPr>
        <w:keepNext/>
      </w:pPr>
      <w:r>
        <w:rPr>
          <w:lang w:val="hu-HU"/>
        </w:rPr>
        <w:t xml:space="preserve">A </w:t>
      </w:r>
      <w:r w:rsidRPr="005977A9">
        <w:t>SendMissingDocumentResponse</w:t>
      </w:r>
      <w:r>
        <w:t xml:space="preserve"> válaszobjektum:</w:t>
      </w:r>
    </w:p>
    <w:p w14:paraId="1AAD45F1" w14:textId="77777777" w:rsidR="00811698" w:rsidRDefault="00811698" w:rsidP="00811698">
      <w:pPr>
        <w:keepNext/>
      </w:pPr>
    </w:p>
    <w:p w14:paraId="01248AE0" w14:textId="0A23B968" w:rsidR="00811698" w:rsidRDefault="00811698" w:rsidP="00DA3390">
      <w:pPr>
        <w:jc w:val="both"/>
      </w:pPr>
      <w:r>
        <w:rPr>
          <w:noProof/>
          <w:lang w:val="hu-HU" w:eastAsia="hu-HU"/>
        </w:rPr>
        <w:drawing>
          <wp:inline distT="0" distB="0" distL="0" distR="0" wp14:anchorId="178C7651" wp14:editId="62EC3F8C">
            <wp:extent cx="5760720" cy="4467225"/>
            <wp:effectExtent l="0" t="0" r="5080" b="3175"/>
            <wp:docPr id="171991479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4798" name="Picture 27"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60720" cy="4467225"/>
                    </a:xfrm>
                    <a:prstGeom prst="rect">
                      <a:avLst/>
                    </a:prstGeom>
                  </pic:spPr>
                </pic:pic>
              </a:graphicData>
            </a:graphic>
          </wp:inline>
        </w:drawing>
      </w:r>
    </w:p>
    <w:p w14:paraId="7A8A49EB" w14:textId="77777777" w:rsidR="00811698" w:rsidRPr="005977A9" w:rsidRDefault="00811698" w:rsidP="00DA3390">
      <w:pPr>
        <w:jc w:val="both"/>
      </w:pPr>
    </w:p>
    <w:p w14:paraId="132AE735" w14:textId="7E7C9864" w:rsidR="00740548" w:rsidRPr="006434FB" w:rsidRDefault="00740548" w:rsidP="006434FB">
      <w:pPr>
        <w:pStyle w:val="Cmsor1"/>
        <w:rPr>
          <w:lang w:val="en-US"/>
        </w:rPr>
      </w:pPr>
      <w:bookmarkStart w:id="962" w:name="_Toc135127596"/>
      <w:bookmarkStart w:id="963" w:name="_Toc138241160"/>
      <w:bookmarkStart w:id="964" w:name="_Toc138749112"/>
      <w:bookmarkStart w:id="965" w:name="_Toc147150845"/>
      <w:bookmarkStart w:id="966" w:name="_Toc167061649"/>
      <w:bookmarkStart w:id="967" w:name="_Toc2066650474"/>
      <w:bookmarkStart w:id="968" w:name="_Ref184599740"/>
      <w:bookmarkStart w:id="969" w:name="_Ref185201768"/>
      <w:bookmarkStart w:id="970" w:name="_Toc195567076"/>
      <w:r w:rsidRPr="0130D6B0">
        <w:rPr>
          <w:lang w:val="en-US"/>
        </w:rPr>
        <w:t>Mobilszolgáltató/felhőszolgáltató által biztosított üzleti szolgáltatások</w:t>
      </w:r>
      <w:bookmarkEnd w:id="962"/>
      <w:bookmarkEnd w:id="963"/>
      <w:bookmarkEnd w:id="964"/>
      <w:bookmarkEnd w:id="965"/>
      <w:bookmarkEnd w:id="966"/>
      <w:bookmarkEnd w:id="967"/>
      <w:bookmarkEnd w:id="968"/>
      <w:bookmarkEnd w:id="969"/>
      <w:bookmarkEnd w:id="970"/>
    </w:p>
    <w:p w14:paraId="6FF48503" w14:textId="77777777" w:rsidR="00740548" w:rsidRPr="005977A9" w:rsidRDefault="00740548" w:rsidP="0035442C">
      <w:pPr>
        <w:pStyle w:val="Cmsor2"/>
        <w:rPr>
          <w:lang w:val="en-US"/>
        </w:rPr>
      </w:pPr>
      <w:bookmarkStart w:id="971" w:name="_Toc135127597"/>
      <w:bookmarkStart w:id="972" w:name="_Toc138241161"/>
      <w:bookmarkStart w:id="973" w:name="_Toc138749113"/>
      <w:bookmarkStart w:id="974" w:name="_Toc147150846"/>
      <w:bookmarkStart w:id="975" w:name="_Toc167061650"/>
      <w:bookmarkStart w:id="976" w:name="_Toc1933755984"/>
      <w:bookmarkStart w:id="977" w:name="_Toc195567077"/>
      <w:r w:rsidRPr="005977A9">
        <w:rPr>
          <w:lang w:val="en-US"/>
        </w:rPr>
        <w:t>Utasítás azonnali bejelentkezésre</w:t>
      </w:r>
      <w:bookmarkEnd w:id="971"/>
      <w:bookmarkEnd w:id="972"/>
      <w:bookmarkEnd w:id="973"/>
      <w:bookmarkEnd w:id="974"/>
      <w:bookmarkEnd w:id="975"/>
      <w:bookmarkEnd w:id="976"/>
      <w:bookmarkEnd w:id="977"/>
    </w:p>
    <w:p w14:paraId="129FBD1A" w14:textId="43898A86" w:rsidR="00740548" w:rsidRPr="005977A9" w:rsidRDefault="00740548" w:rsidP="00DA3390">
      <w:pPr>
        <w:jc w:val="both"/>
        <w:rPr>
          <w:rFonts w:asciiTheme="minorHAnsi" w:eastAsiaTheme="minorHAnsi" w:hAnsiTheme="minorHAnsi" w:cstheme="minorHAnsi"/>
          <w:szCs w:val="22"/>
          <w:lang w:eastAsia="en-US"/>
        </w:rPr>
      </w:pPr>
      <w:r w:rsidRPr="005977A9">
        <w:t xml:space="preserve">A NAV utasítást küldhet a mobilszolgáltatón vagy felhőszolgáltatón keresztül, hogy az e-pénztárgép kezdeményezzen azonnali kapcsolatfelvételt a NAV-I központi rendszerével. </w:t>
      </w:r>
    </w:p>
    <w:p w14:paraId="15264F69" w14:textId="77777777" w:rsidR="00740548" w:rsidRPr="005977A9" w:rsidRDefault="00740548" w:rsidP="00DA3390">
      <w:pPr>
        <w:jc w:val="both"/>
      </w:pPr>
    </w:p>
    <w:p w14:paraId="45912E0D" w14:textId="77777777" w:rsidR="007B75CB" w:rsidRPr="005977A9" w:rsidRDefault="00740548" w:rsidP="00DA3390">
      <w:pPr>
        <w:jc w:val="both"/>
        <w:rPr>
          <w:rFonts w:asciiTheme="minorHAnsi" w:eastAsiaTheme="minorHAnsi" w:hAnsiTheme="minorHAnsi" w:cstheme="minorHAnsi"/>
          <w:szCs w:val="22"/>
          <w:lang w:eastAsia="en-US"/>
        </w:rPr>
      </w:pPr>
      <w:r w:rsidRPr="005977A9">
        <w:t>Az utasítást a NAV-I kezdeményezi a mobil- vagy felhőszolgáltató felé, melynek az utasítást azonnal továbbítania kell azt az e-pénztárgép felé.</w:t>
      </w:r>
    </w:p>
    <w:p w14:paraId="0AC21FEA" w14:textId="77777777" w:rsidR="007B75CB" w:rsidRPr="005977A9" w:rsidRDefault="007B75CB" w:rsidP="00DA3390">
      <w:pPr>
        <w:jc w:val="both"/>
      </w:pPr>
    </w:p>
    <w:p w14:paraId="79C13520" w14:textId="0CEF23E6" w:rsidR="00740548" w:rsidRPr="005977A9" w:rsidRDefault="000B4B58" w:rsidP="00DA3390">
      <w:pPr>
        <w:jc w:val="both"/>
        <w:rPr>
          <w:rFonts w:asciiTheme="minorHAnsi" w:eastAsiaTheme="minorHAnsi" w:hAnsiTheme="minorHAnsi" w:cstheme="minorHAnsi"/>
          <w:szCs w:val="22"/>
          <w:lang w:eastAsia="en-US"/>
        </w:rPr>
      </w:pPr>
      <w:r w:rsidRPr="005977A9">
        <w:t xml:space="preserve">Felhőalapú </w:t>
      </w:r>
      <w:r w:rsidR="007B75CB" w:rsidRPr="005977A9">
        <w:t xml:space="preserve">e-pénztárgépek esetén </w:t>
      </w:r>
      <w:r w:rsidR="00DF5683" w:rsidRPr="005977A9">
        <w:t xml:space="preserve">gépi </w:t>
      </w:r>
      <w:r w:rsidR="007B75CB" w:rsidRPr="005977A9">
        <w:t>PUSH</w:t>
      </w:r>
      <w:r w:rsidR="00DF5683" w:rsidRPr="005977A9">
        <w:t xml:space="preserve"> üzenet kerül kiküldésre, melyet a</w:t>
      </w:r>
      <w:r w:rsidRPr="005977A9">
        <w:t>z</w:t>
      </w:r>
      <w:r w:rsidR="00DF5683" w:rsidRPr="005977A9">
        <w:t xml:space="preserve"> e-pénztárgép fogad.</w:t>
      </w:r>
      <w:r w:rsidR="007B75CB" w:rsidRPr="005977A9">
        <w:t xml:space="preserve">  </w:t>
      </w:r>
    </w:p>
    <w:p w14:paraId="041FFF7E" w14:textId="77777777" w:rsidR="00740548" w:rsidRPr="005977A9" w:rsidRDefault="00740548" w:rsidP="00DA3390">
      <w:pPr>
        <w:jc w:val="both"/>
      </w:pPr>
    </w:p>
    <w:p w14:paraId="5A9949C8" w14:textId="57A8BD0C" w:rsidR="00740548" w:rsidRPr="005977A9" w:rsidRDefault="000B4B58" w:rsidP="00DA3390">
      <w:pPr>
        <w:jc w:val="both"/>
        <w:rPr>
          <w:rFonts w:asciiTheme="minorHAnsi" w:eastAsiaTheme="minorHAnsi" w:hAnsiTheme="minorHAnsi" w:cstheme="minorHAnsi"/>
          <w:szCs w:val="22"/>
          <w:lang w:eastAsia="en-US"/>
        </w:rPr>
      </w:pPr>
      <w:r w:rsidRPr="005977A9">
        <w:t xml:space="preserve">Hardveralapú </w:t>
      </w:r>
      <w:r w:rsidR="00740548" w:rsidRPr="005977A9">
        <w:t xml:space="preserve">e-pénztárgépnek képesnek kell lenni fogadni az SMS-t a mobilszolgáltatótól és a kapott üzenet alapján meg kell hívnia a NAV központi szerveren a </w:t>
      </w:r>
      <w:r w:rsidR="00D27A1B">
        <w:t>Kommunikációs Manager</w:t>
      </w:r>
      <w:r w:rsidR="00D27A1B" w:rsidRPr="005977A9" w:rsidDel="00D27A1B">
        <w:t xml:space="preserve"> </w:t>
      </w:r>
      <w:r w:rsidR="00740548" w:rsidRPr="005977A9">
        <w:t>szolgáltatást. A szolgáltatás leírása a “</w:t>
      </w:r>
      <w:r w:rsidR="009C2A85" w:rsidRPr="006434FB">
        <w:rPr>
          <w:b/>
          <w:bCs/>
        </w:rPr>
        <w:fldChar w:fldCharType="begin"/>
      </w:r>
      <w:r w:rsidR="009C2A85" w:rsidRPr="006434FB">
        <w:rPr>
          <w:b/>
          <w:bCs/>
        </w:rPr>
        <w:instrText xml:space="preserve"> REF _Ref187884703 \h </w:instrText>
      </w:r>
      <w:r w:rsidR="009C2A85">
        <w:rPr>
          <w:b/>
          <w:bCs/>
        </w:rPr>
        <w:instrText xml:space="preserve"> \* MERGEFORMAT </w:instrText>
      </w:r>
      <w:r w:rsidR="009C2A85" w:rsidRPr="006434FB">
        <w:rPr>
          <w:b/>
          <w:bCs/>
        </w:rPr>
      </w:r>
      <w:r w:rsidR="009C2A85" w:rsidRPr="006434FB">
        <w:rPr>
          <w:b/>
          <w:bCs/>
        </w:rPr>
        <w:fldChar w:fldCharType="separate"/>
      </w:r>
      <w:ins w:id="978" w:author="Szerző">
        <w:r w:rsidR="007E41D0" w:rsidRPr="00294685">
          <w:rPr>
            <w:b/>
            <w:bCs/>
            <w:rPrChange w:id="979" w:author="Szerző">
              <w:rPr/>
            </w:rPrChange>
          </w:rPr>
          <w:t>Kommunikációs Manager</w:t>
        </w:r>
      </w:ins>
      <w:del w:id="980" w:author="Szerző">
        <w:r w:rsidR="000F44AA" w:rsidRPr="000F44AA" w:rsidDel="007E41D0">
          <w:rPr>
            <w:b/>
            <w:bCs/>
          </w:rPr>
          <w:delText>Kommunikációs Manager</w:delText>
        </w:r>
      </w:del>
      <w:r w:rsidR="009C2A85" w:rsidRPr="006434FB">
        <w:rPr>
          <w:b/>
          <w:bCs/>
        </w:rPr>
        <w:fldChar w:fldCharType="end"/>
      </w:r>
      <w:r w:rsidR="00740548" w:rsidRPr="005977A9">
        <w:t xml:space="preserve">” fejezetben található. </w:t>
      </w:r>
    </w:p>
    <w:p w14:paraId="45B062A9" w14:textId="4E5D827C" w:rsidR="00740548" w:rsidRPr="005977A9" w:rsidRDefault="000B4B58" w:rsidP="00DA3390">
      <w:pPr>
        <w:jc w:val="both"/>
        <w:rPr>
          <w:rFonts w:asciiTheme="minorHAnsi" w:eastAsiaTheme="minorHAnsi" w:hAnsiTheme="minorHAnsi" w:cstheme="minorHAnsi"/>
          <w:szCs w:val="22"/>
          <w:lang w:eastAsia="en-US"/>
        </w:rPr>
      </w:pPr>
      <w:r w:rsidRPr="005977A9">
        <w:t>Felhő</w:t>
      </w:r>
      <w:r w:rsidR="00740548" w:rsidRPr="005977A9">
        <w:t xml:space="preserve">alapú </w:t>
      </w:r>
      <w:r w:rsidR="00C37590" w:rsidRPr="005977A9">
        <w:t>e-</w:t>
      </w:r>
      <w:r w:rsidR="00740548" w:rsidRPr="005977A9">
        <w:t xml:space="preserve">pénztárgép esetén az utasítást fogadó felhőszolgáltatónak a NAV-tól kapott AP számú e-pénztárgép azonosítójával meg kell hívnia a NAV központi szerveren a </w:t>
      </w:r>
      <w:r w:rsidR="00D27A1B">
        <w:t>Kommunikációs Manager</w:t>
      </w:r>
      <w:r w:rsidR="00D27A1B" w:rsidRPr="005977A9" w:rsidDel="00D27A1B">
        <w:t xml:space="preserve"> </w:t>
      </w:r>
      <w:r w:rsidR="00740548" w:rsidRPr="005977A9">
        <w:t>szolgáltatást.</w:t>
      </w:r>
    </w:p>
    <w:p w14:paraId="1AC5C18B" w14:textId="77777777" w:rsidR="00740548" w:rsidRPr="005977A9" w:rsidRDefault="00740548" w:rsidP="00DA3390">
      <w:pPr>
        <w:jc w:val="both"/>
      </w:pPr>
    </w:p>
    <w:p w14:paraId="2F9EA44C" w14:textId="77777777" w:rsidR="00740548" w:rsidRPr="005977A9" w:rsidRDefault="00740548" w:rsidP="006434FB">
      <w:pPr>
        <w:pStyle w:val="Cmsor1"/>
        <w:rPr>
          <w:lang w:val="en-US"/>
        </w:rPr>
      </w:pPr>
      <w:bookmarkStart w:id="981" w:name="_Toc147150847"/>
      <w:bookmarkStart w:id="982" w:name="_Toc167061651"/>
      <w:bookmarkStart w:id="983" w:name="_Toc1804974761"/>
      <w:bookmarkStart w:id="984" w:name="_Ref184599758"/>
      <w:bookmarkStart w:id="985" w:name="_Toc195567078"/>
      <w:r w:rsidRPr="005977A9">
        <w:rPr>
          <w:lang w:val="en-US"/>
        </w:rPr>
        <w:t xml:space="preserve">Vevői </w:t>
      </w:r>
      <w:r w:rsidRPr="006434FB">
        <w:t>alkalmazásra</w:t>
      </w:r>
      <w:r w:rsidRPr="005977A9">
        <w:rPr>
          <w:lang w:val="en-US"/>
        </w:rPr>
        <w:t xml:space="preserve"> vonatkozó követelmények</w:t>
      </w:r>
      <w:bookmarkEnd w:id="981"/>
      <w:bookmarkEnd w:id="982"/>
      <w:bookmarkEnd w:id="983"/>
      <w:bookmarkEnd w:id="984"/>
      <w:bookmarkEnd w:id="985"/>
    </w:p>
    <w:p w14:paraId="69FE7853" w14:textId="5A3B5680" w:rsidR="00E84A53" w:rsidRDefault="00650E70" w:rsidP="00DA3390">
      <w:pPr>
        <w:jc w:val="both"/>
      </w:pPr>
      <w:r>
        <w:t xml:space="preserve">A vevői alkalmazásnak rendelkeznie kell saját backend </w:t>
      </w:r>
      <w:r w:rsidR="00C409F8">
        <w:t>szolgáltatással, melynek</w:t>
      </w:r>
      <w:r w:rsidR="00E84A53">
        <w:t xml:space="preserve"> legalább </w:t>
      </w:r>
      <w:r w:rsidR="002B7AE5">
        <w:t>egy funkcióval kell rendelkeznie, mely segíti az</w:t>
      </w:r>
      <w:r w:rsidR="00E84A53">
        <w:t xml:space="preserve"> alkalmazásregisztráció</w:t>
      </w:r>
      <w:r w:rsidR="002B7AE5">
        <w:t xml:space="preserve"> végrehajtását</w:t>
      </w:r>
      <w:r w:rsidR="009226F4">
        <w:t xml:space="preserve"> a nyugtatárban</w:t>
      </w:r>
      <w:r w:rsidR="00E84A53">
        <w:t>.</w:t>
      </w:r>
    </w:p>
    <w:p w14:paraId="7243F438" w14:textId="77777777" w:rsidR="00E118B2" w:rsidRDefault="00E118B2" w:rsidP="00DA3390">
      <w:pPr>
        <w:jc w:val="both"/>
      </w:pPr>
    </w:p>
    <w:p w14:paraId="5599C738" w14:textId="196D1282" w:rsidR="002B7AE5" w:rsidRDefault="002B7AE5" w:rsidP="00DA3390">
      <w:pPr>
        <w:jc w:val="both"/>
      </w:pPr>
      <w:r>
        <w:t>A</w:t>
      </w:r>
      <w:r w:rsidR="003F4A41">
        <w:t xml:space="preserve"> back end szolgáltatás további funció</w:t>
      </w:r>
      <w:r w:rsidR="00F03141">
        <w:t>kal</w:t>
      </w:r>
      <w:r w:rsidR="006430D8">
        <w:t xml:space="preserve"> is </w:t>
      </w:r>
      <w:r w:rsidR="00F03141">
        <w:t>bővíthető</w:t>
      </w:r>
      <w:r w:rsidR="006430D8">
        <w:t>, ame</w:t>
      </w:r>
      <w:r w:rsidR="00F03141">
        <w:t xml:space="preserve">nnyiben az nem ütközik a </w:t>
      </w:r>
      <w:r w:rsidR="005E6274">
        <w:t>Rendeletben leírt követelményekkel.</w:t>
      </w:r>
      <w:r w:rsidR="006430D8">
        <w:t xml:space="preserve"> </w:t>
      </w:r>
    </w:p>
    <w:p w14:paraId="54D8D0B8" w14:textId="77777777" w:rsidR="00E84A53" w:rsidRDefault="00E84A53" w:rsidP="00DA3390">
      <w:pPr>
        <w:jc w:val="both"/>
      </w:pPr>
    </w:p>
    <w:p w14:paraId="5C78AAA2" w14:textId="68295644" w:rsidR="00CC3BD4" w:rsidRDefault="00410EF2" w:rsidP="00CC3BD4">
      <w:pPr>
        <w:jc w:val="both"/>
      </w:pPr>
      <w:r>
        <w:rPr>
          <w:noProof/>
          <w:lang w:val="hu-HU" w:eastAsia="hu-HU"/>
        </w:rPr>
        <w:drawing>
          <wp:inline distT="0" distB="0" distL="0" distR="0" wp14:anchorId="14DF5E80" wp14:editId="0B9B5D59">
            <wp:extent cx="5760720" cy="1339215"/>
            <wp:effectExtent l="0" t="0" r="5080" b="0"/>
            <wp:docPr id="1423557831"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57831" name="Picture 5" descr="A screenshot of a phone&#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760720" cy="1339215"/>
                    </a:xfrm>
                    <a:prstGeom prst="rect">
                      <a:avLst/>
                    </a:prstGeom>
                  </pic:spPr>
                </pic:pic>
              </a:graphicData>
            </a:graphic>
          </wp:inline>
        </w:drawing>
      </w:r>
    </w:p>
    <w:p w14:paraId="715B412D" w14:textId="77777777" w:rsidR="00410EF2" w:rsidRDefault="00410EF2" w:rsidP="00CC3BD4">
      <w:pPr>
        <w:jc w:val="both"/>
      </w:pPr>
    </w:p>
    <w:p w14:paraId="5FF3FB59" w14:textId="6CD2E2FF" w:rsidR="00D85765" w:rsidRDefault="009226F4" w:rsidP="00CC3BD4">
      <w:pPr>
        <w:jc w:val="both"/>
      </w:pPr>
      <w:r>
        <w:t>A nyugtatár r</w:t>
      </w:r>
      <w:r w:rsidR="00CC3BD4">
        <w:t xml:space="preserve">egisztrációs </w:t>
      </w:r>
      <w:r w:rsidR="00940362">
        <w:t xml:space="preserve">és token-megújító </w:t>
      </w:r>
      <w:r>
        <w:t xml:space="preserve">végpontjának </w:t>
      </w:r>
      <w:r w:rsidR="00CC3BD4">
        <w:t>hívás</w:t>
      </w:r>
      <w:r>
        <w:t>a</w:t>
      </w:r>
      <w:r w:rsidR="00CC3BD4">
        <w:t xml:space="preserve"> </w:t>
      </w:r>
      <w:r>
        <w:t>kizárólag vevői</w:t>
      </w:r>
      <w:r w:rsidR="00CC3BD4">
        <w:t xml:space="preserve"> backend-ről történhe</w:t>
      </w:r>
      <w:r w:rsidR="00D85765">
        <w:t>t</w:t>
      </w:r>
      <w:r w:rsidR="00CC3BD4">
        <w:t>.</w:t>
      </w:r>
      <w:r w:rsidR="00D85765">
        <w:t xml:space="preserve"> A nyugtatár </w:t>
      </w:r>
      <w:r w:rsidR="004F24B6">
        <w:t>két faktorral ellenőrzi a backend kapcsolódását:</w:t>
      </w:r>
    </w:p>
    <w:p w14:paraId="02532ABD" w14:textId="46F28319" w:rsidR="004F24B6" w:rsidRPr="002946FF" w:rsidRDefault="004F24B6" w:rsidP="004F24B6">
      <w:pPr>
        <w:pStyle w:val="Listaszerbekezds"/>
        <w:numPr>
          <w:ilvl w:val="0"/>
          <w:numId w:val="237"/>
        </w:numPr>
        <w:jc w:val="both"/>
      </w:pPr>
      <w:r>
        <w:rPr>
          <w:rFonts w:ascii="Times New Roman" w:hAnsi="Times New Roman" w:cs="Times New Roman"/>
        </w:rPr>
        <w:t xml:space="preserve">A back end szolgáltatás fix IP címről szólíthatja meg, az IP címet az alkalmazás </w:t>
      </w:r>
      <w:r w:rsidR="00301144">
        <w:rPr>
          <w:rFonts w:ascii="Times New Roman" w:hAnsi="Times New Roman" w:cs="Times New Roman"/>
        </w:rPr>
        <w:t>engedélyez</w:t>
      </w:r>
      <w:r w:rsidR="00940362">
        <w:rPr>
          <w:rFonts w:ascii="Times New Roman" w:hAnsi="Times New Roman" w:cs="Times New Roman"/>
        </w:rPr>
        <w:t>tetése során kell megadni.</w:t>
      </w:r>
    </w:p>
    <w:p w14:paraId="1FCFCE5C" w14:textId="0AB8163D" w:rsidR="00940362" w:rsidRDefault="00940362" w:rsidP="002946FF">
      <w:pPr>
        <w:pStyle w:val="Listaszerbekezds"/>
        <w:numPr>
          <w:ilvl w:val="0"/>
          <w:numId w:val="237"/>
        </w:numPr>
        <w:jc w:val="both"/>
      </w:pPr>
      <w:r>
        <w:rPr>
          <w:rFonts w:ascii="Times New Roman" w:hAnsi="Times New Roman" w:cs="Times New Roman"/>
        </w:rPr>
        <w:t xml:space="preserve">A vevői backend kliens tansítványt mutat be a nyugtatárnak, </w:t>
      </w:r>
      <w:r w:rsidR="009B3E28">
        <w:rPr>
          <w:rFonts w:ascii="Times New Roman" w:hAnsi="Times New Roman" w:cs="Times New Roman"/>
        </w:rPr>
        <w:t>a tanúsítványt a NAV az engedély kiadását követően bocsátja a fejlesztő rendelkezésére.</w:t>
      </w:r>
    </w:p>
    <w:p w14:paraId="65319A59" w14:textId="77777777" w:rsidR="009B3E28" w:rsidRDefault="009B3E28" w:rsidP="00CC3BD4">
      <w:pPr>
        <w:jc w:val="both"/>
      </w:pPr>
    </w:p>
    <w:p w14:paraId="292513E9" w14:textId="630B748B" w:rsidR="00CC3BD4" w:rsidRDefault="006263A0" w:rsidP="00CC3BD4">
      <w:pPr>
        <w:jc w:val="both"/>
      </w:pPr>
      <w:r>
        <w:t>A b</w:t>
      </w:r>
      <w:r w:rsidR="00CC3BD4">
        <w:t xml:space="preserve">izonylat-lekérdezés </w:t>
      </w:r>
      <w:r>
        <w:t>szolgáltatás hívása kizárólag a felhasználó mobil eszközén futó</w:t>
      </w:r>
      <w:r w:rsidR="00CC3BD4">
        <w:t xml:space="preserve"> applikációból történhet.</w:t>
      </w:r>
    </w:p>
    <w:p w14:paraId="02AB89AD" w14:textId="77777777" w:rsidR="00603306" w:rsidRDefault="00603306" w:rsidP="00CC3BD4">
      <w:pPr>
        <w:jc w:val="both"/>
      </w:pPr>
    </w:p>
    <w:p w14:paraId="0F86FCA5" w14:textId="77777777" w:rsidR="006620CA" w:rsidRPr="005977A9" w:rsidRDefault="006620CA" w:rsidP="00DA3390">
      <w:pPr>
        <w:jc w:val="both"/>
      </w:pPr>
    </w:p>
    <w:p w14:paraId="6B7D305C" w14:textId="77777777" w:rsidR="00740548" w:rsidRPr="005977A9" w:rsidRDefault="00740548" w:rsidP="0035442C">
      <w:pPr>
        <w:pStyle w:val="Cmsor2"/>
        <w:rPr>
          <w:lang w:val="en-US"/>
        </w:rPr>
      </w:pPr>
      <w:bookmarkStart w:id="986" w:name="_Toc147150848"/>
      <w:bookmarkStart w:id="987" w:name="_Toc167061652"/>
      <w:bookmarkStart w:id="988" w:name="_Toc768010984"/>
      <w:bookmarkStart w:id="989" w:name="_Toc195567079"/>
      <w:r w:rsidRPr="005977A9">
        <w:rPr>
          <w:lang w:val="en-US"/>
        </w:rPr>
        <w:t>Regisztráció</w:t>
      </w:r>
      <w:bookmarkEnd w:id="986"/>
      <w:bookmarkEnd w:id="987"/>
      <w:bookmarkEnd w:id="988"/>
      <w:bookmarkEnd w:id="989"/>
    </w:p>
    <w:p w14:paraId="2FDF696D" w14:textId="73FDB054" w:rsidR="00EA56BD" w:rsidRDefault="00740548" w:rsidP="00DA3390">
      <w:pPr>
        <w:jc w:val="both"/>
      </w:pPr>
      <w:r w:rsidRPr="005977A9">
        <w:t xml:space="preserve">A vevői alkalmazásnak a </w:t>
      </w:r>
      <w:r w:rsidRPr="005977A9">
        <w:rPr>
          <w:b/>
        </w:rPr>
        <w:t>„</w:t>
      </w:r>
      <w:r w:rsidR="008100A7" w:rsidRPr="008100A7">
        <w:rPr>
          <w:b/>
        </w:rPr>
        <w:fldChar w:fldCharType="begin"/>
      </w:r>
      <w:r w:rsidR="008100A7" w:rsidRPr="008100A7">
        <w:rPr>
          <w:b/>
        </w:rPr>
        <w:instrText xml:space="preserve"> REF _Ref187885322 \h </w:instrText>
      </w:r>
      <w:r w:rsidR="008100A7" w:rsidRPr="006434FB">
        <w:rPr>
          <w:b/>
        </w:rPr>
        <w:instrText xml:space="preserve"> \* MERGEFORMAT </w:instrText>
      </w:r>
      <w:r w:rsidR="008100A7" w:rsidRPr="008100A7">
        <w:rPr>
          <w:b/>
        </w:rPr>
      </w:r>
      <w:r w:rsidR="008100A7" w:rsidRPr="008100A7">
        <w:rPr>
          <w:b/>
        </w:rPr>
        <w:fldChar w:fldCharType="separate"/>
      </w:r>
      <w:ins w:id="990" w:author="Szerző">
        <w:r w:rsidR="007E41D0" w:rsidRPr="00294685">
          <w:rPr>
            <w:b/>
            <w:rPrChange w:id="991" w:author="Szerző">
              <w:rPr/>
            </w:rPrChange>
          </w:rPr>
          <w:t>Nyugtatár által biztosított szolgáltatások</w:t>
        </w:r>
      </w:ins>
      <w:del w:id="992" w:author="Szerző">
        <w:r w:rsidR="000F44AA" w:rsidRPr="000F44AA" w:rsidDel="007E41D0">
          <w:rPr>
            <w:b/>
          </w:rPr>
          <w:delText>Nyugtatár által biztosított szolgáltatások</w:delText>
        </w:r>
      </w:del>
      <w:r w:rsidR="008100A7" w:rsidRPr="008100A7">
        <w:rPr>
          <w:b/>
        </w:rPr>
        <w:fldChar w:fldCharType="end"/>
      </w:r>
      <w:r w:rsidRPr="005977A9">
        <w:rPr>
          <w:b/>
        </w:rPr>
        <w:t>”</w:t>
      </w:r>
      <w:r w:rsidRPr="005977A9">
        <w:t xml:space="preserve"> fejezetben felsorolt szoltáltatások igénybevétele előtt regisztrációt kell végezni. A regisztrációt a </w:t>
      </w:r>
      <w:r w:rsidRPr="005977A9">
        <w:rPr>
          <w:b/>
        </w:rPr>
        <w:t>„</w:t>
      </w:r>
      <w:r w:rsidR="008100A7" w:rsidRPr="008100A7">
        <w:rPr>
          <w:b/>
        </w:rPr>
        <w:fldChar w:fldCharType="begin"/>
      </w:r>
      <w:r w:rsidR="008100A7" w:rsidRPr="008100A7">
        <w:rPr>
          <w:b/>
        </w:rPr>
        <w:instrText xml:space="preserve"> REF _Ref187885344 \h </w:instrText>
      </w:r>
      <w:r w:rsidR="008100A7" w:rsidRPr="006434FB">
        <w:rPr>
          <w:b/>
        </w:rPr>
        <w:instrText xml:space="preserve"> \* MERGEFORMAT </w:instrText>
      </w:r>
      <w:r w:rsidR="008100A7" w:rsidRPr="008100A7">
        <w:rPr>
          <w:b/>
        </w:rPr>
      </w:r>
      <w:r w:rsidR="008100A7" w:rsidRPr="008100A7">
        <w:rPr>
          <w:b/>
        </w:rPr>
        <w:fldChar w:fldCharType="separate"/>
      </w:r>
      <w:ins w:id="993" w:author="Szerző">
        <w:r w:rsidR="007E41D0" w:rsidRPr="00294685">
          <w:rPr>
            <w:b/>
            <w:rPrChange w:id="994" w:author="Szerző">
              <w:rPr/>
            </w:rPrChange>
          </w:rPr>
          <w:t>Vevői alkalmazás regisztrálása</w:t>
        </w:r>
      </w:ins>
      <w:del w:id="995" w:author="Szerző">
        <w:r w:rsidR="000F44AA" w:rsidRPr="000F44AA" w:rsidDel="007E41D0">
          <w:rPr>
            <w:b/>
          </w:rPr>
          <w:delText>Vevői alkalmazás regisztrálása</w:delText>
        </w:r>
      </w:del>
      <w:r w:rsidR="008100A7" w:rsidRPr="008100A7">
        <w:rPr>
          <w:b/>
        </w:rPr>
        <w:fldChar w:fldCharType="end"/>
      </w:r>
      <w:r w:rsidRPr="005977A9">
        <w:rPr>
          <w:b/>
        </w:rPr>
        <w:t>”</w:t>
      </w:r>
      <w:r w:rsidRPr="005977A9">
        <w:t xml:space="preserve"> fejezetben ismertetett szolgáltatással kell végezni.</w:t>
      </w:r>
    </w:p>
    <w:p w14:paraId="25B77459" w14:textId="77777777" w:rsidR="00EA56BD" w:rsidRDefault="00EA56BD" w:rsidP="00DA3390">
      <w:pPr>
        <w:jc w:val="both"/>
      </w:pPr>
    </w:p>
    <w:p w14:paraId="05146CFD" w14:textId="151E737D" w:rsidR="00EA56BD" w:rsidRDefault="00EA56BD" w:rsidP="00DA3390">
      <w:pPr>
        <w:jc w:val="both"/>
      </w:pPr>
      <w:r>
        <w:t>A</w:t>
      </w:r>
      <w:r w:rsidR="00722A27">
        <w:t xml:space="preserve">z alkalmazás regisztrálását kizárólag a vevői backend szolgáltatás </w:t>
      </w:r>
      <w:r w:rsidR="002B3FC5">
        <w:t xml:space="preserve">végezheti. Az alkalmazás felhasználójának a backend szolgáltatásban </w:t>
      </w:r>
      <w:r w:rsidR="002439F6">
        <w:t xml:space="preserve">történő regisztrációjára nincs technikai megkötés, az alkalmazás fejlesztője </w:t>
      </w:r>
      <w:r w:rsidR="00CD5CD4">
        <w:t>biztosíthat</w:t>
      </w:r>
      <w:r w:rsidR="00A82FE0">
        <w:t xml:space="preserve"> </w:t>
      </w:r>
      <w:r w:rsidR="00CD5CD4">
        <w:t>nevesített vagy anonim felhasználói fiókokat</w:t>
      </w:r>
      <w:r w:rsidR="00130986">
        <w:t>, használhat harmadik fél által kínált authentikációs szolgáltatást</w:t>
      </w:r>
      <w:r w:rsidR="00CD5CD4">
        <w:t>.</w:t>
      </w:r>
    </w:p>
    <w:p w14:paraId="4F4B4D01" w14:textId="77777777" w:rsidR="00130986" w:rsidRDefault="00130986" w:rsidP="00DA3390">
      <w:pPr>
        <w:jc w:val="both"/>
      </w:pPr>
    </w:p>
    <w:p w14:paraId="263AE980" w14:textId="22C5BD9A" w:rsidR="00EA56BD" w:rsidRDefault="00130986" w:rsidP="00DA3390">
      <w:pPr>
        <w:jc w:val="both"/>
      </w:pPr>
      <w:r>
        <w:t>A</w:t>
      </w:r>
      <w:r w:rsidR="005A24F6">
        <w:t xml:space="preserve"> felhasználóhoz egyedi, UUID típusú azonosítót kell rendelni, melyet az alkalmazásregisztráció során a nyugtatárnak meg kell adni</w:t>
      </w:r>
      <w:r w:rsidR="00F52F77">
        <w:t xml:space="preserve"> a kérés adatszerkezetében</w:t>
      </w:r>
      <w:r w:rsidR="005A24F6">
        <w:t>.</w:t>
      </w:r>
    </w:p>
    <w:p w14:paraId="139C816E" w14:textId="77777777" w:rsidR="00EA56BD" w:rsidRDefault="00EA56BD" w:rsidP="00DA3390">
      <w:pPr>
        <w:jc w:val="both"/>
      </w:pPr>
    </w:p>
    <w:p w14:paraId="76CCB224" w14:textId="5C7AEC55" w:rsidR="002E74AD" w:rsidRDefault="002E74AD" w:rsidP="002946FF">
      <w:pPr>
        <w:jc w:val="both"/>
      </w:pPr>
      <w:r>
        <w:t>A regisztrációs során a nyugtatár két tokent ad vissza:</w:t>
      </w:r>
    </w:p>
    <w:p w14:paraId="25DB0E88" w14:textId="1888125D" w:rsidR="002E74AD" w:rsidRPr="002946FF" w:rsidRDefault="002E74AD" w:rsidP="002946FF">
      <w:pPr>
        <w:pStyle w:val="Listaszerbekezds"/>
        <w:numPr>
          <w:ilvl w:val="0"/>
          <w:numId w:val="235"/>
        </w:numPr>
        <w:jc w:val="both"/>
        <w:rPr>
          <w:rFonts w:ascii="Times New Roman" w:hAnsi="Times New Roman" w:cs="Times New Roman"/>
        </w:rPr>
      </w:pPr>
      <w:r>
        <w:rPr>
          <w:rFonts w:ascii="Times New Roman" w:hAnsi="Times New Roman" w:cs="Times New Roman"/>
        </w:rPr>
        <w:t>Az egyik egy r</w:t>
      </w:r>
      <w:r w:rsidRPr="002946FF">
        <w:rPr>
          <w:rFonts w:ascii="Times New Roman" w:hAnsi="Times New Roman" w:cs="Times New Roman"/>
        </w:rPr>
        <w:t xml:space="preserve">övid lejáratú, ún. “JWT </w:t>
      </w:r>
      <w:r w:rsidRPr="002946FF">
        <w:rPr>
          <w:rFonts w:ascii="Times New Roman" w:hAnsi="Times New Roman" w:cs="Times New Roman"/>
          <w:i/>
          <w:iCs/>
        </w:rPr>
        <w:t>access token</w:t>
      </w:r>
      <w:r w:rsidRPr="002946FF">
        <w:rPr>
          <w:rFonts w:ascii="Times New Roman" w:hAnsi="Times New Roman" w:cs="Times New Roman"/>
        </w:rPr>
        <w:t>”. Ezt kell használni az applikációban a bizonylat-lekéréshez.</w:t>
      </w:r>
    </w:p>
    <w:p w14:paraId="5FC95032" w14:textId="17078DA5" w:rsidR="002E74AD" w:rsidRDefault="002E74AD" w:rsidP="002946FF">
      <w:pPr>
        <w:pStyle w:val="Listaszerbekezds"/>
        <w:numPr>
          <w:ilvl w:val="0"/>
          <w:numId w:val="235"/>
        </w:numPr>
        <w:jc w:val="both"/>
      </w:pPr>
      <w:r>
        <w:rPr>
          <w:rFonts w:ascii="Times New Roman" w:hAnsi="Times New Roman" w:cs="Times New Roman"/>
        </w:rPr>
        <w:t>A másik egy h</w:t>
      </w:r>
      <w:r w:rsidRPr="002946FF">
        <w:rPr>
          <w:rFonts w:ascii="Times New Roman" w:hAnsi="Times New Roman" w:cs="Times New Roman"/>
        </w:rPr>
        <w:t xml:space="preserve">osszabb lejáratú, ún. “JWT </w:t>
      </w:r>
      <w:r w:rsidRPr="002946FF">
        <w:rPr>
          <w:rFonts w:ascii="Times New Roman" w:hAnsi="Times New Roman" w:cs="Times New Roman"/>
          <w:i/>
          <w:iCs/>
        </w:rPr>
        <w:t>refresh token</w:t>
      </w:r>
      <w:r w:rsidRPr="002946FF">
        <w:rPr>
          <w:rFonts w:ascii="Times New Roman" w:hAnsi="Times New Roman" w:cs="Times New Roman"/>
        </w:rPr>
        <w:t>”. Ez használható új rövid lejáratú token igényléséhez.</w:t>
      </w:r>
    </w:p>
    <w:p w14:paraId="67DEB57C" w14:textId="77777777" w:rsidR="002E74AD" w:rsidRDefault="002E74AD" w:rsidP="00DA3390">
      <w:pPr>
        <w:jc w:val="both"/>
      </w:pPr>
    </w:p>
    <w:p w14:paraId="06D20AEB" w14:textId="586CFCCA" w:rsidR="00006004" w:rsidRDefault="0032630C" w:rsidP="00DA3390">
      <w:pPr>
        <w:jc w:val="both"/>
      </w:pPr>
      <w:r>
        <w:t xml:space="preserve">A rövid lejáratú access token-t </w:t>
      </w:r>
      <w:r w:rsidR="00006004">
        <w:t>a back end kötelezően továbbadja az alkalmazásnak. A refresh token-</w:t>
      </w:r>
      <w:r w:rsidR="006C2988">
        <w:t>t a backend-en kell tárolni, az access token lejárata esetén a vevői alkalmazás a backend-en keresztül igényelhet új tokent-t</w:t>
      </w:r>
      <w:r w:rsidR="00A02755">
        <w:t xml:space="preserve">, a backend a </w:t>
      </w:r>
      <w:r w:rsidR="00E76F29">
        <w:t xml:space="preserve">letárolt </w:t>
      </w:r>
      <w:r w:rsidR="00A02755">
        <w:t xml:space="preserve">refresh token bemutatásával </w:t>
      </w:r>
      <w:r w:rsidR="00C7410D">
        <w:t>kér a nyugtatárból újat.</w:t>
      </w:r>
      <w:r w:rsidR="00E76F29">
        <w:t xml:space="preserve"> A refresh token lejárata eesetén a backend új token-párt igényel az alkalmazásnak.</w:t>
      </w:r>
    </w:p>
    <w:p w14:paraId="2C1F5293" w14:textId="77777777" w:rsidR="00E82CBE" w:rsidRDefault="00E82CBE" w:rsidP="00DA3390">
      <w:pPr>
        <w:jc w:val="both"/>
      </w:pPr>
    </w:p>
    <w:p w14:paraId="1A6AC51F" w14:textId="77777777" w:rsidR="00E82CBE" w:rsidRDefault="00E82CBE" w:rsidP="00DA3390">
      <w:pPr>
        <w:jc w:val="both"/>
      </w:pPr>
      <w:r>
        <w:t>A token-ek lejárati ideje:</w:t>
      </w:r>
    </w:p>
    <w:p w14:paraId="75DD093C" w14:textId="11A76D78" w:rsidR="00E82CBE" w:rsidRPr="001F5933" w:rsidRDefault="00E82CBE" w:rsidP="002946FF">
      <w:pPr>
        <w:pStyle w:val="Listaszerbekezds"/>
        <w:numPr>
          <w:ilvl w:val="0"/>
          <w:numId w:val="235"/>
        </w:numPr>
        <w:jc w:val="both"/>
      </w:pPr>
      <w:r>
        <w:rPr>
          <w:rFonts w:ascii="Times New Roman" w:hAnsi="Times New Roman" w:cs="Times New Roman"/>
        </w:rPr>
        <w:t>Access token:</w:t>
      </w:r>
      <w:r w:rsidRPr="002946FF">
        <w:rPr>
          <w:rFonts w:ascii="Times New Roman" w:hAnsi="Times New Roman" w:cs="Times New Roman"/>
        </w:rPr>
        <w:t xml:space="preserve"> 15 perc</w:t>
      </w:r>
    </w:p>
    <w:p w14:paraId="52E6C170" w14:textId="59F5225D" w:rsidR="00E82CBE" w:rsidRPr="001F5933" w:rsidRDefault="00E82CBE" w:rsidP="002946FF">
      <w:pPr>
        <w:pStyle w:val="Listaszerbekezds"/>
        <w:numPr>
          <w:ilvl w:val="0"/>
          <w:numId w:val="235"/>
        </w:numPr>
        <w:jc w:val="both"/>
      </w:pPr>
      <w:r>
        <w:rPr>
          <w:rFonts w:ascii="Times New Roman" w:hAnsi="Times New Roman" w:cs="Times New Roman"/>
        </w:rPr>
        <w:t>R</w:t>
      </w:r>
      <w:r w:rsidRPr="002946FF">
        <w:rPr>
          <w:rFonts w:ascii="Times New Roman" w:hAnsi="Times New Roman" w:cs="Times New Roman"/>
        </w:rPr>
        <w:t>efresh token:</w:t>
      </w:r>
      <w:r>
        <w:rPr>
          <w:rFonts w:ascii="Times New Roman" w:hAnsi="Times New Roman" w:cs="Times New Roman"/>
        </w:rPr>
        <w:t xml:space="preserve"> </w:t>
      </w:r>
      <w:r w:rsidR="002402AB">
        <w:rPr>
          <w:rFonts w:ascii="Times New Roman" w:hAnsi="Times New Roman" w:cs="Times New Roman"/>
        </w:rPr>
        <w:t>24 óra</w:t>
      </w:r>
    </w:p>
    <w:p w14:paraId="0A88F54F" w14:textId="77777777" w:rsidR="0032630C" w:rsidRDefault="0032630C" w:rsidP="00DA3390">
      <w:pPr>
        <w:jc w:val="both"/>
      </w:pPr>
    </w:p>
    <w:p w14:paraId="437BB18B" w14:textId="77A5AD7F" w:rsidR="005523AB" w:rsidRDefault="00740548" w:rsidP="00DA3390">
      <w:pPr>
        <w:jc w:val="both"/>
      </w:pPr>
      <w:r w:rsidRPr="005977A9">
        <w:t>A regisztráció során kapott token</w:t>
      </w:r>
      <w:r w:rsidR="00B91E09">
        <w:t>ek</w:t>
      </w:r>
      <w:r w:rsidRPr="005977A9">
        <w:t xml:space="preserve"> mindig egy adott szoftververzióra </w:t>
      </w:r>
      <w:r w:rsidR="00B91E09" w:rsidRPr="005977A9">
        <w:t>vonatkoz</w:t>
      </w:r>
      <w:r w:rsidR="00B91E09">
        <w:t>na</w:t>
      </w:r>
      <w:r w:rsidR="00B91E09" w:rsidRPr="005977A9">
        <w:t>k</w:t>
      </w:r>
      <w:r w:rsidRPr="005977A9">
        <w:t xml:space="preserve">, amennyiben új verziót tölt le a felhasználó akkor a regisztrációt arra a verzióra is el kell végezni. </w:t>
      </w:r>
    </w:p>
    <w:p w14:paraId="1278DED1" w14:textId="77777777" w:rsidR="005523AB" w:rsidRDefault="005523AB" w:rsidP="00DA3390">
      <w:pPr>
        <w:jc w:val="both"/>
      </w:pPr>
    </w:p>
    <w:p w14:paraId="3CB52AA4" w14:textId="0AC08388" w:rsidR="00740548" w:rsidRDefault="00740548" w:rsidP="00DA3390">
      <w:pPr>
        <w:jc w:val="both"/>
        <w:rPr>
          <w:rFonts w:eastAsiaTheme="minorHAnsi"/>
        </w:rPr>
      </w:pPr>
      <w:r w:rsidRPr="005977A9">
        <w:t xml:space="preserve">Minden </w:t>
      </w:r>
      <w:r w:rsidR="005523AB">
        <w:t>nyugtatár-</w:t>
      </w:r>
      <w:r w:rsidRPr="005977A9">
        <w:t xml:space="preserve">szolgáltatás hívás során meg </w:t>
      </w:r>
      <w:r w:rsidR="005E243C" w:rsidRPr="005977A9">
        <w:rPr>
          <w:lang w:eastAsia="hu-HU"/>
        </w:rPr>
        <w:t>kell</w:t>
      </w:r>
      <w:r w:rsidR="005E243C" w:rsidRPr="005977A9">
        <w:t xml:space="preserve"> </w:t>
      </w:r>
      <w:r w:rsidRPr="005977A9">
        <w:t xml:space="preserve">adni a regisztráció során kapott azonosító tokent </w:t>
      </w:r>
      <w:r w:rsidR="0007111C">
        <w:t>a HTTP fejlécben</w:t>
      </w:r>
      <w:r w:rsidRPr="005977A9">
        <w:t xml:space="preserve"> és azt a szoftver tokent (BasicEDocumentStoreRequestType</w:t>
      </w:r>
      <w:r w:rsidR="0007111C">
        <w:t xml:space="preserve"> </w:t>
      </w:r>
      <w:r w:rsidRPr="005977A9">
        <w:t>/</w:t>
      </w:r>
      <w:r w:rsidR="0007111C">
        <w:t xml:space="preserve"> </w:t>
      </w:r>
      <w:r w:rsidRPr="005977A9">
        <w:t xml:space="preserve">softwareHash) amelyre a regisztráció történt. </w:t>
      </w:r>
    </w:p>
    <w:p w14:paraId="0E2F2EF5" w14:textId="77777777" w:rsidR="007D329D" w:rsidRDefault="007D329D" w:rsidP="00DA3390">
      <w:pPr>
        <w:jc w:val="both"/>
      </w:pPr>
    </w:p>
    <w:p w14:paraId="5F36C4A0" w14:textId="37F83393" w:rsidR="007D329D" w:rsidRPr="005977A9" w:rsidRDefault="007D329D" w:rsidP="00DA3390">
      <w:pPr>
        <w:jc w:val="both"/>
        <w:rPr>
          <w:rFonts w:asciiTheme="minorHAnsi" w:eastAsiaTheme="minorHAnsi" w:hAnsiTheme="minorHAnsi" w:cstheme="minorHAnsi"/>
          <w:szCs w:val="22"/>
          <w:lang w:eastAsia="en-US"/>
        </w:rPr>
      </w:pPr>
      <w:r>
        <w:t xml:space="preserve">A softwareHash </w:t>
      </w:r>
      <w:r w:rsidR="00543672">
        <w:t>mezőben beküldendő adat előállításának pontos leír</w:t>
      </w:r>
      <w:r w:rsidR="00C22C5C">
        <w:t>ása jelen dokumentum későbbi verziójában kerül publikálásra.</w:t>
      </w:r>
    </w:p>
    <w:p w14:paraId="0D319ABE" w14:textId="77777777" w:rsidR="00740548" w:rsidRPr="005977A9" w:rsidRDefault="00740548" w:rsidP="00DA3390">
      <w:pPr>
        <w:jc w:val="both"/>
      </w:pPr>
    </w:p>
    <w:p w14:paraId="430A113D" w14:textId="77777777" w:rsidR="00740548" w:rsidRPr="005977A9" w:rsidRDefault="00740548" w:rsidP="0035442C">
      <w:pPr>
        <w:pStyle w:val="Cmsor2"/>
        <w:rPr>
          <w:lang w:val="en-US"/>
        </w:rPr>
      </w:pPr>
      <w:bookmarkStart w:id="996" w:name="_Toc147150849"/>
      <w:bookmarkStart w:id="997" w:name="_Toc167061653"/>
      <w:bookmarkStart w:id="998" w:name="_Toc698508696"/>
      <w:bookmarkStart w:id="999" w:name="_Toc195567080"/>
      <w:r w:rsidRPr="005977A9">
        <w:rPr>
          <w:lang w:val="en-US"/>
        </w:rPr>
        <w:t>Kulcsgenerálás</w:t>
      </w:r>
      <w:bookmarkEnd w:id="996"/>
      <w:bookmarkEnd w:id="997"/>
      <w:bookmarkEnd w:id="998"/>
      <w:bookmarkEnd w:id="999"/>
    </w:p>
    <w:p w14:paraId="74441D0F" w14:textId="05912BF2" w:rsidR="00740548" w:rsidRPr="005977A9" w:rsidRDefault="00740548" w:rsidP="00DA3390">
      <w:pPr>
        <w:jc w:val="both"/>
        <w:rPr>
          <w:rFonts w:asciiTheme="minorHAnsi" w:eastAsiaTheme="minorHAnsi" w:hAnsiTheme="minorHAnsi" w:cstheme="minorHAnsi"/>
          <w:szCs w:val="22"/>
          <w:lang w:eastAsia="en-US"/>
        </w:rPr>
      </w:pPr>
      <w:r w:rsidRPr="005977A9">
        <w:t>A vevői alkalmazás</w:t>
      </w:r>
      <w:r w:rsidR="00E67A01" w:rsidRPr="005977A9">
        <w:t xml:space="preserve">nak </w:t>
      </w:r>
      <w:r w:rsidR="00D7005D" w:rsidRPr="005977A9">
        <w:t xml:space="preserve">felhasználói </w:t>
      </w:r>
      <w:r w:rsidR="00985984" w:rsidRPr="005977A9">
        <w:t>kérésére</w:t>
      </w:r>
      <w:r w:rsidRPr="005977A9">
        <w:t xml:space="preserve"> le kell, hogy generáljon az adat titkosításhoz használt ECC kulcspárt. A titkosító kulcspárt ECC SECP256R1 görbe (RFC5480) szerint kell generálni. </w:t>
      </w:r>
      <w:r w:rsidRPr="005977A9">
        <w:rPr>
          <w:b/>
        </w:rPr>
        <w:t xml:space="preserve">A generált kulcspár mentéséről </w:t>
      </w:r>
      <w:r w:rsidR="005E05F7">
        <w:rPr>
          <w:b/>
        </w:rPr>
        <w:t>és biztonsá</w:t>
      </w:r>
      <w:r w:rsidR="00D66A67">
        <w:rPr>
          <w:b/>
        </w:rPr>
        <w:t>g</w:t>
      </w:r>
      <w:r w:rsidR="00D912A5">
        <w:rPr>
          <w:b/>
        </w:rPr>
        <w:t>os</w:t>
      </w:r>
      <w:r w:rsidR="00D62D81">
        <w:rPr>
          <w:b/>
        </w:rPr>
        <w:t xml:space="preserve"> (titkosított)</w:t>
      </w:r>
      <w:r w:rsidR="005E05F7">
        <w:rPr>
          <w:b/>
        </w:rPr>
        <w:t xml:space="preserve"> tárolásáról</w:t>
      </w:r>
      <w:r w:rsidR="00D912A5">
        <w:rPr>
          <w:b/>
        </w:rPr>
        <w:t xml:space="preserve"> </w:t>
      </w:r>
      <w:r w:rsidR="003360AF">
        <w:rPr>
          <w:b/>
        </w:rPr>
        <w:t xml:space="preserve">a vevői alkalmazásának </w:t>
      </w:r>
      <w:r w:rsidRPr="005977A9">
        <w:rPr>
          <w:b/>
        </w:rPr>
        <w:t>gondoskodni</w:t>
      </w:r>
      <w:r w:rsidR="00D912A5">
        <w:rPr>
          <w:b/>
        </w:rPr>
        <w:t>a</w:t>
      </w:r>
      <w:r w:rsidRPr="005977A9">
        <w:rPr>
          <w:b/>
        </w:rPr>
        <w:t xml:space="preserve"> kell, mert ezzel lehet majd a titkosított adatokat kititkosítani</w:t>
      </w:r>
      <w:r w:rsidR="00E67A01" w:rsidRPr="005977A9">
        <w:rPr>
          <w:b/>
        </w:rPr>
        <w:t>, illetve a bizonylatokat a nyugtatárból lekérdezni</w:t>
      </w:r>
      <w:r w:rsidRPr="005977A9">
        <w:rPr>
          <w:b/>
        </w:rPr>
        <w:t xml:space="preserve">. Amennyiben a kulcs elveszik, akkor a nyugtatárban tárolt adatokat a felhasználó nem fogja tudni </w:t>
      </w:r>
      <w:r w:rsidR="00E67A01" w:rsidRPr="005977A9">
        <w:rPr>
          <w:b/>
        </w:rPr>
        <w:t xml:space="preserve">lekérdezni és </w:t>
      </w:r>
      <w:r w:rsidRPr="005977A9">
        <w:rPr>
          <w:b/>
        </w:rPr>
        <w:t>kititkosítani.</w:t>
      </w:r>
    </w:p>
    <w:p w14:paraId="741BC8B9" w14:textId="77777777" w:rsidR="00740548" w:rsidRPr="005977A9" w:rsidRDefault="00740548" w:rsidP="00DA3390">
      <w:pPr>
        <w:jc w:val="both"/>
      </w:pPr>
    </w:p>
    <w:p w14:paraId="68F06035" w14:textId="77777777" w:rsidR="00740548" w:rsidRPr="005977A9" w:rsidRDefault="00740548" w:rsidP="0035442C">
      <w:pPr>
        <w:pStyle w:val="Cmsor2"/>
        <w:rPr>
          <w:lang w:val="en-US"/>
        </w:rPr>
      </w:pPr>
      <w:bookmarkStart w:id="1000" w:name="_Toc147150850"/>
      <w:bookmarkStart w:id="1001" w:name="_Toc167061654"/>
      <w:bookmarkStart w:id="1002" w:name="_Toc1080783743"/>
      <w:bookmarkStart w:id="1003" w:name="_Ref187885555"/>
      <w:bookmarkStart w:id="1004" w:name="_Toc195567081"/>
      <w:r w:rsidRPr="005977A9">
        <w:rPr>
          <w:lang w:val="en-US"/>
        </w:rPr>
        <w:t>Bizonylat letöltés</w:t>
      </w:r>
      <w:bookmarkEnd w:id="1000"/>
      <w:bookmarkEnd w:id="1001"/>
      <w:bookmarkEnd w:id="1002"/>
      <w:bookmarkEnd w:id="1003"/>
      <w:bookmarkEnd w:id="1004"/>
    </w:p>
    <w:p w14:paraId="68A7CCF5" w14:textId="4A95F3C3"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55E37" w:rsidRPr="005977A9">
        <w:t>v</w:t>
      </w:r>
      <w:r w:rsidRPr="005977A9">
        <w:t>evői alkalmazás</w:t>
      </w:r>
      <w:r w:rsidR="00D55E37" w:rsidRPr="005977A9">
        <w:t>nak képesnek kell lennie</w:t>
      </w:r>
      <w:r w:rsidRPr="005977A9">
        <w:t xml:space="preserve"> az e-pénztárgépek által a </w:t>
      </w:r>
      <w:r w:rsidR="00D55E37" w:rsidRPr="005977A9">
        <w:t>n</w:t>
      </w:r>
      <w:r w:rsidRPr="005977A9">
        <w:t>yugtartárba továbbított bizonylatok</w:t>
      </w:r>
      <w:r w:rsidR="00D55E37" w:rsidRPr="005977A9">
        <w:t xml:space="preserve"> letöltésére</w:t>
      </w:r>
      <w:r w:rsidRPr="005977A9">
        <w:t xml:space="preserve">, a letöltött bizonylatok felhasználó </w:t>
      </w:r>
      <w:r w:rsidR="00D55E37" w:rsidRPr="005977A9">
        <w:t xml:space="preserve">számára </w:t>
      </w:r>
      <w:r w:rsidRPr="005977A9">
        <w:t xml:space="preserve">olvasható és értelmezhető formátumban </w:t>
      </w:r>
      <w:r w:rsidR="00D55E37" w:rsidRPr="005977A9">
        <w:t>történő megjelenítésére</w:t>
      </w:r>
      <w:r w:rsidRPr="005977A9">
        <w:t>.</w:t>
      </w:r>
    </w:p>
    <w:p w14:paraId="086ECEF0" w14:textId="77777777" w:rsidR="00740548" w:rsidRPr="005977A9" w:rsidRDefault="00740548" w:rsidP="00DA3390">
      <w:pPr>
        <w:jc w:val="both"/>
      </w:pPr>
    </w:p>
    <w:p w14:paraId="1E05914D" w14:textId="1A7558EC"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55E37" w:rsidRPr="005977A9">
        <w:t>v</w:t>
      </w:r>
      <w:r w:rsidRPr="005977A9">
        <w:t>evői alkalmazásnak, amennyiben QR</w:t>
      </w:r>
      <w:r w:rsidR="00D55E37" w:rsidRPr="005977A9">
        <w:t>-</w:t>
      </w:r>
      <w:r w:rsidRPr="005977A9">
        <w:t>kódot ad át az e-pénztárgép számára, tárolnia kell a QR</w:t>
      </w:r>
      <w:r w:rsidR="00D55E37" w:rsidRPr="005977A9">
        <w:t>-</w:t>
      </w:r>
      <w:r w:rsidRPr="005977A9">
        <w:t xml:space="preserve">kód </w:t>
      </w:r>
      <w:r w:rsidR="00E67A01" w:rsidRPr="005977A9">
        <w:t>generálásának időpontját</w:t>
      </w:r>
      <w:r w:rsidRPr="005977A9">
        <w:t>, illetve a</w:t>
      </w:r>
      <w:r w:rsidR="00E67A01" w:rsidRPr="005977A9">
        <w:t>z egyedileg generált titkosító kulcsot</w:t>
      </w:r>
      <w:r w:rsidRPr="005977A9">
        <w:t xml:space="preserve">. Amennyiben a </w:t>
      </w:r>
      <w:r w:rsidR="00D55E37" w:rsidRPr="005977A9">
        <w:t>v</w:t>
      </w:r>
      <w:r w:rsidRPr="005977A9">
        <w:t>evői alkalmazás nem adott át QR</w:t>
      </w:r>
      <w:r w:rsidR="00D55E37" w:rsidRPr="005977A9">
        <w:t>-</w:t>
      </w:r>
      <w:r w:rsidRPr="005977A9">
        <w:t>kódot vagy az nem tartalmazta ezeket az adatokat, akkor képesnek kell lennie a</w:t>
      </w:r>
      <w:r w:rsidR="00CF2744">
        <w:t>z</w:t>
      </w:r>
      <w:r w:rsidRPr="005977A9">
        <w:t xml:space="preserve"> </w:t>
      </w:r>
      <w:r w:rsidR="009D110A">
        <w:t>e-</w:t>
      </w:r>
      <w:r w:rsidRPr="005977A9">
        <w:t>nyugt</w:t>
      </w:r>
      <w:r w:rsidR="009D110A">
        <w:t xml:space="preserve">áról készült papír alapú </w:t>
      </w:r>
      <w:r w:rsidRPr="005977A9">
        <w:t>másolaton szereplő QR</w:t>
      </w:r>
      <w:r w:rsidR="00D55E37" w:rsidRPr="005977A9">
        <w:t>-</w:t>
      </w:r>
      <w:r w:rsidRPr="005977A9">
        <w:t>kód értelmezésére, és a benne lévő kereső dátum</w:t>
      </w:r>
      <w:r w:rsidR="00FF0BF2" w:rsidRPr="005977A9">
        <w:t>,</w:t>
      </w:r>
      <w:r w:rsidRPr="005977A9">
        <w:t xml:space="preserve"> </w:t>
      </w:r>
      <w:r w:rsidR="00E67A01" w:rsidRPr="005977A9">
        <w:t xml:space="preserve">titkosító kulcs </w:t>
      </w:r>
      <w:r w:rsidR="00FF0BF2" w:rsidRPr="005977A9">
        <w:t xml:space="preserve">és további adatok </w:t>
      </w:r>
      <w:r w:rsidRPr="005977A9">
        <w:t>eltárolására.</w:t>
      </w:r>
    </w:p>
    <w:p w14:paraId="56A3EEB8" w14:textId="77777777" w:rsidR="00740548" w:rsidRPr="005977A9" w:rsidRDefault="00740548" w:rsidP="00DA3390">
      <w:pPr>
        <w:jc w:val="both"/>
      </w:pPr>
    </w:p>
    <w:p w14:paraId="4C1EDDF2" w14:textId="6935AED4" w:rsidR="00557285" w:rsidRPr="005977A9" w:rsidRDefault="00740548" w:rsidP="00DA3390">
      <w:pPr>
        <w:jc w:val="both"/>
      </w:pPr>
      <w:r w:rsidRPr="005977A9">
        <w:t xml:space="preserve">A </w:t>
      </w:r>
      <w:r w:rsidR="00D55E37" w:rsidRPr="005977A9">
        <w:t>v</w:t>
      </w:r>
      <w:r w:rsidRPr="005977A9">
        <w:t>evői alkalmazásnak a vásárlás megtörténte után a letárolt kereső dátummal</w:t>
      </w:r>
      <w:r w:rsidR="00325690" w:rsidRPr="005977A9">
        <w:t>,</w:t>
      </w:r>
      <w:r w:rsidRPr="005977A9">
        <w:t xml:space="preserve"> </w:t>
      </w:r>
      <w:r w:rsidR="00931463" w:rsidRPr="005977A9">
        <w:t xml:space="preserve">a titkosító kulcspár </w:t>
      </w:r>
      <w:r w:rsidR="008F0ABD" w:rsidRPr="005977A9">
        <w:t xml:space="preserve">nyers, </w:t>
      </w:r>
      <w:r w:rsidR="00325690" w:rsidRPr="005977A9">
        <w:t>“compressed”</w:t>
      </w:r>
      <w:r w:rsidR="00202DF8" w:rsidRPr="005977A9">
        <w:t xml:space="preserve"> </w:t>
      </w:r>
      <w:r w:rsidR="00931463" w:rsidRPr="005977A9">
        <w:t>publikus kulcsának SHA-</w:t>
      </w:r>
      <w:r w:rsidR="00202DF8" w:rsidRPr="005977A9">
        <w:t>256</w:t>
      </w:r>
      <w:r w:rsidR="00931463" w:rsidRPr="005977A9">
        <w:t xml:space="preserve"> értékével (a </w:t>
      </w:r>
      <w:r w:rsidRPr="005977A9">
        <w:t>keresőkulccsal</w:t>
      </w:r>
      <w:r w:rsidR="00931463" w:rsidRPr="005977A9">
        <w:t>)</w:t>
      </w:r>
      <w:r w:rsidR="00426B42" w:rsidRPr="005977A9">
        <w:t>, továbbá az e-pénztárgép által generált QR kód</w:t>
      </w:r>
      <w:r w:rsidR="00667ABA" w:rsidRPr="005977A9">
        <w:t xml:space="preserve"> adataival (kivéve a feloldáshoz használható titkos kulcsot)</w:t>
      </w:r>
      <w:r w:rsidRPr="005977A9">
        <w:t xml:space="preserve"> meg kell hívnia a „Bizonylat letöltés” szolgáltatást, és le kell töltenie a nyugtatárból a bizonylatot.</w:t>
      </w:r>
    </w:p>
    <w:p w14:paraId="38321A96" w14:textId="77777777" w:rsidR="00557285" w:rsidRPr="005977A9" w:rsidRDefault="00557285" w:rsidP="00DA3390">
      <w:pPr>
        <w:jc w:val="both"/>
      </w:pPr>
    </w:p>
    <w:p w14:paraId="41134EE5" w14:textId="6EDE6F9A" w:rsidR="005D0088" w:rsidRPr="005977A9" w:rsidRDefault="00CB4151" w:rsidP="00DA3390">
      <w:pPr>
        <w:jc w:val="both"/>
      </w:pPr>
      <w:r>
        <w:t>A</w:t>
      </w:r>
      <w:r w:rsidR="00112D16" w:rsidRPr="005977A9">
        <w:t xml:space="preserve"> vevői applikációk a s</w:t>
      </w:r>
      <w:r w:rsidR="00740548" w:rsidRPr="005977A9">
        <w:t>ikertelen letöltés esetén a „Bizonylat lekérdezés” szolgálatásban ismertetett időközönként kísérel</w:t>
      </w:r>
      <w:r w:rsidR="00112D16" w:rsidRPr="005977A9">
        <w:t>heti meg</w:t>
      </w:r>
      <w:r w:rsidR="00740548" w:rsidRPr="005977A9">
        <w:t xml:space="preserve"> a bizonylat letöltését.</w:t>
      </w:r>
    </w:p>
    <w:p w14:paraId="0DFF4365" w14:textId="77777777" w:rsidR="005D0088" w:rsidRPr="005977A9" w:rsidRDefault="005D0088" w:rsidP="00DA3390">
      <w:pPr>
        <w:jc w:val="both"/>
      </w:pPr>
    </w:p>
    <w:p w14:paraId="6A09E813" w14:textId="3F63202E" w:rsidR="00740548" w:rsidRPr="005977A9" w:rsidRDefault="00740548" w:rsidP="00DA3390">
      <w:pPr>
        <w:jc w:val="both"/>
        <w:rPr>
          <w:rFonts w:asciiTheme="minorHAnsi" w:eastAsiaTheme="minorHAnsi" w:hAnsiTheme="minorHAnsi" w:cstheme="minorHAnsi"/>
          <w:szCs w:val="22"/>
          <w:lang w:eastAsia="en-US"/>
        </w:rPr>
      </w:pPr>
      <w:r w:rsidRPr="005977A9">
        <w:t>A letöltött bizonylatokat szimmetrikus kulccsal titkosítva el kell tárolni az eszközön</w:t>
      </w:r>
      <w:r w:rsidR="00170BD5" w:rsidRPr="005977A9">
        <w:rPr>
          <w:lang w:eastAsia="hu-HU"/>
        </w:rPr>
        <w:t>, vevői applikáció esetén annak központi adatbázisban</w:t>
      </w:r>
      <w:r w:rsidRPr="005977A9">
        <w:rPr>
          <w:lang w:eastAsia="hu-HU"/>
        </w:rPr>
        <w:t>.</w:t>
      </w:r>
      <w:r w:rsidRPr="005977A9">
        <w:t xml:space="preserve"> A letöltött bizonylatokat a „</w:t>
      </w:r>
      <w:r w:rsidR="0043139F" w:rsidRPr="006434FB">
        <w:rPr>
          <w:b/>
          <w:bCs/>
        </w:rPr>
        <w:fldChar w:fldCharType="begin"/>
      </w:r>
      <w:r w:rsidR="0043139F" w:rsidRPr="006434FB">
        <w:rPr>
          <w:b/>
          <w:bCs/>
        </w:rPr>
        <w:instrText xml:space="preserve"> REF _Ref187885430 \h </w:instrText>
      </w:r>
      <w:r w:rsidR="0043139F">
        <w:rPr>
          <w:b/>
          <w:bCs/>
        </w:rPr>
        <w:instrText xml:space="preserve"> \* MERGEFORMAT </w:instrText>
      </w:r>
      <w:r w:rsidR="0043139F" w:rsidRPr="006434FB">
        <w:rPr>
          <w:b/>
          <w:bCs/>
        </w:rPr>
      </w:r>
      <w:r w:rsidR="0043139F" w:rsidRPr="006434FB">
        <w:rPr>
          <w:b/>
          <w:bCs/>
        </w:rPr>
        <w:fldChar w:fldCharType="separate"/>
      </w:r>
      <w:ins w:id="1005" w:author="Szerző">
        <w:r w:rsidR="007E41D0" w:rsidRPr="00294685">
          <w:rPr>
            <w:b/>
            <w:bCs/>
            <w:rPrChange w:id="1006" w:author="Szerző">
              <w:rPr/>
            </w:rPrChange>
          </w:rPr>
          <w:t>Bizonylat kititkosítása</w:t>
        </w:r>
      </w:ins>
      <w:del w:id="1007" w:author="Szerző">
        <w:r w:rsidR="000F44AA" w:rsidRPr="000F44AA" w:rsidDel="007E41D0">
          <w:rPr>
            <w:b/>
            <w:bCs/>
          </w:rPr>
          <w:delText>Bizonylat kititkosítása</w:delText>
        </w:r>
      </w:del>
      <w:r w:rsidR="0043139F" w:rsidRPr="006434FB">
        <w:rPr>
          <w:b/>
          <w:bCs/>
        </w:rPr>
        <w:fldChar w:fldCharType="end"/>
      </w:r>
      <w:r w:rsidRPr="005977A9">
        <w:t>” fejezetben leírtak szerint ki kell titkosítani, majd a felhasználó által olvasható és értelmezhető formátumban meg kell jeleníteni.</w:t>
      </w:r>
    </w:p>
    <w:p w14:paraId="19191BF0" w14:textId="77777777" w:rsidR="00740548" w:rsidRPr="005977A9" w:rsidRDefault="00740548" w:rsidP="00DA3390">
      <w:pPr>
        <w:jc w:val="both"/>
      </w:pPr>
    </w:p>
    <w:p w14:paraId="73518367" w14:textId="77777777" w:rsidR="00740548" w:rsidRPr="005977A9" w:rsidRDefault="00740548" w:rsidP="00DA3390">
      <w:pPr>
        <w:jc w:val="both"/>
        <w:rPr>
          <w:rFonts w:asciiTheme="minorHAnsi" w:eastAsiaTheme="minorHAnsi" w:hAnsiTheme="minorHAnsi" w:cstheme="minorHAnsi"/>
          <w:szCs w:val="22"/>
          <w:lang w:eastAsia="en-US"/>
        </w:rPr>
      </w:pPr>
      <w:r w:rsidRPr="005977A9">
        <w:t>Amennyiben régi bizonylat kerül lekérdezésre a „Bizonylat letöltés” szolgáltatással, például a Helyreállítási funkció keretében, akkor a bizonylat helyett egy archív kulcs kerül visszaadásra. Ezzel kell meghívni az „Archív bizonylat letöltés” szolgáltatást.</w:t>
      </w:r>
    </w:p>
    <w:p w14:paraId="192AEF9F" w14:textId="77777777" w:rsidR="00740548" w:rsidRPr="005977A9" w:rsidRDefault="00740548" w:rsidP="00DA3390">
      <w:pPr>
        <w:ind w:left="705"/>
        <w:jc w:val="both"/>
      </w:pPr>
    </w:p>
    <w:p w14:paraId="1F375B24" w14:textId="77777777" w:rsidR="00740548" w:rsidRPr="005977A9" w:rsidRDefault="00740548" w:rsidP="0035442C">
      <w:pPr>
        <w:pStyle w:val="Cmsor2"/>
        <w:rPr>
          <w:lang w:val="en-US"/>
        </w:rPr>
      </w:pPr>
      <w:bookmarkStart w:id="1008" w:name="_Toc147150851"/>
      <w:bookmarkStart w:id="1009" w:name="_Toc167061655"/>
      <w:bookmarkStart w:id="1010" w:name="_Toc1884406217"/>
      <w:bookmarkStart w:id="1011" w:name="_Ref187885430"/>
      <w:bookmarkStart w:id="1012" w:name="_Toc195567082"/>
      <w:r w:rsidRPr="005977A9">
        <w:rPr>
          <w:lang w:val="en-US"/>
        </w:rPr>
        <w:t>Bizonylat kititkosítása</w:t>
      </w:r>
      <w:bookmarkEnd w:id="1008"/>
      <w:bookmarkEnd w:id="1009"/>
      <w:bookmarkEnd w:id="1010"/>
      <w:bookmarkEnd w:id="1011"/>
      <w:bookmarkEnd w:id="1012"/>
    </w:p>
    <w:p w14:paraId="29B02648" w14:textId="326CD785" w:rsidR="00740548" w:rsidRPr="005977A9" w:rsidRDefault="00740548" w:rsidP="00DA3390">
      <w:pPr>
        <w:jc w:val="both"/>
        <w:rPr>
          <w:rFonts w:asciiTheme="minorHAnsi" w:eastAsiaTheme="minorHAnsi" w:hAnsiTheme="minorHAnsi" w:cstheme="minorHAnsi"/>
          <w:szCs w:val="22"/>
          <w:lang w:eastAsia="en-US"/>
        </w:rPr>
      </w:pPr>
      <w:r w:rsidRPr="005977A9">
        <w:t xml:space="preserve">A letöltött bizonylat mellékletek titkosított adatát a vevői alkalmazás titkosításra használt tanúsítvány </w:t>
      </w:r>
      <w:r w:rsidR="00931463" w:rsidRPr="005977A9">
        <w:t>titkos kulcsával</w:t>
      </w:r>
      <w:r w:rsidRPr="005977A9">
        <w:t xml:space="preserve"> a kititkosítást végre kell tudnia hajtani.</w:t>
      </w:r>
    </w:p>
    <w:p w14:paraId="65B96674" w14:textId="77777777" w:rsidR="00740548" w:rsidRPr="005977A9" w:rsidRDefault="00740548" w:rsidP="00DA3390">
      <w:pPr>
        <w:jc w:val="both"/>
      </w:pPr>
    </w:p>
    <w:p w14:paraId="149C693A" w14:textId="20713664"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55E37" w:rsidRPr="005977A9">
        <w:t>v</w:t>
      </w:r>
      <w:r w:rsidRPr="005977A9">
        <w:t xml:space="preserve">evői alkalmazásnak az ECIES algoritmussal ki kell </w:t>
      </w:r>
      <w:r w:rsidR="00204ECD" w:rsidRPr="005977A9">
        <w:t>titkosítani</w:t>
      </w:r>
      <w:r w:rsidRPr="005977A9">
        <w:t xml:space="preserve"> a megkapott bizonylat adatait. A titkosítás részletei a „</w:t>
      </w:r>
      <w:r w:rsidR="0043139F" w:rsidRPr="0043139F">
        <w:rPr>
          <w:b/>
        </w:rPr>
        <w:fldChar w:fldCharType="begin"/>
      </w:r>
      <w:r w:rsidR="0043139F" w:rsidRPr="006434FB">
        <w:rPr>
          <w:b/>
        </w:rPr>
        <w:instrText xml:space="preserve"> REF _Ref187885450 \h  \* MERGEFORMAT </w:instrText>
      </w:r>
      <w:r w:rsidR="0043139F" w:rsidRPr="0043139F">
        <w:rPr>
          <w:b/>
        </w:rPr>
      </w:r>
      <w:r w:rsidR="0043139F" w:rsidRPr="0043139F">
        <w:rPr>
          <w:b/>
        </w:rPr>
        <w:fldChar w:fldCharType="separate"/>
      </w:r>
      <w:ins w:id="1013" w:author="Szerző">
        <w:r w:rsidR="007E41D0" w:rsidRPr="00294685">
          <w:rPr>
            <w:b/>
            <w:rPrChange w:id="1014" w:author="Szerző">
              <w:rPr/>
            </w:rPrChange>
          </w:rPr>
          <w:t>Titkosítás</w:t>
        </w:r>
      </w:ins>
      <w:del w:id="1015" w:author="Szerző">
        <w:r w:rsidR="000F44AA" w:rsidRPr="000F44AA" w:rsidDel="007E41D0">
          <w:rPr>
            <w:b/>
          </w:rPr>
          <w:delText>Titkosítás</w:delText>
        </w:r>
      </w:del>
      <w:r w:rsidR="0043139F" w:rsidRPr="0043139F">
        <w:rPr>
          <w:b/>
        </w:rPr>
        <w:fldChar w:fldCharType="end"/>
      </w:r>
      <w:r w:rsidRPr="005977A9">
        <w:t xml:space="preserve">” fejezetben találhatók. A titkosított adatok a vevő titkosító kulcspárjának titkos kulcsával oldhatók fel. Amennyiben a </w:t>
      </w:r>
      <w:r w:rsidR="00D55E37" w:rsidRPr="005977A9">
        <w:t>v</w:t>
      </w:r>
      <w:r w:rsidRPr="005977A9">
        <w:t>evői alkalmazás nem került használatra a vásárlás során, akkor a vevő titkosító kulcspárját az e-pénztárgép generálja és rányomtatja a bizonylat másolaton szereplő QR</w:t>
      </w:r>
      <w:r w:rsidR="00D55E37" w:rsidRPr="005977A9">
        <w:t>-</w:t>
      </w:r>
      <w:r w:rsidRPr="005977A9">
        <w:t>kódra.</w:t>
      </w:r>
    </w:p>
    <w:p w14:paraId="4F7D9DED" w14:textId="77777777" w:rsidR="00740548" w:rsidRPr="005977A9" w:rsidRDefault="00740548" w:rsidP="00DA3390">
      <w:pPr>
        <w:jc w:val="both"/>
      </w:pPr>
    </w:p>
    <w:p w14:paraId="2A8DC25D" w14:textId="77777777" w:rsidR="00740548" w:rsidRPr="005977A9" w:rsidRDefault="00740548" w:rsidP="0035442C">
      <w:pPr>
        <w:pStyle w:val="Cmsor2"/>
      </w:pPr>
      <w:bookmarkStart w:id="1016" w:name="_Toc187886270"/>
      <w:bookmarkStart w:id="1017" w:name="_Toc187886271"/>
      <w:bookmarkStart w:id="1018" w:name="_Toc187886272"/>
      <w:bookmarkStart w:id="1019" w:name="_Toc147150853"/>
      <w:bookmarkStart w:id="1020" w:name="_Toc167061657"/>
      <w:bookmarkStart w:id="1021" w:name="_Toc993331133"/>
      <w:bookmarkStart w:id="1022" w:name="_Ref187885536"/>
      <w:bookmarkStart w:id="1023" w:name="_Toc195567083"/>
      <w:bookmarkEnd w:id="1016"/>
      <w:bookmarkEnd w:id="1017"/>
      <w:bookmarkEnd w:id="1018"/>
      <w:r w:rsidRPr="005977A9">
        <w:t>Export</w:t>
      </w:r>
      <w:bookmarkEnd w:id="1019"/>
      <w:bookmarkEnd w:id="1020"/>
      <w:bookmarkEnd w:id="1021"/>
      <w:bookmarkEnd w:id="1022"/>
      <w:bookmarkEnd w:id="1023"/>
    </w:p>
    <w:p w14:paraId="3A9F60EE" w14:textId="619A8D6C" w:rsidR="00740548" w:rsidRPr="005977A9" w:rsidRDefault="00740548" w:rsidP="00DA3390">
      <w:pPr>
        <w:jc w:val="both"/>
        <w:rPr>
          <w:rFonts w:asciiTheme="minorHAnsi" w:eastAsiaTheme="minorHAnsi" w:hAnsiTheme="minorHAnsi" w:cstheme="minorHAnsi"/>
          <w:szCs w:val="22"/>
          <w:lang w:eastAsia="en-US"/>
        </w:rPr>
      </w:pPr>
      <w:r w:rsidRPr="00010356">
        <w:rPr>
          <w:lang w:val="hu-HU"/>
        </w:rPr>
        <w:t xml:space="preserve">A vevői alkalmazásnak képesnek kell lennie az általa letöltött elektronikus nyugtákat exportálni olyan formátumban a vevői applikációt futtató eszköz filerendszerébe, amelyet a felhasználó további felhasználásra elmenthet. </w:t>
      </w:r>
      <w:r w:rsidRPr="005977A9">
        <w:t xml:space="preserve">Az exportot kettő féle módon </w:t>
      </w:r>
      <w:r w:rsidR="009A20AE">
        <w:t>kell tudni</w:t>
      </w:r>
      <w:r w:rsidR="009A20AE" w:rsidRPr="005977A9">
        <w:t xml:space="preserve"> </w:t>
      </w:r>
      <w:r w:rsidRPr="005977A9">
        <w:t>elkészíteni:</w:t>
      </w:r>
    </w:p>
    <w:p w14:paraId="0F5664FA" w14:textId="013058DB" w:rsidR="00740548" w:rsidRPr="00010356" w:rsidRDefault="0079476A" w:rsidP="006434FB">
      <w:pPr>
        <w:pStyle w:val="Felsorols"/>
        <w:rPr>
          <w:lang w:val="pt-BR"/>
        </w:rPr>
      </w:pPr>
      <w:r w:rsidRPr="00010356">
        <w:rPr>
          <w:lang w:val="pt-BR"/>
        </w:rPr>
        <w:t>E</w:t>
      </w:r>
      <w:r w:rsidR="00740548" w:rsidRPr="00010356">
        <w:rPr>
          <w:lang w:val="pt-BR"/>
        </w:rPr>
        <w:t>mberi szem számára olvasható formátumba (HTML</w:t>
      </w:r>
      <w:r w:rsidR="00DF5683" w:rsidRPr="00010356">
        <w:rPr>
          <w:lang w:val="pt-BR"/>
        </w:rPr>
        <w:t>,</w:t>
      </w:r>
      <w:r w:rsidR="00740548" w:rsidRPr="00010356">
        <w:rPr>
          <w:lang w:val="pt-BR"/>
        </w:rPr>
        <w:t xml:space="preserve"> Excel)</w:t>
      </w:r>
    </w:p>
    <w:p w14:paraId="006C8E7C" w14:textId="20C2BADB" w:rsidR="00740548" w:rsidRPr="00010356" w:rsidRDefault="5412A66B" w:rsidP="006434FB">
      <w:pPr>
        <w:pStyle w:val="Felsorols"/>
        <w:rPr>
          <w:lang w:val="pt-BR"/>
        </w:rPr>
      </w:pPr>
      <w:r w:rsidRPr="00010356">
        <w:rPr>
          <w:lang w:val="pt-BR"/>
        </w:rPr>
        <w:t>Másik vevői applikáció által beolvasható formátumba</w:t>
      </w:r>
    </w:p>
    <w:p w14:paraId="5FA2DF58" w14:textId="15A51F29" w:rsidR="00740548" w:rsidRPr="005977A9" w:rsidRDefault="00740548" w:rsidP="00DA3390">
      <w:pPr>
        <w:jc w:val="both"/>
        <w:rPr>
          <w:rFonts w:asciiTheme="minorHAnsi" w:eastAsiaTheme="minorHAnsi" w:hAnsiTheme="minorHAnsi" w:cstheme="minorHAnsi"/>
          <w:szCs w:val="22"/>
          <w:lang w:eastAsia="en-US"/>
        </w:rPr>
      </w:pPr>
      <w:r w:rsidRPr="00010356">
        <w:rPr>
          <w:lang w:val="pt-BR"/>
        </w:rPr>
        <w:t>A vevői alkalmazás gépi export (másik vevői applikáció által beolvasható) formátuma egységes. Az export formátumát az eReceiptExport.xsd írja le. Az exportált adatokat kizárólag titkosított, jelszóval védett</w:t>
      </w:r>
      <w:r w:rsidR="001F49EB" w:rsidRPr="00010356">
        <w:rPr>
          <w:lang w:val="pt-BR"/>
        </w:rPr>
        <w:t xml:space="preserve"> vagy aszimmetrikus kriptográfiai algoritmussal származtatott (pl. </w:t>
      </w:r>
      <w:r w:rsidR="001F49EB" w:rsidRPr="005977A9">
        <w:t>ECIES) kulcsú</w:t>
      </w:r>
      <w:r w:rsidRPr="005977A9">
        <w:t xml:space="preserve"> </w:t>
      </w:r>
      <w:r w:rsidR="00DF5683" w:rsidRPr="005977A9">
        <w:t xml:space="preserve">AES-256 algoritmussal titkosított </w:t>
      </w:r>
      <w:r w:rsidRPr="005977A9">
        <w:t xml:space="preserve">csomagban lehet tárolni. </w:t>
      </w:r>
    </w:p>
    <w:p w14:paraId="618CE553" w14:textId="40581125" w:rsidR="00204ECD" w:rsidRPr="005977A9" w:rsidRDefault="00204ECD" w:rsidP="0035442C">
      <w:pPr>
        <w:pStyle w:val="Cmsor2"/>
        <w:rPr>
          <w:color w:val="auto"/>
          <w:lang w:val="en-US"/>
        </w:rPr>
      </w:pPr>
      <w:bookmarkStart w:id="1024" w:name="_Toc147150854"/>
      <w:bookmarkStart w:id="1025" w:name="_Toc167061658"/>
      <w:bookmarkStart w:id="1026" w:name="_Toc1859026220"/>
      <w:bookmarkStart w:id="1027" w:name="_Toc195567084"/>
      <w:r w:rsidRPr="005977A9">
        <w:rPr>
          <w:color w:val="auto"/>
          <w:lang w:val="en-US"/>
        </w:rPr>
        <w:t xml:space="preserve">Bizonylat fej adatok mentése </w:t>
      </w:r>
      <w:r w:rsidR="007E66FA" w:rsidRPr="005977A9">
        <w:rPr>
          <w:color w:val="auto"/>
          <w:lang w:val="en-US"/>
        </w:rPr>
        <w:t>n</w:t>
      </w:r>
      <w:r w:rsidRPr="005977A9">
        <w:rPr>
          <w:color w:val="auto"/>
          <w:lang w:val="en-US"/>
        </w:rPr>
        <w:t>yugtatárból történő helyreállításhoz</w:t>
      </w:r>
      <w:bookmarkEnd w:id="1024"/>
      <w:bookmarkEnd w:id="1025"/>
      <w:bookmarkEnd w:id="1026"/>
      <w:bookmarkEnd w:id="1027"/>
    </w:p>
    <w:p w14:paraId="75469BBB" w14:textId="219CF4E2" w:rsidR="00204ECD" w:rsidRPr="005977A9" w:rsidRDefault="00204ECD" w:rsidP="00DA3390">
      <w:pPr>
        <w:jc w:val="both"/>
        <w:rPr>
          <w:rFonts w:asciiTheme="minorHAnsi" w:eastAsiaTheme="minorHAnsi" w:hAnsiTheme="minorHAnsi" w:cstheme="minorHAnsi"/>
          <w:szCs w:val="22"/>
          <w:lang w:eastAsia="en-US"/>
        </w:rPr>
      </w:pPr>
      <w:r w:rsidRPr="005977A9">
        <w:t>A vevői alkalmazásnak a titkosításhoz használt tanúsítvány párt, illetve a bizonylat kereséséhez szükséges dátumokat és keresőkulcsokat</w:t>
      </w:r>
      <w:r w:rsidR="00C00B2F">
        <w:t xml:space="preserve">, illetve </w:t>
      </w:r>
      <w:r w:rsidR="003E7053">
        <w:t>az e-pénztárgép kimeneti QR-kód beolvasásával letöltött bizonylatok esetén a QR-kód</w:t>
      </w:r>
      <w:r w:rsidR="00B330D7">
        <w:t xml:space="preserve"> mezőit</w:t>
      </w:r>
      <w:r w:rsidR="00874BDD">
        <w:t xml:space="preserve"> (aláírást és tanúsítvány-sorozatszámot is beleértve)</w:t>
      </w:r>
      <w:r w:rsidRPr="005977A9">
        <w:t xml:space="preserve"> le kell tudnia menteni automatikusan vagy manuálisan, hogy eszköz vagy vevői alkalmazás csere esetén a bizonylatok az új eszközön elérhetők legyenek.</w:t>
      </w:r>
    </w:p>
    <w:p w14:paraId="30D15B6E" w14:textId="77777777" w:rsidR="00204ECD" w:rsidRPr="005977A9" w:rsidRDefault="00204ECD" w:rsidP="00DA3390">
      <w:pPr>
        <w:jc w:val="both"/>
        <w:rPr>
          <w:rFonts w:asciiTheme="minorHAnsi" w:eastAsiaTheme="minorHAnsi" w:hAnsiTheme="minorHAnsi" w:cstheme="minorHAnsi"/>
          <w:szCs w:val="22"/>
          <w:lang w:eastAsia="en-US"/>
        </w:rPr>
      </w:pPr>
      <w:r w:rsidRPr="005977A9">
        <w:t>A mentés során a fentieken kívül még menteni szükséges:</w:t>
      </w:r>
    </w:p>
    <w:p w14:paraId="6AAD6699" w14:textId="5F140F72" w:rsidR="00204ECD" w:rsidRPr="005977A9" w:rsidRDefault="28B80ED8" w:rsidP="006434FB">
      <w:pPr>
        <w:pStyle w:val="Felsorols"/>
      </w:pPr>
      <w:r w:rsidRPr="46920C6E">
        <w:t>Bizonylat sorszáma</w:t>
      </w:r>
    </w:p>
    <w:p w14:paraId="1945DB0B" w14:textId="431B6802" w:rsidR="00204ECD" w:rsidRPr="005977A9" w:rsidRDefault="28B80ED8" w:rsidP="006434FB">
      <w:pPr>
        <w:pStyle w:val="Felsorols"/>
      </w:pPr>
      <w:r w:rsidRPr="46920C6E">
        <w:t>Bizonylat időbélyege</w:t>
      </w:r>
    </w:p>
    <w:p w14:paraId="27F0F835" w14:textId="40E7F86F" w:rsidR="00204ECD" w:rsidRPr="005977A9" w:rsidRDefault="28B80ED8" w:rsidP="006434FB">
      <w:pPr>
        <w:pStyle w:val="Felsorols"/>
      </w:pPr>
      <w:r w:rsidRPr="46920C6E">
        <w:t>Bizonylat bruttó összege</w:t>
      </w:r>
    </w:p>
    <w:p w14:paraId="626EE078" w14:textId="4519DF7B" w:rsidR="00204ECD" w:rsidRPr="005977A9" w:rsidRDefault="28B80ED8" w:rsidP="006434FB">
      <w:pPr>
        <w:pStyle w:val="Felsorols"/>
      </w:pPr>
      <w:r w:rsidRPr="46920C6E">
        <w:t>Eladó neve (opcionális)</w:t>
      </w:r>
    </w:p>
    <w:p w14:paraId="52A645EB" w14:textId="77777777" w:rsidR="00204ECD" w:rsidRDefault="00204ECD" w:rsidP="00DA3390">
      <w:pPr>
        <w:jc w:val="both"/>
      </w:pPr>
    </w:p>
    <w:p w14:paraId="5E6511C3" w14:textId="70A5F9C7" w:rsidR="003D3EEE" w:rsidRDefault="001B28B6" w:rsidP="00DA3390">
      <w:pPr>
        <w:jc w:val="both"/>
      </w:pPr>
      <w:r>
        <w:t>Az alkalmazás o</w:t>
      </w:r>
      <w:r w:rsidR="003D3EEE">
        <w:t>pcionálisan a teljes, nyugtatárból letöltött bizonylatboríték</w:t>
      </w:r>
      <w:r>
        <w:t>ot is lementheti a fenti adatok mel</w:t>
      </w:r>
      <w:r w:rsidR="001A3060">
        <w:t>lett.</w:t>
      </w:r>
    </w:p>
    <w:p w14:paraId="318FAF39" w14:textId="77777777" w:rsidR="003D3EEE" w:rsidRPr="005977A9" w:rsidRDefault="003D3EEE" w:rsidP="00DA3390">
      <w:pPr>
        <w:jc w:val="both"/>
      </w:pPr>
    </w:p>
    <w:p w14:paraId="4FD5188B" w14:textId="77777777" w:rsidR="00204ECD" w:rsidRDefault="00204ECD" w:rsidP="00DA3390">
      <w:pPr>
        <w:jc w:val="both"/>
      </w:pPr>
      <w:r w:rsidRPr="005977A9">
        <w:t xml:space="preserve">A titkosításhoz használt tanúsítvány párt PEM formátumban kell menteni, a tanúsítványt jelszóval kell védeni. </w:t>
      </w:r>
    </w:p>
    <w:p w14:paraId="65DAC431" w14:textId="77777777" w:rsidR="00BE0A52" w:rsidRPr="005977A9" w:rsidRDefault="00BE0A52" w:rsidP="00DA3390">
      <w:pPr>
        <w:jc w:val="both"/>
        <w:rPr>
          <w:rFonts w:asciiTheme="minorHAnsi" w:eastAsiaTheme="minorHAnsi" w:hAnsiTheme="minorHAnsi" w:cstheme="minorHAnsi"/>
          <w:szCs w:val="22"/>
          <w:lang w:eastAsia="en-US"/>
        </w:rPr>
      </w:pPr>
    </w:p>
    <w:p w14:paraId="70FEC9B7" w14:textId="36CD7D43" w:rsidR="00204ECD" w:rsidRDefault="00204ECD" w:rsidP="00DA3390">
      <w:pPr>
        <w:jc w:val="both"/>
      </w:pPr>
      <w:r w:rsidRPr="005977A9">
        <w:t>Az elmentett adatokat XML formátumban kell menteni, a mentés formátumát az eReceiptExport.xsd írja le. A helyreállításhoz szükséges adatokat kizárólag titkosított AES-256 algoritmussal titkosított védett csomagban lehet tárolni.</w:t>
      </w:r>
    </w:p>
    <w:p w14:paraId="642B60DF" w14:textId="77777777" w:rsidR="00383524" w:rsidRDefault="00383524" w:rsidP="00DA3390">
      <w:pPr>
        <w:jc w:val="both"/>
      </w:pPr>
    </w:p>
    <w:p w14:paraId="697D165E" w14:textId="7B5CE963" w:rsidR="00383524" w:rsidRDefault="00383524" w:rsidP="006434FB">
      <w:pPr>
        <w:keepNext/>
        <w:jc w:val="both"/>
      </w:pPr>
      <w:r>
        <w:t xml:space="preserve">Az </w:t>
      </w:r>
      <w:r w:rsidR="00C302DA">
        <w:t xml:space="preserve">export </w:t>
      </w:r>
      <w:r w:rsidR="002754DA">
        <w:t>XML szerkezete:</w:t>
      </w:r>
    </w:p>
    <w:p w14:paraId="6CC3D698" w14:textId="7254FA55" w:rsidR="00C302DA" w:rsidRPr="005977A9" w:rsidRDefault="00C302DA" w:rsidP="006434FB">
      <w:pPr>
        <w:jc w:val="center"/>
        <w:rPr>
          <w:rFonts w:asciiTheme="minorHAnsi" w:eastAsiaTheme="minorHAnsi" w:hAnsiTheme="minorHAnsi" w:cstheme="minorHAnsi"/>
          <w:szCs w:val="22"/>
          <w:lang w:eastAsia="en-US"/>
        </w:rPr>
      </w:pPr>
      <w:r>
        <w:fldChar w:fldCharType="begin"/>
      </w:r>
      <w:r w:rsidR="00C34AF6">
        <w:instrText xml:space="preserve"> INCLUDEPICTURE "https://sagemcommo.sharepoint.com/Users/andrasvida/Documents/work/enyugta/nav-xsd-develop_20241217/eReceiptExport_xsd_html/images/exportelements.png" \* MERGEFORMAT </w:instrText>
      </w:r>
      <w:r>
        <w:fldChar w:fldCharType="separate"/>
      </w:r>
      <w:r>
        <w:rPr>
          <w:noProof/>
          <w:lang w:val="hu-HU" w:eastAsia="hu-HU"/>
        </w:rPr>
        <w:drawing>
          <wp:inline distT="0" distB="0" distL="0" distR="0" wp14:anchorId="3658D1EF" wp14:editId="63F20124">
            <wp:extent cx="5277600" cy="8521200"/>
            <wp:effectExtent l="0" t="0" r="5715" b="635"/>
            <wp:docPr id="2072347532" name="Picture 6" descr="XSD Diagram of export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D Diagram of exportElemen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7600" cy="8521200"/>
                    </a:xfrm>
                    <a:prstGeom prst="rect">
                      <a:avLst/>
                    </a:prstGeom>
                    <a:noFill/>
                    <a:ln>
                      <a:noFill/>
                    </a:ln>
                  </pic:spPr>
                </pic:pic>
              </a:graphicData>
            </a:graphic>
          </wp:inline>
        </w:drawing>
      </w:r>
      <w:r>
        <w:fldChar w:fldCharType="end"/>
      </w:r>
    </w:p>
    <w:p w14:paraId="065F2AEF" w14:textId="2C6D1D03" w:rsidR="00740548" w:rsidRPr="005977A9" w:rsidRDefault="00740548" w:rsidP="0035442C">
      <w:pPr>
        <w:pStyle w:val="Cmsor2"/>
      </w:pPr>
      <w:bookmarkStart w:id="1028" w:name="_Toc147150855"/>
      <w:bookmarkStart w:id="1029" w:name="_Toc167061659"/>
      <w:bookmarkStart w:id="1030" w:name="_Toc1357573695"/>
      <w:bookmarkStart w:id="1031" w:name="_Toc195567085"/>
      <w:r w:rsidRPr="005977A9">
        <w:t>Import</w:t>
      </w:r>
      <w:bookmarkEnd w:id="1028"/>
      <w:bookmarkEnd w:id="1029"/>
      <w:bookmarkEnd w:id="1030"/>
      <w:bookmarkEnd w:id="1031"/>
    </w:p>
    <w:p w14:paraId="0BFECA59" w14:textId="6D266755"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 xml:space="preserve">A vevői alkalmazásnak képesnek kell importálnia egy másik vagy ugyanolyan vevői alkalmazásból exportált </w:t>
      </w:r>
      <w:r w:rsidR="00204ECD" w:rsidRPr="00010356">
        <w:rPr>
          <w:lang w:val="hu-HU"/>
        </w:rPr>
        <w:t xml:space="preserve">eReceiptExport.xsd szerinti </w:t>
      </w:r>
      <w:r w:rsidRPr="00010356">
        <w:rPr>
          <w:lang w:val="hu-HU"/>
        </w:rPr>
        <w:t>csomag adattartalmát.</w:t>
      </w:r>
    </w:p>
    <w:p w14:paraId="3388E4BF" w14:textId="3186A6C9" w:rsidR="00204ECD" w:rsidRPr="00010356" w:rsidRDefault="00204ECD" w:rsidP="00DA3390">
      <w:pPr>
        <w:jc w:val="both"/>
        <w:rPr>
          <w:lang w:val="hu-HU"/>
        </w:rPr>
      </w:pPr>
    </w:p>
    <w:p w14:paraId="18814DDE" w14:textId="77777777" w:rsidR="00204ECD" w:rsidRPr="00010356" w:rsidRDefault="00204ECD" w:rsidP="00DA3390">
      <w:pPr>
        <w:jc w:val="both"/>
        <w:rPr>
          <w:lang w:val="hu-HU"/>
        </w:rPr>
      </w:pPr>
    </w:p>
    <w:p w14:paraId="3395026F" w14:textId="77777777" w:rsidR="00204ECD" w:rsidRPr="005977A9" w:rsidRDefault="00204ECD" w:rsidP="0035442C">
      <w:pPr>
        <w:pStyle w:val="Cmsor2"/>
        <w:rPr>
          <w:color w:val="auto"/>
          <w:lang w:val="en-US"/>
        </w:rPr>
      </w:pPr>
      <w:bookmarkStart w:id="1032" w:name="_Toc147150856"/>
      <w:bookmarkStart w:id="1033" w:name="_Toc167061660"/>
      <w:bookmarkStart w:id="1034" w:name="_Toc1713538096"/>
      <w:bookmarkStart w:id="1035" w:name="_Toc195567086"/>
      <w:r w:rsidRPr="005977A9">
        <w:rPr>
          <w:color w:val="auto"/>
          <w:lang w:val="en-US"/>
        </w:rPr>
        <w:t>Helyreállítás</w:t>
      </w:r>
      <w:bookmarkEnd w:id="1032"/>
      <w:bookmarkEnd w:id="1033"/>
      <w:bookmarkEnd w:id="1034"/>
      <w:bookmarkEnd w:id="1035"/>
    </w:p>
    <w:p w14:paraId="768B2C6B" w14:textId="0D967DFA" w:rsidR="00204ECD" w:rsidRPr="005977A9" w:rsidRDefault="00204ECD" w:rsidP="00DA3390">
      <w:pPr>
        <w:jc w:val="both"/>
        <w:rPr>
          <w:rFonts w:asciiTheme="minorHAnsi" w:eastAsiaTheme="minorHAnsi" w:hAnsiTheme="minorHAnsi" w:cstheme="minorHAnsi"/>
          <w:szCs w:val="22"/>
          <w:lang w:eastAsia="en-US"/>
        </w:rPr>
      </w:pPr>
      <w:r w:rsidRPr="005977A9">
        <w:t xml:space="preserve">A </w:t>
      </w:r>
      <w:r w:rsidR="00697DCF" w:rsidRPr="005977A9">
        <w:t>v</w:t>
      </w:r>
      <w:r w:rsidRPr="005977A9">
        <w:t>evői alkalmazásnak biztosítania kell eszköz vagy vevői alkalmazás csere esetén a bizonylat helyreállítás funkciót.</w:t>
      </w:r>
    </w:p>
    <w:p w14:paraId="54340BBE" w14:textId="340414B8" w:rsidR="00204ECD" w:rsidRPr="005977A9" w:rsidRDefault="00204ECD" w:rsidP="00DA3390">
      <w:pPr>
        <w:jc w:val="both"/>
        <w:rPr>
          <w:rFonts w:asciiTheme="minorHAnsi" w:eastAsiaTheme="minorHAnsi" w:hAnsiTheme="minorHAnsi" w:cstheme="minorHAnsi"/>
          <w:szCs w:val="22"/>
          <w:lang w:eastAsia="en-US"/>
        </w:rPr>
      </w:pPr>
      <w:r w:rsidRPr="005977A9">
        <w:t xml:space="preserve">A helyreállítást az alkalmazás megteheti a lokálisan kimentett teljes exportból vagy a </w:t>
      </w:r>
      <w:r w:rsidR="00697DCF" w:rsidRPr="005977A9">
        <w:t>n</w:t>
      </w:r>
      <w:r w:rsidRPr="005977A9">
        <w:t>yugtatárból. Ennek keretében az export funkciók (</w:t>
      </w:r>
      <w:r w:rsidR="00697DCF" w:rsidRPr="005977A9">
        <w:rPr>
          <w:b/>
        </w:rPr>
        <w:t>„</w:t>
      </w:r>
      <w:r w:rsidR="009E461C" w:rsidRPr="009E461C">
        <w:rPr>
          <w:b/>
        </w:rPr>
        <w:fldChar w:fldCharType="begin"/>
      </w:r>
      <w:r w:rsidR="009E461C" w:rsidRPr="009E461C">
        <w:rPr>
          <w:b/>
        </w:rPr>
        <w:instrText xml:space="preserve"> REF _Ref187885536 \h </w:instrText>
      </w:r>
      <w:r w:rsidR="009E461C" w:rsidRPr="006434FB">
        <w:rPr>
          <w:b/>
        </w:rPr>
        <w:instrText xml:space="preserve"> \* MERGEFORMAT </w:instrText>
      </w:r>
      <w:r w:rsidR="009E461C" w:rsidRPr="009E461C">
        <w:rPr>
          <w:b/>
        </w:rPr>
      </w:r>
      <w:r w:rsidR="009E461C" w:rsidRPr="009E461C">
        <w:rPr>
          <w:b/>
        </w:rPr>
        <w:fldChar w:fldCharType="separate"/>
      </w:r>
      <w:ins w:id="1036" w:author="Szerző">
        <w:r w:rsidR="007E41D0" w:rsidRPr="00294685">
          <w:rPr>
            <w:b/>
            <w:rPrChange w:id="1037" w:author="Szerző">
              <w:rPr/>
            </w:rPrChange>
          </w:rPr>
          <w:t>Export</w:t>
        </w:r>
      </w:ins>
      <w:del w:id="1038" w:author="Szerző">
        <w:r w:rsidR="000F44AA" w:rsidRPr="000F44AA" w:rsidDel="007E41D0">
          <w:rPr>
            <w:b/>
          </w:rPr>
          <w:delText>Export</w:delText>
        </w:r>
      </w:del>
      <w:r w:rsidR="009E461C" w:rsidRPr="009E461C">
        <w:rPr>
          <w:b/>
        </w:rPr>
        <w:fldChar w:fldCharType="end"/>
      </w:r>
      <w:r w:rsidR="00697DCF" w:rsidRPr="005977A9">
        <w:rPr>
          <w:b/>
        </w:rPr>
        <w:t>”</w:t>
      </w:r>
      <w:r w:rsidRPr="005977A9">
        <w:t xml:space="preserve"> fejezet) által elmentett tanúsítvány párt, és bizonylat adatokat tartalmazó állományt be kell töltenie az alkalmazásnak. A betöltés után az alkalmazás a „</w:t>
      </w:r>
      <w:r w:rsidR="009E461C" w:rsidRPr="006434FB">
        <w:rPr>
          <w:b/>
          <w:bCs/>
        </w:rPr>
        <w:fldChar w:fldCharType="begin"/>
      </w:r>
      <w:r w:rsidR="009E461C" w:rsidRPr="006434FB">
        <w:rPr>
          <w:b/>
          <w:bCs/>
        </w:rPr>
        <w:instrText xml:space="preserve"> REF _Ref187885555 \h </w:instrText>
      </w:r>
      <w:r w:rsidR="009E461C">
        <w:rPr>
          <w:b/>
          <w:bCs/>
        </w:rPr>
        <w:instrText xml:space="preserve"> \* MERGEFORMAT </w:instrText>
      </w:r>
      <w:r w:rsidR="009E461C" w:rsidRPr="006434FB">
        <w:rPr>
          <w:b/>
          <w:bCs/>
        </w:rPr>
      </w:r>
      <w:r w:rsidR="009E461C" w:rsidRPr="006434FB">
        <w:rPr>
          <w:b/>
          <w:bCs/>
        </w:rPr>
        <w:fldChar w:fldCharType="separate"/>
      </w:r>
      <w:ins w:id="1039" w:author="Szerző">
        <w:r w:rsidR="007E41D0" w:rsidRPr="00294685">
          <w:rPr>
            <w:b/>
            <w:bCs/>
            <w:rPrChange w:id="1040" w:author="Szerző">
              <w:rPr/>
            </w:rPrChange>
          </w:rPr>
          <w:t>Bizonylat letöltés</w:t>
        </w:r>
      </w:ins>
      <w:del w:id="1041" w:author="Szerző">
        <w:r w:rsidR="000F44AA" w:rsidRPr="000F44AA" w:rsidDel="007E41D0">
          <w:rPr>
            <w:b/>
            <w:bCs/>
          </w:rPr>
          <w:delText>Bizonylat letöltés</w:delText>
        </w:r>
      </w:del>
      <w:r w:rsidR="009E461C" w:rsidRPr="006434FB">
        <w:rPr>
          <w:b/>
          <w:bCs/>
        </w:rPr>
        <w:fldChar w:fldCharType="end"/>
      </w:r>
      <w:r w:rsidRPr="005977A9">
        <w:t>” funkció használatával le kell kérdezze a nyugtatárból a bizonylatok adatait.</w:t>
      </w:r>
    </w:p>
    <w:p w14:paraId="15B93747" w14:textId="77777777" w:rsidR="00204ECD" w:rsidRPr="005977A9" w:rsidRDefault="00204ECD" w:rsidP="00DA3390">
      <w:pPr>
        <w:jc w:val="both"/>
      </w:pPr>
    </w:p>
    <w:p w14:paraId="10926E6E" w14:textId="75D8B68E" w:rsidR="00740548" w:rsidRPr="005977A9" w:rsidRDefault="00740548" w:rsidP="0035442C">
      <w:pPr>
        <w:pStyle w:val="Cmsor2"/>
        <w:rPr>
          <w:lang w:val="en-US"/>
        </w:rPr>
      </w:pPr>
      <w:bookmarkStart w:id="1042" w:name="_Toc147150857"/>
      <w:bookmarkStart w:id="1043" w:name="_Toc167061661"/>
      <w:bookmarkStart w:id="1044" w:name="_Toc263124645"/>
      <w:bookmarkStart w:id="1045" w:name="_Toc195567087"/>
      <w:r w:rsidRPr="005977A9">
        <w:rPr>
          <w:lang w:val="en-US"/>
        </w:rPr>
        <w:t>QR</w:t>
      </w:r>
      <w:r w:rsidR="00697DCF" w:rsidRPr="005977A9">
        <w:rPr>
          <w:lang w:val="en-US"/>
        </w:rPr>
        <w:t>-</w:t>
      </w:r>
      <w:r w:rsidRPr="005977A9">
        <w:rPr>
          <w:lang w:val="en-US"/>
        </w:rPr>
        <w:t>kód generálás</w:t>
      </w:r>
      <w:bookmarkEnd w:id="1042"/>
      <w:bookmarkEnd w:id="1043"/>
      <w:bookmarkEnd w:id="1044"/>
      <w:bookmarkEnd w:id="1045"/>
    </w:p>
    <w:p w14:paraId="7B2A9C7C" w14:textId="5918D14F"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697DCF" w:rsidRPr="005977A9">
        <w:t>v</w:t>
      </w:r>
      <w:r w:rsidRPr="005977A9">
        <w:t>evői alkalmazásnak képesnek kell lenni olyan QR</w:t>
      </w:r>
      <w:r w:rsidR="00697DCF" w:rsidRPr="005977A9">
        <w:t>-</w:t>
      </w:r>
      <w:r w:rsidRPr="005977A9">
        <w:t>kód</w:t>
      </w:r>
      <w:r w:rsidR="00697DCF" w:rsidRPr="005977A9">
        <w:t>ot</w:t>
      </w:r>
      <w:r w:rsidRPr="005977A9">
        <w:t xml:space="preserve"> generálni, amely tartalmazza a nyugta vagy egyszerűsített számla kiállításhoz szükséges adatokat. </w:t>
      </w:r>
    </w:p>
    <w:p w14:paraId="2CC2333D" w14:textId="77E77198" w:rsidR="00740548" w:rsidRPr="005977A9" w:rsidRDefault="00740548" w:rsidP="00DA3390">
      <w:pPr>
        <w:jc w:val="both"/>
        <w:rPr>
          <w:rFonts w:asciiTheme="minorHAnsi" w:eastAsiaTheme="minorHAnsi" w:hAnsiTheme="minorHAnsi" w:cstheme="minorHAnsi"/>
          <w:szCs w:val="22"/>
          <w:lang w:eastAsia="en-US"/>
        </w:rPr>
      </w:pPr>
      <w:r w:rsidRPr="005977A9">
        <w:t>A vásárlás megkezdése előtt felhasználói interakcióra a</w:t>
      </w:r>
      <w:r w:rsidR="00697DCF" w:rsidRPr="005977A9">
        <w:t xml:space="preserve"> vevői</w:t>
      </w:r>
      <w:r w:rsidRPr="005977A9">
        <w:t xml:space="preserve"> alkalmazásnak egy véletlen </w:t>
      </w:r>
      <w:r w:rsidR="005268E8" w:rsidRPr="005977A9">
        <w:t xml:space="preserve">titkosító kulcspárt </w:t>
      </w:r>
      <w:r w:rsidRPr="005977A9">
        <w:t>kell tudnia generálni. A legenerált vevői titkosító kulcspár publikus kulcsát QR</w:t>
      </w:r>
      <w:r w:rsidR="003A4497" w:rsidRPr="005977A9">
        <w:t>-</w:t>
      </w:r>
      <w:r w:rsidRPr="005977A9">
        <w:t>kódban képes</w:t>
      </w:r>
      <w:r w:rsidR="003A4497" w:rsidRPr="005977A9">
        <w:t xml:space="preserve">nek kell lennie </w:t>
      </w:r>
      <w:r w:rsidRPr="005977A9">
        <w:t xml:space="preserve">átadni az e-pénztárgépnek. Az alkalmazásnak tárolnia kell a </w:t>
      </w:r>
      <w:r w:rsidR="005268E8" w:rsidRPr="005977A9">
        <w:t xml:space="preserve">titkosító kulcsot </w:t>
      </w:r>
      <w:r w:rsidRPr="005977A9">
        <w:t xml:space="preserve">és a </w:t>
      </w:r>
      <w:r w:rsidR="00FC7D61" w:rsidRPr="005977A9">
        <w:t>QR</w:t>
      </w:r>
      <w:r w:rsidR="00FC7D61">
        <w:t>-</w:t>
      </w:r>
      <w:r w:rsidR="005268E8" w:rsidRPr="005977A9">
        <w:t>kód</w:t>
      </w:r>
      <w:r w:rsidRPr="005977A9">
        <w:t xml:space="preserve"> létrehozásának dátumát, amely alapján a </w:t>
      </w:r>
      <w:r w:rsidR="003A4497" w:rsidRPr="005977A9">
        <w:t xml:space="preserve">nyugatárból </w:t>
      </w:r>
      <w:r w:rsidRPr="005977A9">
        <w:t>képes letölteni a bizonylatot.</w:t>
      </w:r>
    </w:p>
    <w:p w14:paraId="31347E1B" w14:textId="1735C62C" w:rsidR="00740548" w:rsidRDefault="00740548" w:rsidP="00DA3390">
      <w:pPr>
        <w:jc w:val="both"/>
        <w:rPr>
          <w:rFonts w:eastAsiaTheme="minorHAnsi"/>
        </w:rPr>
      </w:pPr>
      <w:r w:rsidRPr="005977A9">
        <w:t>A QR</w:t>
      </w:r>
      <w:r w:rsidR="003A4497" w:rsidRPr="005977A9">
        <w:t>-</w:t>
      </w:r>
      <w:r w:rsidRPr="005977A9">
        <w:t>kódra vonatkozó követelmények „</w:t>
      </w:r>
      <w:r w:rsidR="00A3742B" w:rsidRPr="00A3742B">
        <w:rPr>
          <w:b/>
        </w:rPr>
        <w:fldChar w:fldCharType="begin"/>
      </w:r>
      <w:r w:rsidR="00A3742B" w:rsidRPr="006434FB">
        <w:rPr>
          <w:b/>
        </w:rPr>
        <w:instrText xml:space="preserve"> REF _Ref187885581 \h  \* MERGEFORMAT </w:instrText>
      </w:r>
      <w:r w:rsidR="00A3742B" w:rsidRPr="00A3742B">
        <w:rPr>
          <w:b/>
        </w:rPr>
      </w:r>
      <w:r w:rsidR="00A3742B" w:rsidRPr="00A3742B">
        <w:rPr>
          <w:b/>
        </w:rPr>
        <w:fldChar w:fldCharType="separate"/>
      </w:r>
      <w:ins w:id="1046" w:author="Szerző">
        <w:r w:rsidR="007E41D0" w:rsidRPr="00294685">
          <w:rPr>
            <w:b/>
            <w:rPrChange w:id="1047" w:author="Szerző">
              <w:rPr>
                <w:lang w:val="pt-BR"/>
              </w:rPr>
            </w:rPrChange>
          </w:rPr>
          <w:t>Az e-pénztárgép bemeneti QR-kód képzése</w:t>
        </w:r>
      </w:ins>
      <w:del w:id="1048" w:author="Szerző">
        <w:r w:rsidR="000F44AA" w:rsidRPr="00010356" w:rsidDel="007E41D0">
          <w:rPr>
            <w:b/>
          </w:rPr>
          <w:delText>Az e-pénztárgép bemeneti QR-kód képzése</w:delText>
        </w:r>
      </w:del>
      <w:r w:rsidR="00A3742B" w:rsidRPr="00A3742B">
        <w:rPr>
          <w:b/>
        </w:rPr>
        <w:fldChar w:fldCharType="end"/>
      </w:r>
      <w:r w:rsidRPr="005977A9">
        <w:t>” fejezetben kerültek ismertetésre.</w:t>
      </w:r>
    </w:p>
    <w:p w14:paraId="77FF7082" w14:textId="77777777" w:rsidR="00A2672B" w:rsidRDefault="00A2672B" w:rsidP="00DA3390">
      <w:pPr>
        <w:jc w:val="both"/>
      </w:pPr>
    </w:p>
    <w:p w14:paraId="6F3F0F71" w14:textId="77777777" w:rsidR="00740548" w:rsidRPr="006434FB" w:rsidRDefault="00740548" w:rsidP="006434FB">
      <w:pPr>
        <w:pStyle w:val="Cmsor1"/>
        <w:rPr>
          <w:lang w:val="en-US"/>
        </w:rPr>
      </w:pPr>
      <w:bookmarkStart w:id="1049" w:name="_Toc195567088"/>
      <w:bookmarkStart w:id="1050" w:name="_Toc195567089"/>
      <w:bookmarkStart w:id="1051" w:name="_Toc195567090"/>
      <w:bookmarkStart w:id="1052" w:name="_Toc195567091"/>
      <w:bookmarkStart w:id="1053" w:name="_Toc195567092"/>
      <w:bookmarkStart w:id="1054" w:name="_Toc195567093"/>
      <w:bookmarkStart w:id="1055" w:name="_Toc195567094"/>
      <w:bookmarkStart w:id="1056" w:name="_Toc195567095"/>
      <w:bookmarkStart w:id="1057" w:name="_Toc195567096"/>
      <w:bookmarkStart w:id="1058" w:name="_Toc195567097"/>
      <w:bookmarkStart w:id="1059" w:name="_Toc195567098"/>
      <w:bookmarkStart w:id="1060" w:name="_Toc195567099"/>
      <w:bookmarkStart w:id="1061" w:name="_Toc195567100"/>
      <w:bookmarkStart w:id="1062" w:name="_Toc195567101"/>
      <w:bookmarkStart w:id="1063" w:name="_Toc195567102"/>
      <w:bookmarkStart w:id="1064" w:name="_Toc195567103"/>
      <w:bookmarkStart w:id="1065" w:name="_Toc195567104"/>
      <w:bookmarkStart w:id="1066" w:name="_Toc195567105"/>
      <w:bookmarkStart w:id="1067" w:name="_Toc195567106"/>
      <w:bookmarkStart w:id="1068" w:name="_Toc195567107"/>
      <w:bookmarkStart w:id="1069" w:name="_Toc195567108"/>
      <w:bookmarkStart w:id="1070" w:name="_Toc195567109"/>
      <w:bookmarkStart w:id="1071" w:name="_Toc195567110"/>
      <w:bookmarkStart w:id="1072" w:name="_Toc147150858"/>
      <w:bookmarkStart w:id="1073" w:name="_Toc167061662"/>
      <w:bookmarkStart w:id="1074" w:name="_Toc1207059268"/>
      <w:bookmarkStart w:id="1075" w:name="_Ref184599776"/>
      <w:bookmarkStart w:id="1076" w:name="_Ref185202991"/>
      <w:bookmarkStart w:id="1077" w:name="_Ref185204365"/>
      <w:bookmarkStart w:id="1078" w:name="_Ref187885322"/>
      <w:bookmarkStart w:id="1079" w:name="_Toc195567111"/>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r w:rsidRPr="0130D6B0">
        <w:rPr>
          <w:lang w:val="en-US"/>
        </w:rPr>
        <w:t>Nyugtatár által biztosított szolgáltatások</w:t>
      </w:r>
      <w:bookmarkStart w:id="1080" w:name="_Toc135127655"/>
      <w:bookmarkStart w:id="1081" w:name="_Toc138241217"/>
      <w:bookmarkStart w:id="1082" w:name="_Toc138749115"/>
      <w:bookmarkEnd w:id="1072"/>
      <w:bookmarkEnd w:id="1073"/>
      <w:bookmarkEnd w:id="1074"/>
      <w:bookmarkEnd w:id="1075"/>
      <w:bookmarkEnd w:id="1076"/>
      <w:bookmarkEnd w:id="1077"/>
      <w:bookmarkEnd w:id="1078"/>
      <w:bookmarkEnd w:id="1079"/>
    </w:p>
    <w:p w14:paraId="1166AE61" w14:textId="4C2FBF91" w:rsidR="00DD31F6" w:rsidRPr="002946FF" w:rsidRDefault="003A6913" w:rsidP="00CB4649">
      <w:pPr>
        <w:jc w:val="both"/>
        <w:rPr>
          <w:rFonts w:eastAsia="Calibri"/>
        </w:rPr>
      </w:pPr>
      <w:bookmarkStart w:id="1083" w:name="_Toc147150859"/>
      <w:bookmarkStart w:id="1084" w:name="_Toc167061663"/>
      <w:bookmarkStart w:id="1085" w:name="_Toc109930264"/>
      <w:r w:rsidRPr="002946FF">
        <w:rPr>
          <w:rFonts w:eastAsia="Calibri"/>
        </w:rPr>
        <w:t>A vevői applikáció által közvetlenül, illetve a vevői backend által hívható nyugtatár-végpontok eltérő DNS néven érhetők el, ld. “</w:t>
      </w:r>
      <w:r w:rsidR="00D022D2" w:rsidRPr="002946FF">
        <w:rPr>
          <w:rFonts w:eastAsia="Calibri"/>
        </w:rPr>
        <w:fldChar w:fldCharType="begin"/>
      </w:r>
      <w:r w:rsidR="00D022D2" w:rsidRPr="002946FF">
        <w:rPr>
          <w:rFonts w:eastAsia="Calibri"/>
        </w:rPr>
        <w:instrText xml:space="preserve"> REF _Ref194352432 \h </w:instrText>
      </w:r>
      <w:r w:rsidR="00D022D2">
        <w:rPr>
          <w:rFonts w:eastAsia="Calibri"/>
        </w:rPr>
        <w:instrText xml:space="preserve"> \* MERGEFORMAT </w:instrText>
      </w:r>
      <w:r w:rsidR="00D022D2" w:rsidRPr="002946FF">
        <w:rPr>
          <w:rFonts w:eastAsia="Calibri"/>
        </w:rPr>
      </w:r>
      <w:r w:rsidR="00D022D2" w:rsidRPr="002946FF">
        <w:rPr>
          <w:rFonts w:eastAsia="Calibri"/>
        </w:rPr>
        <w:fldChar w:fldCharType="separate"/>
      </w:r>
      <w:r w:rsidR="007E41D0" w:rsidRPr="0130D6B0">
        <w:t>Környezetek elérhetőségei</w:t>
      </w:r>
      <w:r w:rsidR="00D022D2" w:rsidRPr="002946FF">
        <w:rPr>
          <w:rFonts w:eastAsia="Calibri"/>
        </w:rPr>
        <w:fldChar w:fldCharType="end"/>
      </w:r>
      <w:r w:rsidRPr="002946FF">
        <w:rPr>
          <w:rFonts w:eastAsia="Calibri"/>
        </w:rPr>
        <w:t>”.</w:t>
      </w:r>
    </w:p>
    <w:p w14:paraId="538B9606" w14:textId="77777777" w:rsidR="00DD31F6" w:rsidRPr="002946FF" w:rsidRDefault="00DD31F6" w:rsidP="00CB4649">
      <w:pPr>
        <w:jc w:val="both"/>
        <w:rPr>
          <w:rFonts w:eastAsia="Calibri"/>
        </w:rPr>
      </w:pPr>
    </w:p>
    <w:p w14:paraId="44543420" w14:textId="77777777" w:rsidR="00EA5E28" w:rsidRPr="005977A9" w:rsidRDefault="00EA5E28" w:rsidP="00EA5E28">
      <w:pPr>
        <w:pStyle w:val="Cmsor2"/>
        <w:rPr>
          <w:lang w:val="en-US"/>
        </w:rPr>
      </w:pPr>
      <w:bookmarkStart w:id="1086" w:name="_Toc195567112"/>
      <w:r w:rsidRPr="005977A9">
        <w:rPr>
          <w:lang w:val="en-US"/>
        </w:rPr>
        <w:t>A szolgáltatások technikai leírása</w:t>
      </w:r>
      <w:bookmarkEnd w:id="1086"/>
    </w:p>
    <w:p w14:paraId="6D608A70" w14:textId="77777777" w:rsidR="00EA5E28" w:rsidRPr="005977A9" w:rsidRDefault="00EA5E28" w:rsidP="00EA5E28">
      <w:pPr>
        <w:pStyle w:val="Cmsor3"/>
        <w:jc w:val="both"/>
        <w:rPr>
          <w:lang w:val="en-US"/>
        </w:rPr>
      </w:pPr>
      <w:bookmarkStart w:id="1087" w:name="_Toc195567113"/>
      <w:r w:rsidRPr="005977A9">
        <w:rPr>
          <w:lang w:val="en-US"/>
        </w:rPr>
        <w:t>Általános technikai adatok</w:t>
      </w:r>
      <w:bookmarkEnd w:id="1087"/>
    </w:p>
    <w:p w14:paraId="2BABCA39" w14:textId="6D5B2360" w:rsidR="00EA5E28" w:rsidRPr="005977A9" w:rsidRDefault="00EA5E28" w:rsidP="00EA5E28">
      <w:pPr>
        <w:jc w:val="both"/>
      </w:pPr>
      <w:r w:rsidRPr="005977A9">
        <w:t>A</w:t>
      </w:r>
      <w:r w:rsidR="00A11AB1">
        <w:t xml:space="preserve"> vevői alkalmazások és a Nyugtatár</w:t>
      </w:r>
      <w:r w:rsidRPr="005977A9">
        <w:t xml:space="preserve"> közötti kommunikáció során minden üzenetnek UTF-8-as kódlap szerint kódolt karaktersorozatból kell állnia. Az üzeneteket SSL-csatornán, HTTP/POST metódussal kell küldeni a központi rendszernek.</w:t>
      </w:r>
    </w:p>
    <w:p w14:paraId="7879B6F5" w14:textId="77777777" w:rsidR="00EA5E28" w:rsidRPr="005977A9" w:rsidRDefault="00EA5E28" w:rsidP="00EA5E28">
      <w:pPr>
        <w:jc w:val="both"/>
      </w:pPr>
    </w:p>
    <w:p w14:paraId="706CD56E" w14:textId="50827F3E" w:rsidR="00EA5E28" w:rsidRPr="00010356" w:rsidRDefault="00EA5E28" w:rsidP="00EA5E28">
      <w:pPr>
        <w:jc w:val="both"/>
        <w:rPr>
          <w:lang w:val="pt-BR"/>
        </w:rPr>
      </w:pPr>
      <w:r w:rsidRPr="00010356">
        <w:rPr>
          <w:lang w:val="pt-BR"/>
        </w:rPr>
        <w:t>A szolgáltatási végpontok context root-ja az alábbi lehet:</w:t>
      </w:r>
    </w:p>
    <w:p w14:paraId="4F759E1D" w14:textId="48AFE24F" w:rsidR="00EA5E28" w:rsidRPr="00010356" w:rsidRDefault="0A1116BF" w:rsidP="006434FB">
      <w:pPr>
        <w:pStyle w:val="Felsorols"/>
        <w:rPr>
          <w:lang w:val="pt-BR"/>
        </w:rPr>
      </w:pPr>
      <w:r w:rsidRPr="00010356">
        <w:rPr>
          <w:lang w:val="pt-BR"/>
        </w:rPr>
        <w:t>/eDocumentStore/v1 – a Nyugtatár vevői applikáció által elért végpontjai</w:t>
      </w:r>
    </w:p>
    <w:p w14:paraId="41AB6480" w14:textId="77777777" w:rsidR="006D7E60" w:rsidRPr="00010356" w:rsidRDefault="006D7E60" w:rsidP="00EA5E28">
      <w:pPr>
        <w:jc w:val="both"/>
        <w:rPr>
          <w:lang w:val="pt-BR"/>
        </w:rPr>
      </w:pPr>
    </w:p>
    <w:p w14:paraId="6E3FA1F6" w14:textId="434B7A9B" w:rsidR="00EA5E28" w:rsidRPr="00010356" w:rsidRDefault="00F92D09" w:rsidP="00EA5E28">
      <w:pPr>
        <w:jc w:val="both"/>
        <w:rPr>
          <w:lang w:val="pt-BR"/>
        </w:rPr>
      </w:pPr>
      <w:r w:rsidRPr="00010356">
        <w:rPr>
          <w:lang w:val="pt-BR"/>
        </w:rPr>
        <w:t>A</w:t>
      </w:r>
      <w:r w:rsidR="00EA5E28" w:rsidRPr="00010356">
        <w:rPr>
          <w:lang w:val="pt-BR"/>
        </w:rPr>
        <w:t xml:space="preserve"> fejezetben ismeretett szolgáltatási végpontok technikai leírása tartalmazza az adott végpont context root-ját.</w:t>
      </w:r>
    </w:p>
    <w:p w14:paraId="1A355BFF" w14:textId="77777777" w:rsidR="00EA5E28" w:rsidRPr="00010356" w:rsidRDefault="00EA5E28" w:rsidP="00EA5E28">
      <w:pPr>
        <w:jc w:val="both"/>
        <w:rPr>
          <w:lang w:val="pt-BR"/>
        </w:rPr>
      </w:pPr>
    </w:p>
    <w:p w14:paraId="0C170242" w14:textId="1B9688E0" w:rsidR="00EA5E28" w:rsidRPr="00010356" w:rsidRDefault="00EA5E28" w:rsidP="00EA5E28">
      <w:pPr>
        <w:jc w:val="both"/>
        <w:rPr>
          <w:rFonts w:asciiTheme="minorHAnsi" w:eastAsiaTheme="minorHAnsi" w:hAnsiTheme="minorHAnsi" w:cstheme="minorHAnsi"/>
          <w:szCs w:val="22"/>
          <w:lang w:val="pt-BR" w:eastAsia="en-US"/>
        </w:rPr>
      </w:pPr>
      <w:r w:rsidRPr="00010356">
        <w:rPr>
          <w:lang w:val="pt-BR"/>
        </w:rPr>
        <w:t>A</w:t>
      </w:r>
      <w:r w:rsidR="00B17F13" w:rsidRPr="00010356">
        <w:rPr>
          <w:lang w:val="pt-BR"/>
        </w:rPr>
        <w:t xml:space="preserve"> vevői alkalmazás </w:t>
      </w:r>
      <w:r w:rsidRPr="00010356">
        <w:rPr>
          <w:lang w:val="pt-BR"/>
        </w:rPr>
        <w:t>által kezdeményezett kapcsolatfelvétel sikertelensége esetén a kommunikációt legkorábban az előző kommunikációt követő öt másodperc múlva ismételheti meg maximálisan két alkalommal.</w:t>
      </w:r>
    </w:p>
    <w:p w14:paraId="69BE4F6D" w14:textId="77777777" w:rsidR="00EA5E28" w:rsidRPr="00010356" w:rsidRDefault="00EA5E28" w:rsidP="00EA5E28">
      <w:pPr>
        <w:jc w:val="both"/>
        <w:rPr>
          <w:lang w:val="pt-BR"/>
        </w:rPr>
      </w:pPr>
    </w:p>
    <w:p w14:paraId="44FA044E" w14:textId="3F04E9D9" w:rsidR="00EA5E28" w:rsidRPr="00010356" w:rsidRDefault="00EA5E28" w:rsidP="00EA5E28">
      <w:pPr>
        <w:jc w:val="both"/>
        <w:rPr>
          <w:rFonts w:asciiTheme="minorHAnsi" w:eastAsiaTheme="minorHAnsi" w:hAnsiTheme="minorHAnsi" w:cstheme="minorHAnsi"/>
          <w:szCs w:val="22"/>
          <w:lang w:val="pt-BR" w:eastAsia="en-US"/>
        </w:rPr>
      </w:pPr>
      <w:r w:rsidRPr="00010356">
        <w:rPr>
          <w:lang w:val="pt-BR"/>
        </w:rPr>
        <w:t>Amennyiben ezen kísérletek sikertelenek maradnak, akkor az utolsó sikertelen hívását követően 30 perc múlva kísérelheti meg újra a</w:t>
      </w:r>
      <w:r w:rsidR="00F92D09" w:rsidRPr="00010356">
        <w:rPr>
          <w:lang w:val="pt-BR"/>
        </w:rPr>
        <w:t xml:space="preserve"> vevői alkalmazás</w:t>
      </w:r>
      <w:r w:rsidRPr="00010356">
        <w:rPr>
          <w:lang w:val="pt-BR"/>
        </w:rPr>
        <w:t xml:space="preserve"> a kapcsolatfelvételt a </w:t>
      </w:r>
      <w:r w:rsidR="00F92D09" w:rsidRPr="00010356">
        <w:rPr>
          <w:lang w:val="pt-BR"/>
        </w:rPr>
        <w:t>Nyugtatárral</w:t>
      </w:r>
      <w:r w:rsidRPr="00010356">
        <w:rPr>
          <w:lang w:val="pt-BR"/>
        </w:rPr>
        <w:t>.</w:t>
      </w:r>
    </w:p>
    <w:p w14:paraId="4683F9E7" w14:textId="77777777" w:rsidR="00EA5E28" w:rsidRPr="00010356" w:rsidRDefault="00EA5E28" w:rsidP="00EA5E28">
      <w:pPr>
        <w:jc w:val="both"/>
        <w:rPr>
          <w:lang w:val="pt-BR"/>
        </w:rPr>
      </w:pPr>
    </w:p>
    <w:p w14:paraId="5016FD64" w14:textId="77777777" w:rsidR="00EA5E28" w:rsidRPr="005977A9" w:rsidRDefault="00EA5E28" w:rsidP="00EA5E28">
      <w:pPr>
        <w:pStyle w:val="Cmsor3"/>
        <w:jc w:val="both"/>
        <w:rPr>
          <w:lang w:val="en-US"/>
        </w:rPr>
      </w:pPr>
      <w:r w:rsidRPr="00010356">
        <w:rPr>
          <w:lang w:val="pt-BR"/>
        </w:rPr>
        <w:t xml:space="preserve">  </w:t>
      </w:r>
      <w:bookmarkStart w:id="1088" w:name="_Toc195567114"/>
      <w:r w:rsidRPr="005977A9">
        <w:rPr>
          <w:lang w:val="en-US"/>
        </w:rPr>
        <w:t>HTTP fejlécek</w:t>
      </w:r>
      <w:bookmarkEnd w:id="1088"/>
    </w:p>
    <w:p w14:paraId="1D03C371" w14:textId="67B44A2C" w:rsidR="00EA5E28" w:rsidRPr="005977A9" w:rsidRDefault="00EA5E28" w:rsidP="00EA5E28">
      <w:pPr>
        <w:jc w:val="both"/>
        <w:rPr>
          <w:rFonts w:asciiTheme="minorHAnsi" w:eastAsiaTheme="minorHAnsi" w:hAnsiTheme="minorHAnsi" w:cstheme="minorHAnsi"/>
          <w:szCs w:val="22"/>
          <w:lang w:eastAsia="en-US"/>
        </w:rPr>
      </w:pPr>
      <w:r w:rsidRPr="005977A9">
        <w:t>Minden POST metódussal hívott szolgáltatás esetén a következő HTTP fejléc mezőket kötelező megadni:</w:t>
      </w:r>
    </w:p>
    <w:p w14:paraId="346D7EEC" w14:textId="1FA9DD5B" w:rsidR="00EA5E28" w:rsidRPr="005977A9" w:rsidRDefault="0A1116BF" w:rsidP="006434FB">
      <w:pPr>
        <w:pStyle w:val="Felsorols"/>
      </w:pPr>
      <w:r w:rsidRPr="46920C6E">
        <w:t>content-type=application/xml ;charset=UTF-8</w:t>
      </w:r>
    </w:p>
    <w:p w14:paraId="67AAF867" w14:textId="77777777" w:rsidR="00EA5E28" w:rsidRDefault="00EA5E28" w:rsidP="006434FB">
      <w:pPr>
        <w:pStyle w:val="Felsorols"/>
      </w:pPr>
      <w:r w:rsidRPr="005977A9">
        <w:t>accept=application/xml</w:t>
      </w:r>
    </w:p>
    <w:p w14:paraId="4D8DE4A1" w14:textId="77777777" w:rsidR="00075C5A" w:rsidRDefault="00075C5A" w:rsidP="00075C5A">
      <w:pPr>
        <w:pStyle w:val="Felsorols"/>
        <w:numPr>
          <w:ilvl w:val="0"/>
          <w:numId w:val="0"/>
        </w:numPr>
      </w:pPr>
    </w:p>
    <w:p w14:paraId="44E4595C" w14:textId="5CB8EA4B" w:rsidR="0075792E" w:rsidRDefault="00C762E4" w:rsidP="00075C5A">
      <w:pPr>
        <w:pStyle w:val="Felsorols"/>
        <w:numPr>
          <w:ilvl w:val="0"/>
          <w:numId w:val="0"/>
        </w:numPr>
      </w:pPr>
      <w:r>
        <w:t xml:space="preserve">A </w:t>
      </w:r>
      <w:r w:rsidR="002D3F2E">
        <w:t xml:space="preserve">JWT </w:t>
      </w:r>
      <w:r>
        <w:t>access token megadása</w:t>
      </w:r>
      <w:r w:rsidR="00EF63D0">
        <w:t xml:space="preserve"> az azonosításra szolgáló fejlécparaméterben történik</w:t>
      </w:r>
      <w:r w:rsidR="00EE6029">
        <w:t xml:space="preserve"> (a “Bearer” szó és a token között szóköz és nem új sor van)</w:t>
      </w:r>
      <w:r w:rsidR="00EF63D0">
        <w:t>:</w:t>
      </w:r>
    </w:p>
    <w:p w14:paraId="7A17C97A" w14:textId="77777777" w:rsidR="0075792E" w:rsidRDefault="0075792E" w:rsidP="00075C5A">
      <w:pPr>
        <w:pStyle w:val="Felsorols"/>
        <w:numPr>
          <w:ilvl w:val="0"/>
          <w:numId w:val="0"/>
        </w:numPr>
      </w:pPr>
    </w:p>
    <w:p w14:paraId="4A625BF0" w14:textId="24B31C8E" w:rsidR="002D3F2E" w:rsidRPr="002946FF" w:rsidRDefault="002D3F2E" w:rsidP="002946FF">
      <w:pPr>
        <w:rPr>
          <w:rFonts w:ascii="Courier New" w:eastAsiaTheme="minorHAnsi" w:hAnsi="Courier New" w:cs="Courier New"/>
          <w:sz w:val="21"/>
          <w:szCs w:val="20"/>
          <w:lang w:eastAsia="en-US"/>
        </w:rPr>
      </w:pPr>
      <w:r w:rsidRPr="002946FF">
        <w:rPr>
          <w:rFonts w:ascii="Courier New" w:hAnsi="Courier New" w:cs="Courier New"/>
          <w:sz w:val="21"/>
          <w:szCs w:val="21"/>
        </w:rPr>
        <w:t xml:space="preserve">Authorization: Bearer </w:t>
      </w:r>
      <w:r w:rsidR="002F15B8" w:rsidRPr="002946FF">
        <w:rPr>
          <w:rFonts w:ascii="Courier New" w:hAnsi="Courier New" w:cs="Courier New"/>
          <w:i/>
          <w:iCs/>
          <w:sz w:val="21"/>
          <w:szCs w:val="21"/>
        </w:rPr>
        <w:t>eyJhbGciOiJIUzI1NiIsInR5cCI6IkpXVCJ9.eyJzdWIiOiJkYzg1Y2M2ZS1hYjE3LTRlOGItOTAwNy03ZWU4ZTRjYWFjNmYiLCJpYXQiOjE3MTIzNDUwMDAsImV4cCI6MTcxMjM0ODYwMCwiaXNzIjoibmF2Lmdvdi5odSIsImF1ZCI6ImN1c3RvbWVyX2JhY2tlbmRfaWQifQ.EaqTBs7Q9q3BSjepYreUOGHjvj_4vdTn7JUsKilTZf4</w:t>
      </w:r>
    </w:p>
    <w:p w14:paraId="257E0C16" w14:textId="77777777" w:rsidR="002D3F2E" w:rsidRDefault="002D3F2E" w:rsidP="00075C5A">
      <w:pPr>
        <w:pStyle w:val="Felsorols"/>
        <w:numPr>
          <w:ilvl w:val="0"/>
          <w:numId w:val="0"/>
        </w:numPr>
      </w:pPr>
    </w:p>
    <w:p w14:paraId="45FFF536" w14:textId="77777777" w:rsidR="002D3F2E" w:rsidRDefault="002D3F2E" w:rsidP="00075C5A">
      <w:pPr>
        <w:pStyle w:val="Felsorols"/>
        <w:numPr>
          <w:ilvl w:val="0"/>
          <w:numId w:val="0"/>
        </w:numPr>
      </w:pPr>
    </w:p>
    <w:p w14:paraId="73237C79" w14:textId="3A63A608" w:rsidR="00075C5A" w:rsidRDefault="00F72D00" w:rsidP="002946FF">
      <w:pPr>
        <w:pStyle w:val="Felsorols"/>
        <w:numPr>
          <w:ilvl w:val="0"/>
          <w:numId w:val="0"/>
        </w:numPr>
      </w:pPr>
      <w:r>
        <w:t>Csak v</w:t>
      </w:r>
      <w:r w:rsidR="00075C5A">
        <w:t>evő</w:t>
      </w:r>
      <w:r>
        <w:t xml:space="preserve"> mobil eszközén futó</w:t>
      </w:r>
      <w:r w:rsidR="00075C5A">
        <w:t xml:space="preserve"> applikációból elérhető végpontok esetén </w:t>
      </w:r>
      <w:r>
        <w:t>kell megadni az alábbi paramétert:</w:t>
      </w:r>
    </w:p>
    <w:p w14:paraId="2689D66A" w14:textId="53C186E9" w:rsidR="0099045E" w:rsidRPr="00010356" w:rsidRDefault="0099045E" w:rsidP="006434FB">
      <w:pPr>
        <w:pStyle w:val="Felsorols"/>
        <w:rPr>
          <w:lang w:val="pt-BR"/>
        </w:rPr>
      </w:pPr>
      <w:r w:rsidRPr="00010356">
        <w:rPr>
          <w:lang w:val="pt-BR"/>
        </w:rPr>
        <w:t>User-Agent</w:t>
      </w:r>
      <w:r w:rsidR="00A22129" w:rsidRPr="00010356">
        <w:rPr>
          <w:lang w:val="pt-BR"/>
        </w:rPr>
        <w:t>=</w:t>
      </w:r>
      <w:r w:rsidR="00A22129" w:rsidRPr="00010356">
        <w:rPr>
          <w:sz w:val="22"/>
          <w:lang w:val="pt-BR"/>
        </w:rPr>
        <w:t>&lt;app neve&gt;/&lt;app verzió&gt; (&lt;os&gt;; &lt;os verzió&gt;; &lt;eszköz&gt;) &lt;platform&gt;/&lt;platformverzió&gt;</w:t>
      </w:r>
    </w:p>
    <w:p w14:paraId="4D7ED972" w14:textId="77777777" w:rsidR="00245E58" w:rsidRPr="00010356" w:rsidRDefault="00245E58" w:rsidP="006D7E60">
      <w:pPr>
        <w:jc w:val="both"/>
        <w:rPr>
          <w:rFonts w:eastAsia="Calibri"/>
          <w:lang w:val="pt-BR"/>
        </w:rPr>
      </w:pPr>
    </w:p>
    <w:p w14:paraId="5AC44412" w14:textId="31FA1EA6" w:rsidR="001A19EB" w:rsidRDefault="001A19EB" w:rsidP="001A19EB">
      <w:pPr>
        <w:jc w:val="both"/>
        <w:rPr>
          <w:rFonts w:eastAsia="Calibri"/>
        </w:rPr>
      </w:pPr>
      <w:r w:rsidRPr="00010356">
        <w:rPr>
          <w:rFonts w:eastAsia="Calibri"/>
          <w:lang w:val="pt-BR"/>
        </w:rPr>
        <w:t xml:space="preserve">A Nyugtatár hívásakor a vevői applikáció a User-Agent HTTP header-ben az alkalmazás- és környezet-specifikus adatait küldi be. </w:t>
      </w:r>
      <w:r>
        <w:rPr>
          <w:rFonts w:eastAsia="Calibri"/>
        </w:rPr>
        <w:t>A header-t dinamikusan kell generálni az alábbi adatokból:</w:t>
      </w:r>
    </w:p>
    <w:p w14:paraId="36745775" w14:textId="7133D1C0" w:rsidR="001A19EB" w:rsidRDefault="574CA8B9" w:rsidP="006434FB">
      <w:pPr>
        <w:pStyle w:val="Felsorols"/>
      </w:pPr>
      <w:r w:rsidRPr="46920C6E">
        <w:t>Alkalmazás-adatok:</w:t>
      </w:r>
    </w:p>
    <w:p w14:paraId="284BF314" w14:textId="05DF6ED4" w:rsidR="001A19EB" w:rsidRDefault="574CA8B9" w:rsidP="006434FB">
      <w:pPr>
        <w:pStyle w:val="Felsorols2"/>
      </w:pPr>
      <w:r w:rsidRPr="46920C6E">
        <w:t>Alkalmazás neve – Az app store-ban regisztrált név</w:t>
      </w:r>
    </w:p>
    <w:p w14:paraId="04B91C5D" w14:textId="6221F1DD" w:rsidR="001A19EB" w:rsidRDefault="574CA8B9" w:rsidP="006434FB">
      <w:pPr>
        <w:pStyle w:val="Felsorols2"/>
      </w:pPr>
      <w:r w:rsidRPr="46920C6E">
        <w:t>Alkalmazás verziószáma – Az app store-ban regisztrált verziószám</w:t>
      </w:r>
    </w:p>
    <w:p w14:paraId="4C81C3F2" w14:textId="272E8A77" w:rsidR="001A19EB" w:rsidRDefault="574CA8B9" w:rsidP="006434FB">
      <w:pPr>
        <w:pStyle w:val="Felsorols"/>
      </w:pPr>
      <w:r w:rsidRPr="46920C6E">
        <w:t>Környezeti adatok:</w:t>
      </w:r>
    </w:p>
    <w:p w14:paraId="2947028B" w14:textId="22712E7F" w:rsidR="001A19EB" w:rsidRPr="00010356" w:rsidRDefault="574CA8B9" w:rsidP="006434FB">
      <w:pPr>
        <w:pStyle w:val="Felsorols2"/>
        <w:rPr>
          <w:lang w:val="pt-BR"/>
        </w:rPr>
      </w:pPr>
      <w:r w:rsidRPr="00010356">
        <w:rPr>
          <w:lang w:val="pt-BR"/>
        </w:rPr>
        <w:t>Operációs rendszer, „iOS” vagy „Android”</w:t>
      </w:r>
    </w:p>
    <w:p w14:paraId="243949FE" w14:textId="77777777" w:rsidR="001A19EB" w:rsidRDefault="001A19EB" w:rsidP="006434FB">
      <w:pPr>
        <w:pStyle w:val="Felsorols2"/>
      </w:pPr>
      <w:r>
        <w:t xml:space="preserve">Operációs rendszer verziószáma </w:t>
      </w:r>
      <w:r w:rsidRPr="00C6021E">
        <w:t>(</w:t>
      </w:r>
      <w:r>
        <w:t>pl</w:t>
      </w:r>
      <w:r w:rsidRPr="00C6021E">
        <w:t>., Build.VERSION.RELEASE Android</w:t>
      </w:r>
      <w:r>
        <w:t>-on</w:t>
      </w:r>
      <w:r w:rsidRPr="00C6021E">
        <w:t>, UIDevice.current.systemVersion iOS</w:t>
      </w:r>
      <w:r>
        <w:t>-en</w:t>
      </w:r>
      <w:r w:rsidRPr="00C6021E">
        <w:t>)</w:t>
      </w:r>
    </w:p>
    <w:p w14:paraId="44D8514B" w14:textId="77777777" w:rsidR="001A19EB" w:rsidRDefault="001A19EB" w:rsidP="006434FB">
      <w:pPr>
        <w:pStyle w:val="Felsorols2"/>
      </w:pPr>
      <w:r>
        <w:t xml:space="preserve">Készülék – Az alkalmazást futtató eszköz modell-azonosítója </w:t>
      </w:r>
      <w:r w:rsidRPr="00C6021E">
        <w:t>(</w:t>
      </w:r>
      <w:r>
        <w:t>pl</w:t>
      </w:r>
      <w:r w:rsidRPr="00C6021E">
        <w:t>., Build.</w:t>
      </w:r>
      <w:r>
        <w:t>MODEL</w:t>
      </w:r>
      <w:r w:rsidRPr="00C6021E">
        <w:t xml:space="preserve"> Android</w:t>
      </w:r>
      <w:r>
        <w:t>-on</w:t>
      </w:r>
      <w:r w:rsidRPr="00C6021E">
        <w:t>, UIDevice.</w:t>
      </w:r>
      <w:r w:rsidRPr="00B50E28">
        <w:t>current.model</w:t>
      </w:r>
      <w:r w:rsidRPr="00C6021E">
        <w:t xml:space="preserve"> iOS</w:t>
      </w:r>
      <w:r>
        <w:t>-en</w:t>
      </w:r>
      <w:r w:rsidRPr="00C6021E">
        <w:t>)</w:t>
      </w:r>
    </w:p>
    <w:p w14:paraId="39B370AE" w14:textId="4DE6B9AB" w:rsidR="001A19EB" w:rsidRDefault="574CA8B9" w:rsidP="006434FB">
      <w:pPr>
        <w:pStyle w:val="Felsorols"/>
      </w:pPr>
      <w:r w:rsidRPr="46920C6E">
        <w:t>Platform-adatok:</w:t>
      </w:r>
    </w:p>
    <w:p w14:paraId="33F69329" w14:textId="22D5B8E4" w:rsidR="001A19EB" w:rsidRDefault="574CA8B9" w:rsidP="006434FB">
      <w:pPr>
        <w:pStyle w:val="Felsorols2"/>
      </w:pPr>
      <w:r w:rsidRPr="46920C6E">
        <w:t>Platform – Az alkalmazás fejelsztői keretrendszerének hivatalos megnevezése.</w:t>
      </w:r>
    </w:p>
    <w:p w14:paraId="15785E78" w14:textId="5C365098" w:rsidR="001A19EB" w:rsidRPr="00F43CDA" w:rsidRDefault="574CA8B9" w:rsidP="006434FB">
      <w:pPr>
        <w:pStyle w:val="Felsorols2"/>
      </w:pPr>
      <w:r w:rsidRPr="46920C6E">
        <w:t>Platform verzió – A keretrendszer verziója, a melyben az adott alkalmazásverzió készült.</w:t>
      </w:r>
    </w:p>
    <w:p w14:paraId="45CCDB83" w14:textId="77777777" w:rsidR="001A19EB" w:rsidRPr="00010356" w:rsidRDefault="001A19EB" w:rsidP="001A19EB">
      <w:pPr>
        <w:jc w:val="both"/>
        <w:rPr>
          <w:rFonts w:eastAsia="Calibri"/>
          <w:lang w:val="pt-BR"/>
        </w:rPr>
      </w:pPr>
      <w:r w:rsidRPr="00010356">
        <w:rPr>
          <w:rFonts w:eastAsia="Calibri"/>
          <w:lang w:val="pt-BR"/>
        </w:rPr>
        <w:t>A User-Agent HTTP header tartalma az alábbi felépítést követi:</w:t>
      </w:r>
    </w:p>
    <w:p w14:paraId="359CC266" w14:textId="77777777" w:rsidR="006D7E60" w:rsidRPr="00010356" w:rsidRDefault="006D7E60" w:rsidP="006D7E60">
      <w:pPr>
        <w:jc w:val="both"/>
        <w:rPr>
          <w:rFonts w:eastAsia="Calibri"/>
          <w:lang w:val="pt-BR"/>
        </w:rPr>
      </w:pPr>
    </w:p>
    <w:p w14:paraId="5F0E1A16" w14:textId="77777777" w:rsidR="001A19EB" w:rsidRPr="00010356" w:rsidRDefault="001A19EB" w:rsidP="001A19EB">
      <w:pPr>
        <w:jc w:val="both"/>
        <w:rPr>
          <w:rFonts w:eastAsia="Calibri"/>
          <w:lang w:val="pt-BR"/>
        </w:rPr>
      </w:pPr>
      <w:r w:rsidRPr="00010356">
        <w:rPr>
          <w:rFonts w:eastAsia="Calibri"/>
          <w:i/>
          <w:lang w:val="pt-BR"/>
        </w:rPr>
        <w:t>&lt;app neve&gt;/&lt;app verzió&gt; (&lt;os&gt;; &lt;os verzió&gt;; &lt;eszköz&gt;) &lt;platform&gt;/&lt;platformverzió&gt;</w:t>
      </w:r>
    </w:p>
    <w:p w14:paraId="0BA52901" w14:textId="77777777" w:rsidR="006D7E60" w:rsidRPr="00010356" w:rsidRDefault="006D7E60" w:rsidP="006D7E60">
      <w:pPr>
        <w:jc w:val="both"/>
        <w:rPr>
          <w:rFonts w:eastAsia="Calibri"/>
          <w:lang w:val="pt-BR"/>
        </w:rPr>
      </w:pPr>
    </w:p>
    <w:p w14:paraId="3B0BB49B" w14:textId="2E36E969" w:rsidR="001A19EB" w:rsidRDefault="001A19EB" w:rsidP="001A19EB">
      <w:pPr>
        <w:jc w:val="both"/>
        <w:rPr>
          <w:rFonts w:eastAsia="Calibri"/>
        </w:rPr>
      </w:pPr>
      <w:r>
        <w:rPr>
          <w:rFonts w:eastAsia="Calibri"/>
        </w:rPr>
        <w:t>Pl.: „NAV Vevői App</w:t>
      </w:r>
      <w:r w:rsidRPr="0038129D">
        <w:rPr>
          <w:rFonts w:eastAsia="Calibri"/>
        </w:rPr>
        <w:t>/1.0 (iOS; 1</w:t>
      </w:r>
      <w:r>
        <w:rPr>
          <w:rFonts w:eastAsia="Calibri"/>
        </w:rPr>
        <w:t>8</w:t>
      </w:r>
      <w:r w:rsidRPr="0038129D">
        <w:rPr>
          <w:rFonts w:eastAsia="Calibri"/>
        </w:rPr>
        <w:t>.</w:t>
      </w:r>
      <w:r w:rsidR="00A31894">
        <w:rPr>
          <w:rFonts w:eastAsia="Calibri"/>
        </w:rPr>
        <w:t>0</w:t>
      </w:r>
      <w:r w:rsidRPr="0038129D">
        <w:rPr>
          <w:rFonts w:eastAsia="Calibri"/>
        </w:rPr>
        <w:t>; iPhone1</w:t>
      </w:r>
      <w:r w:rsidR="00A31894">
        <w:rPr>
          <w:rFonts w:eastAsia="Calibri"/>
        </w:rPr>
        <w:t>3</w:t>
      </w:r>
      <w:r w:rsidRPr="0038129D">
        <w:rPr>
          <w:rFonts w:eastAsia="Calibri"/>
        </w:rPr>
        <w:t>,</w:t>
      </w:r>
      <w:r w:rsidR="00A31894">
        <w:rPr>
          <w:rFonts w:eastAsia="Calibri"/>
        </w:rPr>
        <w:t>1</w:t>
      </w:r>
      <w:r w:rsidRPr="0038129D">
        <w:rPr>
          <w:rFonts w:eastAsia="Calibri"/>
        </w:rPr>
        <w:t xml:space="preserve">) </w:t>
      </w:r>
      <w:r>
        <w:rPr>
          <w:rFonts w:eastAsia="Calibri"/>
        </w:rPr>
        <w:t>ExoPlayerLib</w:t>
      </w:r>
      <w:r w:rsidRPr="0038129D">
        <w:rPr>
          <w:rFonts w:eastAsia="Calibri"/>
        </w:rPr>
        <w:t>/</w:t>
      </w:r>
      <w:r>
        <w:rPr>
          <w:rFonts w:eastAsia="Calibri"/>
        </w:rPr>
        <w:t>2</w:t>
      </w:r>
      <w:r w:rsidRPr="0038129D">
        <w:rPr>
          <w:rFonts w:eastAsia="Calibri"/>
        </w:rPr>
        <w:t>.</w:t>
      </w:r>
      <w:r>
        <w:rPr>
          <w:rFonts w:eastAsia="Calibri"/>
        </w:rPr>
        <w:t>11</w:t>
      </w:r>
      <w:r w:rsidRPr="0038129D">
        <w:rPr>
          <w:rFonts w:eastAsia="Calibri"/>
        </w:rPr>
        <w:t>.</w:t>
      </w:r>
      <w:r>
        <w:rPr>
          <w:rFonts w:eastAsia="Calibri"/>
        </w:rPr>
        <w:t>4”, vagy</w:t>
      </w:r>
    </w:p>
    <w:p w14:paraId="4B1C6664" w14:textId="0C8F15DB" w:rsidR="001A19EB" w:rsidRDefault="001A19EB" w:rsidP="001A19EB">
      <w:pPr>
        <w:jc w:val="both"/>
        <w:rPr>
          <w:rFonts w:eastAsia="Calibri"/>
        </w:rPr>
      </w:pPr>
      <w:r>
        <w:rPr>
          <w:rFonts w:eastAsia="Calibri"/>
        </w:rPr>
        <w:t>„NAV Vevői App</w:t>
      </w:r>
      <w:r w:rsidRPr="00641230">
        <w:rPr>
          <w:rFonts w:eastAsia="Calibri"/>
        </w:rPr>
        <w:t>/1.0 (Android; 1</w:t>
      </w:r>
      <w:r w:rsidR="00B75981">
        <w:rPr>
          <w:rFonts w:eastAsia="Calibri"/>
        </w:rPr>
        <w:t>4</w:t>
      </w:r>
      <w:r w:rsidRPr="00641230">
        <w:rPr>
          <w:rFonts w:eastAsia="Calibri"/>
        </w:rPr>
        <w:t>.0; Pixel 7</w:t>
      </w:r>
      <w:r w:rsidR="00A31894">
        <w:rPr>
          <w:rFonts w:eastAsia="Calibri"/>
        </w:rPr>
        <w:t>a</w:t>
      </w:r>
      <w:r w:rsidRPr="00641230">
        <w:rPr>
          <w:rFonts w:eastAsia="Calibri"/>
        </w:rPr>
        <w:t xml:space="preserve">) </w:t>
      </w:r>
      <w:r>
        <w:rPr>
          <w:rFonts w:eastAsia="Calibri"/>
        </w:rPr>
        <w:t>ExoPlayerLib</w:t>
      </w:r>
      <w:r w:rsidRPr="00641230">
        <w:rPr>
          <w:rFonts w:eastAsia="Calibri"/>
        </w:rPr>
        <w:t>/2.9.0</w:t>
      </w:r>
      <w:r>
        <w:rPr>
          <w:rFonts w:eastAsia="Calibri"/>
        </w:rPr>
        <w:t>”</w:t>
      </w:r>
    </w:p>
    <w:p w14:paraId="1B90DA21" w14:textId="77777777" w:rsidR="001A19EB" w:rsidRDefault="001A19EB" w:rsidP="001A19EB">
      <w:pPr>
        <w:jc w:val="both"/>
        <w:rPr>
          <w:rFonts w:eastAsia="Calibri"/>
        </w:rPr>
      </w:pPr>
    </w:p>
    <w:p w14:paraId="25086B00" w14:textId="77777777" w:rsidR="00EA5E28" w:rsidRPr="005977A9" w:rsidRDefault="00EA5E28" w:rsidP="00EA5E28">
      <w:pPr>
        <w:pStyle w:val="Cmsor3"/>
        <w:jc w:val="both"/>
        <w:rPr>
          <w:lang w:val="en-US"/>
        </w:rPr>
      </w:pPr>
      <w:bookmarkStart w:id="1089" w:name="_Toc195567115"/>
      <w:r w:rsidRPr="005977A9">
        <w:rPr>
          <w:lang w:val="en-US"/>
        </w:rPr>
        <w:t>HTTP státuszkódok</w:t>
      </w:r>
      <w:bookmarkEnd w:id="1089"/>
    </w:p>
    <w:p w14:paraId="4EFDA1D6" w14:textId="468FF1AC" w:rsidR="00EA5E28" w:rsidRPr="005977A9" w:rsidRDefault="00EA5E28" w:rsidP="00EA5E28">
      <w:pPr>
        <w:spacing w:after="165" w:line="259" w:lineRule="auto"/>
        <w:jc w:val="both"/>
        <w:rPr>
          <w:rFonts w:asciiTheme="minorHAnsi" w:eastAsiaTheme="minorHAnsi" w:hAnsiTheme="minorHAnsi" w:cstheme="minorHAnsi"/>
          <w:szCs w:val="22"/>
          <w:lang w:eastAsia="en-US"/>
        </w:rPr>
      </w:pPr>
      <w:r w:rsidRPr="005977A9">
        <w:t>A szolgáltatás a hívónak helyes kérés esetén minden esetben HTTP 200-as választ ad vissza. Ez nem feltétlenül jelzi, hogy a megfogalmazott kérés tartalmán az üzleti végrehajtás sikeresen lefutott, csak azt, hogy a kérés informatikai tekintetben jól formázott volt, a hívott erőforrás el tudta olvasni, be tudta fogadni. Vagyis megfelelt a szolgáltatás technikai leírásában megadott kérés formátumnak, az adott szolgáltatás üzenete megfelelt a szolgáltatás hívást leíró sémának (XSD).</w:t>
      </w:r>
    </w:p>
    <w:p w14:paraId="7336697A" w14:textId="4C26409E" w:rsidR="00EA5E28" w:rsidRPr="005977A9" w:rsidRDefault="00EA5E28" w:rsidP="00EA5E28">
      <w:pPr>
        <w:spacing w:after="165" w:line="259" w:lineRule="auto"/>
        <w:jc w:val="both"/>
        <w:rPr>
          <w:rFonts w:asciiTheme="minorHAnsi" w:eastAsiaTheme="minorHAnsi" w:hAnsiTheme="minorHAnsi" w:cstheme="minorHAnsi"/>
          <w:szCs w:val="22"/>
          <w:lang w:eastAsia="en-US"/>
        </w:rPr>
      </w:pPr>
      <w:r w:rsidRPr="005977A9">
        <w:t>A helytelen kérés vagy egyéb technikai hiba esetén visszaadott eredményekről a „</w:t>
      </w:r>
      <w:r w:rsidR="00A3742B" w:rsidRPr="00A3742B">
        <w:rPr>
          <w:b/>
        </w:rPr>
        <w:fldChar w:fldCharType="begin"/>
      </w:r>
      <w:r w:rsidR="00A3742B" w:rsidRPr="006434FB">
        <w:rPr>
          <w:b/>
        </w:rPr>
        <w:instrText xml:space="preserve"> REF _Ref187885612 \h  \* MERGEFORMAT </w:instrText>
      </w:r>
      <w:r w:rsidR="00A3742B" w:rsidRPr="00A3742B">
        <w:rPr>
          <w:b/>
        </w:rPr>
      </w:r>
      <w:r w:rsidR="00A3742B" w:rsidRPr="00A3742B">
        <w:rPr>
          <w:b/>
        </w:rPr>
        <w:fldChar w:fldCharType="separate"/>
      </w:r>
      <w:ins w:id="1090" w:author="Szerző">
        <w:r w:rsidR="007E41D0" w:rsidRPr="00294685">
          <w:rPr>
            <w:b/>
            <w:rPrChange w:id="1091" w:author="Szerző">
              <w:rPr/>
            </w:rPrChange>
          </w:rPr>
          <w:t>Hibakezelés</w:t>
        </w:r>
      </w:ins>
      <w:del w:id="1092" w:author="Szerző">
        <w:r w:rsidR="000F44AA" w:rsidRPr="000F44AA" w:rsidDel="007E41D0">
          <w:rPr>
            <w:b/>
          </w:rPr>
          <w:delText>Hibakezelés</w:delText>
        </w:r>
      </w:del>
      <w:r w:rsidR="00A3742B" w:rsidRPr="00A3742B">
        <w:rPr>
          <w:b/>
        </w:rPr>
        <w:fldChar w:fldCharType="end"/>
      </w:r>
      <w:r w:rsidRPr="005977A9">
        <w:t>” fejezetben lévő hibakód táblázat tájékoztat.</w:t>
      </w:r>
    </w:p>
    <w:p w14:paraId="09796C41" w14:textId="77777777" w:rsidR="00EA5E28" w:rsidRPr="005977A9" w:rsidRDefault="00EA5E28" w:rsidP="00EA5E28">
      <w:pPr>
        <w:pStyle w:val="Cmsor3"/>
        <w:jc w:val="both"/>
        <w:rPr>
          <w:lang w:val="en-US"/>
        </w:rPr>
      </w:pPr>
      <w:bookmarkStart w:id="1093" w:name="_Toc195567116"/>
      <w:r w:rsidRPr="005977A9">
        <w:rPr>
          <w:lang w:val="en-US"/>
        </w:rPr>
        <w:t>Válaszidő, timeout</w:t>
      </w:r>
      <w:bookmarkEnd w:id="1093"/>
    </w:p>
    <w:p w14:paraId="123AA18E" w14:textId="77777777" w:rsidR="00EA5E28" w:rsidRPr="005977A9" w:rsidRDefault="00EA5E28" w:rsidP="00EA5E28">
      <w:pPr>
        <w:jc w:val="both"/>
        <w:rPr>
          <w:rFonts w:asciiTheme="minorHAnsi" w:eastAsiaTheme="minorHAnsi" w:hAnsiTheme="minorHAnsi" w:cstheme="minorHAnsi"/>
          <w:szCs w:val="22"/>
          <w:lang w:eastAsia="en-US"/>
        </w:rPr>
      </w:pPr>
      <w:r w:rsidRPr="005977A9">
        <w:t>A szerver jellemzően 500 ms alatti válaszidőkkel szolgál ki. A szinkronhívások blokkoló timeout értéke 5000 ms. A kliens oldalon a fenti értéket meghaladó válaszidőt lehet időtúllépésnek kezelni.</w:t>
      </w:r>
    </w:p>
    <w:p w14:paraId="52F14BC3" w14:textId="77777777" w:rsidR="00EA5E28" w:rsidRDefault="00EA5E28" w:rsidP="00CB4649">
      <w:pPr>
        <w:jc w:val="both"/>
        <w:rPr>
          <w:rFonts w:ascii="Calibri" w:eastAsia="Calibri" w:hAnsi="Calibri" w:cs="Calibri"/>
        </w:rPr>
      </w:pPr>
    </w:p>
    <w:p w14:paraId="6140604E" w14:textId="77777777" w:rsidR="00740548" w:rsidRPr="005977A9" w:rsidRDefault="00740548" w:rsidP="0035442C">
      <w:pPr>
        <w:pStyle w:val="Cmsor2"/>
        <w:rPr>
          <w:lang w:val="en-US"/>
        </w:rPr>
      </w:pPr>
      <w:bookmarkStart w:id="1094" w:name="_Ref187885344"/>
      <w:bookmarkStart w:id="1095" w:name="_Toc195567117"/>
      <w:r w:rsidRPr="005977A9">
        <w:rPr>
          <w:lang w:val="en-US"/>
        </w:rPr>
        <w:t>Vevői alkalmazás regisztrálása</w:t>
      </w:r>
      <w:bookmarkEnd w:id="1083"/>
      <w:bookmarkEnd w:id="1084"/>
      <w:bookmarkEnd w:id="1085"/>
      <w:bookmarkEnd w:id="1094"/>
      <w:bookmarkEnd w:id="1095"/>
    </w:p>
    <w:p w14:paraId="7DBB6CB8" w14:textId="77777777" w:rsidR="00740548" w:rsidRPr="00010356" w:rsidRDefault="00740548" w:rsidP="00DA3390">
      <w:pPr>
        <w:jc w:val="both"/>
        <w:rPr>
          <w:lang w:val="pt-BR"/>
        </w:rPr>
      </w:pPr>
      <w:r w:rsidRPr="00010356">
        <w:rPr>
          <w:lang w:val="pt-BR"/>
        </w:rPr>
        <w:t>A vevői alkalmazás NAV-I oldali regisztrációjára szolgáló szolgáltatás.</w:t>
      </w:r>
    </w:p>
    <w:p w14:paraId="1A46CDA0" w14:textId="77777777" w:rsidR="00740548" w:rsidRPr="005977A9" w:rsidRDefault="00740548" w:rsidP="0035442C">
      <w:pPr>
        <w:pStyle w:val="Cmsor3"/>
        <w:jc w:val="both"/>
      </w:pPr>
      <w:bookmarkStart w:id="1096" w:name="_Toc147150860"/>
      <w:bookmarkStart w:id="1097" w:name="_Toc167061664"/>
      <w:bookmarkStart w:id="1098" w:name="_Toc399070576"/>
      <w:bookmarkStart w:id="1099" w:name="_Toc195567118"/>
      <w:r w:rsidRPr="005977A9">
        <w:rPr>
          <w:lang w:val="en-US"/>
        </w:rPr>
        <w:t>A szolgáltatás üzleti leírása</w:t>
      </w:r>
      <w:bookmarkEnd w:id="1096"/>
      <w:bookmarkEnd w:id="1097"/>
      <w:bookmarkEnd w:id="1098"/>
      <w:bookmarkEnd w:id="1099"/>
      <w:r w:rsidRPr="005977A9">
        <w:rPr>
          <w:lang w:val="en-US"/>
        </w:rPr>
        <w:t xml:space="preserve"> </w:t>
      </w:r>
    </w:p>
    <w:p w14:paraId="294B337D" w14:textId="1B6A2CA8"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 xml:space="preserve">A </w:t>
      </w:r>
      <w:r w:rsidR="003A4497" w:rsidRPr="00010356">
        <w:rPr>
          <w:lang w:val="hu-HU"/>
        </w:rPr>
        <w:t>v</w:t>
      </w:r>
      <w:r w:rsidRPr="00010356">
        <w:rPr>
          <w:lang w:val="hu-HU"/>
        </w:rPr>
        <w:t>evői alkalmazást alkalmazás áruházból letöltést követően az első használat előtt a NAV-I rendszerben regisztrálni kell. A regisztráció során meg kell adni a vevői alkalmazás szoftver verzióra vonatkozó adatait. A megadott szoftver adatok alapján a NAV ellenőrzi, hogy az adott verzió bevizsgálása megtörtént, annak használata engedélyezett, nem szükséges újabb verzió letöltése. Amennyiben az alkalmazott verzió elfogadható a NAV-I rendszer egy token-t ad vissza a regisztráció végén. A visszaadott token-t minden további szolgáltatás hívás során továbbítani kell a nyugtatár szolgáltatások igénybevétele során. Amennyiben bármilyen hiba merül fel a regisztráció során, akkor a válaszban erről a NAV-I rendszer a hibakezelés fejezetben leírtak szerint értesítést küld az alkalmazásnak.</w:t>
      </w:r>
    </w:p>
    <w:p w14:paraId="45031D60" w14:textId="77777777" w:rsidR="00740548" w:rsidRPr="005977A9" w:rsidRDefault="00740548" w:rsidP="0035442C">
      <w:pPr>
        <w:pStyle w:val="Cmsor3"/>
        <w:jc w:val="both"/>
        <w:rPr>
          <w:lang w:val="en-US"/>
        </w:rPr>
      </w:pPr>
      <w:bookmarkStart w:id="1100" w:name="_Toc147150861"/>
      <w:bookmarkStart w:id="1101" w:name="_Toc167061665"/>
      <w:bookmarkStart w:id="1102" w:name="_Toc562958296"/>
      <w:bookmarkStart w:id="1103" w:name="_Toc195567119"/>
      <w:r w:rsidRPr="005977A9">
        <w:rPr>
          <w:lang w:val="en-US"/>
        </w:rPr>
        <w:t>A szolgáltatás technikai leírása</w:t>
      </w:r>
      <w:bookmarkEnd w:id="1100"/>
      <w:bookmarkEnd w:id="1101"/>
      <w:bookmarkEnd w:id="1102"/>
      <w:bookmarkEnd w:id="1103"/>
    </w:p>
    <w:p w14:paraId="238AB2FC" w14:textId="77777777" w:rsidR="00740548" w:rsidRPr="005977A9" w:rsidRDefault="00740548" w:rsidP="00DA3390">
      <w:pPr>
        <w:jc w:val="both"/>
        <w:rPr>
          <w:rFonts w:asciiTheme="minorHAnsi" w:eastAsiaTheme="minorHAnsi" w:hAnsiTheme="minorHAnsi" w:cstheme="minorHAnsi"/>
          <w:szCs w:val="22"/>
          <w:lang w:eastAsia="en-US"/>
        </w:rPr>
      </w:pPr>
      <w:r w:rsidRPr="005977A9">
        <w:t>A nyugtatár által biztosított vevői alkalmazás regisztrációt az „appRegistration” szolgáltatás valósítja meg.</w:t>
      </w:r>
    </w:p>
    <w:p w14:paraId="6DCD5A32" w14:textId="37C3F88E" w:rsidR="007F13FC" w:rsidRPr="005977A9" w:rsidRDefault="007F13FC" w:rsidP="006434FB">
      <w:pPr>
        <w:pStyle w:val="Felsorols"/>
      </w:pPr>
      <w:r w:rsidRPr="005977A9">
        <w:t>Context root: /eDocumentStore/v1</w:t>
      </w:r>
    </w:p>
    <w:p w14:paraId="1B012F7D" w14:textId="77777777" w:rsidR="00740548" w:rsidRPr="005977A9" w:rsidRDefault="00740548" w:rsidP="006434FB">
      <w:pPr>
        <w:pStyle w:val="Felsorols"/>
      </w:pPr>
      <w:r w:rsidRPr="005977A9">
        <w:t>URL: /appRegistration</w:t>
      </w:r>
    </w:p>
    <w:p w14:paraId="17877BE5" w14:textId="438C1896" w:rsidR="00740548" w:rsidRPr="005977A9" w:rsidRDefault="00740548" w:rsidP="006434FB">
      <w:pPr>
        <w:pStyle w:val="Felsorols"/>
      </w:pPr>
      <w:r w:rsidRPr="005977A9">
        <w:t>Kérés objektum: AppRegistrationRequest. A szolgáltatás kérés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ins w:id="1104" w:author="Szerző">
        <w:r w:rsidR="007E41D0" w:rsidRPr="00010356">
          <w:rPr>
            <w:lang w:val="pt-BR"/>
          </w:rPr>
          <w:t>Üzleti adattartalom leírása (XSD Modell típusai és elemei)</w:t>
        </w:r>
      </w:ins>
      <w:del w:id="1105" w:author="Szerző">
        <w:r w:rsidR="000F44AA" w:rsidRPr="46920C6E" w:rsidDel="007E41D0">
          <w:delText>Üzleti adattartalom leírása (XSD Modell típusai és elemei)</w:delText>
        </w:r>
      </w:del>
      <w:r w:rsidR="00971307">
        <w:rPr>
          <w:sz w:val="22"/>
        </w:rPr>
        <w:fldChar w:fldCharType="end"/>
      </w:r>
      <w:r w:rsidRPr="005977A9">
        <w:t>” fejezetben található.</w:t>
      </w:r>
    </w:p>
    <w:p w14:paraId="43A8BD7C" w14:textId="3BB22A22" w:rsidR="00740548" w:rsidRPr="005977A9" w:rsidRDefault="00740548" w:rsidP="006D7E60">
      <w:pPr>
        <w:pStyle w:val="Felsorols"/>
      </w:pPr>
      <w:r w:rsidRPr="005977A9">
        <w:t>Válasz objektum: AppRegistrationResponse. A szolgáltatás válasz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ins w:id="1106" w:author="Szerző">
        <w:r w:rsidR="007E41D0" w:rsidRPr="00010356">
          <w:rPr>
            <w:lang w:val="pt-BR"/>
          </w:rPr>
          <w:t>Üzleti adattartalom leírása (XSD Modell típusai és elemei)</w:t>
        </w:r>
      </w:ins>
      <w:del w:id="1107" w:author="Szerző">
        <w:r w:rsidR="000F44AA" w:rsidRPr="46920C6E" w:rsidDel="007E41D0">
          <w:delText>Üzleti adattartalom leírása (XSD Modell típusai és elemei)</w:delText>
        </w:r>
      </w:del>
      <w:r w:rsidR="00971307">
        <w:rPr>
          <w:sz w:val="22"/>
        </w:rPr>
        <w:fldChar w:fldCharType="end"/>
      </w:r>
      <w:r w:rsidRPr="005977A9">
        <w:t>” fejezetben található.</w:t>
      </w:r>
    </w:p>
    <w:p w14:paraId="2EC032BE" w14:textId="77777777" w:rsidR="006D7E60" w:rsidRDefault="006D7E60" w:rsidP="006D7E60">
      <w:pPr>
        <w:jc w:val="both"/>
      </w:pPr>
    </w:p>
    <w:p w14:paraId="39A5C62E" w14:textId="4C1FF6B6" w:rsidR="006D7E60" w:rsidRDefault="00A56EC4" w:rsidP="006434FB">
      <w:pPr>
        <w:keepNext/>
        <w:jc w:val="both"/>
      </w:pPr>
      <w:r w:rsidRPr="006D7E60">
        <w:t>AppRegistrationRequest</w:t>
      </w:r>
      <w:r>
        <w:t xml:space="preserve"> kérésobjektum:</w:t>
      </w:r>
    </w:p>
    <w:p w14:paraId="3BC7BA96" w14:textId="77777777" w:rsidR="00F313BE" w:rsidRDefault="00F313BE" w:rsidP="006434FB">
      <w:pPr>
        <w:keepNext/>
        <w:jc w:val="both"/>
      </w:pPr>
    </w:p>
    <w:p w14:paraId="36B97568" w14:textId="30EC275F" w:rsidR="00F313BE" w:rsidRDefault="00F313BE" w:rsidP="006434FB">
      <w:pPr>
        <w:keepNext/>
        <w:jc w:val="both"/>
      </w:pPr>
      <w:r w:rsidRPr="00F313BE">
        <w:rPr>
          <w:noProof/>
          <w:lang w:val="hu-HU" w:eastAsia="hu-HU"/>
        </w:rPr>
        <w:drawing>
          <wp:inline distT="0" distB="0" distL="0" distR="0" wp14:anchorId="6EAF410C" wp14:editId="4A0729D5">
            <wp:extent cx="4302728" cy="3600310"/>
            <wp:effectExtent l="0" t="0" r="3175" b="635"/>
            <wp:docPr id="1189753606"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53606" name="Kép 1" descr="A képen szöveg, képernyőkép, szoftver, Weblap látható&#10;&#10;Előfordulhat, hogy a mesterséges intelligencia által létrehozott tartalom helytelen."/>
                    <pic:cNvPicPr/>
                  </pic:nvPicPr>
                  <pic:blipFill>
                    <a:blip r:embed="rId76"/>
                    <a:stretch>
                      <a:fillRect/>
                    </a:stretch>
                  </pic:blipFill>
                  <pic:spPr>
                    <a:xfrm>
                      <a:off x="0" y="0"/>
                      <a:ext cx="4310041" cy="3606429"/>
                    </a:xfrm>
                    <a:prstGeom prst="rect">
                      <a:avLst/>
                    </a:prstGeom>
                  </pic:spPr>
                </pic:pic>
              </a:graphicData>
            </a:graphic>
          </wp:inline>
        </w:drawing>
      </w:r>
    </w:p>
    <w:p w14:paraId="4ECC89D7" w14:textId="1054F6B0" w:rsidR="003F5FE2" w:rsidRDefault="003F5FE2" w:rsidP="006434FB">
      <w:pPr>
        <w:keepNext/>
        <w:jc w:val="both"/>
      </w:pPr>
      <w:r>
        <w:t xml:space="preserve">, ahol a SoftwareType: </w:t>
      </w:r>
    </w:p>
    <w:p w14:paraId="1160F096" w14:textId="0BEABF7D" w:rsidR="003F5FE2" w:rsidRDefault="00DF77CF" w:rsidP="006434FB">
      <w:pPr>
        <w:keepNext/>
        <w:jc w:val="both"/>
      </w:pPr>
      <w:r w:rsidRPr="00DF77CF">
        <w:rPr>
          <w:noProof/>
          <w:lang w:val="hu-HU" w:eastAsia="hu-HU"/>
        </w:rPr>
        <w:drawing>
          <wp:inline distT="0" distB="0" distL="0" distR="0" wp14:anchorId="47C0DF5F" wp14:editId="291099B2">
            <wp:extent cx="3749693" cy="5940795"/>
            <wp:effectExtent l="0" t="0" r="3175" b="3175"/>
            <wp:docPr id="675119651"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19651" name="Kép 1" descr="A képen szöveg, képernyőkép, szám, szoftver látható&#10;&#10;Előfordulhat, hogy a mesterséges intelligencia által létrehozott tartalom helytelen."/>
                    <pic:cNvPicPr/>
                  </pic:nvPicPr>
                  <pic:blipFill>
                    <a:blip r:embed="rId77"/>
                    <a:stretch>
                      <a:fillRect/>
                    </a:stretch>
                  </pic:blipFill>
                  <pic:spPr>
                    <a:xfrm>
                      <a:off x="0" y="0"/>
                      <a:ext cx="3754800" cy="5948886"/>
                    </a:xfrm>
                    <a:prstGeom prst="rect">
                      <a:avLst/>
                    </a:prstGeom>
                  </pic:spPr>
                </pic:pic>
              </a:graphicData>
            </a:graphic>
          </wp:inline>
        </w:drawing>
      </w:r>
    </w:p>
    <w:p w14:paraId="43133040" w14:textId="77777777" w:rsidR="006D7E60" w:rsidRDefault="006D7E60" w:rsidP="006434FB">
      <w:pPr>
        <w:keepNext/>
        <w:jc w:val="both"/>
      </w:pPr>
    </w:p>
    <w:p w14:paraId="1CD9B9B2" w14:textId="5E53024D" w:rsidR="006875B5" w:rsidRDefault="006875B5" w:rsidP="006D7E60">
      <w:pPr>
        <w:jc w:val="both"/>
      </w:pPr>
    </w:p>
    <w:p w14:paraId="798B2E67" w14:textId="24CC5364" w:rsidR="00A56EC4" w:rsidRDefault="00A56EC4" w:rsidP="006434FB">
      <w:pPr>
        <w:keepNext/>
        <w:jc w:val="both"/>
      </w:pPr>
      <w:r w:rsidRPr="002E27EF">
        <w:t>AppRegistrationResponse válaszobjektum:</w:t>
      </w:r>
    </w:p>
    <w:p w14:paraId="05CD7969" w14:textId="77777777" w:rsidR="00FB1C04" w:rsidRDefault="00FB1C04" w:rsidP="006434FB">
      <w:pPr>
        <w:keepNext/>
        <w:jc w:val="both"/>
      </w:pPr>
    </w:p>
    <w:p w14:paraId="089148DF" w14:textId="3A03AAC3" w:rsidR="00FB1C04" w:rsidRDefault="00530530" w:rsidP="006434FB">
      <w:pPr>
        <w:keepNext/>
        <w:jc w:val="both"/>
      </w:pPr>
      <w:r w:rsidRPr="00530530">
        <w:rPr>
          <w:noProof/>
          <w:lang w:val="hu-HU" w:eastAsia="hu-HU"/>
        </w:rPr>
        <w:drawing>
          <wp:inline distT="0" distB="0" distL="0" distR="0" wp14:anchorId="39BABE6D" wp14:editId="73BA2A7E">
            <wp:extent cx="5760720" cy="2490470"/>
            <wp:effectExtent l="0" t="0" r="0" b="5080"/>
            <wp:docPr id="196606324" name="Kép 1" descr="A képen szöveg, képernyőkép, szoftver, Betűtípu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6324" name="Kép 1" descr="A képen szöveg, képernyőkép, szoftver, Betűtípus látható&#10;&#10;Előfordulhat, hogy a mesterséges intelligencia által létrehozott tartalom helytelen."/>
                    <pic:cNvPicPr/>
                  </pic:nvPicPr>
                  <pic:blipFill>
                    <a:blip r:embed="rId78"/>
                    <a:stretch>
                      <a:fillRect/>
                    </a:stretch>
                  </pic:blipFill>
                  <pic:spPr>
                    <a:xfrm>
                      <a:off x="0" y="0"/>
                      <a:ext cx="5760720" cy="2490470"/>
                    </a:xfrm>
                    <a:prstGeom prst="rect">
                      <a:avLst/>
                    </a:prstGeom>
                  </pic:spPr>
                </pic:pic>
              </a:graphicData>
            </a:graphic>
          </wp:inline>
        </w:drawing>
      </w:r>
    </w:p>
    <w:p w14:paraId="370D8E27" w14:textId="77777777" w:rsidR="00A56EC4" w:rsidRDefault="00A56EC4" w:rsidP="006434FB">
      <w:pPr>
        <w:keepNext/>
        <w:jc w:val="both"/>
      </w:pPr>
    </w:p>
    <w:p w14:paraId="607FC5AD" w14:textId="318C283A" w:rsidR="00A56EC4" w:rsidRDefault="00A56EC4" w:rsidP="006D7E60">
      <w:pPr>
        <w:jc w:val="both"/>
      </w:pPr>
    </w:p>
    <w:p w14:paraId="002689B0" w14:textId="77777777" w:rsidR="00A56EC4" w:rsidRPr="006D7E60" w:rsidRDefault="00A56EC4" w:rsidP="006434FB">
      <w:pPr>
        <w:jc w:val="both"/>
      </w:pPr>
    </w:p>
    <w:p w14:paraId="3B7A07DA" w14:textId="77777777" w:rsidR="00740548" w:rsidRPr="005977A9" w:rsidRDefault="00740548" w:rsidP="0035442C">
      <w:pPr>
        <w:pStyle w:val="Cmsor2"/>
        <w:rPr>
          <w:lang w:val="en-US"/>
        </w:rPr>
      </w:pPr>
      <w:bookmarkStart w:id="1108" w:name="_Toc147150862"/>
      <w:bookmarkStart w:id="1109" w:name="_Toc167061666"/>
      <w:bookmarkStart w:id="1110" w:name="_Toc163310850"/>
      <w:bookmarkStart w:id="1111" w:name="_Toc195567120"/>
      <w:r w:rsidRPr="005977A9">
        <w:rPr>
          <w:lang w:val="en-US"/>
        </w:rPr>
        <w:t>Bizonylat lekérdezés</w:t>
      </w:r>
      <w:bookmarkEnd w:id="1080"/>
      <w:bookmarkEnd w:id="1081"/>
      <w:bookmarkEnd w:id="1082"/>
      <w:bookmarkEnd w:id="1108"/>
      <w:bookmarkEnd w:id="1109"/>
      <w:bookmarkEnd w:id="1110"/>
      <w:bookmarkEnd w:id="1111"/>
    </w:p>
    <w:p w14:paraId="538C0CD0" w14:textId="77777777" w:rsidR="00740548" w:rsidRDefault="00740548" w:rsidP="00DA3390">
      <w:pPr>
        <w:jc w:val="both"/>
      </w:pPr>
      <w:r w:rsidRPr="005977A9">
        <w:t>Az e-pénztárgépek által beküldött, vevőt is érintő bizonylatok a nyugtatárba kerülnek és a rendeletben meghatározott ideig elérhetőek lesznek. A vevő a nyugtatárból tudja lekérdezni a bizonylatait.</w:t>
      </w:r>
    </w:p>
    <w:p w14:paraId="5B0D3BD2" w14:textId="77777777" w:rsidR="00F03B40" w:rsidRPr="005977A9" w:rsidRDefault="00F03B40" w:rsidP="00DA3390">
      <w:pPr>
        <w:jc w:val="both"/>
      </w:pPr>
    </w:p>
    <w:p w14:paraId="7486FFA4" w14:textId="77777777" w:rsidR="00740548" w:rsidRPr="005977A9" w:rsidRDefault="00740548" w:rsidP="0035442C">
      <w:pPr>
        <w:pStyle w:val="Cmsor3"/>
        <w:jc w:val="both"/>
        <w:rPr>
          <w:lang w:val="en-US"/>
        </w:rPr>
      </w:pPr>
      <w:bookmarkStart w:id="1112" w:name="_Toc135127656"/>
      <w:bookmarkStart w:id="1113" w:name="_Toc138241218"/>
      <w:bookmarkStart w:id="1114" w:name="_Toc138749116"/>
      <w:bookmarkStart w:id="1115" w:name="_Toc147150863"/>
      <w:bookmarkStart w:id="1116" w:name="_Toc167061667"/>
      <w:bookmarkStart w:id="1117" w:name="_Toc1985665946"/>
      <w:bookmarkStart w:id="1118" w:name="_Toc195567121"/>
      <w:r w:rsidRPr="005977A9">
        <w:rPr>
          <w:lang w:val="en-US"/>
        </w:rPr>
        <w:t>A szolgáltatás üzleti leírása</w:t>
      </w:r>
      <w:bookmarkEnd w:id="1112"/>
      <w:bookmarkEnd w:id="1113"/>
      <w:bookmarkEnd w:id="1114"/>
      <w:bookmarkEnd w:id="1115"/>
      <w:bookmarkEnd w:id="1116"/>
      <w:bookmarkEnd w:id="1117"/>
      <w:bookmarkEnd w:id="1118"/>
    </w:p>
    <w:p w14:paraId="7A0A1B0E" w14:textId="5476D356"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célja, hogy a bizonylat a lehető leghatékonyabban és megfelelő válaszidővel biztosítható legyen a </w:t>
      </w:r>
      <w:r w:rsidR="00027671" w:rsidRPr="005977A9">
        <w:t>v</w:t>
      </w:r>
      <w:r w:rsidRPr="005977A9">
        <w:t>evői alkalmazás(ok) részére.</w:t>
      </w:r>
    </w:p>
    <w:p w14:paraId="70BCD840" w14:textId="5E78C385" w:rsidR="00740548" w:rsidRDefault="00740548" w:rsidP="00DA3390">
      <w:pPr>
        <w:jc w:val="both"/>
        <w:rPr>
          <w:rFonts w:eastAsiaTheme="minorHAnsi"/>
        </w:rPr>
      </w:pPr>
      <w:r w:rsidRPr="005977A9">
        <w:t>A szolgáltatás felhasználói azonosítás nélkül vehető igénybe.</w:t>
      </w:r>
    </w:p>
    <w:p w14:paraId="0FC1ABCC" w14:textId="77777777" w:rsidR="00604C07" w:rsidRPr="005977A9" w:rsidRDefault="00604C07" w:rsidP="00DA3390">
      <w:pPr>
        <w:jc w:val="both"/>
        <w:rPr>
          <w:rFonts w:asciiTheme="minorHAnsi" w:eastAsiaTheme="minorHAnsi" w:hAnsiTheme="minorHAnsi" w:cstheme="minorHAnsi"/>
          <w:szCs w:val="22"/>
          <w:lang w:eastAsia="en-US"/>
        </w:rPr>
      </w:pPr>
    </w:p>
    <w:p w14:paraId="17C10C4F" w14:textId="6D96723D" w:rsidR="00740548" w:rsidRPr="005977A9" w:rsidRDefault="00740548" w:rsidP="00DA3390">
      <w:pPr>
        <w:jc w:val="both"/>
        <w:rPr>
          <w:rFonts w:asciiTheme="minorHAnsi" w:eastAsiaTheme="minorHAnsi" w:hAnsiTheme="minorHAnsi" w:cstheme="minorHAnsi"/>
          <w:szCs w:val="22"/>
          <w:lang w:eastAsia="en-US"/>
        </w:rPr>
      </w:pPr>
      <w:r w:rsidRPr="005977A9">
        <w:t>A bizonylat lekérdezése minden esetben egy kereső dátummal és egy keresőkulccsal történik:</w:t>
      </w:r>
    </w:p>
    <w:p w14:paraId="6401EC51" w14:textId="6FF1D3B9" w:rsidR="00740548" w:rsidRPr="005977A9" w:rsidRDefault="00740548" w:rsidP="006434FB">
      <w:pPr>
        <w:pStyle w:val="Felsorols"/>
      </w:pPr>
      <w:r w:rsidRPr="005977A9">
        <w:t xml:space="preserve">Abban az esetben, ha a vásárlás során a </w:t>
      </w:r>
      <w:r w:rsidR="00027671" w:rsidRPr="005977A9">
        <w:t>v</w:t>
      </w:r>
      <w:r w:rsidRPr="005977A9">
        <w:t>evői alkalmazás átadott QR</w:t>
      </w:r>
      <w:r w:rsidR="00027671" w:rsidRPr="005977A9">
        <w:t>-</w:t>
      </w:r>
      <w:r w:rsidRPr="005977A9">
        <w:t xml:space="preserve">kódot az e-pénztárgép számára, amely tartalmazta a </w:t>
      </w:r>
      <w:r w:rsidR="00286B3C" w:rsidRPr="005977A9">
        <w:t>titkosító kulcsot</w:t>
      </w:r>
      <w:r w:rsidRPr="005977A9">
        <w:t>, akkor a keresési paraméterek a következők:</w:t>
      </w:r>
    </w:p>
    <w:p w14:paraId="38D3D36A" w14:textId="59F1A97F" w:rsidR="00740548" w:rsidRPr="005977A9" w:rsidRDefault="00740548" w:rsidP="006434FB">
      <w:pPr>
        <w:pStyle w:val="Felsorols2"/>
      </w:pPr>
      <w:r w:rsidRPr="005977A9">
        <w:t>kereső dátum: A</w:t>
      </w:r>
      <w:r w:rsidR="00413393">
        <w:t>-</w:t>
      </w:r>
      <w:r w:rsidR="00286B3C" w:rsidRPr="005977A9">
        <w:t>QR kód generálásának időpontja</w:t>
      </w:r>
      <w:r w:rsidR="00027671" w:rsidRPr="005977A9">
        <w:t>.</w:t>
      </w:r>
    </w:p>
    <w:p w14:paraId="31626A3E" w14:textId="5D5FD566" w:rsidR="00740548" w:rsidRPr="005977A9" w:rsidRDefault="00740548" w:rsidP="006434FB">
      <w:pPr>
        <w:pStyle w:val="Felsorols2"/>
      </w:pPr>
      <w:r w:rsidRPr="005977A9">
        <w:t>keresőkulcs: Az átadott QR</w:t>
      </w:r>
      <w:r w:rsidR="00027671" w:rsidRPr="005977A9">
        <w:t>-</w:t>
      </w:r>
      <w:r w:rsidRPr="005977A9">
        <w:t xml:space="preserve">kódban szereplő </w:t>
      </w:r>
      <w:r w:rsidR="00202DF8" w:rsidRPr="005977A9">
        <w:t xml:space="preserve">vevői titkosító </w:t>
      </w:r>
      <w:r w:rsidR="004F3F85" w:rsidRPr="005977A9">
        <w:t xml:space="preserve">(nyers, „compressed”) publikus kulcs </w:t>
      </w:r>
      <w:r w:rsidR="00202DF8" w:rsidRPr="005977A9">
        <w:t>SHA-256 érték</w:t>
      </w:r>
      <w:r w:rsidR="004F3F85" w:rsidRPr="005977A9">
        <w:t>e</w:t>
      </w:r>
      <w:r w:rsidR="00027671" w:rsidRPr="005977A9">
        <w:t>.</w:t>
      </w:r>
    </w:p>
    <w:p w14:paraId="2792931C" w14:textId="7CC8AF4C" w:rsidR="00740548" w:rsidRPr="005977A9" w:rsidRDefault="00740548" w:rsidP="006434FB">
      <w:pPr>
        <w:pStyle w:val="Felsorols"/>
      </w:pPr>
      <w:r w:rsidRPr="005977A9">
        <w:t xml:space="preserve">Abban az esetben, ha a vásárlás során a </w:t>
      </w:r>
      <w:r w:rsidR="00027671" w:rsidRPr="005977A9">
        <w:t>v</w:t>
      </w:r>
      <w:r w:rsidRPr="005977A9">
        <w:t>evői alkalmazás nem adott át QR</w:t>
      </w:r>
      <w:r w:rsidR="00027671" w:rsidRPr="005977A9">
        <w:t>-</w:t>
      </w:r>
      <w:r w:rsidRPr="005977A9">
        <w:t xml:space="preserve">kódot az e-pénztárgép számára vagy az nem tartalmazta a </w:t>
      </w:r>
      <w:r w:rsidR="00286B3C" w:rsidRPr="005977A9">
        <w:t xml:space="preserve">vevői titkosító </w:t>
      </w:r>
      <w:r w:rsidRPr="005977A9">
        <w:t>kulcsot, akkor a keresési paraméterek a kinyomtatott bizonylat másolaton lévő QR</w:t>
      </w:r>
      <w:r w:rsidR="00027671" w:rsidRPr="005977A9">
        <w:t>-</w:t>
      </w:r>
      <w:r w:rsidRPr="005977A9">
        <w:t>kódban elérhető következő értékek:</w:t>
      </w:r>
    </w:p>
    <w:p w14:paraId="3D2250B2" w14:textId="36B8C47B" w:rsidR="00740548" w:rsidRPr="005977A9" w:rsidRDefault="00740548" w:rsidP="006434FB">
      <w:pPr>
        <w:pStyle w:val="Felsorols2"/>
      </w:pPr>
      <w:r w:rsidRPr="005977A9">
        <w:t>kereső dátum: A bizonylat kiállításának időbélyege másodperc pontossággal</w:t>
      </w:r>
      <w:r w:rsidR="00027671" w:rsidRPr="005977A9">
        <w:t>.</w:t>
      </w:r>
    </w:p>
    <w:p w14:paraId="687E86FE" w14:textId="2006566E" w:rsidR="00740548" w:rsidRPr="005977A9" w:rsidRDefault="00740548" w:rsidP="006434FB">
      <w:pPr>
        <w:pStyle w:val="Felsorols2"/>
      </w:pPr>
      <w:r w:rsidRPr="005977A9">
        <w:t xml:space="preserve">keresőkulcs: Az e-pénztárgép által generált </w:t>
      </w:r>
      <w:r w:rsidR="00286B3C" w:rsidRPr="005977A9">
        <w:t xml:space="preserve">vevői titkosító </w:t>
      </w:r>
      <w:r w:rsidR="00202DF8" w:rsidRPr="005977A9">
        <w:t xml:space="preserve">kulcspár </w:t>
      </w:r>
      <w:r w:rsidR="00C6372E" w:rsidRPr="005977A9">
        <w:t xml:space="preserve">nyers, „compressed” </w:t>
      </w:r>
      <w:r w:rsidR="00286B3C" w:rsidRPr="005977A9">
        <w:t>publikus kulcs</w:t>
      </w:r>
      <w:r w:rsidR="00202DF8" w:rsidRPr="005977A9">
        <w:t>ának P</w:t>
      </w:r>
      <w:r w:rsidR="00286B3C" w:rsidRPr="005977A9">
        <w:t>SHA-</w:t>
      </w:r>
      <w:r w:rsidR="00202DF8" w:rsidRPr="005977A9">
        <w:t>256</w:t>
      </w:r>
      <w:r w:rsidR="00286B3C" w:rsidRPr="005977A9">
        <w:t xml:space="preserve"> hash értéke</w:t>
      </w:r>
      <w:r w:rsidR="00027671" w:rsidRPr="005977A9">
        <w:t>.</w:t>
      </w:r>
    </w:p>
    <w:p w14:paraId="5457E396" w14:textId="5B25DFAB" w:rsidR="00147B92" w:rsidRPr="005977A9" w:rsidRDefault="00147B92" w:rsidP="006434FB">
      <w:pPr>
        <w:pStyle w:val="Felsorols2"/>
      </w:pPr>
      <w:r w:rsidRPr="005977A9">
        <w:t>a kiállított bizonylat sorszáma,</w:t>
      </w:r>
    </w:p>
    <w:p w14:paraId="01C6A56E" w14:textId="4718A32A" w:rsidR="00147B92" w:rsidRPr="005977A9" w:rsidRDefault="00525B0A" w:rsidP="006434FB">
      <w:pPr>
        <w:pStyle w:val="Felsorols2"/>
      </w:pPr>
      <w:r w:rsidRPr="005977A9">
        <w:t>a bizonylat végösszege forintban,</w:t>
      </w:r>
    </w:p>
    <w:p w14:paraId="1600D926" w14:textId="2700415C" w:rsidR="00525B0A" w:rsidRPr="005977A9" w:rsidRDefault="00525B0A" w:rsidP="006434FB">
      <w:pPr>
        <w:pStyle w:val="Felsorols2"/>
      </w:pPr>
      <w:r w:rsidRPr="005977A9">
        <w:t>a QR</w:t>
      </w:r>
      <w:r w:rsidR="00413393">
        <w:t>-</w:t>
      </w:r>
      <w:r w:rsidRPr="005977A9">
        <w:t>kód aláírása: a kódból kimásolt base64 karaktersorozatként</w:t>
      </w:r>
    </w:p>
    <w:p w14:paraId="2ACE0CCE" w14:textId="4FD82031" w:rsidR="00525B0A" w:rsidRPr="005977A9" w:rsidRDefault="00525B0A" w:rsidP="006434FB">
      <w:pPr>
        <w:pStyle w:val="Felsorols2"/>
      </w:pPr>
      <w:r w:rsidRPr="005977A9">
        <w:t>a QR</w:t>
      </w:r>
      <w:r w:rsidR="00413393">
        <w:t>-</w:t>
      </w:r>
      <w:r w:rsidRPr="005977A9">
        <w:t>kód aláírásához használt tanúsítvány sorozatszáma a kódból kimásolt base64 karatersorozatként</w:t>
      </w:r>
    </w:p>
    <w:p w14:paraId="0EF603B8" w14:textId="77777777" w:rsidR="00A0026D" w:rsidRDefault="00A0026D" w:rsidP="00DA3390">
      <w:pPr>
        <w:jc w:val="both"/>
      </w:pPr>
    </w:p>
    <w:p w14:paraId="590D9F4E" w14:textId="0F91C2EB" w:rsidR="00740548" w:rsidRPr="005977A9" w:rsidRDefault="00740548" w:rsidP="00DA3390">
      <w:pPr>
        <w:jc w:val="both"/>
        <w:rPr>
          <w:rFonts w:asciiTheme="minorHAnsi" w:eastAsiaTheme="minorHAnsi" w:hAnsiTheme="minorHAnsi" w:cstheme="minorHAnsi"/>
          <w:szCs w:val="22"/>
          <w:lang w:eastAsia="en-US"/>
        </w:rPr>
      </w:pPr>
      <w:r w:rsidRPr="005977A9">
        <w:t>Amennyiben a bizonylat a lekérdezéskor még nem érhető el a nyugtatárban</w:t>
      </w:r>
      <w:r w:rsidR="00AD11FE" w:rsidRPr="005977A9">
        <w:t xml:space="preserve">, </w:t>
      </w:r>
      <w:r w:rsidRPr="005977A9">
        <w:t xml:space="preserve">akkor a következő lekérdezés előtt minimum 5 másodpercet kell várni, és a lekérdezés maximum háromszor ismételhető meg. Ezután a </w:t>
      </w:r>
      <w:r w:rsidR="00027671" w:rsidRPr="005977A9">
        <w:t>v</w:t>
      </w:r>
      <w:r w:rsidRPr="005977A9">
        <w:t xml:space="preserve">evői alkalmazásnak legalább 5 percet kell várnia a bizonylat újabb lekérdezéséig. Eközben egyéb bizonylat lekérdezhető a </w:t>
      </w:r>
      <w:r w:rsidR="00027671" w:rsidRPr="005977A9">
        <w:t>v</w:t>
      </w:r>
      <w:r w:rsidRPr="005977A9">
        <w:t>evői alkalmazás által.</w:t>
      </w:r>
    </w:p>
    <w:p w14:paraId="6E13A8AE" w14:textId="77777777" w:rsidR="00652C62" w:rsidRPr="005977A9" w:rsidRDefault="00652C62" w:rsidP="00DA3390">
      <w:pPr>
        <w:jc w:val="both"/>
      </w:pPr>
    </w:p>
    <w:p w14:paraId="33D91A26" w14:textId="36B24268" w:rsidR="00740548" w:rsidRPr="005977A9" w:rsidRDefault="00740548" w:rsidP="00DA3390">
      <w:pPr>
        <w:jc w:val="both"/>
        <w:rPr>
          <w:rFonts w:asciiTheme="minorHAnsi" w:eastAsiaTheme="minorHAnsi" w:hAnsiTheme="minorHAnsi" w:cstheme="minorHAnsi"/>
          <w:szCs w:val="22"/>
          <w:lang w:eastAsia="en-US"/>
        </w:rPr>
      </w:pPr>
      <w:r w:rsidRPr="005977A9">
        <w:t xml:space="preserve">Amennyiben a bizonylat rendelkezésre áll a </w:t>
      </w:r>
      <w:r w:rsidR="00027671" w:rsidRPr="005977A9">
        <w:t>n</w:t>
      </w:r>
      <w:r w:rsidRPr="005977A9">
        <w:t xml:space="preserve">yugtatár </w:t>
      </w:r>
      <w:r w:rsidR="00603868">
        <w:t>gyo</w:t>
      </w:r>
      <w:r w:rsidR="00462A96">
        <w:t>r</w:t>
      </w:r>
      <w:r w:rsidR="00603868">
        <w:t>s elérésű tár</w:t>
      </w:r>
      <w:r w:rsidR="00843766">
        <w:t>olójában</w:t>
      </w:r>
      <w:r w:rsidRPr="005977A9">
        <w:t>, akkor a szolgáltatás</w:t>
      </w:r>
      <w:r w:rsidR="002F1BAF">
        <w:t xml:space="preserve"> azonnal</w:t>
      </w:r>
      <w:r w:rsidRPr="005977A9">
        <w:t xml:space="preserve"> visszaadja a bizonylatot a vevői alkalmazásnak. Amennyiben régi bizonylat kerül lekérdezésre, akkor a válaszban nem a bizonylat kerül visszaadásra, hanem </w:t>
      </w:r>
      <w:r w:rsidR="00FC7482">
        <w:t>lekérdezés befogadásának nyugtázása</w:t>
      </w:r>
      <w:r w:rsidRPr="005977A9">
        <w:t>.</w:t>
      </w:r>
      <w:r w:rsidR="00FC7482">
        <w:t xml:space="preserve"> </w:t>
      </w:r>
      <w:r w:rsidR="0023691E">
        <w:t>Ezt követően a nyugtatár a</w:t>
      </w:r>
      <w:r w:rsidR="007B365E">
        <w:t xml:space="preserve"> gyors elérésű tárolóba </w:t>
      </w:r>
      <w:r w:rsidR="00016829">
        <w:t>felolvassa a bizonylatot</w:t>
      </w:r>
      <w:r w:rsidR="00625215">
        <w:t xml:space="preserve">, így </w:t>
      </w:r>
      <w:r w:rsidR="0086717F">
        <w:t xml:space="preserve">az </w:t>
      </w:r>
      <w:r w:rsidR="00625215">
        <w:t>a lekéredezés ismétlésekor már letölthető les</w:t>
      </w:r>
      <w:r w:rsidR="0086717F">
        <w:t>z</w:t>
      </w:r>
      <w:r w:rsidR="00DB5C3D" w:rsidRPr="00E603E9">
        <w:t>.</w:t>
      </w:r>
    </w:p>
    <w:p w14:paraId="2ACCEFB5" w14:textId="77777777" w:rsidR="00740548" w:rsidRPr="005977A9" w:rsidRDefault="00740548" w:rsidP="00DA3390">
      <w:pPr>
        <w:jc w:val="both"/>
      </w:pPr>
    </w:p>
    <w:p w14:paraId="1314CCAC" w14:textId="77777777" w:rsidR="00740548" w:rsidRPr="005977A9" w:rsidRDefault="00740548" w:rsidP="0035442C">
      <w:pPr>
        <w:pStyle w:val="Cmsor3"/>
        <w:jc w:val="both"/>
        <w:rPr>
          <w:lang w:val="en-US"/>
        </w:rPr>
      </w:pPr>
      <w:bookmarkStart w:id="1119" w:name="_Toc135127657"/>
      <w:bookmarkStart w:id="1120" w:name="_Toc138241219"/>
      <w:bookmarkStart w:id="1121" w:name="_Toc138749117"/>
      <w:bookmarkStart w:id="1122" w:name="_Toc147150864"/>
      <w:bookmarkStart w:id="1123" w:name="_Toc167061668"/>
      <w:bookmarkStart w:id="1124" w:name="_Toc1976782018"/>
      <w:bookmarkStart w:id="1125" w:name="_Toc195567122"/>
      <w:r w:rsidRPr="005977A9">
        <w:rPr>
          <w:lang w:val="en-US"/>
        </w:rPr>
        <w:t>A szolgáltatás technikai leírása</w:t>
      </w:r>
      <w:bookmarkEnd w:id="1119"/>
      <w:bookmarkEnd w:id="1120"/>
      <w:bookmarkEnd w:id="1121"/>
      <w:bookmarkEnd w:id="1122"/>
      <w:bookmarkEnd w:id="1123"/>
      <w:bookmarkEnd w:id="1124"/>
      <w:bookmarkEnd w:id="1125"/>
    </w:p>
    <w:p w14:paraId="1FFC94C3" w14:textId="77777777" w:rsidR="00740548" w:rsidRPr="005977A9" w:rsidRDefault="00740548" w:rsidP="00DA3390">
      <w:pPr>
        <w:jc w:val="both"/>
        <w:rPr>
          <w:rFonts w:asciiTheme="minorHAnsi" w:eastAsiaTheme="minorHAnsi" w:hAnsiTheme="minorHAnsi" w:cstheme="minorHAnsi"/>
          <w:szCs w:val="22"/>
          <w:lang w:eastAsia="en-US"/>
        </w:rPr>
      </w:pPr>
      <w:r w:rsidRPr="005977A9">
        <w:t>A nyugtatár által biztosított bizonylat lekérdezést „getDocument” szolgáltatás meghívásával valósítja meg.</w:t>
      </w:r>
    </w:p>
    <w:p w14:paraId="211B400E" w14:textId="77777777" w:rsidR="007F13FC" w:rsidRPr="005977A9" w:rsidRDefault="007F13FC" w:rsidP="006434FB">
      <w:pPr>
        <w:pStyle w:val="Felsorols"/>
      </w:pPr>
      <w:r w:rsidRPr="005977A9">
        <w:t>Context root: /eDocumentStore/v1</w:t>
      </w:r>
    </w:p>
    <w:p w14:paraId="37E3D21C" w14:textId="77777777" w:rsidR="00740548" w:rsidRPr="005977A9" w:rsidRDefault="00740548" w:rsidP="006434FB">
      <w:pPr>
        <w:pStyle w:val="Felsorols"/>
      </w:pPr>
      <w:r w:rsidRPr="005977A9">
        <w:t>URL: /getDocument</w:t>
      </w:r>
    </w:p>
    <w:p w14:paraId="3A004AC6" w14:textId="40FC8262" w:rsidR="00740548" w:rsidRPr="005977A9" w:rsidRDefault="00740548" w:rsidP="006434FB">
      <w:pPr>
        <w:pStyle w:val="Felsorols"/>
      </w:pPr>
      <w:r w:rsidRPr="005977A9">
        <w:t>Kérés objektum: GetDocumentRequest. A szolgáltatás kérés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ins w:id="1126" w:author="Szerző">
        <w:r w:rsidR="007E41D0" w:rsidRPr="00010356">
          <w:rPr>
            <w:lang w:val="pt-BR"/>
          </w:rPr>
          <w:t>Üzleti adattartalom leírása (XSD Modell típusai és elemei)</w:t>
        </w:r>
      </w:ins>
      <w:del w:id="1127" w:author="Szerző">
        <w:r w:rsidR="000F44AA" w:rsidRPr="46920C6E" w:rsidDel="007E41D0">
          <w:delText>Üzleti adattartalom leírása (XSD Modell típusai és elemei)</w:delText>
        </w:r>
      </w:del>
      <w:r w:rsidR="00971307">
        <w:rPr>
          <w:sz w:val="22"/>
        </w:rPr>
        <w:fldChar w:fldCharType="end"/>
      </w:r>
      <w:r w:rsidRPr="005977A9">
        <w:t>” fejezetben található.</w:t>
      </w:r>
    </w:p>
    <w:p w14:paraId="38415629" w14:textId="349EAEC8" w:rsidR="00740548" w:rsidRDefault="00740548" w:rsidP="006434FB">
      <w:pPr>
        <w:pStyle w:val="Felsorols"/>
      </w:pPr>
      <w:r w:rsidRPr="005977A9">
        <w:t>Válasz objektum: GetDocumentResponse. A szolgáltatás válasz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ins w:id="1128" w:author="Szerző">
        <w:r w:rsidR="007E41D0" w:rsidRPr="00010356">
          <w:rPr>
            <w:lang w:val="pt-BR"/>
          </w:rPr>
          <w:t>Üzleti adattartalom leírása (XSD Modell típusai és elemei)</w:t>
        </w:r>
      </w:ins>
      <w:del w:id="1129" w:author="Szerző">
        <w:r w:rsidR="000F44AA" w:rsidRPr="46920C6E" w:rsidDel="007E41D0">
          <w:delText>Üzleti adattartalom leírása (XSD Modell típusai és elemei)</w:delText>
        </w:r>
      </w:del>
      <w:r w:rsidR="00971307">
        <w:rPr>
          <w:sz w:val="22"/>
        </w:rPr>
        <w:fldChar w:fldCharType="end"/>
      </w:r>
      <w:r w:rsidRPr="005977A9">
        <w:t>” fejezetben található.</w:t>
      </w:r>
    </w:p>
    <w:p w14:paraId="2361214E" w14:textId="77777777" w:rsidR="00080827" w:rsidRDefault="00080827" w:rsidP="00080827">
      <w:pPr>
        <w:jc w:val="both"/>
      </w:pPr>
    </w:p>
    <w:p w14:paraId="2C88683F" w14:textId="08121EE8" w:rsidR="00A0026D" w:rsidRDefault="00A0026D" w:rsidP="006434FB">
      <w:pPr>
        <w:keepNext/>
        <w:jc w:val="both"/>
      </w:pPr>
      <w:r w:rsidRPr="002E27EF">
        <w:t>GetDocumentRequest kérésobjektum:</w:t>
      </w:r>
    </w:p>
    <w:p w14:paraId="4BAC7B0C" w14:textId="77777777" w:rsidR="00293852" w:rsidRDefault="00293852" w:rsidP="006434FB">
      <w:pPr>
        <w:keepNext/>
        <w:jc w:val="both"/>
      </w:pPr>
    </w:p>
    <w:p w14:paraId="204E2BEE" w14:textId="3703CA33" w:rsidR="00293852" w:rsidRDefault="00293852" w:rsidP="006434FB">
      <w:pPr>
        <w:keepNext/>
        <w:jc w:val="both"/>
      </w:pPr>
      <w:r w:rsidRPr="00293852">
        <w:rPr>
          <w:noProof/>
          <w:lang w:val="hu-HU" w:eastAsia="hu-HU"/>
        </w:rPr>
        <w:drawing>
          <wp:inline distT="0" distB="0" distL="0" distR="0" wp14:anchorId="2770DCFF" wp14:editId="45497BFC">
            <wp:extent cx="5556518" cy="8250865"/>
            <wp:effectExtent l="0" t="0" r="6350" b="0"/>
            <wp:docPr id="1974517658" name="Kép 1" descr="A képen szöveg, képernyőkép, Párhuzamo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7658" name="Kép 1" descr="A képen szöveg, képernyőkép, Párhuzamos, szám látható&#10;&#10;Előfordulhat, hogy a mesterséges intelligencia által létrehozott tartalom helytelen."/>
                    <pic:cNvPicPr/>
                  </pic:nvPicPr>
                  <pic:blipFill>
                    <a:blip r:embed="rId79"/>
                    <a:stretch>
                      <a:fillRect/>
                    </a:stretch>
                  </pic:blipFill>
                  <pic:spPr>
                    <a:xfrm>
                      <a:off x="0" y="0"/>
                      <a:ext cx="5559600" cy="8255442"/>
                    </a:xfrm>
                    <a:prstGeom prst="rect">
                      <a:avLst/>
                    </a:prstGeom>
                  </pic:spPr>
                </pic:pic>
              </a:graphicData>
            </a:graphic>
          </wp:inline>
        </w:drawing>
      </w:r>
    </w:p>
    <w:p w14:paraId="04B7BFE7" w14:textId="2124B3C8" w:rsidR="00A0026D" w:rsidRDefault="00A0026D" w:rsidP="006434FB">
      <w:pPr>
        <w:jc w:val="center"/>
      </w:pPr>
    </w:p>
    <w:p w14:paraId="384AA08C" w14:textId="12FB5AA4" w:rsidR="00A0026D" w:rsidRDefault="00A0026D" w:rsidP="006434FB">
      <w:pPr>
        <w:keepNext/>
        <w:jc w:val="both"/>
      </w:pPr>
      <w:r w:rsidRPr="00A0026D">
        <w:t>GetDocumentRe</w:t>
      </w:r>
      <w:r>
        <w:t>sponse válaszobjektum:</w:t>
      </w:r>
    </w:p>
    <w:p w14:paraId="40D07FB4" w14:textId="04CFD9D3" w:rsidR="00A0026D" w:rsidRDefault="00105A07" w:rsidP="006434FB">
      <w:pPr>
        <w:keepNext/>
        <w:jc w:val="both"/>
      </w:pPr>
      <w:r w:rsidRPr="00105A07">
        <w:rPr>
          <w:noProof/>
          <w:lang w:val="hu-HU" w:eastAsia="hu-HU"/>
        </w:rPr>
        <w:drawing>
          <wp:inline distT="0" distB="0" distL="0" distR="0" wp14:anchorId="34E4354A" wp14:editId="09C00F63">
            <wp:extent cx="5555411" cy="8401089"/>
            <wp:effectExtent l="0" t="0" r="7620" b="0"/>
            <wp:docPr id="2084879328" name="Kép 1" descr="A képen szöveg, képernyőkép, Párhuzamos,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9328" name="Kép 1" descr="A képen szöveg, képernyőkép, Párhuzamos, diagram látható&#10;&#10;Előfordulhat, hogy a mesterséges intelligencia által létrehozott tartalom helytelen."/>
                    <pic:cNvPicPr/>
                  </pic:nvPicPr>
                  <pic:blipFill>
                    <a:blip r:embed="rId80"/>
                    <a:stretch>
                      <a:fillRect/>
                    </a:stretch>
                  </pic:blipFill>
                  <pic:spPr>
                    <a:xfrm>
                      <a:off x="0" y="0"/>
                      <a:ext cx="5559167" cy="8406769"/>
                    </a:xfrm>
                    <a:prstGeom prst="rect">
                      <a:avLst/>
                    </a:prstGeom>
                  </pic:spPr>
                </pic:pic>
              </a:graphicData>
            </a:graphic>
          </wp:inline>
        </w:drawing>
      </w:r>
    </w:p>
    <w:p w14:paraId="5DC5A1EF" w14:textId="1811CA36" w:rsidR="00A0026D" w:rsidRDefault="00A0026D" w:rsidP="00080827">
      <w:pPr>
        <w:jc w:val="both"/>
      </w:pPr>
    </w:p>
    <w:p w14:paraId="46D4AB6B" w14:textId="77777777" w:rsidR="00A0026D" w:rsidRDefault="00A0026D" w:rsidP="00080827">
      <w:pPr>
        <w:jc w:val="both"/>
      </w:pPr>
    </w:p>
    <w:p w14:paraId="0978E7A4" w14:textId="4B610D9D" w:rsidR="00080827" w:rsidRPr="005977A9" w:rsidRDefault="00080827" w:rsidP="00080827">
      <w:pPr>
        <w:pStyle w:val="Cmsor2"/>
        <w:rPr>
          <w:lang w:val="en-US"/>
        </w:rPr>
      </w:pPr>
      <w:bookmarkStart w:id="1130" w:name="_Toc195567123"/>
      <w:r>
        <w:rPr>
          <w:lang w:val="en-US"/>
        </w:rPr>
        <w:t>Vevői alkalmazásban fellépő események beküldése</w:t>
      </w:r>
      <w:bookmarkEnd w:id="1130"/>
    </w:p>
    <w:p w14:paraId="165D04A7" w14:textId="593B2A2A" w:rsidR="00576505" w:rsidRDefault="00576505" w:rsidP="00080827">
      <w:pPr>
        <w:jc w:val="both"/>
      </w:pPr>
      <w:r>
        <w:t>A vevői alkalmazás</w:t>
      </w:r>
      <w:r w:rsidR="00310B86">
        <w:t xml:space="preserve"> a</w:t>
      </w:r>
      <w:r>
        <w:t xml:space="preserve"> működése során </w:t>
      </w:r>
      <w:r w:rsidR="00D90D92">
        <w:t xml:space="preserve">a bizonylat letöltése vagy feldolgozása során </w:t>
      </w:r>
      <w:r>
        <w:t xml:space="preserve">fellépő </w:t>
      </w:r>
      <w:r w:rsidR="00310B86">
        <w:t xml:space="preserve">nem várt eseményekről </w:t>
      </w:r>
      <w:r w:rsidR="00D90D92">
        <w:t>automatikus</w:t>
      </w:r>
      <w:r w:rsidR="0091239D">
        <w:t>, anonim</w:t>
      </w:r>
      <w:r w:rsidR="00D90D92">
        <w:t xml:space="preserve"> jelentést küld a </w:t>
      </w:r>
      <w:r w:rsidR="00C30B1C">
        <w:t>n</w:t>
      </w:r>
      <w:r w:rsidR="00D90D92">
        <w:t xml:space="preserve">yugtatárnak. Ez nagyban segíti a hibás esetetek </w:t>
      </w:r>
      <w:r w:rsidR="003D6537">
        <w:t>kezelését, és szükségtelenné teszi a felhasználói bejelentéseket.</w:t>
      </w:r>
    </w:p>
    <w:p w14:paraId="3B3C925E" w14:textId="77777777" w:rsidR="00A00AD9" w:rsidRPr="005977A9" w:rsidRDefault="00A00AD9" w:rsidP="00080827">
      <w:pPr>
        <w:jc w:val="both"/>
      </w:pPr>
    </w:p>
    <w:p w14:paraId="5024E0B0" w14:textId="77777777" w:rsidR="00080827" w:rsidRPr="005977A9" w:rsidRDefault="00080827" w:rsidP="00080827">
      <w:pPr>
        <w:pStyle w:val="Cmsor3"/>
        <w:jc w:val="both"/>
        <w:rPr>
          <w:lang w:val="en-US"/>
        </w:rPr>
      </w:pPr>
      <w:bookmarkStart w:id="1131" w:name="_Toc195567124"/>
      <w:r w:rsidRPr="005977A9">
        <w:rPr>
          <w:lang w:val="en-US"/>
        </w:rPr>
        <w:t>A szolgáltatás üzleti leírása</w:t>
      </w:r>
      <w:bookmarkEnd w:id="1131"/>
    </w:p>
    <w:p w14:paraId="142CFEAC" w14:textId="3285AB7B" w:rsidR="00080827" w:rsidRDefault="0091239D" w:rsidP="00080827">
      <w:pPr>
        <w:jc w:val="both"/>
      </w:pPr>
      <w:r>
        <w:t xml:space="preserve">A szolgáltatás célja a </w:t>
      </w:r>
      <w:r w:rsidR="003F7925">
        <w:t xml:space="preserve">normál működéstől eltérő esetek </w:t>
      </w:r>
      <w:r w:rsidR="00393EB4">
        <w:t xml:space="preserve">gyűjtése további </w:t>
      </w:r>
      <w:r w:rsidR="003F7925">
        <w:t>vizsgál</w:t>
      </w:r>
      <w:r w:rsidR="00393EB4">
        <w:t>at</w:t>
      </w:r>
      <w:r w:rsidR="006E548B">
        <w:t xml:space="preserve">hoz, </w:t>
      </w:r>
      <w:r w:rsidR="00F87696">
        <w:t xml:space="preserve">ezáltal </w:t>
      </w:r>
      <w:r w:rsidR="006E548B">
        <w:t>az e-pénztárgépek és a vevői alkalmazások minőségének</w:t>
      </w:r>
      <w:r w:rsidR="00F87696">
        <w:t xml:space="preserve"> folyamatos javítása.</w:t>
      </w:r>
    </w:p>
    <w:p w14:paraId="5F4C0107" w14:textId="77777777" w:rsidR="003D6537" w:rsidRDefault="003D6537" w:rsidP="00080827">
      <w:pPr>
        <w:jc w:val="both"/>
      </w:pPr>
    </w:p>
    <w:p w14:paraId="68F9F097" w14:textId="07BA87FA" w:rsidR="00F87696" w:rsidRDefault="00FE1715" w:rsidP="00080827">
      <w:pPr>
        <w:jc w:val="both"/>
      </w:pPr>
      <w:r>
        <w:t xml:space="preserve">A letöltéssel kapcsolatos eseményeket a vevői alkalmazás kizárólag abban az esetben küldheti be, ha a </w:t>
      </w:r>
      <w:r w:rsidR="00E04EBA">
        <w:t xml:space="preserve">bizonylat titkosításához szükséges vevői kulcspárt vagy az e-pénztárgép generálta, vagy a </w:t>
      </w:r>
      <w:r w:rsidR="00860604">
        <w:t>vevői alkalmazás generálta és az e-pénztárgép adott kulcshoz tartozó visszaigazolását a vevői alkalmazás beolvasta és eltárolta.</w:t>
      </w:r>
    </w:p>
    <w:p w14:paraId="14DC638B" w14:textId="77777777" w:rsidR="00860604" w:rsidRDefault="00860604" w:rsidP="00080827">
      <w:pPr>
        <w:jc w:val="both"/>
      </w:pPr>
    </w:p>
    <w:p w14:paraId="66F1E0F1" w14:textId="42BB3C1E" w:rsidR="00860604" w:rsidRDefault="00860604" w:rsidP="00080827">
      <w:pPr>
        <w:jc w:val="both"/>
      </w:pPr>
      <w:r>
        <w:t>A vevői alkalmazásban generált titkosító kulcspár</w:t>
      </w:r>
      <w:r w:rsidR="005B5CC3">
        <w:t>hoz nem garantált, hogy bizonylatnak tartoznia kell, így ebben az esetben nem szabad letöltési hibát beküldeni.</w:t>
      </w:r>
    </w:p>
    <w:p w14:paraId="03AA24BC" w14:textId="77777777" w:rsidR="005B5CC3" w:rsidRDefault="005B5CC3" w:rsidP="00080827">
      <w:pPr>
        <w:jc w:val="both"/>
      </w:pPr>
    </w:p>
    <w:p w14:paraId="64A674D2" w14:textId="0E69E3D8" w:rsidR="005B5CC3" w:rsidRDefault="005B5CC3" w:rsidP="00080827">
      <w:pPr>
        <w:jc w:val="both"/>
      </w:pPr>
      <w:r>
        <w:t>A letöltött bizonylatok feldolgozása során fellépő hibák</w:t>
      </w:r>
      <w:r w:rsidR="002853A4">
        <w:t>at viszont a kulcspárgenerálás helyétől függetlenül</w:t>
      </w:r>
      <w:r w:rsidR="006176D6">
        <w:t xml:space="preserve"> </w:t>
      </w:r>
      <w:r w:rsidR="00A1148B">
        <w:t>el kell küldeni</w:t>
      </w:r>
      <w:r w:rsidR="002853A4">
        <w:t>.</w:t>
      </w:r>
    </w:p>
    <w:p w14:paraId="0DD46AE5" w14:textId="77777777" w:rsidR="00A26FCD" w:rsidRDefault="00A26FCD" w:rsidP="00080827">
      <w:pPr>
        <w:jc w:val="both"/>
      </w:pPr>
    </w:p>
    <w:p w14:paraId="3B6BADD1" w14:textId="392C25E1" w:rsidR="00A26FCD" w:rsidRPr="006434FB" w:rsidRDefault="00A26FCD" w:rsidP="00080827">
      <w:pPr>
        <w:jc w:val="both"/>
        <w:rPr>
          <w:b/>
          <w:bCs/>
        </w:rPr>
      </w:pPr>
      <w:r w:rsidRPr="006434FB">
        <w:rPr>
          <w:b/>
          <w:bCs/>
        </w:rPr>
        <w:t xml:space="preserve">Egy eseményről </w:t>
      </w:r>
      <w:r w:rsidR="00246C5D" w:rsidRPr="006434FB">
        <w:rPr>
          <w:b/>
          <w:bCs/>
        </w:rPr>
        <w:t xml:space="preserve">a vevői alkalmazás csak egy alkalommal küldhet a </w:t>
      </w:r>
      <w:r w:rsidR="00C30B1C">
        <w:rPr>
          <w:b/>
          <w:bCs/>
        </w:rPr>
        <w:t>n</w:t>
      </w:r>
      <w:r w:rsidR="00246C5D" w:rsidRPr="006434FB">
        <w:rPr>
          <w:b/>
          <w:bCs/>
        </w:rPr>
        <w:t>yugtatárnak jelentést.</w:t>
      </w:r>
    </w:p>
    <w:p w14:paraId="414315EB" w14:textId="77777777" w:rsidR="00F87696" w:rsidRDefault="00F87696" w:rsidP="00080827">
      <w:pPr>
        <w:jc w:val="both"/>
      </w:pPr>
    </w:p>
    <w:p w14:paraId="705DB18F" w14:textId="663D7A8B" w:rsidR="00A1148B" w:rsidRDefault="00A1148B" w:rsidP="00080827">
      <w:pPr>
        <w:jc w:val="both"/>
      </w:pPr>
      <w:r>
        <w:t>A beküldendő adat</w:t>
      </w:r>
      <w:r w:rsidR="00157816">
        <w:t>ok</w:t>
      </w:r>
      <w:r>
        <w:t>:</w:t>
      </w:r>
    </w:p>
    <w:p w14:paraId="57303BAA" w14:textId="0FF0764A" w:rsidR="00A1148B" w:rsidRDefault="00A1148B" w:rsidP="006434FB">
      <w:pPr>
        <w:pStyle w:val="Felsorols"/>
      </w:pPr>
      <w:r>
        <w:t>Keresőkulcs</w:t>
      </w:r>
    </w:p>
    <w:p w14:paraId="0E159BB6" w14:textId="788AC247" w:rsidR="00A1148B" w:rsidRDefault="00157816" w:rsidP="006434FB">
      <w:pPr>
        <w:pStyle w:val="Felsorols"/>
      </w:pPr>
      <w:r>
        <w:t>Eseménykód</w:t>
      </w:r>
    </w:p>
    <w:p w14:paraId="037ED55D" w14:textId="3D655593" w:rsidR="00D16B1D" w:rsidRDefault="00D16B1D" w:rsidP="006434FB">
      <w:pPr>
        <w:pStyle w:val="Felsorols"/>
      </w:pPr>
      <w:r>
        <w:t>Opcionális szöveges kiegészítés</w:t>
      </w:r>
    </w:p>
    <w:p w14:paraId="1139C357" w14:textId="090E2BED" w:rsidR="00157816" w:rsidRDefault="00157816" w:rsidP="006434FB">
      <w:pPr>
        <w:pStyle w:val="Felsorols"/>
      </w:pPr>
      <w:r>
        <w:t>Bizonylat sorszáma</w:t>
      </w:r>
    </w:p>
    <w:p w14:paraId="2C42E517" w14:textId="670D2E5A" w:rsidR="00157816" w:rsidRDefault="00157816" w:rsidP="006434FB">
      <w:pPr>
        <w:pStyle w:val="Felsorols"/>
      </w:pPr>
      <w:r>
        <w:t>Bizonylat kiállításának időpontja</w:t>
      </w:r>
    </w:p>
    <w:p w14:paraId="76C1CDC9" w14:textId="77777777" w:rsidR="00955843" w:rsidRDefault="00955843" w:rsidP="00080827">
      <w:pPr>
        <w:jc w:val="both"/>
      </w:pPr>
    </w:p>
    <w:p w14:paraId="1B4CA5E1" w14:textId="2AB82DCD" w:rsidR="00157816" w:rsidRDefault="00157816" w:rsidP="00080827">
      <w:pPr>
        <w:jc w:val="both"/>
      </w:pPr>
      <w:r>
        <w:t>A</w:t>
      </w:r>
      <w:r w:rsidR="008E714D">
        <w:t xml:space="preserve"> bizonylat </w:t>
      </w:r>
      <w:r w:rsidR="008E714D" w:rsidRPr="006434FB">
        <w:rPr>
          <w:i/>
          <w:iCs/>
        </w:rPr>
        <w:t>letöltése</w:t>
      </w:r>
      <w:r w:rsidR="008E714D">
        <w:t xml:space="preserve"> közben fellépő események</w:t>
      </w:r>
      <w:r w:rsidR="001E2ACE">
        <w:t xml:space="preserve">hez tartozó </w:t>
      </w:r>
      <w:r>
        <w:t>eseménykódok</w:t>
      </w:r>
      <w:r w:rsidR="001E2ACE">
        <w:t>:</w:t>
      </w:r>
    </w:p>
    <w:p w14:paraId="2DD41DC1" w14:textId="77777777" w:rsidR="001E2ACE" w:rsidRDefault="001E2ACE" w:rsidP="00080827">
      <w:pPr>
        <w:jc w:val="both"/>
      </w:pPr>
    </w:p>
    <w:tbl>
      <w:tblPr>
        <w:tblStyle w:val="Rcsostblzat"/>
        <w:tblW w:w="0" w:type="auto"/>
        <w:tblLook w:val="04A0" w:firstRow="1" w:lastRow="0" w:firstColumn="1" w:lastColumn="0" w:noHBand="0" w:noVBand="1"/>
      </w:tblPr>
      <w:tblGrid>
        <w:gridCol w:w="6658"/>
        <w:gridCol w:w="2404"/>
      </w:tblGrid>
      <w:tr w:rsidR="001E2ACE" w:rsidRPr="001E2ACE" w14:paraId="673C89CC" w14:textId="77777777" w:rsidTr="006434FB">
        <w:tc>
          <w:tcPr>
            <w:tcW w:w="6658" w:type="dxa"/>
          </w:tcPr>
          <w:p w14:paraId="64C6435C" w14:textId="20563EFB" w:rsidR="001E2ACE" w:rsidRPr="006434FB" w:rsidRDefault="001E2ACE" w:rsidP="006434FB">
            <w:pPr>
              <w:jc w:val="center"/>
              <w:rPr>
                <w:b/>
                <w:bCs/>
              </w:rPr>
            </w:pPr>
            <w:r w:rsidRPr="006434FB">
              <w:rPr>
                <w:b/>
                <w:bCs/>
              </w:rPr>
              <w:t>Esemény leírása</w:t>
            </w:r>
          </w:p>
        </w:tc>
        <w:tc>
          <w:tcPr>
            <w:tcW w:w="2404" w:type="dxa"/>
          </w:tcPr>
          <w:p w14:paraId="25130F3E" w14:textId="38668B54" w:rsidR="001E2ACE" w:rsidRPr="006434FB" w:rsidRDefault="001E2ACE" w:rsidP="006434FB">
            <w:pPr>
              <w:jc w:val="center"/>
              <w:rPr>
                <w:b/>
                <w:bCs/>
              </w:rPr>
            </w:pPr>
            <w:r w:rsidRPr="006434FB">
              <w:rPr>
                <w:b/>
                <w:bCs/>
              </w:rPr>
              <w:t>Eseménykód</w:t>
            </w:r>
          </w:p>
        </w:tc>
      </w:tr>
      <w:tr w:rsidR="001E2ACE" w14:paraId="794F23B6" w14:textId="77777777" w:rsidTr="006434FB">
        <w:tc>
          <w:tcPr>
            <w:tcW w:w="6658" w:type="dxa"/>
          </w:tcPr>
          <w:p w14:paraId="187F53DE" w14:textId="0F8ED425" w:rsidR="001E2ACE" w:rsidRDefault="009B5D9D" w:rsidP="00080827">
            <w:pPr>
              <w:jc w:val="both"/>
            </w:pPr>
            <w:r>
              <w:t>Nem érkezett meg a bizonylat</w:t>
            </w:r>
            <w:r w:rsidR="00A9568B">
              <w:t xml:space="preserve">, a letöltési kísérletekre vonatkozó ismétlési lehetőség </w:t>
            </w:r>
            <w:r w:rsidR="00221C63">
              <w:t>is sikertelen volt.</w:t>
            </w:r>
          </w:p>
        </w:tc>
        <w:tc>
          <w:tcPr>
            <w:tcW w:w="2404" w:type="dxa"/>
          </w:tcPr>
          <w:p w14:paraId="67C12FAE" w14:textId="3FB1043A" w:rsidR="001E2ACE" w:rsidRDefault="00221C63" w:rsidP="006434FB">
            <w:pPr>
              <w:jc w:val="center"/>
            </w:pPr>
            <w:r>
              <w:t>C0001</w:t>
            </w:r>
          </w:p>
        </w:tc>
      </w:tr>
    </w:tbl>
    <w:p w14:paraId="18E17B80" w14:textId="77777777" w:rsidR="001E2ACE" w:rsidRDefault="001E2ACE" w:rsidP="00080827">
      <w:pPr>
        <w:jc w:val="both"/>
      </w:pPr>
    </w:p>
    <w:p w14:paraId="16AB82BB" w14:textId="58081E6E" w:rsidR="000E11F1" w:rsidRDefault="000E11F1" w:rsidP="000E11F1">
      <w:pPr>
        <w:jc w:val="both"/>
      </w:pPr>
      <w:r>
        <w:t xml:space="preserve">A bizonylat </w:t>
      </w:r>
      <w:r w:rsidRPr="006434FB">
        <w:rPr>
          <w:i/>
          <w:iCs/>
        </w:rPr>
        <w:t>feldolgozása</w:t>
      </w:r>
      <w:r>
        <w:t xml:space="preserve"> közben fellépő eseményekhez tartozó eseménykódok:</w:t>
      </w:r>
    </w:p>
    <w:p w14:paraId="4CC2ED31" w14:textId="77777777" w:rsidR="000E11F1" w:rsidRDefault="000E11F1" w:rsidP="000E11F1">
      <w:pPr>
        <w:jc w:val="both"/>
      </w:pPr>
    </w:p>
    <w:tbl>
      <w:tblPr>
        <w:tblStyle w:val="Rcsostblzat"/>
        <w:tblW w:w="0" w:type="auto"/>
        <w:tblLook w:val="04A0" w:firstRow="1" w:lastRow="0" w:firstColumn="1" w:lastColumn="0" w:noHBand="0" w:noVBand="1"/>
      </w:tblPr>
      <w:tblGrid>
        <w:gridCol w:w="6658"/>
        <w:gridCol w:w="2404"/>
      </w:tblGrid>
      <w:tr w:rsidR="000E11F1" w:rsidRPr="004F35B1" w14:paraId="1DF303D3" w14:textId="77777777" w:rsidTr="003B3F6A">
        <w:tc>
          <w:tcPr>
            <w:tcW w:w="6658" w:type="dxa"/>
          </w:tcPr>
          <w:p w14:paraId="6D123F8C" w14:textId="77777777" w:rsidR="000E11F1" w:rsidRPr="004F35B1" w:rsidRDefault="000E11F1" w:rsidP="003B3F6A">
            <w:pPr>
              <w:jc w:val="center"/>
              <w:rPr>
                <w:b/>
                <w:bCs/>
              </w:rPr>
            </w:pPr>
            <w:r w:rsidRPr="004F35B1">
              <w:rPr>
                <w:b/>
                <w:bCs/>
              </w:rPr>
              <w:t>Esemény leírása</w:t>
            </w:r>
          </w:p>
        </w:tc>
        <w:tc>
          <w:tcPr>
            <w:tcW w:w="2404" w:type="dxa"/>
          </w:tcPr>
          <w:p w14:paraId="701CDA63" w14:textId="77777777" w:rsidR="000E11F1" w:rsidRPr="004F35B1" w:rsidRDefault="000E11F1" w:rsidP="003B3F6A">
            <w:pPr>
              <w:jc w:val="center"/>
              <w:rPr>
                <w:b/>
                <w:bCs/>
              </w:rPr>
            </w:pPr>
            <w:r w:rsidRPr="004F35B1">
              <w:rPr>
                <w:b/>
                <w:bCs/>
              </w:rPr>
              <w:t>Eseménykód</w:t>
            </w:r>
          </w:p>
        </w:tc>
      </w:tr>
      <w:tr w:rsidR="000E11F1" w14:paraId="38BB3A92" w14:textId="77777777" w:rsidTr="003B3F6A">
        <w:tc>
          <w:tcPr>
            <w:tcW w:w="6658" w:type="dxa"/>
          </w:tcPr>
          <w:p w14:paraId="0EE672DF" w14:textId="1532648B" w:rsidR="000E11F1" w:rsidRDefault="00202ABA" w:rsidP="003B3F6A">
            <w:pPr>
              <w:jc w:val="both"/>
            </w:pPr>
            <w:r>
              <w:t>A bizonylatboríték aláírás-ellenőrzéséhez a vevői alkalmazás nem tudta letölteni az e-pénztárgép aláírólkulcsát.</w:t>
            </w:r>
          </w:p>
        </w:tc>
        <w:tc>
          <w:tcPr>
            <w:tcW w:w="2404" w:type="dxa"/>
          </w:tcPr>
          <w:p w14:paraId="39D197D9" w14:textId="5152515B" w:rsidR="000E11F1" w:rsidRDefault="000E11F1" w:rsidP="003B3F6A">
            <w:pPr>
              <w:jc w:val="center"/>
            </w:pPr>
            <w:r>
              <w:t>C0101</w:t>
            </w:r>
          </w:p>
        </w:tc>
      </w:tr>
      <w:tr w:rsidR="000E11F1" w14:paraId="773B7E64" w14:textId="77777777" w:rsidTr="003B3F6A">
        <w:tc>
          <w:tcPr>
            <w:tcW w:w="6658" w:type="dxa"/>
          </w:tcPr>
          <w:p w14:paraId="01C2CB9C" w14:textId="652A18AE" w:rsidR="000E11F1" w:rsidRDefault="004858B7" w:rsidP="003B3F6A">
            <w:pPr>
              <w:jc w:val="both"/>
            </w:pPr>
            <w:r>
              <w:t>A bizonylatboríték aláírás-ellenőrzése hibára futott.</w:t>
            </w:r>
          </w:p>
        </w:tc>
        <w:tc>
          <w:tcPr>
            <w:tcW w:w="2404" w:type="dxa"/>
          </w:tcPr>
          <w:p w14:paraId="2909C79C" w14:textId="74E38C4D" w:rsidR="000E11F1" w:rsidRDefault="000E11F1" w:rsidP="003B3F6A">
            <w:pPr>
              <w:jc w:val="center"/>
            </w:pPr>
            <w:r>
              <w:t>C0102</w:t>
            </w:r>
          </w:p>
        </w:tc>
      </w:tr>
      <w:tr w:rsidR="000E11F1" w14:paraId="5EBD6854" w14:textId="77777777" w:rsidTr="003B3F6A">
        <w:tc>
          <w:tcPr>
            <w:tcW w:w="6658" w:type="dxa"/>
          </w:tcPr>
          <w:p w14:paraId="406CC78D" w14:textId="5A912322" w:rsidR="000E11F1" w:rsidRDefault="004858B7" w:rsidP="003B3F6A">
            <w:pPr>
              <w:jc w:val="both"/>
            </w:pPr>
            <w:r>
              <w:t>A vevői boríték titkosításának feloldása siketelen</w:t>
            </w:r>
            <w:r w:rsidR="008A2D7A">
              <w:t xml:space="preserve"> (így nem ismerhető meg a szimmetrikus titkosító kulcs és a vevőnek szánt kiegészítő </w:t>
            </w:r>
            <w:r w:rsidR="00C5773F">
              <w:t>adatok</w:t>
            </w:r>
            <w:r w:rsidR="008A2D7A">
              <w:t>)</w:t>
            </w:r>
            <w:r>
              <w:t>.</w:t>
            </w:r>
          </w:p>
        </w:tc>
        <w:tc>
          <w:tcPr>
            <w:tcW w:w="2404" w:type="dxa"/>
          </w:tcPr>
          <w:p w14:paraId="2830446A" w14:textId="74C37A40" w:rsidR="000E11F1" w:rsidRDefault="000E11F1" w:rsidP="003B3F6A">
            <w:pPr>
              <w:jc w:val="center"/>
            </w:pPr>
            <w:r>
              <w:t>C0103</w:t>
            </w:r>
          </w:p>
        </w:tc>
      </w:tr>
      <w:tr w:rsidR="004858B7" w14:paraId="764A0D93" w14:textId="77777777" w:rsidTr="003B3F6A">
        <w:tc>
          <w:tcPr>
            <w:tcW w:w="6658" w:type="dxa"/>
          </w:tcPr>
          <w:p w14:paraId="2532CBC7" w14:textId="2FDE6B78" w:rsidR="004858B7" w:rsidRDefault="00C5773F" w:rsidP="003B3F6A">
            <w:pPr>
              <w:jc w:val="both"/>
            </w:pPr>
            <w:r>
              <w:t>A vevői boríték</w:t>
            </w:r>
            <w:r w:rsidR="00D6775A">
              <w:t>b</w:t>
            </w:r>
            <w:r w:rsidR="00E00B2C">
              <w:t>an</w:t>
            </w:r>
            <w:r w:rsidR="00D6775A">
              <w:t xml:space="preserve"> garanciajegy</w:t>
            </w:r>
            <w:r w:rsidR="00E00B2C">
              <w:t>-h</w:t>
            </w:r>
            <w:r w:rsidR="00AF2273">
              <w:t>i</w:t>
            </w:r>
            <w:r w:rsidR="00E00B2C">
              <w:t>vatkozás van mellklet</w:t>
            </w:r>
            <w:r w:rsidR="007C3EBB">
              <w:t>re, de nincs melléklet a borítékban.</w:t>
            </w:r>
          </w:p>
        </w:tc>
        <w:tc>
          <w:tcPr>
            <w:tcW w:w="2404" w:type="dxa"/>
          </w:tcPr>
          <w:p w14:paraId="28C05A04" w14:textId="204EBDE6" w:rsidR="007C3EBB" w:rsidRDefault="007C3EBB" w:rsidP="007C3EBB">
            <w:pPr>
              <w:jc w:val="center"/>
            </w:pPr>
            <w:r>
              <w:t>C</w:t>
            </w:r>
            <w:r w:rsidR="00D4388A">
              <w:t>0</w:t>
            </w:r>
            <w:r>
              <w:t>104</w:t>
            </w:r>
          </w:p>
        </w:tc>
      </w:tr>
      <w:tr w:rsidR="007C3EBB" w14:paraId="51575F92" w14:textId="77777777" w:rsidTr="003B3F6A">
        <w:tc>
          <w:tcPr>
            <w:tcW w:w="6658" w:type="dxa"/>
          </w:tcPr>
          <w:p w14:paraId="7196D40B" w14:textId="4366DD4E" w:rsidR="007C3EBB" w:rsidRPr="00010356" w:rsidRDefault="007C3EBB" w:rsidP="003B3F6A">
            <w:pPr>
              <w:jc w:val="both"/>
              <w:rPr>
                <w:lang w:val="pt-BR"/>
              </w:rPr>
            </w:pPr>
            <w:r w:rsidRPr="00010356">
              <w:rPr>
                <w:lang w:val="pt-BR"/>
              </w:rPr>
              <w:t>A</w:t>
            </w:r>
            <w:r w:rsidR="007C6873" w:rsidRPr="00010356">
              <w:rPr>
                <w:lang w:val="pt-BR"/>
              </w:rPr>
              <w:t xml:space="preserve"> vevői melléklet nem értelmezhető (nem jeleníthető meg)</w:t>
            </w:r>
            <w:r w:rsidR="00D16B1D" w:rsidRPr="00010356">
              <w:rPr>
                <w:lang w:val="pt-BR"/>
              </w:rPr>
              <w:t>.</w:t>
            </w:r>
          </w:p>
        </w:tc>
        <w:tc>
          <w:tcPr>
            <w:tcW w:w="2404" w:type="dxa"/>
          </w:tcPr>
          <w:p w14:paraId="4251A5ED" w14:textId="41B41DBE" w:rsidR="007C3EBB" w:rsidRDefault="007C6873" w:rsidP="003B3F6A">
            <w:pPr>
              <w:jc w:val="center"/>
            </w:pPr>
            <w:r>
              <w:t>C</w:t>
            </w:r>
            <w:r w:rsidR="00D4388A">
              <w:t>0</w:t>
            </w:r>
            <w:r>
              <w:t>105</w:t>
            </w:r>
          </w:p>
        </w:tc>
      </w:tr>
      <w:tr w:rsidR="007C6873" w14:paraId="526C3110" w14:textId="77777777" w:rsidTr="003B3F6A">
        <w:tc>
          <w:tcPr>
            <w:tcW w:w="6658" w:type="dxa"/>
          </w:tcPr>
          <w:p w14:paraId="34384CE8" w14:textId="23104B06" w:rsidR="007C6873" w:rsidRPr="00010356" w:rsidRDefault="00D4388A" w:rsidP="003B3F6A">
            <w:pPr>
              <w:jc w:val="both"/>
              <w:rPr>
                <w:lang w:val="pt-BR"/>
              </w:rPr>
            </w:pPr>
            <w:r w:rsidRPr="00010356">
              <w:rPr>
                <w:lang w:val="pt-BR"/>
              </w:rPr>
              <w:t>A bizonylatboríték titkosítása nem oldható fel.</w:t>
            </w:r>
          </w:p>
        </w:tc>
        <w:tc>
          <w:tcPr>
            <w:tcW w:w="2404" w:type="dxa"/>
          </w:tcPr>
          <w:p w14:paraId="6EEB42BD" w14:textId="6FF485ED" w:rsidR="007C6873" w:rsidRDefault="00D4388A" w:rsidP="003B3F6A">
            <w:pPr>
              <w:jc w:val="center"/>
            </w:pPr>
            <w:r>
              <w:t>C0106</w:t>
            </w:r>
          </w:p>
        </w:tc>
      </w:tr>
      <w:tr w:rsidR="00D4388A" w14:paraId="578E62B2" w14:textId="77777777" w:rsidTr="003B3F6A">
        <w:tc>
          <w:tcPr>
            <w:tcW w:w="6658" w:type="dxa"/>
          </w:tcPr>
          <w:p w14:paraId="4A0E0392" w14:textId="6BD9321B" w:rsidR="00D4388A" w:rsidRDefault="00D4388A" w:rsidP="003B3F6A">
            <w:pPr>
              <w:jc w:val="both"/>
            </w:pPr>
            <w:r>
              <w:t>A kititkosított bizonylatboríték nem tömöríthető ki</w:t>
            </w:r>
          </w:p>
        </w:tc>
        <w:tc>
          <w:tcPr>
            <w:tcW w:w="2404" w:type="dxa"/>
          </w:tcPr>
          <w:p w14:paraId="16ABCAC3" w14:textId="5E7D2ED3" w:rsidR="00D4388A" w:rsidRDefault="00D4388A" w:rsidP="003B3F6A">
            <w:pPr>
              <w:jc w:val="center"/>
            </w:pPr>
            <w:r>
              <w:t>C0107</w:t>
            </w:r>
          </w:p>
        </w:tc>
      </w:tr>
      <w:tr w:rsidR="00D4388A" w14:paraId="5488A2E9" w14:textId="77777777" w:rsidTr="003B3F6A">
        <w:tc>
          <w:tcPr>
            <w:tcW w:w="6658" w:type="dxa"/>
          </w:tcPr>
          <w:p w14:paraId="0DF40961" w14:textId="15A9C6C2" w:rsidR="00D4388A" w:rsidRDefault="00D61BB6" w:rsidP="003B3F6A">
            <w:pPr>
              <w:jc w:val="both"/>
            </w:pPr>
            <w:r>
              <w:t>A bizonylatadatok kitömörítése sikertelen</w:t>
            </w:r>
          </w:p>
        </w:tc>
        <w:tc>
          <w:tcPr>
            <w:tcW w:w="2404" w:type="dxa"/>
          </w:tcPr>
          <w:p w14:paraId="66187D37" w14:textId="0B432441" w:rsidR="00D4388A" w:rsidRDefault="00D61BB6" w:rsidP="003B3F6A">
            <w:pPr>
              <w:jc w:val="center"/>
            </w:pPr>
            <w:r>
              <w:t>C0108</w:t>
            </w:r>
          </w:p>
        </w:tc>
      </w:tr>
    </w:tbl>
    <w:p w14:paraId="563D31E2" w14:textId="77777777" w:rsidR="001E2ACE" w:rsidRDefault="001E2ACE" w:rsidP="00080827">
      <w:pPr>
        <w:jc w:val="both"/>
      </w:pPr>
    </w:p>
    <w:p w14:paraId="581FEB1C" w14:textId="7B0F1C65" w:rsidR="00080827" w:rsidRPr="006434FB" w:rsidRDefault="00D61BB6" w:rsidP="00080827">
      <w:pPr>
        <w:jc w:val="both"/>
      </w:pPr>
      <w:r>
        <w:t>A</w:t>
      </w:r>
      <w:r w:rsidR="00A873E3">
        <w:t>z opcionális szöveges mezőbe kell az adott kódhoz tartozó további kiegészítést beleírni</w:t>
      </w:r>
      <w:r w:rsidR="00680914">
        <w:t>, pl. „hiány</w:t>
      </w:r>
      <w:r w:rsidR="0036608E">
        <w:t>zó garanciajegy”, „</w:t>
      </w:r>
      <w:r w:rsidR="00DC2C6B">
        <w:t>kupon lejárati idő érvénytelen”.</w:t>
      </w:r>
    </w:p>
    <w:p w14:paraId="5B8B6B76" w14:textId="77777777" w:rsidR="00080827" w:rsidRPr="005977A9" w:rsidRDefault="00080827" w:rsidP="00080827">
      <w:pPr>
        <w:jc w:val="both"/>
      </w:pPr>
    </w:p>
    <w:p w14:paraId="0EA662FD" w14:textId="77777777" w:rsidR="00080827" w:rsidRPr="005977A9" w:rsidRDefault="00080827" w:rsidP="00080827">
      <w:pPr>
        <w:pStyle w:val="Cmsor3"/>
        <w:jc w:val="both"/>
        <w:rPr>
          <w:lang w:val="en-US"/>
        </w:rPr>
      </w:pPr>
      <w:bookmarkStart w:id="1132" w:name="_Toc195567125"/>
      <w:r w:rsidRPr="005977A9">
        <w:rPr>
          <w:lang w:val="en-US"/>
        </w:rPr>
        <w:t>A szolgáltatás technikai leírása</w:t>
      </w:r>
      <w:bookmarkEnd w:id="1132"/>
    </w:p>
    <w:p w14:paraId="20304493" w14:textId="4221547A" w:rsidR="00080827" w:rsidRPr="005977A9" w:rsidRDefault="00080827" w:rsidP="00080827">
      <w:pPr>
        <w:jc w:val="both"/>
        <w:rPr>
          <w:rFonts w:asciiTheme="minorHAnsi" w:eastAsiaTheme="minorHAnsi" w:hAnsiTheme="minorHAnsi" w:cstheme="minorHAnsi"/>
          <w:szCs w:val="22"/>
          <w:lang w:eastAsia="en-US"/>
        </w:rPr>
      </w:pPr>
      <w:r w:rsidRPr="005977A9">
        <w:t xml:space="preserve">A nyugtatár által biztosított </w:t>
      </w:r>
      <w:r>
        <w:t>eseményfogad</w:t>
      </w:r>
      <w:r w:rsidR="005C2698">
        <w:t>ást</w:t>
      </w:r>
      <w:r w:rsidRPr="005977A9">
        <w:t xml:space="preserve"> „</w:t>
      </w:r>
      <w:r w:rsidR="00207754">
        <w:t>c</w:t>
      </w:r>
      <w:r w:rsidR="005C2698">
        <w:t>lientEvent</w:t>
      </w:r>
      <w:r w:rsidRPr="005977A9">
        <w:t xml:space="preserve">” </w:t>
      </w:r>
      <w:r w:rsidR="00207754">
        <w:t>végpont</w:t>
      </w:r>
      <w:r w:rsidRPr="005977A9">
        <w:t xml:space="preserve"> meghívásával valósítja meg.</w:t>
      </w:r>
    </w:p>
    <w:p w14:paraId="76C38BDF" w14:textId="77777777" w:rsidR="00080827" w:rsidRPr="005977A9" w:rsidRDefault="00080827" w:rsidP="006434FB">
      <w:pPr>
        <w:pStyle w:val="Felsorols"/>
      </w:pPr>
      <w:r w:rsidRPr="005977A9">
        <w:t>Context root: /eDocumentStore/v1</w:t>
      </w:r>
    </w:p>
    <w:p w14:paraId="46D9ED5C" w14:textId="33F5B92F" w:rsidR="00080827" w:rsidRPr="005977A9" w:rsidRDefault="00080827" w:rsidP="006434FB">
      <w:pPr>
        <w:pStyle w:val="Felsorols"/>
      </w:pPr>
      <w:r w:rsidRPr="005977A9">
        <w:t>URL: /</w:t>
      </w:r>
      <w:r w:rsidR="00207754">
        <w:t>c</w:t>
      </w:r>
      <w:r w:rsidR="00207754" w:rsidRPr="00207754">
        <w:t>lientEvent</w:t>
      </w:r>
    </w:p>
    <w:p w14:paraId="3173CC4C" w14:textId="0398565F" w:rsidR="00080827" w:rsidRPr="005977A9" w:rsidRDefault="00080827" w:rsidP="006434FB">
      <w:pPr>
        <w:pStyle w:val="Felsorols"/>
      </w:pPr>
      <w:r w:rsidRPr="005977A9">
        <w:t xml:space="preserve">Kérés objektum: </w:t>
      </w:r>
      <w:r w:rsidR="00207754">
        <w:t>C</w:t>
      </w:r>
      <w:r w:rsidR="00207754" w:rsidRPr="00207754">
        <w:t>lientEvent</w:t>
      </w:r>
      <w:r w:rsidRPr="005977A9">
        <w:t>Request. A szolgáltatás kérés objektumának technológiai leírása az „</w:t>
      </w:r>
      <w:r w:rsidR="00E77466">
        <w:rPr>
          <w:sz w:val="22"/>
        </w:rPr>
        <w:fldChar w:fldCharType="begin"/>
      </w:r>
      <w:r w:rsidR="00E77466">
        <w:instrText xml:space="preserve"> REF _Ref184599723 \h </w:instrText>
      </w:r>
      <w:r w:rsidR="00E77466">
        <w:rPr>
          <w:sz w:val="22"/>
        </w:rPr>
      </w:r>
      <w:r w:rsidR="00E77466">
        <w:rPr>
          <w:sz w:val="22"/>
        </w:rPr>
        <w:fldChar w:fldCharType="separate"/>
      </w:r>
      <w:ins w:id="1133" w:author="Szerző">
        <w:r w:rsidR="007E41D0" w:rsidRPr="00010356">
          <w:rPr>
            <w:lang w:val="pt-BR"/>
          </w:rPr>
          <w:t>Üzleti adattartalom leírása (XSD Modell típusai és elemei)</w:t>
        </w:r>
      </w:ins>
      <w:del w:id="1134" w:author="Szerző">
        <w:r w:rsidR="000F44AA" w:rsidRPr="46920C6E" w:rsidDel="007E41D0">
          <w:delText>Üzleti adattartalom leírása (XSD Modell típusai és elemei)</w:delText>
        </w:r>
      </w:del>
      <w:r w:rsidR="00E77466">
        <w:rPr>
          <w:sz w:val="22"/>
        </w:rPr>
        <w:fldChar w:fldCharType="end"/>
      </w:r>
      <w:r w:rsidRPr="005977A9">
        <w:t>” fejezetben található.</w:t>
      </w:r>
    </w:p>
    <w:p w14:paraId="42714C56" w14:textId="3602E261" w:rsidR="00080827" w:rsidRDefault="00080827" w:rsidP="006434FB">
      <w:pPr>
        <w:pStyle w:val="Felsorols"/>
      </w:pPr>
      <w:r w:rsidRPr="005977A9">
        <w:t xml:space="preserve">Válasz objektum: </w:t>
      </w:r>
      <w:r w:rsidR="00207754">
        <w:t>C</w:t>
      </w:r>
      <w:r w:rsidR="00207754" w:rsidRPr="00207754">
        <w:t>lientEvent</w:t>
      </w:r>
      <w:r w:rsidRPr="005977A9">
        <w:t>Response. A szolgáltatás válasz objektumának technológiai leírása az „</w:t>
      </w:r>
      <w:r w:rsidR="00E77466">
        <w:rPr>
          <w:sz w:val="22"/>
        </w:rPr>
        <w:fldChar w:fldCharType="begin"/>
      </w:r>
      <w:r w:rsidR="00E77466">
        <w:instrText xml:space="preserve"> REF _Ref184599723 \h </w:instrText>
      </w:r>
      <w:r w:rsidR="00E77466">
        <w:rPr>
          <w:sz w:val="22"/>
        </w:rPr>
      </w:r>
      <w:r w:rsidR="00E77466">
        <w:rPr>
          <w:sz w:val="22"/>
        </w:rPr>
        <w:fldChar w:fldCharType="separate"/>
      </w:r>
      <w:ins w:id="1135" w:author="Szerző">
        <w:r w:rsidR="007E41D0" w:rsidRPr="00010356">
          <w:rPr>
            <w:lang w:val="pt-BR"/>
          </w:rPr>
          <w:t>Üzleti adattartalom leírása (XSD Modell típusai és elemei)</w:t>
        </w:r>
      </w:ins>
      <w:del w:id="1136" w:author="Szerző">
        <w:r w:rsidR="000F44AA" w:rsidRPr="46920C6E" w:rsidDel="007E41D0">
          <w:delText>Üzleti adattartalom leírása (XSD Modell típusai és elemei)</w:delText>
        </w:r>
      </w:del>
      <w:r w:rsidR="00E77466">
        <w:rPr>
          <w:sz w:val="22"/>
        </w:rPr>
        <w:fldChar w:fldCharType="end"/>
      </w:r>
      <w:r w:rsidRPr="005977A9">
        <w:t>” fejezetben található.</w:t>
      </w:r>
    </w:p>
    <w:p w14:paraId="519056F6" w14:textId="77777777" w:rsidR="00080827" w:rsidRDefault="00080827" w:rsidP="00080827">
      <w:pPr>
        <w:jc w:val="both"/>
      </w:pPr>
    </w:p>
    <w:p w14:paraId="6C99EF9F" w14:textId="77777777" w:rsidR="00955843" w:rsidRDefault="00955843" w:rsidP="00080827">
      <w:pPr>
        <w:jc w:val="both"/>
      </w:pPr>
    </w:p>
    <w:p w14:paraId="0A9FFBDC" w14:textId="50602FB0" w:rsidR="00955843" w:rsidRDefault="00955843" w:rsidP="006434FB">
      <w:pPr>
        <w:keepNext/>
        <w:jc w:val="both"/>
      </w:pPr>
      <w:r w:rsidRPr="002E27EF">
        <w:t>ClientEventRequest kérésobjektum:</w:t>
      </w:r>
    </w:p>
    <w:p w14:paraId="2E6181D2" w14:textId="40522A5C" w:rsidR="00270701" w:rsidRDefault="00270701" w:rsidP="006434FB">
      <w:pPr>
        <w:keepNext/>
        <w:jc w:val="both"/>
      </w:pPr>
      <w:r w:rsidRPr="00270701">
        <w:rPr>
          <w:noProof/>
          <w:lang w:val="hu-HU" w:eastAsia="hu-HU"/>
        </w:rPr>
        <w:drawing>
          <wp:inline distT="0" distB="0" distL="0" distR="0" wp14:anchorId="2B2FD2D5" wp14:editId="1D6DD0D2">
            <wp:extent cx="5760720" cy="8458835"/>
            <wp:effectExtent l="0" t="0" r="0" b="0"/>
            <wp:docPr id="945812826" name="Kép 1" descr="A képen szöveg, képernyőkép, szám,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12826" name="Kép 1" descr="A képen szöveg, képernyőkép, szám, Párhuzamos látható&#10;&#10;Előfordulhat, hogy a mesterséges intelligencia által létrehozott tartalom helytelen."/>
                    <pic:cNvPicPr/>
                  </pic:nvPicPr>
                  <pic:blipFill>
                    <a:blip r:embed="rId81"/>
                    <a:stretch>
                      <a:fillRect/>
                    </a:stretch>
                  </pic:blipFill>
                  <pic:spPr>
                    <a:xfrm>
                      <a:off x="0" y="0"/>
                      <a:ext cx="5760720" cy="8458835"/>
                    </a:xfrm>
                    <a:prstGeom prst="rect">
                      <a:avLst/>
                    </a:prstGeom>
                  </pic:spPr>
                </pic:pic>
              </a:graphicData>
            </a:graphic>
          </wp:inline>
        </w:drawing>
      </w:r>
    </w:p>
    <w:p w14:paraId="2D1A19A3" w14:textId="27F5CCAC" w:rsidR="00955843" w:rsidRDefault="00955843" w:rsidP="006434FB">
      <w:pPr>
        <w:jc w:val="center"/>
      </w:pPr>
    </w:p>
    <w:p w14:paraId="65D66358" w14:textId="77777777" w:rsidR="00A31CDE" w:rsidRDefault="009629F1" w:rsidP="006434FB">
      <w:pPr>
        <w:keepNext/>
        <w:jc w:val="both"/>
        <w:rPr>
          <w:lang w:val="pt-BR"/>
        </w:rPr>
      </w:pPr>
      <w:r w:rsidRPr="00010356">
        <w:rPr>
          <w:lang w:val="pt-BR"/>
        </w:rPr>
        <w:t xml:space="preserve">A </w:t>
      </w:r>
      <w:r w:rsidR="00955843" w:rsidRPr="00010356">
        <w:rPr>
          <w:lang w:val="pt-BR"/>
        </w:rPr>
        <w:t>ClientEventResponse válaszobjektum</w:t>
      </w:r>
      <w:r w:rsidRPr="00010356">
        <w:rPr>
          <w:lang w:val="pt-BR"/>
        </w:rPr>
        <w:t xml:space="preserve"> a fejléc- és eredményadatokon kívül nem ad vissza végpontspecifikus adatot</w:t>
      </w:r>
      <w:r w:rsidR="00A31CDE">
        <w:rPr>
          <w:lang w:val="pt-BR"/>
        </w:rPr>
        <w:t>:</w:t>
      </w:r>
    </w:p>
    <w:p w14:paraId="6C4336D6" w14:textId="1BB9B8A8" w:rsidR="00955843" w:rsidRPr="00010356" w:rsidRDefault="00D06704" w:rsidP="006434FB">
      <w:pPr>
        <w:keepNext/>
        <w:jc w:val="both"/>
        <w:rPr>
          <w:lang w:val="pt-BR"/>
        </w:rPr>
      </w:pPr>
      <w:r w:rsidRPr="00D06704">
        <w:rPr>
          <w:noProof/>
          <w:lang w:val="hu-HU" w:eastAsia="hu-HU"/>
        </w:rPr>
        <w:drawing>
          <wp:inline distT="0" distB="0" distL="0" distR="0" wp14:anchorId="168F81DA" wp14:editId="58D53124">
            <wp:extent cx="4830793" cy="1492050"/>
            <wp:effectExtent l="0" t="0" r="8255" b="0"/>
            <wp:docPr id="879034559" name="Kép 1" descr="A képen szöveg, Betűtípus, képernyőkép,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559" name="Kép 1" descr="A képen szöveg, Betűtípus, képernyőkép, szám látható&#10;&#10;Előfordulhat, hogy a mesterséges intelligencia által létrehozott tartalom helytelen."/>
                    <pic:cNvPicPr/>
                  </pic:nvPicPr>
                  <pic:blipFill>
                    <a:blip r:embed="rId82"/>
                    <a:stretch>
                      <a:fillRect/>
                    </a:stretch>
                  </pic:blipFill>
                  <pic:spPr>
                    <a:xfrm>
                      <a:off x="0" y="0"/>
                      <a:ext cx="4835732" cy="1493575"/>
                    </a:xfrm>
                    <a:prstGeom prst="rect">
                      <a:avLst/>
                    </a:prstGeom>
                  </pic:spPr>
                </pic:pic>
              </a:graphicData>
            </a:graphic>
          </wp:inline>
        </w:drawing>
      </w:r>
    </w:p>
    <w:p w14:paraId="74886918" w14:textId="77777777" w:rsidR="005B35F2" w:rsidRPr="00010356" w:rsidRDefault="005B35F2" w:rsidP="006434FB">
      <w:pPr>
        <w:keepNext/>
        <w:jc w:val="both"/>
        <w:rPr>
          <w:lang w:val="pt-BR"/>
        </w:rPr>
      </w:pPr>
    </w:p>
    <w:p w14:paraId="12315398" w14:textId="5CEDC473" w:rsidR="00080827" w:rsidRDefault="00080827" w:rsidP="006434FB">
      <w:pPr>
        <w:jc w:val="both"/>
        <w:rPr>
          <w:lang w:val="pt-BR"/>
        </w:rPr>
      </w:pPr>
    </w:p>
    <w:p w14:paraId="7DAA25EC" w14:textId="656AC198" w:rsidR="00D47989" w:rsidRPr="005977A9" w:rsidRDefault="00D47989" w:rsidP="00D47989">
      <w:pPr>
        <w:pStyle w:val="Cmsor2"/>
        <w:rPr>
          <w:lang w:val="en-US"/>
        </w:rPr>
      </w:pPr>
      <w:bookmarkStart w:id="1137" w:name="_Toc195567126"/>
      <w:r>
        <w:rPr>
          <w:lang w:val="en-US"/>
        </w:rPr>
        <w:t>Access token megújítása</w:t>
      </w:r>
      <w:bookmarkEnd w:id="1137"/>
    </w:p>
    <w:p w14:paraId="2BA55365" w14:textId="55F6BF19" w:rsidR="00D47989" w:rsidRPr="005761E2" w:rsidRDefault="00D47989" w:rsidP="00D47989">
      <w:pPr>
        <w:jc w:val="both"/>
      </w:pPr>
      <w:r w:rsidRPr="005761E2">
        <w:t>A</w:t>
      </w:r>
      <w:r w:rsidR="0076276A" w:rsidRPr="005761E2">
        <w:t xml:space="preserve"> nyugtatár elérésé</w:t>
      </w:r>
      <w:r w:rsidR="00F11D9D" w:rsidRPr="005761E2">
        <w:t>hez szükséges authentikációs JWT access token lejárata rövid,</w:t>
      </w:r>
      <w:r w:rsidR="006157A1" w:rsidRPr="005761E2">
        <w:t xml:space="preserve"> </w:t>
      </w:r>
      <w:r w:rsidR="00467EAD" w:rsidRPr="005761E2">
        <w:t>ennek megújítása a háttérben automatikusan történik.</w:t>
      </w:r>
    </w:p>
    <w:p w14:paraId="42B738A1" w14:textId="77777777" w:rsidR="00D47989" w:rsidRPr="005761E2" w:rsidRDefault="00D47989" w:rsidP="00D47989">
      <w:pPr>
        <w:jc w:val="both"/>
      </w:pPr>
    </w:p>
    <w:p w14:paraId="0A045242" w14:textId="77777777" w:rsidR="00D47989" w:rsidRPr="005761E2" w:rsidRDefault="00D47989" w:rsidP="00D47989">
      <w:pPr>
        <w:pStyle w:val="Cmsor3"/>
        <w:jc w:val="both"/>
        <w:rPr>
          <w:lang w:val="en-US"/>
        </w:rPr>
      </w:pPr>
      <w:bookmarkStart w:id="1138" w:name="_Toc195567127"/>
      <w:r w:rsidRPr="005761E2">
        <w:rPr>
          <w:lang w:val="en-US"/>
        </w:rPr>
        <w:t>A szolgáltatás üzleti leírása</w:t>
      </w:r>
      <w:bookmarkEnd w:id="1138"/>
    </w:p>
    <w:p w14:paraId="62D45251" w14:textId="10773AAC" w:rsidR="00D47989" w:rsidRDefault="006157A1" w:rsidP="00D47989">
      <w:pPr>
        <w:jc w:val="both"/>
      </w:pPr>
      <w:r w:rsidRPr="005761E2">
        <w:t>A</w:t>
      </w:r>
      <w:r w:rsidR="00467EAD" w:rsidRPr="005761E2">
        <w:t xml:space="preserve"> kliens alkalmazás a vevői backend-en keresztül kérhet új access tokent</w:t>
      </w:r>
      <w:r w:rsidR="00D47989" w:rsidRPr="005761E2">
        <w:t>.</w:t>
      </w:r>
    </w:p>
    <w:p w14:paraId="39631C4A" w14:textId="77777777" w:rsidR="00D47989" w:rsidRDefault="00D47989" w:rsidP="006434FB">
      <w:pPr>
        <w:jc w:val="both"/>
        <w:rPr>
          <w:lang w:val="pt-BR"/>
        </w:rPr>
      </w:pPr>
    </w:p>
    <w:p w14:paraId="0CA9638C" w14:textId="77777777" w:rsidR="00D47989" w:rsidRPr="005977A9" w:rsidRDefault="00D47989" w:rsidP="00D47989">
      <w:pPr>
        <w:pStyle w:val="Cmsor3"/>
        <w:jc w:val="both"/>
        <w:rPr>
          <w:lang w:val="en-US"/>
        </w:rPr>
      </w:pPr>
      <w:bookmarkStart w:id="1139" w:name="_Toc195567128"/>
      <w:r w:rsidRPr="005977A9">
        <w:rPr>
          <w:lang w:val="en-US"/>
        </w:rPr>
        <w:t>A szolgáltatás technikai leírása</w:t>
      </w:r>
      <w:bookmarkEnd w:id="1139"/>
    </w:p>
    <w:p w14:paraId="595CAC14" w14:textId="29C99D97" w:rsidR="00D47989" w:rsidRPr="005977A9" w:rsidRDefault="00D47989" w:rsidP="00D47989">
      <w:pPr>
        <w:jc w:val="both"/>
        <w:rPr>
          <w:rFonts w:asciiTheme="minorHAnsi" w:eastAsiaTheme="minorHAnsi" w:hAnsiTheme="minorHAnsi" w:cstheme="minorHAnsi"/>
          <w:szCs w:val="22"/>
          <w:lang w:eastAsia="en-US"/>
        </w:rPr>
      </w:pPr>
      <w:r w:rsidRPr="005977A9">
        <w:t xml:space="preserve">A nyugtatár által biztosított </w:t>
      </w:r>
      <w:r w:rsidR="001A7AF8">
        <w:t>tokenmegújítást a</w:t>
      </w:r>
      <w:r w:rsidRPr="005977A9">
        <w:t xml:space="preserve"> „</w:t>
      </w:r>
      <w:r w:rsidR="006A13DB">
        <w:t>tokenRefresh</w:t>
      </w:r>
      <w:r w:rsidRPr="005977A9">
        <w:t xml:space="preserve">” </w:t>
      </w:r>
      <w:r>
        <w:t>végpont</w:t>
      </w:r>
      <w:r w:rsidRPr="005977A9">
        <w:t xml:space="preserve"> meghívásával valósítja meg.</w:t>
      </w:r>
    </w:p>
    <w:p w14:paraId="53425A46" w14:textId="77777777" w:rsidR="00D47989" w:rsidRPr="005977A9" w:rsidRDefault="00D47989" w:rsidP="00D47989">
      <w:pPr>
        <w:pStyle w:val="Felsorols"/>
      </w:pPr>
      <w:r w:rsidRPr="005977A9">
        <w:t>Context root: /eDocumentStore/v1</w:t>
      </w:r>
    </w:p>
    <w:p w14:paraId="338E158F" w14:textId="0E5A37B9" w:rsidR="00D47989" w:rsidRPr="005977A9" w:rsidRDefault="00D47989" w:rsidP="00D47989">
      <w:pPr>
        <w:pStyle w:val="Felsorols"/>
      </w:pPr>
      <w:r w:rsidRPr="005977A9">
        <w:t>URL: /</w:t>
      </w:r>
      <w:r w:rsidR="006A13DB">
        <w:t>tokenRefresh</w:t>
      </w:r>
    </w:p>
    <w:p w14:paraId="6CDDD887" w14:textId="31069CD5" w:rsidR="00D47989" w:rsidRPr="005977A9" w:rsidRDefault="00D47989" w:rsidP="00D47989">
      <w:pPr>
        <w:pStyle w:val="Felsorols"/>
      </w:pPr>
      <w:r w:rsidRPr="005977A9">
        <w:t xml:space="preserve">Kérés objektum: </w:t>
      </w:r>
      <w:r w:rsidR="006A13DB">
        <w:t>TokenRefresh</w:t>
      </w:r>
      <w:r w:rsidRPr="005977A9">
        <w:t>Request. A szolgáltatás kérés objektumának technológiai leírása az „</w:t>
      </w:r>
      <w:r>
        <w:rPr>
          <w:sz w:val="22"/>
        </w:rPr>
        <w:fldChar w:fldCharType="begin"/>
      </w:r>
      <w:r>
        <w:instrText xml:space="preserve"> REF _Ref184599723 \h </w:instrText>
      </w:r>
      <w:r>
        <w:rPr>
          <w:sz w:val="22"/>
        </w:rPr>
      </w:r>
      <w:r>
        <w:rPr>
          <w:sz w:val="22"/>
        </w:rPr>
        <w:fldChar w:fldCharType="separate"/>
      </w:r>
      <w:ins w:id="1140" w:author="Szerző">
        <w:r w:rsidR="007E41D0" w:rsidRPr="00010356">
          <w:rPr>
            <w:lang w:val="pt-BR"/>
          </w:rPr>
          <w:t>Üzleti adattartalom leírása (XSD Modell típusai és elemei)</w:t>
        </w:r>
      </w:ins>
      <w:del w:id="1141" w:author="Szerző">
        <w:r w:rsidRPr="46920C6E" w:rsidDel="007E41D0">
          <w:delText>Üzleti adattartalom leírása (XSD Modell típusai és elemei)</w:delText>
        </w:r>
      </w:del>
      <w:r>
        <w:rPr>
          <w:sz w:val="22"/>
        </w:rPr>
        <w:fldChar w:fldCharType="end"/>
      </w:r>
      <w:r w:rsidRPr="005977A9">
        <w:t>” fejezetben található.</w:t>
      </w:r>
    </w:p>
    <w:p w14:paraId="15C89B1F" w14:textId="25EE590A" w:rsidR="00D47989" w:rsidRDefault="00D47989" w:rsidP="00D47989">
      <w:pPr>
        <w:pStyle w:val="Felsorols"/>
      </w:pPr>
      <w:r w:rsidRPr="005977A9">
        <w:t xml:space="preserve">Válasz objektum: </w:t>
      </w:r>
      <w:r w:rsidR="006A13DB">
        <w:t>TokenRefresh</w:t>
      </w:r>
      <w:r w:rsidRPr="005977A9">
        <w:t>Response. A szolgáltatás válasz objektumának technológiai leírása az „</w:t>
      </w:r>
      <w:r>
        <w:rPr>
          <w:sz w:val="22"/>
        </w:rPr>
        <w:fldChar w:fldCharType="begin"/>
      </w:r>
      <w:r>
        <w:instrText xml:space="preserve"> REF _Ref184599723 \h </w:instrText>
      </w:r>
      <w:r>
        <w:rPr>
          <w:sz w:val="22"/>
        </w:rPr>
      </w:r>
      <w:r>
        <w:rPr>
          <w:sz w:val="22"/>
        </w:rPr>
        <w:fldChar w:fldCharType="separate"/>
      </w:r>
      <w:ins w:id="1142" w:author="Szerző">
        <w:r w:rsidR="007E41D0" w:rsidRPr="00010356">
          <w:rPr>
            <w:lang w:val="pt-BR"/>
          </w:rPr>
          <w:t>Üzleti adattartalom leírása (XSD Modell típusai és elemei)</w:t>
        </w:r>
      </w:ins>
      <w:del w:id="1143" w:author="Szerző">
        <w:r w:rsidRPr="46920C6E" w:rsidDel="007E41D0">
          <w:delText>Üzleti adattartalom leírása (XSD Modell típusai és elemei)</w:delText>
        </w:r>
      </w:del>
      <w:r>
        <w:rPr>
          <w:sz w:val="22"/>
        </w:rPr>
        <w:fldChar w:fldCharType="end"/>
      </w:r>
      <w:r w:rsidRPr="005977A9">
        <w:t>” fejezetben található.</w:t>
      </w:r>
    </w:p>
    <w:p w14:paraId="4BF3B347" w14:textId="77777777" w:rsidR="00D47989" w:rsidRDefault="00D47989" w:rsidP="00D47989">
      <w:pPr>
        <w:jc w:val="both"/>
      </w:pPr>
    </w:p>
    <w:p w14:paraId="5F317B6A" w14:textId="77777777" w:rsidR="00D47989" w:rsidRDefault="00D47989" w:rsidP="00D47989">
      <w:pPr>
        <w:jc w:val="both"/>
      </w:pPr>
    </w:p>
    <w:p w14:paraId="08587C6F" w14:textId="0B298258" w:rsidR="00D47989" w:rsidRDefault="006A13DB" w:rsidP="00D47989">
      <w:pPr>
        <w:keepNext/>
        <w:jc w:val="both"/>
      </w:pPr>
      <w:r w:rsidRPr="00FE3A13">
        <w:t>TokenRefreshRequest</w:t>
      </w:r>
      <w:r w:rsidR="00D47989" w:rsidRPr="00FE3A13">
        <w:t xml:space="preserve"> kérésobjektum:</w:t>
      </w:r>
    </w:p>
    <w:p w14:paraId="4142BC5E" w14:textId="6F154B05" w:rsidR="00D47989" w:rsidRDefault="00EB5ABE" w:rsidP="006A13DB">
      <w:pPr>
        <w:jc w:val="both"/>
        <w:rPr>
          <w:lang w:val="pt-BR"/>
        </w:rPr>
      </w:pPr>
      <w:r w:rsidRPr="00EB5ABE">
        <w:rPr>
          <w:noProof/>
          <w:lang w:val="hu-HU" w:eastAsia="hu-HU"/>
        </w:rPr>
        <w:drawing>
          <wp:inline distT="0" distB="0" distL="0" distR="0" wp14:anchorId="1EEBFBB9" wp14:editId="3AAA0A12">
            <wp:extent cx="5760720" cy="4954905"/>
            <wp:effectExtent l="0" t="0" r="0" b="0"/>
            <wp:docPr id="613629743"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29743" name="Kép 1" descr="A képen szöveg, képernyőkép, szoftver, Weblap látható&#10;&#10;Előfordulhat, hogy a mesterséges intelligencia által létrehozott tartalom helytelen."/>
                    <pic:cNvPicPr/>
                  </pic:nvPicPr>
                  <pic:blipFill>
                    <a:blip r:embed="rId83"/>
                    <a:stretch>
                      <a:fillRect/>
                    </a:stretch>
                  </pic:blipFill>
                  <pic:spPr>
                    <a:xfrm>
                      <a:off x="0" y="0"/>
                      <a:ext cx="5760720" cy="4954905"/>
                    </a:xfrm>
                    <a:prstGeom prst="rect">
                      <a:avLst/>
                    </a:prstGeom>
                  </pic:spPr>
                </pic:pic>
              </a:graphicData>
            </a:graphic>
          </wp:inline>
        </w:drawing>
      </w:r>
    </w:p>
    <w:p w14:paraId="4B4A5D02" w14:textId="77777777" w:rsidR="006A13DB" w:rsidRDefault="006A13DB" w:rsidP="006A13DB">
      <w:pPr>
        <w:jc w:val="both"/>
        <w:rPr>
          <w:lang w:val="pt-BR"/>
        </w:rPr>
      </w:pPr>
    </w:p>
    <w:p w14:paraId="72385938" w14:textId="51773B85" w:rsidR="006A13DB" w:rsidRPr="006A13DB" w:rsidRDefault="006A13DB" w:rsidP="006A13DB">
      <w:pPr>
        <w:jc w:val="both"/>
        <w:rPr>
          <w:lang w:val="pt-BR"/>
        </w:rPr>
      </w:pPr>
      <w:r w:rsidRPr="00FE3A13">
        <w:t>TokenRefreshResponse válaszobjektum:</w:t>
      </w:r>
    </w:p>
    <w:p w14:paraId="4BC779BD" w14:textId="47047D93" w:rsidR="00D47989" w:rsidRDefault="00DD1073" w:rsidP="006434FB">
      <w:pPr>
        <w:jc w:val="both"/>
        <w:rPr>
          <w:lang w:val="pt-BR"/>
        </w:rPr>
      </w:pPr>
      <w:r w:rsidRPr="00DD1073">
        <w:rPr>
          <w:noProof/>
          <w:lang w:val="hu-HU" w:eastAsia="hu-HU"/>
        </w:rPr>
        <w:drawing>
          <wp:inline distT="0" distB="0" distL="0" distR="0" wp14:anchorId="12524081" wp14:editId="799C845C">
            <wp:extent cx="5760720" cy="2515235"/>
            <wp:effectExtent l="0" t="0" r="0" b="0"/>
            <wp:docPr id="455954343" name="Kép 1" descr="A képen szöveg, képernyőkép, Betűtípus,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54343" name="Kép 1" descr="A képen szöveg, képernyőkép, Betűtípus, szoftver látható&#10;&#10;Előfordulhat, hogy a mesterséges intelligencia által létrehozott tartalom helytelen."/>
                    <pic:cNvPicPr/>
                  </pic:nvPicPr>
                  <pic:blipFill>
                    <a:blip r:embed="rId84"/>
                    <a:stretch>
                      <a:fillRect/>
                    </a:stretch>
                  </pic:blipFill>
                  <pic:spPr>
                    <a:xfrm>
                      <a:off x="0" y="0"/>
                      <a:ext cx="5760720" cy="2515235"/>
                    </a:xfrm>
                    <a:prstGeom prst="rect">
                      <a:avLst/>
                    </a:prstGeom>
                  </pic:spPr>
                </pic:pic>
              </a:graphicData>
            </a:graphic>
          </wp:inline>
        </w:drawing>
      </w:r>
    </w:p>
    <w:p w14:paraId="1F84908B" w14:textId="77777777" w:rsidR="00D47989" w:rsidRPr="00010356" w:rsidRDefault="00D47989" w:rsidP="006434FB">
      <w:pPr>
        <w:jc w:val="both"/>
        <w:rPr>
          <w:lang w:val="pt-BR"/>
        </w:rPr>
      </w:pPr>
    </w:p>
    <w:p w14:paraId="764D1809" w14:textId="1FFB81DF" w:rsidR="00740548" w:rsidRPr="00010356" w:rsidRDefault="00740548" w:rsidP="006434FB">
      <w:pPr>
        <w:pStyle w:val="Cmsor1"/>
        <w:rPr>
          <w:lang w:val="pt-BR"/>
        </w:rPr>
      </w:pPr>
      <w:bookmarkStart w:id="1144" w:name="_Toc187886293"/>
      <w:bookmarkStart w:id="1145" w:name="_Toc187886294"/>
      <w:bookmarkStart w:id="1146" w:name="_Toc187886295"/>
      <w:bookmarkStart w:id="1147" w:name="_Toc187886296"/>
      <w:bookmarkStart w:id="1148" w:name="_Toc187886297"/>
      <w:bookmarkStart w:id="1149" w:name="_Toc187886298"/>
      <w:bookmarkStart w:id="1150" w:name="_Toc187886299"/>
      <w:bookmarkStart w:id="1151" w:name="_Toc187886300"/>
      <w:bookmarkStart w:id="1152" w:name="_Toc187886301"/>
      <w:bookmarkStart w:id="1153" w:name="_Toc187886302"/>
      <w:bookmarkStart w:id="1154" w:name="_Toc187886303"/>
      <w:bookmarkStart w:id="1155" w:name="_Toc187886304"/>
      <w:bookmarkStart w:id="1156" w:name="_Toc187886305"/>
      <w:bookmarkStart w:id="1157" w:name="_Toc187886306"/>
      <w:bookmarkStart w:id="1158" w:name="_Toc135127660"/>
      <w:bookmarkStart w:id="1159" w:name="_Toc138241222"/>
      <w:bookmarkStart w:id="1160" w:name="_Toc138749119"/>
      <w:bookmarkStart w:id="1161" w:name="_Toc147150868"/>
      <w:bookmarkStart w:id="1162" w:name="_Toc167061672"/>
      <w:bookmarkStart w:id="1163" w:name="_Toc1434034819"/>
      <w:bookmarkStart w:id="1164" w:name="_Ref185201795"/>
      <w:bookmarkStart w:id="1165" w:name="_Toc195567129"/>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r w:rsidRPr="00010356">
        <w:rPr>
          <w:lang w:val="pt-BR"/>
        </w:rPr>
        <w:t xml:space="preserve">Bizonylatok tárolása a </w:t>
      </w:r>
      <w:r w:rsidR="007E2103" w:rsidRPr="00010356">
        <w:rPr>
          <w:lang w:val="pt-BR"/>
        </w:rPr>
        <w:t xml:space="preserve">hardveralapú </w:t>
      </w:r>
      <w:r w:rsidRPr="00010356">
        <w:rPr>
          <w:lang w:val="pt-BR"/>
        </w:rPr>
        <w:t>e-pénztárgépen</w:t>
      </w:r>
      <w:bookmarkEnd w:id="1158"/>
      <w:bookmarkEnd w:id="1159"/>
      <w:bookmarkEnd w:id="1160"/>
      <w:bookmarkEnd w:id="1161"/>
      <w:bookmarkEnd w:id="1162"/>
      <w:bookmarkEnd w:id="1163"/>
      <w:bookmarkEnd w:id="1164"/>
      <w:bookmarkEnd w:id="1165"/>
    </w:p>
    <w:p w14:paraId="06A01AFE" w14:textId="0EB20502" w:rsidR="00985984" w:rsidRPr="00010356" w:rsidRDefault="007E2103" w:rsidP="00DA3390">
      <w:pPr>
        <w:jc w:val="both"/>
        <w:rPr>
          <w:rFonts w:asciiTheme="minorHAnsi" w:eastAsiaTheme="minorHAnsi" w:hAnsiTheme="minorHAnsi" w:cstheme="minorHAnsi"/>
          <w:szCs w:val="22"/>
          <w:lang w:val="pt-BR" w:eastAsia="en-US"/>
        </w:rPr>
        <w:sectPr w:rsidR="00985984" w:rsidRPr="00010356" w:rsidSect="00132D4C">
          <w:headerReference w:type="default" r:id="rId85"/>
          <w:footerReference w:type="default" r:id="rId86"/>
          <w:pgSz w:w="11906" w:h="16838"/>
          <w:pgMar w:top="1417" w:right="1417" w:bottom="1417" w:left="1417" w:header="1276" w:footer="708" w:gutter="0"/>
          <w:cols w:space="708"/>
          <w:docGrid w:linePitch="360"/>
        </w:sectPr>
      </w:pPr>
      <w:r w:rsidRPr="00010356">
        <w:rPr>
          <w:lang w:val="pt-BR"/>
        </w:rPr>
        <w:t xml:space="preserve">A hardveralapú </w:t>
      </w:r>
      <w:r w:rsidR="00740548" w:rsidRPr="00010356">
        <w:rPr>
          <w:lang w:val="pt-BR"/>
        </w:rPr>
        <w:t xml:space="preserve">e-pénztárgépnek az összes NAV-I-nak elküldött üzenetet és a rá kapott választ el kell tárolnia. Az eltárolt adatnak tökéletesen meg kell egyeznie az elküldött és fogadott üzenettel, mind adattartalmában, mind formátumában. Az adatokat az e-pénztárgépnek legalább naponta külön, adószámmal és dátummal megjelölt állományban kell tárolnia. Egy napon belül több állomány is létrehozható, ebben az esetben az állományokat napon belüli sorszámmal is el kell látni. Kétvállalkozós </w:t>
      </w:r>
      <w:r w:rsidR="0001236C" w:rsidRPr="00010356">
        <w:rPr>
          <w:lang w:val="pt-BR"/>
        </w:rPr>
        <w:t>e-</w:t>
      </w:r>
      <w:r w:rsidR="00740548" w:rsidRPr="00010356">
        <w:rPr>
          <w:lang w:val="pt-BR"/>
        </w:rPr>
        <w:t>pénztárgépen az egyes adózókhoz tartozó adatok külön állományban kell szerepeljenek. Az egyes kérések az állományon belül időrendi sorrendben kell</w:t>
      </w:r>
      <w:r w:rsidR="0001236C" w:rsidRPr="00010356">
        <w:rPr>
          <w:lang w:val="pt-BR"/>
        </w:rPr>
        <w:t>, hogy</w:t>
      </w:r>
      <w:r w:rsidR="00740548" w:rsidRPr="00010356">
        <w:rPr>
          <w:lang w:val="pt-BR"/>
        </w:rPr>
        <w:t xml:space="preserve"> szerepeljenek.</w:t>
      </w:r>
    </w:p>
    <w:p w14:paraId="6B9D83DD" w14:textId="77777777" w:rsidR="00204BA4" w:rsidRPr="00010356" w:rsidRDefault="00204BA4" w:rsidP="00DA3390">
      <w:pPr>
        <w:jc w:val="both"/>
        <w:rPr>
          <w:lang w:val="pt-BR"/>
        </w:rPr>
      </w:pPr>
    </w:p>
    <w:p w14:paraId="370666CA" w14:textId="02487107" w:rsidR="00DE3083" w:rsidRDefault="67E27788" w:rsidP="00DE3083">
      <w:pPr>
        <w:pStyle w:val="Cmsor1"/>
      </w:pPr>
      <w:bookmarkStart w:id="1166" w:name="_Ref184599723"/>
      <w:bookmarkStart w:id="1167" w:name="_Toc195567130"/>
      <w:r w:rsidRPr="00010356">
        <w:rPr>
          <w:lang w:val="pt-BR"/>
        </w:rPr>
        <w:t>Üzleti adattartalom leírása (</w:t>
      </w:r>
      <w:r w:rsidR="362416BF" w:rsidRPr="00010356">
        <w:rPr>
          <w:lang w:val="pt-BR"/>
        </w:rPr>
        <w:t>XSD Modell típusai és elemei</w:t>
      </w:r>
      <w:r w:rsidRPr="00010356">
        <w:rPr>
          <w:lang w:val="pt-BR"/>
        </w:rPr>
        <w:t>)</w:t>
      </w:r>
      <w:bookmarkEnd w:id="1166"/>
      <w:bookmarkEnd w:id="1167"/>
    </w:p>
    <w:p w14:paraId="42C1BBD0" w14:textId="2D435424" w:rsidR="00610821" w:rsidRPr="00010356" w:rsidRDefault="00610821" w:rsidP="006434FB">
      <w:pPr>
        <w:rPr>
          <w:lang w:val="hu-HU"/>
        </w:rPr>
      </w:pPr>
      <w:r w:rsidRPr="00010356">
        <w:rPr>
          <w:lang w:val="hu-HU" w:eastAsia="hu-HU"/>
        </w:rPr>
        <w:t xml:space="preserve">Ez a fejezet az </w:t>
      </w:r>
      <w:r w:rsidR="00445C6F" w:rsidRPr="00010356">
        <w:rPr>
          <w:lang w:val="hu-HU" w:eastAsia="hu-HU"/>
        </w:rPr>
        <w:t>XSD</w:t>
      </w:r>
      <w:r w:rsidR="00491F6F" w:rsidRPr="00010356">
        <w:rPr>
          <w:lang w:val="hu-HU" w:eastAsia="hu-HU"/>
        </w:rPr>
        <w:t xml:space="preserve">-ben szereplő </w:t>
      </w:r>
      <w:r w:rsidR="00AD458D" w:rsidRPr="00010356">
        <w:rPr>
          <w:lang w:val="hu-HU" w:eastAsia="hu-HU"/>
        </w:rPr>
        <w:t>elemeket és egyszerű típusokat sorolja fel. A</w:t>
      </w:r>
      <w:r w:rsidR="003071D9" w:rsidRPr="00010356">
        <w:rPr>
          <w:lang w:val="hu-HU" w:eastAsia="hu-HU"/>
        </w:rPr>
        <w:t xml:space="preserve">z </w:t>
      </w:r>
      <w:r w:rsidR="00AD458D" w:rsidRPr="00010356">
        <w:rPr>
          <w:lang w:val="hu-HU" w:eastAsia="hu-HU"/>
        </w:rPr>
        <w:t>XSD</w:t>
      </w:r>
      <w:r w:rsidR="003071D9" w:rsidRPr="00010356">
        <w:rPr>
          <w:lang w:val="hu-HU" w:eastAsia="hu-HU"/>
        </w:rPr>
        <w:t>-k teljes vizualizációját tartalmazó HTML nézetet a NAV a GitHub oldalán teszi közzé-</w:t>
      </w:r>
    </w:p>
    <w:p w14:paraId="50A9530C" w14:textId="77777777" w:rsidR="009404D5" w:rsidRDefault="009404D5" w:rsidP="009404D5">
      <w:pPr>
        <w:pStyle w:val="Cmsor2"/>
      </w:pPr>
      <w:bookmarkStart w:id="1168" w:name="_Toc195567131"/>
      <w:r>
        <w:t>eReceiptApi.xsd</w:t>
      </w:r>
      <w:bookmarkEnd w:id="1168"/>
    </w:p>
    <w:p w14:paraId="0AE3D7B1" w14:textId="77777777" w:rsidR="009404D5" w:rsidRDefault="009404D5" w:rsidP="009404D5">
      <w:pPr>
        <w:pStyle w:val="Cmsor3"/>
      </w:pPr>
      <w:bookmarkStart w:id="1169" w:name="_Toc195567132"/>
      <w:r w:rsidRPr="110D1BC2">
        <w:rPr>
          <w:lang w:val="en-US"/>
        </w:rPr>
        <w:t>XSD Element lista</w:t>
      </w:r>
      <w:bookmarkEnd w:id="1169"/>
    </w:p>
    <w:p w14:paraId="61D65D18" w14:textId="77777777" w:rsidR="009404D5" w:rsidRDefault="009404D5" w:rsidP="009404D5">
      <w:pPr>
        <w:pStyle w:val="Cmsor4"/>
      </w:pPr>
      <w:r w:rsidRPr="110D1BC2">
        <w:rPr>
          <w:lang w:val="en-US"/>
        </w:rPr>
        <w:t>BlockUnblockRequest</w:t>
      </w:r>
    </w:p>
    <w:p w14:paraId="77BE399B" w14:textId="77777777" w:rsidR="009404D5" w:rsidRDefault="009404D5" w:rsidP="009404D5">
      <w:r>
        <w:t>Az e-pénztárgép blokkolását vagy blokkolásának feloldását megvalósító szolgáltatás kérés objektuma.</w:t>
      </w:r>
    </w:p>
    <w:p w14:paraId="57B4F1FB" w14:textId="77777777" w:rsidR="009404D5" w:rsidRDefault="009404D5" w:rsidP="009404D5">
      <w:pPr>
        <w:pStyle w:val="Cmsor4"/>
      </w:pPr>
      <w:r w:rsidRPr="110D1BC2">
        <w:rPr>
          <w:lang w:val="en-US"/>
        </w:rPr>
        <w:t>BlockUnblockResponse</w:t>
      </w:r>
    </w:p>
    <w:p w14:paraId="53B421FE" w14:textId="77777777" w:rsidR="009404D5" w:rsidRDefault="009404D5" w:rsidP="009404D5">
      <w:r>
        <w:t>Az e-pénztárgép blokkolását vagy blokkolásának feloldását megvalósító szolgáltatás válasz objektuma.</w:t>
      </w:r>
    </w:p>
    <w:p w14:paraId="4088F81F" w14:textId="77777777" w:rsidR="009404D5" w:rsidRDefault="009404D5" w:rsidP="009404D5">
      <w:pPr>
        <w:pStyle w:val="Cmsor4"/>
      </w:pPr>
      <w:r w:rsidRPr="110D1BC2">
        <w:rPr>
          <w:lang w:val="en-US"/>
        </w:rPr>
        <w:t>CashRegisterInfoRequest</w:t>
      </w:r>
    </w:p>
    <w:p w14:paraId="61A397D9" w14:textId="77777777" w:rsidR="009404D5" w:rsidRDefault="009404D5" w:rsidP="009404D5">
      <w:r>
        <w:t>Az e-pénztárgép állapot beküldésének típusa.</w:t>
      </w:r>
    </w:p>
    <w:p w14:paraId="5C0550D3" w14:textId="77777777" w:rsidR="009404D5" w:rsidRDefault="009404D5" w:rsidP="009404D5">
      <w:pPr>
        <w:pStyle w:val="Cmsor4"/>
      </w:pPr>
      <w:r w:rsidRPr="110D1BC2">
        <w:rPr>
          <w:lang w:val="en-US"/>
        </w:rPr>
        <w:t>CashRegisterInfoResponse</w:t>
      </w:r>
    </w:p>
    <w:p w14:paraId="52FA8532" w14:textId="77777777" w:rsidR="009404D5" w:rsidRDefault="009404D5" w:rsidP="009404D5">
      <w:r>
        <w:t>Az e-pénztárgép állapot beküldés válasz típusa.</w:t>
      </w:r>
    </w:p>
    <w:p w14:paraId="6FD4A122" w14:textId="77777777" w:rsidR="009404D5" w:rsidRDefault="009404D5" w:rsidP="009404D5">
      <w:pPr>
        <w:pStyle w:val="Cmsor4"/>
      </w:pPr>
      <w:r w:rsidRPr="110D1BC2">
        <w:rPr>
          <w:lang w:val="en-US"/>
        </w:rPr>
        <w:t>CommMgrRequest</w:t>
      </w:r>
    </w:p>
    <w:p w14:paraId="4B368A9D" w14:textId="77777777" w:rsidR="009404D5" w:rsidRDefault="009404D5" w:rsidP="009404D5">
      <w:r>
        <w:t>Az e-pénztárgép által meghívandó szolgáltatások listáját visszaadó szolgáltatás kérés objektuma.</w:t>
      </w:r>
    </w:p>
    <w:p w14:paraId="06708D38" w14:textId="77777777" w:rsidR="009404D5" w:rsidRDefault="009404D5" w:rsidP="009404D5">
      <w:pPr>
        <w:pStyle w:val="Cmsor4"/>
      </w:pPr>
      <w:r w:rsidRPr="110D1BC2">
        <w:rPr>
          <w:lang w:val="en-US"/>
        </w:rPr>
        <w:t>CommMgrResponse</w:t>
      </w:r>
    </w:p>
    <w:p w14:paraId="26E64B34" w14:textId="77777777" w:rsidR="009404D5" w:rsidRDefault="009404D5" w:rsidP="009404D5">
      <w:r>
        <w:t>Az e-pénztárgép által meghívandó szolgáltatások listáját visszaadó szolgáltatás válasz objektuma.</w:t>
      </w:r>
    </w:p>
    <w:p w14:paraId="6BDFC3A8" w14:textId="77777777" w:rsidR="009404D5" w:rsidRDefault="009404D5" w:rsidP="009404D5">
      <w:pPr>
        <w:pStyle w:val="Cmsor4"/>
      </w:pPr>
      <w:r w:rsidRPr="110D1BC2">
        <w:rPr>
          <w:lang w:val="en-US"/>
        </w:rPr>
        <w:t>DocumentRequest</w:t>
      </w:r>
    </w:p>
    <w:p w14:paraId="026205F6" w14:textId="77777777" w:rsidR="009404D5" w:rsidRDefault="009404D5" w:rsidP="009404D5">
      <w:r>
        <w:t>A nyugta, számla, egyszerűsített számla, és egyes speciális értékesítések bizonylatainak fogadását megvalósító szolgáltatás kérés objektuma.</w:t>
      </w:r>
    </w:p>
    <w:p w14:paraId="058B6080" w14:textId="77777777" w:rsidR="009404D5" w:rsidRDefault="009404D5" w:rsidP="009404D5">
      <w:pPr>
        <w:pStyle w:val="Cmsor4"/>
      </w:pPr>
      <w:r w:rsidRPr="110D1BC2">
        <w:rPr>
          <w:lang w:val="en-US"/>
        </w:rPr>
        <w:t>DocumentResponse</w:t>
      </w:r>
    </w:p>
    <w:p w14:paraId="4F01AF78" w14:textId="77777777" w:rsidR="009404D5" w:rsidRDefault="009404D5" w:rsidP="009404D5">
      <w:r>
        <w:t>A nyugta, számla, egyszerűsített számla, és egyes speciális értékesítések bizonylatainak fogadását megvalósító szolgáltatás válasz objektuma.</w:t>
      </w:r>
    </w:p>
    <w:p w14:paraId="0EB57C70" w14:textId="77777777" w:rsidR="009404D5" w:rsidRDefault="009404D5" w:rsidP="009404D5">
      <w:pPr>
        <w:pStyle w:val="Cmsor4"/>
        <w:rPr>
          <w:lang w:val="en-US"/>
        </w:rPr>
      </w:pPr>
      <w:r w:rsidRPr="110D1BC2">
        <w:rPr>
          <w:lang w:val="en-US"/>
        </w:rPr>
        <w:t>EndOfOperationRequest</w:t>
      </w:r>
    </w:p>
    <w:p w14:paraId="63738B75" w14:textId="77777777" w:rsidR="009404D5" w:rsidRDefault="009404D5" w:rsidP="009404D5">
      <w:r>
        <w:t>Az e-pénztárgép üzemeltetés befejezés szolgáltatás kérés objektuma.</w:t>
      </w:r>
    </w:p>
    <w:p w14:paraId="62B9FF3D" w14:textId="77777777" w:rsidR="009404D5" w:rsidRDefault="009404D5" w:rsidP="009404D5">
      <w:pPr>
        <w:pStyle w:val="Cmsor4"/>
        <w:rPr>
          <w:lang w:val="en-US"/>
        </w:rPr>
      </w:pPr>
      <w:r w:rsidRPr="110D1BC2">
        <w:rPr>
          <w:lang w:val="en-US"/>
        </w:rPr>
        <w:t>EndOfOperationResponse</w:t>
      </w:r>
    </w:p>
    <w:p w14:paraId="1481AB0B" w14:textId="77777777" w:rsidR="009404D5" w:rsidRDefault="009404D5" w:rsidP="009404D5">
      <w:r>
        <w:t>Az e-pénztárgép üzemeltetés befejezés szolgáltatás válasz objektuma.</w:t>
      </w:r>
    </w:p>
    <w:p w14:paraId="4D8B7D57" w14:textId="77777777" w:rsidR="009404D5" w:rsidRDefault="009404D5" w:rsidP="009404D5">
      <w:pPr>
        <w:pStyle w:val="Cmsor4"/>
        <w:rPr>
          <w:lang w:val="en-US"/>
        </w:rPr>
      </w:pPr>
      <w:r w:rsidRPr="110D1BC2">
        <w:rPr>
          <w:lang w:val="en-US"/>
        </w:rPr>
        <w:t>HelloRequest</w:t>
      </w:r>
    </w:p>
    <w:p w14:paraId="7B546338" w14:textId="77777777" w:rsidR="009404D5" w:rsidRDefault="009404D5" w:rsidP="009404D5">
      <w:r>
        <w:t>Az e-pénztárgép regisztrálását vagy átszemélyesítését követően meghívandó szolgáltatás kérés objektuma. A szolgáltatás hívással jelzi az e-pénztárgép a NAV-I felé, hogy a regisztrációs vagy átszemélyesítési folyamat lezárult.</w:t>
      </w:r>
    </w:p>
    <w:p w14:paraId="6F6F5BC5" w14:textId="77777777" w:rsidR="009404D5" w:rsidRDefault="009404D5" w:rsidP="009404D5">
      <w:pPr>
        <w:pStyle w:val="Cmsor4"/>
        <w:rPr>
          <w:lang w:val="en-US"/>
        </w:rPr>
      </w:pPr>
      <w:r w:rsidRPr="110D1BC2">
        <w:rPr>
          <w:lang w:val="en-US"/>
        </w:rPr>
        <w:t>HelloResponse</w:t>
      </w:r>
    </w:p>
    <w:p w14:paraId="1E207B25" w14:textId="77777777" w:rsidR="009404D5" w:rsidRDefault="009404D5" w:rsidP="009404D5">
      <w:r>
        <w:t>Az e-pénztárgép regisztrálását vagy átszemélyesítését követően meghívandó szolgáltatás válasz objektuma.</w:t>
      </w:r>
    </w:p>
    <w:p w14:paraId="5F21078B" w14:textId="77777777" w:rsidR="009404D5" w:rsidRDefault="009404D5" w:rsidP="009404D5">
      <w:pPr>
        <w:pStyle w:val="Cmsor4"/>
        <w:rPr>
          <w:lang w:val="en-US"/>
        </w:rPr>
      </w:pPr>
      <w:r w:rsidRPr="110D1BC2">
        <w:rPr>
          <w:lang w:val="en-US"/>
        </w:rPr>
        <w:t>OperatorSiteUpdateRequest</w:t>
      </w:r>
    </w:p>
    <w:p w14:paraId="112B35D1" w14:textId="77777777" w:rsidR="009404D5" w:rsidRDefault="009404D5" w:rsidP="009404D5">
      <w:r>
        <w:t>Az e-pénztárgépen az üzemeltetői vagy üzemeltetési hely adatok frissítését megvalósító szolgáltatás kérés objektuma.</w:t>
      </w:r>
    </w:p>
    <w:p w14:paraId="41BC4FFE" w14:textId="77777777" w:rsidR="009404D5" w:rsidRDefault="009404D5" w:rsidP="009404D5">
      <w:pPr>
        <w:pStyle w:val="Cmsor4"/>
      </w:pPr>
      <w:r w:rsidRPr="110D1BC2">
        <w:rPr>
          <w:lang w:val="en-US"/>
        </w:rPr>
        <w:t>OperatorSiteUpdateResponse</w:t>
      </w:r>
    </w:p>
    <w:p w14:paraId="70559E89" w14:textId="77777777" w:rsidR="009404D5" w:rsidRDefault="009404D5" w:rsidP="009404D5">
      <w:r>
        <w:t>Az e-pénztárgépen az üzemeltetői vagy üzemeltetési hely adatok frissítését megvalósító szolgáltatás válasz objektuma.</w:t>
      </w:r>
    </w:p>
    <w:p w14:paraId="1FAFD0C1" w14:textId="77777777" w:rsidR="009404D5" w:rsidRDefault="009404D5" w:rsidP="009404D5">
      <w:pPr>
        <w:pStyle w:val="Cmsor4"/>
      </w:pPr>
      <w:r w:rsidRPr="110D1BC2">
        <w:rPr>
          <w:lang w:val="en-US"/>
        </w:rPr>
        <w:t>OwnerChangeRequest</w:t>
      </w:r>
    </w:p>
    <w:p w14:paraId="36E82DA4" w14:textId="77777777" w:rsidR="009404D5" w:rsidRDefault="009404D5" w:rsidP="009404D5">
      <w:r>
        <w:t>Az e-pénztárgép átszemélyesítését kezdeményező szolgáltatás kérés objektuma.</w:t>
      </w:r>
    </w:p>
    <w:p w14:paraId="042BC8E5" w14:textId="77777777" w:rsidR="009404D5" w:rsidRDefault="009404D5" w:rsidP="009404D5">
      <w:pPr>
        <w:pStyle w:val="Cmsor4"/>
      </w:pPr>
      <w:r w:rsidRPr="110D1BC2">
        <w:rPr>
          <w:lang w:val="en-US"/>
        </w:rPr>
        <w:t>OwnerChangeResponse</w:t>
      </w:r>
    </w:p>
    <w:p w14:paraId="1EC6A447" w14:textId="77777777" w:rsidR="009404D5" w:rsidRDefault="009404D5" w:rsidP="009404D5">
      <w:r>
        <w:t>Az e-pénztárgép átszemélyesítését kezdeményező szolgáltatás válasz objektuma.</w:t>
      </w:r>
    </w:p>
    <w:p w14:paraId="4598FC47" w14:textId="77777777" w:rsidR="009404D5" w:rsidRDefault="009404D5" w:rsidP="009404D5">
      <w:pPr>
        <w:pStyle w:val="Cmsor4"/>
      </w:pPr>
      <w:r w:rsidRPr="110D1BC2">
        <w:rPr>
          <w:lang w:val="en-US"/>
        </w:rPr>
        <w:t>PrintTechnicalInfoRequest</w:t>
      </w:r>
    </w:p>
    <w:p w14:paraId="19130A62" w14:textId="77777777" w:rsidR="009404D5" w:rsidRDefault="009404D5" w:rsidP="009404D5">
      <w:r>
        <w:t>Technikai tájékoztatás bizonylat küldését megvalósító szolgáltatás kérés objektuma.</w:t>
      </w:r>
    </w:p>
    <w:p w14:paraId="0A821C3C" w14:textId="77777777" w:rsidR="009404D5" w:rsidRDefault="009404D5" w:rsidP="009404D5">
      <w:pPr>
        <w:pStyle w:val="Cmsor4"/>
      </w:pPr>
      <w:r w:rsidRPr="110D1BC2">
        <w:rPr>
          <w:lang w:val="en-US"/>
        </w:rPr>
        <w:t>PrintTechnicalInfoResponse</w:t>
      </w:r>
    </w:p>
    <w:p w14:paraId="3C81D9FA" w14:textId="77777777" w:rsidR="009404D5" w:rsidRDefault="009404D5" w:rsidP="009404D5">
      <w:r>
        <w:t>Technikai tájékoztatás bizonylat küldését megvalósító szolgáltatás válasz objektuma.</w:t>
      </w:r>
    </w:p>
    <w:p w14:paraId="5C941DCA" w14:textId="77777777" w:rsidR="009404D5" w:rsidRDefault="009404D5" w:rsidP="009404D5">
      <w:pPr>
        <w:pStyle w:val="Cmsor4"/>
      </w:pPr>
      <w:r w:rsidRPr="110D1BC2">
        <w:rPr>
          <w:lang w:val="en-US"/>
        </w:rPr>
        <w:t>QueryCertificateResponse</w:t>
      </w:r>
    </w:p>
    <w:p w14:paraId="3947C3A5" w14:textId="77777777" w:rsidR="009404D5" w:rsidRDefault="009404D5" w:rsidP="009404D5">
      <w:r>
        <w:t>A kiállított tanúsítvány lekérdezés válasz típusa.</w:t>
      </w:r>
    </w:p>
    <w:p w14:paraId="1129750C" w14:textId="77777777" w:rsidR="009404D5" w:rsidRDefault="009404D5" w:rsidP="009404D5">
      <w:pPr>
        <w:pStyle w:val="Cmsor4"/>
      </w:pPr>
      <w:r w:rsidRPr="110D1BC2">
        <w:rPr>
          <w:lang w:val="en-US"/>
        </w:rPr>
        <w:t>QueryTaxpayerRequest</w:t>
      </w:r>
    </w:p>
    <w:p w14:paraId="7E7C1A9B" w14:textId="77777777" w:rsidR="009404D5" w:rsidRDefault="009404D5" w:rsidP="009404D5">
      <w:r>
        <w:t>Belföldi adószám ellenőrző szolgáltatás kérés objektuma.</w:t>
      </w:r>
    </w:p>
    <w:p w14:paraId="7A15B6EC" w14:textId="77777777" w:rsidR="009404D5" w:rsidRDefault="009404D5" w:rsidP="009404D5">
      <w:pPr>
        <w:pStyle w:val="Cmsor4"/>
      </w:pPr>
      <w:r w:rsidRPr="110D1BC2">
        <w:rPr>
          <w:lang w:val="en-US"/>
        </w:rPr>
        <w:t>QueryTaxpayerResponse</w:t>
      </w:r>
    </w:p>
    <w:p w14:paraId="2E177D49" w14:textId="77777777" w:rsidR="009404D5" w:rsidRDefault="009404D5" w:rsidP="009404D5">
      <w:r>
        <w:t>Belföldi adószám ellenőrző szolgáltatás válasz objektuma.</w:t>
      </w:r>
    </w:p>
    <w:p w14:paraId="562E359B" w14:textId="77777777" w:rsidR="009404D5" w:rsidRDefault="009404D5" w:rsidP="009404D5">
      <w:pPr>
        <w:pStyle w:val="Cmsor4"/>
      </w:pPr>
      <w:r w:rsidRPr="110D1BC2">
        <w:rPr>
          <w:lang w:val="en-US"/>
        </w:rPr>
        <w:t>RegistrationRequest</w:t>
      </w:r>
    </w:p>
    <w:p w14:paraId="45CB5E37" w14:textId="77777777" w:rsidR="009404D5" w:rsidRDefault="009404D5" w:rsidP="009404D5">
      <w:r>
        <w:t>Eszközregisztrációt megvalósító szolgáltatás kérés objektuma.</w:t>
      </w:r>
    </w:p>
    <w:p w14:paraId="25EA34D4" w14:textId="77777777" w:rsidR="009404D5" w:rsidRDefault="009404D5" w:rsidP="009404D5">
      <w:pPr>
        <w:pStyle w:val="Cmsor4"/>
      </w:pPr>
      <w:r w:rsidRPr="110D1BC2">
        <w:rPr>
          <w:lang w:val="en-US"/>
        </w:rPr>
        <w:t>RegistrationResponse</w:t>
      </w:r>
    </w:p>
    <w:p w14:paraId="24F9827B" w14:textId="77777777" w:rsidR="009404D5" w:rsidRDefault="009404D5" w:rsidP="009404D5">
      <w:r>
        <w:t>Eszközregisztrációt megvalósító szolgáltatás válasz objektuma.</w:t>
      </w:r>
    </w:p>
    <w:p w14:paraId="130F7DE1" w14:textId="77777777" w:rsidR="009404D5" w:rsidRDefault="009404D5" w:rsidP="009404D5">
      <w:pPr>
        <w:pStyle w:val="Cmsor4"/>
      </w:pPr>
      <w:r w:rsidRPr="110D1BC2">
        <w:rPr>
          <w:lang w:val="en-US"/>
        </w:rPr>
        <w:t>RenewCertificateRequest</w:t>
      </w:r>
    </w:p>
    <w:p w14:paraId="545CE85E" w14:textId="77777777" w:rsidR="009404D5" w:rsidRDefault="009404D5" w:rsidP="009404D5">
      <w:r>
        <w:t>Authentikációs tanúsítvány megújítását kezdeményező szolgáltatás kérés objektuma.</w:t>
      </w:r>
    </w:p>
    <w:p w14:paraId="0B4B50DE" w14:textId="77777777" w:rsidR="009404D5" w:rsidRDefault="009404D5" w:rsidP="009404D5">
      <w:pPr>
        <w:pStyle w:val="Cmsor4"/>
      </w:pPr>
      <w:r w:rsidRPr="110D1BC2">
        <w:rPr>
          <w:lang w:val="en-US"/>
        </w:rPr>
        <w:t>RenewCertificateResponse</w:t>
      </w:r>
    </w:p>
    <w:p w14:paraId="636A0BA5" w14:textId="77777777" w:rsidR="009404D5" w:rsidRDefault="009404D5" w:rsidP="009404D5">
      <w:r>
        <w:t>Authentikációs tanúsítvány megújítását kezdeményező szolgáltatás válasz objektuma.</w:t>
      </w:r>
    </w:p>
    <w:p w14:paraId="764D9F37" w14:textId="77777777" w:rsidR="009404D5" w:rsidRDefault="009404D5" w:rsidP="009404D5">
      <w:pPr>
        <w:pStyle w:val="Cmsor4"/>
      </w:pPr>
      <w:r w:rsidRPr="110D1BC2">
        <w:rPr>
          <w:lang w:val="en-US"/>
        </w:rPr>
        <w:t>ReportRequest</w:t>
      </w:r>
    </w:p>
    <w:p w14:paraId="1AE1FEDD" w14:textId="77777777" w:rsidR="009404D5" w:rsidRDefault="009404D5" w:rsidP="009404D5">
      <w:r>
        <w:t>Pénztárnyitás bizonylat, napi forgalmi jelentés, pénztárjelentés, pénzmozgás bizonylat és minden egyéb, nem adóügyi bizonylat fogadását megvalósító szolgáltatás kérés objektuma.</w:t>
      </w:r>
    </w:p>
    <w:p w14:paraId="6AFB1DC1" w14:textId="77777777" w:rsidR="009404D5" w:rsidRDefault="009404D5" w:rsidP="009404D5">
      <w:pPr>
        <w:pStyle w:val="Cmsor4"/>
      </w:pPr>
      <w:r w:rsidRPr="110D1BC2">
        <w:rPr>
          <w:lang w:val="en-US"/>
        </w:rPr>
        <w:t>ReportResponse</w:t>
      </w:r>
    </w:p>
    <w:p w14:paraId="3EB15B2B" w14:textId="77777777" w:rsidR="009404D5" w:rsidRDefault="009404D5" w:rsidP="009404D5">
      <w:r>
        <w:t>Pénztárnyitás bizonylat, napi forgalmi jelentés, pénztárjelentés, pénzmozgás bizonylat és minden egyéb, nem adóügyi bizonylat fogadását megvalósító szolgáltatás válasz objektuma.</w:t>
      </w:r>
    </w:p>
    <w:p w14:paraId="3503433C" w14:textId="77777777" w:rsidR="009404D5" w:rsidRDefault="009404D5" w:rsidP="009404D5">
      <w:pPr>
        <w:pStyle w:val="Cmsor4"/>
      </w:pPr>
      <w:r w:rsidRPr="110D1BC2">
        <w:rPr>
          <w:lang w:val="en-US"/>
        </w:rPr>
        <w:t>SoftwareUpdateRequest</w:t>
      </w:r>
    </w:p>
    <w:p w14:paraId="59371AA1" w14:textId="77777777" w:rsidR="009404D5" w:rsidRDefault="009404D5" w:rsidP="009404D5">
      <w:r>
        <w:t>Az e-pénztárgépen futó szoftver frissítését kezdeményező szolgáltatás kérés objektuma.</w:t>
      </w:r>
    </w:p>
    <w:p w14:paraId="3205776B" w14:textId="77777777" w:rsidR="009404D5" w:rsidRDefault="009404D5" w:rsidP="009404D5">
      <w:pPr>
        <w:pStyle w:val="Cmsor4"/>
      </w:pPr>
      <w:r w:rsidRPr="110D1BC2">
        <w:rPr>
          <w:lang w:val="en-US"/>
        </w:rPr>
        <w:t>SoftwareUpdateResponse</w:t>
      </w:r>
    </w:p>
    <w:p w14:paraId="16C3110D" w14:textId="77777777" w:rsidR="009404D5" w:rsidRDefault="009404D5" w:rsidP="009404D5">
      <w:r>
        <w:t>Az e-pénztárgépen futó szoftver frissítését kezdeményező szolgáltatás válasz objektuma.</w:t>
      </w:r>
    </w:p>
    <w:p w14:paraId="5471D6A5" w14:textId="77777777" w:rsidR="009404D5" w:rsidRDefault="009404D5" w:rsidP="009404D5">
      <w:pPr>
        <w:pStyle w:val="Cmsor4"/>
      </w:pPr>
      <w:r w:rsidRPr="110D1BC2">
        <w:rPr>
          <w:lang w:val="en-US"/>
        </w:rPr>
        <w:t>VatUpdateRequest</w:t>
      </w:r>
    </w:p>
    <w:p w14:paraId="2E445740" w14:textId="77777777" w:rsidR="009404D5" w:rsidRDefault="009404D5" w:rsidP="009404D5">
      <w:r>
        <w:t>Az egyes forgalmi gyűjtőkhöz kapcsolódó ÁFA kulcsok módosítását megvalósító szolgáltatás kérés objektuma.</w:t>
      </w:r>
    </w:p>
    <w:p w14:paraId="0ED40DE4" w14:textId="77777777" w:rsidR="009404D5" w:rsidRDefault="009404D5" w:rsidP="009404D5">
      <w:pPr>
        <w:pStyle w:val="Cmsor4"/>
      </w:pPr>
      <w:r w:rsidRPr="110D1BC2">
        <w:rPr>
          <w:lang w:val="en-US"/>
        </w:rPr>
        <w:t>VatUpdateResponse</w:t>
      </w:r>
    </w:p>
    <w:p w14:paraId="78259CEC" w14:textId="77777777" w:rsidR="009404D5" w:rsidRDefault="009404D5" w:rsidP="009404D5">
      <w:r>
        <w:t>Az egyes forgalmi gyűjtőkhöz kapcsolódó ÁFA kulcsok módosítását megvalósító szolgáltatás válasz objektuma.</w:t>
      </w:r>
    </w:p>
    <w:p w14:paraId="5601F34F" w14:textId="77777777" w:rsidR="009404D5" w:rsidRDefault="009404D5" w:rsidP="009404D5">
      <w:pPr>
        <w:pStyle w:val="Cmsor4"/>
      </w:pPr>
      <w:r w:rsidRPr="110D1BC2">
        <w:rPr>
          <w:lang w:val="en-US"/>
        </w:rPr>
        <w:t>SendMissingDocumentRequest</w:t>
      </w:r>
    </w:p>
    <w:p w14:paraId="23DFF4FE" w14:textId="77777777" w:rsidR="009404D5" w:rsidRDefault="009404D5" w:rsidP="009404D5">
      <w:r>
        <w:t>Hiányzó dokumentum beküldését megvalósító szolgáltatás kérés objektuma.</w:t>
      </w:r>
    </w:p>
    <w:p w14:paraId="61C67F33" w14:textId="77777777" w:rsidR="009404D5" w:rsidRDefault="009404D5" w:rsidP="009404D5">
      <w:pPr>
        <w:pStyle w:val="Cmsor4"/>
      </w:pPr>
      <w:r w:rsidRPr="110D1BC2">
        <w:rPr>
          <w:lang w:val="en-US"/>
        </w:rPr>
        <w:t>SendMissingDocumentResponse</w:t>
      </w:r>
    </w:p>
    <w:p w14:paraId="170AB9F2" w14:textId="77777777" w:rsidR="009404D5" w:rsidRDefault="009404D5" w:rsidP="009404D5">
      <w:r>
        <w:t>Hiányzó dokumentum beküldését megvalósító szolgáltatás válasz objektuma.</w:t>
      </w:r>
    </w:p>
    <w:p w14:paraId="118C3A68" w14:textId="77777777" w:rsidR="009404D5" w:rsidRDefault="009404D5" w:rsidP="009404D5">
      <w:pPr>
        <w:pStyle w:val="Cmsor2"/>
      </w:pPr>
      <w:bookmarkStart w:id="1170" w:name="_Toc195567133"/>
      <w:r>
        <w:t>documentMessage.xsd</w:t>
      </w:r>
      <w:bookmarkEnd w:id="1170"/>
    </w:p>
    <w:p w14:paraId="4BA951D1" w14:textId="77777777" w:rsidR="009404D5" w:rsidRDefault="009404D5" w:rsidP="009404D5">
      <w:pPr>
        <w:pStyle w:val="Cmsor3"/>
      </w:pPr>
      <w:bookmarkStart w:id="1171" w:name="_Toc195567134"/>
      <w:r w:rsidRPr="110D1BC2">
        <w:rPr>
          <w:lang w:val="en-US"/>
        </w:rPr>
        <w:t>XSD Element lista</w:t>
      </w:r>
      <w:bookmarkEnd w:id="1171"/>
    </w:p>
    <w:p w14:paraId="39B494F2" w14:textId="77777777" w:rsidR="009404D5" w:rsidRDefault="009404D5" w:rsidP="009404D5">
      <w:pPr>
        <w:pStyle w:val="Cmsor4"/>
      </w:pPr>
      <w:r w:rsidRPr="110D1BC2">
        <w:rPr>
          <w:lang w:val="en-US"/>
        </w:rPr>
        <w:t>CustomerDocument</w:t>
      </w:r>
    </w:p>
    <w:p w14:paraId="5FC2CF78" w14:textId="77777777" w:rsidR="009404D5" w:rsidRDefault="009404D5" w:rsidP="009404D5">
      <w:r>
        <w:t>A vevőnek átadandó bizonylat és bizonylat melléklet adat.</w:t>
      </w:r>
    </w:p>
    <w:p w14:paraId="4F9E1A57" w14:textId="77777777" w:rsidR="009404D5" w:rsidRDefault="009404D5" w:rsidP="009404D5">
      <w:pPr>
        <w:pStyle w:val="Cmsor4"/>
      </w:pPr>
      <w:r w:rsidRPr="110D1BC2">
        <w:rPr>
          <w:lang w:val="en-US"/>
        </w:rPr>
        <w:t>CoreDocument</w:t>
      </w:r>
    </w:p>
    <w:p w14:paraId="7F655D15" w14:textId="77777777" w:rsidR="009404D5" w:rsidRDefault="009404D5" w:rsidP="009404D5">
      <w:r>
        <w:t>A NAV-nak átadandó bizonylat és kontroll adat.</w:t>
      </w:r>
    </w:p>
    <w:p w14:paraId="6EB0FAE4" w14:textId="77777777" w:rsidR="009404D5" w:rsidRDefault="009404D5" w:rsidP="009404D5">
      <w:pPr>
        <w:pStyle w:val="Cmsor2"/>
      </w:pPr>
      <w:bookmarkStart w:id="1172" w:name="_Toc195567135"/>
      <w:r>
        <w:t>reportMessage.xsd</w:t>
      </w:r>
      <w:bookmarkEnd w:id="1172"/>
    </w:p>
    <w:p w14:paraId="1695FE3B" w14:textId="77777777" w:rsidR="009404D5" w:rsidRDefault="009404D5" w:rsidP="009404D5">
      <w:pPr>
        <w:pStyle w:val="Cmsor3"/>
      </w:pPr>
      <w:bookmarkStart w:id="1173" w:name="_Toc195567136"/>
      <w:r w:rsidRPr="110D1BC2">
        <w:rPr>
          <w:lang w:val="en-US"/>
        </w:rPr>
        <w:t>XSD Element lista</w:t>
      </w:r>
      <w:bookmarkEnd w:id="1173"/>
    </w:p>
    <w:p w14:paraId="1346EB96" w14:textId="77777777" w:rsidR="009404D5" w:rsidRDefault="009404D5" w:rsidP="009404D5">
      <w:pPr>
        <w:pStyle w:val="Cmsor4"/>
      </w:pPr>
      <w:r w:rsidRPr="110D1BC2">
        <w:rPr>
          <w:lang w:val="en-US"/>
        </w:rPr>
        <w:t>CoreReport</w:t>
      </w:r>
    </w:p>
    <w:p w14:paraId="22C89E47" w14:textId="77777777" w:rsidR="009404D5" w:rsidRDefault="009404D5" w:rsidP="009404D5">
      <w:r>
        <w:t>A NAV-nak átadandó riport adat.</w:t>
      </w:r>
    </w:p>
    <w:p w14:paraId="056CD9E5" w14:textId="77777777" w:rsidR="009404D5" w:rsidRDefault="009404D5" w:rsidP="009404D5">
      <w:pPr>
        <w:pStyle w:val="Cmsor4"/>
      </w:pPr>
      <w:r w:rsidRPr="110D1BC2">
        <w:rPr>
          <w:lang w:val="en-US"/>
        </w:rPr>
        <w:t>CustomerReport</w:t>
      </w:r>
    </w:p>
    <w:p w14:paraId="3BEFE056" w14:textId="77777777" w:rsidR="009404D5" w:rsidRDefault="009404D5" w:rsidP="009404D5">
      <w:r>
        <w:t>A vevőnek átadandó riport melléklet adat.</w:t>
      </w:r>
    </w:p>
    <w:p w14:paraId="7C7E1B48" w14:textId="77777777" w:rsidR="009404D5" w:rsidRDefault="009404D5" w:rsidP="009404D5">
      <w:pPr>
        <w:pStyle w:val="Cmsor2"/>
      </w:pPr>
      <w:bookmarkStart w:id="1174" w:name="_Toc195567137"/>
      <w:r>
        <w:t>documentData.xsd</w:t>
      </w:r>
      <w:bookmarkEnd w:id="1174"/>
    </w:p>
    <w:p w14:paraId="0CE98368" w14:textId="77777777" w:rsidR="009404D5" w:rsidRDefault="009404D5" w:rsidP="009404D5">
      <w:pPr>
        <w:pStyle w:val="Cmsor3"/>
      </w:pPr>
      <w:bookmarkStart w:id="1175" w:name="_Toc195567138"/>
      <w:r w:rsidRPr="110D1BC2">
        <w:rPr>
          <w:lang w:val="en-US"/>
        </w:rPr>
        <w:t>XSD Simple type lista</w:t>
      </w:r>
      <w:bookmarkEnd w:id="1175"/>
    </w:p>
    <w:p w14:paraId="7562F5FC" w14:textId="77777777" w:rsidR="009404D5" w:rsidRDefault="009404D5" w:rsidP="009404D5">
      <w:pPr>
        <w:pStyle w:val="Cmsor4"/>
      </w:pPr>
      <w:r w:rsidRPr="110D1BC2">
        <w:rPr>
          <w:lang w:val="en-US"/>
        </w:rPr>
        <w:t>LineNatureIndicatorType</w:t>
      </w:r>
    </w:p>
    <w:p w14:paraId="7083B024" w14:textId="77777777" w:rsidR="009404D5" w:rsidRDefault="009404D5" w:rsidP="009404D5">
      <w:pPr>
        <w:pStyle w:val="Idzet"/>
      </w:pPr>
      <w:r>
        <w:t>common:AtomicStringType15</w:t>
      </w:r>
    </w:p>
    <w:p w14:paraId="07094EFE" w14:textId="77777777" w:rsidR="009404D5" w:rsidRDefault="009404D5" w:rsidP="009404D5">
      <w:r>
        <w:t>Adott tételsor termékértékesítés vagy szolgáltatás nyújtás jellegének jelzése típus</w:t>
      </w:r>
    </w:p>
    <w:tbl>
      <w:tblPr>
        <w:tblStyle w:val="Tblzatrcsos41jellszn"/>
        <w:tblW w:w="0" w:type="auto"/>
        <w:tblLook w:val="04A0" w:firstRow="1" w:lastRow="0" w:firstColumn="1" w:lastColumn="0" w:noHBand="0" w:noVBand="1"/>
      </w:tblPr>
      <w:tblGrid>
        <w:gridCol w:w="4556"/>
        <w:gridCol w:w="4506"/>
      </w:tblGrid>
      <w:tr w:rsidR="009404D5" w14:paraId="47903ED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B2807C5" w14:textId="77777777" w:rsidR="009404D5" w:rsidRDefault="009404D5">
            <w:r>
              <w:t>Megszorítás kód</w:t>
            </w:r>
          </w:p>
        </w:tc>
        <w:tc>
          <w:tcPr>
            <w:tcW w:w="4819" w:type="dxa"/>
          </w:tcPr>
          <w:p w14:paraId="19BECB76"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050612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3C88BB1" w14:textId="77777777" w:rsidR="009404D5" w:rsidRDefault="009404D5">
            <w:r>
              <w:t>required</w:t>
            </w:r>
          </w:p>
        </w:tc>
        <w:tc>
          <w:tcPr>
            <w:tcW w:w="4819" w:type="dxa"/>
          </w:tcPr>
          <w:p w14:paraId="3FA3ABE4" w14:textId="77777777" w:rsidR="009404D5" w:rsidRDefault="009404D5">
            <w:pPr>
              <w:cnfStyle w:val="000000100000" w:firstRow="0" w:lastRow="0" w:firstColumn="0" w:lastColumn="0" w:oddVBand="0" w:evenVBand="0" w:oddHBand="1" w:evenHBand="0" w:firstRowFirstColumn="0" w:firstRowLastColumn="0" w:lastRowFirstColumn="0" w:lastRowLastColumn="0"/>
            </w:pPr>
            <w:r>
              <w:t>Nem</w:t>
            </w:r>
          </w:p>
        </w:tc>
      </w:tr>
    </w:tbl>
    <w:p w14:paraId="54F566ED" w14:textId="77777777" w:rsidR="009404D5" w:rsidRDefault="009404D5" w:rsidP="009404D5"/>
    <w:tbl>
      <w:tblPr>
        <w:tblStyle w:val="Tblzatrcsos41jellszn"/>
        <w:tblW w:w="0" w:type="auto"/>
        <w:tblLook w:val="04A0" w:firstRow="1" w:lastRow="0" w:firstColumn="1" w:lastColumn="0" w:noHBand="0" w:noVBand="1"/>
      </w:tblPr>
      <w:tblGrid>
        <w:gridCol w:w="4505"/>
        <w:gridCol w:w="4557"/>
      </w:tblGrid>
      <w:tr w:rsidR="009404D5" w14:paraId="7D2D355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57A6C9C" w14:textId="77777777" w:rsidR="009404D5" w:rsidRDefault="009404D5">
            <w:r>
              <w:t>Enum kód</w:t>
            </w:r>
          </w:p>
        </w:tc>
        <w:tc>
          <w:tcPr>
            <w:tcW w:w="4819" w:type="dxa"/>
          </w:tcPr>
          <w:p w14:paraId="24A586B3"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0FB15C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63A91D" w14:textId="77777777" w:rsidR="009404D5" w:rsidRDefault="009404D5">
            <w:r>
              <w:t>PRODUCT</w:t>
            </w:r>
          </w:p>
        </w:tc>
        <w:tc>
          <w:tcPr>
            <w:tcW w:w="4819" w:type="dxa"/>
          </w:tcPr>
          <w:p w14:paraId="6C5B9007" w14:textId="77777777" w:rsidR="009404D5" w:rsidRDefault="009404D5">
            <w:pPr>
              <w:cnfStyle w:val="000000100000" w:firstRow="0" w:lastRow="0" w:firstColumn="0" w:lastColumn="0" w:oddVBand="0" w:evenVBand="0" w:oddHBand="1" w:evenHBand="0" w:firstRowFirstColumn="0" w:firstRowLastColumn="0" w:lastRowFirstColumn="0" w:lastRowLastColumn="0"/>
            </w:pPr>
            <w:r>
              <w:t>Termékértékesítés</w:t>
            </w:r>
          </w:p>
        </w:tc>
      </w:tr>
      <w:tr w:rsidR="009404D5" w14:paraId="037011EA" w14:textId="77777777">
        <w:tc>
          <w:tcPr>
            <w:cnfStyle w:val="001000000000" w:firstRow="0" w:lastRow="0" w:firstColumn="1" w:lastColumn="0" w:oddVBand="0" w:evenVBand="0" w:oddHBand="0" w:evenHBand="0" w:firstRowFirstColumn="0" w:firstRowLastColumn="0" w:lastRowFirstColumn="0" w:lastRowLastColumn="0"/>
            <w:tcW w:w="4819" w:type="dxa"/>
          </w:tcPr>
          <w:p w14:paraId="222BBDF7" w14:textId="77777777" w:rsidR="009404D5" w:rsidRDefault="009404D5">
            <w:r>
              <w:t>SERVICE</w:t>
            </w:r>
          </w:p>
        </w:tc>
        <w:tc>
          <w:tcPr>
            <w:tcW w:w="4819" w:type="dxa"/>
          </w:tcPr>
          <w:p w14:paraId="03237C9C" w14:textId="77777777" w:rsidR="009404D5" w:rsidRDefault="009404D5">
            <w:pPr>
              <w:cnfStyle w:val="000000000000" w:firstRow="0" w:lastRow="0" w:firstColumn="0" w:lastColumn="0" w:oddVBand="0" w:evenVBand="0" w:oddHBand="0" w:evenHBand="0" w:firstRowFirstColumn="0" w:firstRowLastColumn="0" w:lastRowFirstColumn="0" w:lastRowLastColumn="0"/>
            </w:pPr>
            <w:r>
              <w:t>Szolgáltatás nyújtás</w:t>
            </w:r>
          </w:p>
        </w:tc>
      </w:tr>
      <w:tr w:rsidR="009404D5" w14:paraId="589C501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D6BFC0C" w14:textId="77777777" w:rsidR="009404D5" w:rsidRDefault="009404D5">
            <w:r>
              <w:t>OTHER</w:t>
            </w:r>
          </w:p>
        </w:tc>
        <w:tc>
          <w:tcPr>
            <w:tcW w:w="4819" w:type="dxa"/>
          </w:tcPr>
          <w:p w14:paraId="32B1587C" w14:textId="77777777" w:rsidR="009404D5" w:rsidRDefault="009404D5">
            <w:pPr>
              <w:cnfStyle w:val="000000100000" w:firstRow="0" w:lastRow="0" w:firstColumn="0" w:lastColumn="0" w:oddVBand="0" w:evenVBand="0" w:oddHBand="1" w:evenHBand="0" w:firstRowFirstColumn="0" w:firstRowLastColumn="0" w:lastRowFirstColumn="0" w:lastRowLastColumn="0"/>
            </w:pPr>
            <w:r>
              <w:t>Egyéb, nem besorolható</w:t>
            </w:r>
          </w:p>
        </w:tc>
      </w:tr>
    </w:tbl>
    <w:p w14:paraId="7FBA0B73" w14:textId="77777777" w:rsidR="009404D5" w:rsidRDefault="009404D5" w:rsidP="009404D5">
      <w:pPr>
        <w:pStyle w:val="Cmsor4"/>
      </w:pPr>
      <w:r w:rsidRPr="110D1BC2">
        <w:rPr>
          <w:lang w:val="en-US"/>
        </w:rPr>
        <w:t>ProductCodeCategoryType</w:t>
      </w:r>
    </w:p>
    <w:p w14:paraId="1F562D58" w14:textId="77777777" w:rsidR="009404D5" w:rsidRDefault="009404D5" w:rsidP="009404D5">
      <w:pPr>
        <w:pStyle w:val="Idzet"/>
      </w:pPr>
      <w:r>
        <w:t>common:AtomicStringType8</w:t>
      </w:r>
    </w:p>
    <w:p w14:paraId="48165878" w14:textId="77777777" w:rsidR="009404D5" w:rsidRDefault="009404D5" w:rsidP="009404D5">
      <w:r>
        <w:t>A termékkód fajtájának jelölésére szolgáló típus</w:t>
      </w:r>
    </w:p>
    <w:tbl>
      <w:tblPr>
        <w:tblStyle w:val="Tblzatrcsos41jellszn"/>
        <w:tblW w:w="0" w:type="auto"/>
        <w:tblLook w:val="04A0" w:firstRow="1" w:lastRow="0" w:firstColumn="1" w:lastColumn="0" w:noHBand="0" w:noVBand="1"/>
      </w:tblPr>
      <w:tblGrid>
        <w:gridCol w:w="4556"/>
        <w:gridCol w:w="4506"/>
      </w:tblGrid>
      <w:tr w:rsidR="009404D5" w14:paraId="1948A5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C4CC2B8" w14:textId="77777777" w:rsidR="009404D5" w:rsidRDefault="009404D5">
            <w:r>
              <w:t>Megszorítás kód</w:t>
            </w:r>
          </w:p>
        </w:tc>
        <w:tc>
          <w:tcPr>
            <w:tcW w:w="4819" w:type="dxa"/>
          </w:tcPr>
          <w:p w14:paraId="47D6DF7D"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56A649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0829C7" w14:textId="77777777" w:rsidR="009404D5" w:rsidRDefault="009404D5">
            <w:r>
              <w:t>minLength</w:t>
            </w:r>
          </w:p>
        </w:tc>
        <w:tc>
          <w:tcPr>
            <w:tcW w:w="4819" w:type="dxa"/>
          </w:tcPr>
          <w:p w14:paraId="3B37618E" w14:textId="77777777" w:rsidR="009404D5" w:rsidRDefault="009404D5">
            <w:pPr>
              <w:cnfStyle w:val="000000100000" w:firstRow="0" w:lastRow="0" w:firstColumn="0" w:lastColumn="0" w:oddVBand="0" w:evenVBand="0" w:oddHBand="1" w:evenHBand="0" w:firstRowFirstColumn="0" w:firstRowLastColumn="0" w:lastRowFirstColumn="0" w:lastRowLastColumn="0"/>
            </w:pPr>
            <w:r>
              <w:t>2</w:t>
            </w:r>
          </w:p>
        </w:tc>
      </w:tr>
      <w:tr w:rsidR="009404D5" w14:paraId="48604225" w14:textId="77777777">
        <w:tc>
          <w:tcPr>
            <w:cnfStyle w:val="001000000000" w:firstRow="0" w:lastRow="0" w:firstColumn="1" w:lastColumn="0" w:oddVBand="0" w:evenVBand="0" w:oddHBand="0" w:evenHBand="0" w:firstRowFirstColumn="0" w:firstRowLastColumn="0" w:lastRowFirstColumn="0" w:lastRowLastColumn="0"/>
            <w:tcW w:w="4819" w:type="dxa"/>
          </w:tcPr>
          <w:p w14:paraId="4450F200" w14:textId="77777777" w:rsidR="009404D5" w:rsidRDefault="009404D5">
            <w:r>
              <w:t>required</w:t>
            </w:r>
          </w:p>
        </w:tc>
        <w:tc>
          <w:tcPr>
            <w:tcW w:w="4819" w:type="dxa"/>
          </w:tcPr>
          <w:p w14:paraId="7060B081"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2E66A5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FD653E5" w14:textId="77777777" w:rsidR="009404D5" w:rsidRDefault="009404D5">
            <w:r>
              <w:t>maxLength</w:t>
            </w:r>
          </w:p>
        </w:tc>
        <w:tc>
          <w:tcPr>
            <w:tcW w:w="4819" w:type="dxa"/>
          </w:tcPr>
          <w:p w14:paraId="4C5D327C" w14:textId="77777777" w:rsidR="009404D5" w:rsidRDefault="009404D5">
            <w:pPr>
              <w:cnfStyle w:val="000000100000" w:firstRow="0" w:lastRow="0" w:firstColumn="0" w:lastColumn="0" w:oddVBand="0" w:evenVBand="0" w:oddHBand="1" w:evenHBand="0" w:firstRowFirstColumn="0" w:firstRowLastColumn="0" w:lastRowFirstColumn="0" w:lastRowLastColumn="0"/>
            </w:pPr>
            <w:r>
              <w:t>6</w:t>
            </w:r>
          </w:p>
        </w:tc>
      </w:tr>
    </w:tbl>
    <w:p w14:paraId="32D5B930" w14:textId="77777777" w:rsidR="009404D5" w:rsidRDefault="009404D5" w:rsidP="009404D5"/>
    <w:tbl>
      <w:tblPr>
        <w:tblStyle w:val="Tblzatrcsos41jellszn"/>
        <w:tblW w:w="0" w:type="auto"/>
        <w:tblLook w:val="04A0" w:firstRow="1" w:lastRow="0" w:firstColumn="1" w:lastColumn="0" w:noHBand="0" w:noVBand="1"/>
      </w:tblPr>
      <w:tblGrid>
        <w:gridCol w:w="4498"/>
        <w:gridCol w:w="4564"/>
      </w:tblGrid>
      <w:tr w:rsidR="009404D5" w14:paraId="5142BEC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2E3064" w14:textId="77777777" w:rsidR="009404D5" w:rsidRDefault="009404D5">
            <w:r>
              <w:t>Enum kód</w:t>
            </w:r>
          </w:p>
        </w:tc>
        <w:tc>
          <w:tcPr>
            <w:tcW w:w="4819" w:type="dxa"/>
          </w:tcPr>
          <w:p w14:paraId="230350E2"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1DF4329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89E8A01" w14:textId="77777777" w:rsidR="009404D5" w:rsidRDefault="009404D5">
            <w:r>
              <w:t>EAN</w:t>
            </w:r>
          </w:p>
        </w:tc>
        <w:tc>
          <w:tcPr>
            <w:tcW w:w="4819" w:type="dxa"/>
          </w:tcPr>
          <w:p w14:paraId="4520FF70" w14:textId="77777777" w:rsidR="009404D5" w:rsidRDefault="009404D5">
            <w:pPr>
              <w:cnfStyle w:val="000000100000" w:firstRow="0" w:lastRow="0" w:firstColumn="0" w:lastColumn="0" w:oddVBand="0" w:evenVBand="0" w:oddHBand="1" w:evenHBand="0" w:firstRowFirstColumn="0" w:firstRowLastColumn="0" w:lastRowFirstColumn="0" w:lastRowLastColumn="0"/>
            </w:pPr>
            <w:r>
              <w:t>EAN kód (európai gyártmánykód)</w:t>
            </w:r>
          </w:p>
        </w:tc>
      </w:tr>
      <w:tr w:rsidR="009404D5" w14:paraId="221DCBF0" w14:textId="77777777">
        <w:tc>
          <w:tcPr>
            <w:cnfStyle w:val="001000000000" w:firstRow="0" w:lastRow="0" w:firstColumn="1" w:lastColumn="0" w:oddVBand="0" w:evenVBand="0" w:oddHBand="0" w:evenHBand="0" w:firstRowFirstColumn="0" w:firstRowLastColumn="0" w:lastRowFirstColumn="0" w:lastRowLastColumn="0"/>
            <w:tcW w:w="4819" w:type="dxa"/>
          </w:tcPr>
          <w:p w14:paraId="3C44DE6F" w14:textId="77777777" w:rsidR="009404D5" w:rsidRDefault="009404D5">
            <w:r>
              <w:t>VTSZ</w:t>
            </w:r>
          </w:p>
        </w:tc>
        <w:tc>
          <w:tcPr>
            <w:tcW w:w="4819" w:type="dxa"/>
          </w:tcPr>
          <w:p w14:paraId="39162888" w14:textId="77777777" w:rsidR="009404D5" w:rsidRDefault="009404D5">
            <w:pPr>
              <w:cnfStyle w:val="000000000000" w:firstRow="0" w:lastRow="0" w:firstColumn="0" w:lastColumn="0" w:oddVBand="0" w:evenVBand="0" w:oddHBand="0" w:evenHBand="0" w:firstRowFirstColumn="0" w:firstRowLastColumn="0" w:lastRowFirstColumn="0" w:lastRowLastColumn="0"/>
            </w:pPr>
            <w:r>
              <w:t>Vámtarifa szám VTSZ</w:t>
            </w:r>
          </w:p>
        </w:tc>
      </w:tr>
      <w:tr w:rsidR="009404D5" w14:paraId="20CC9B6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C258A8E" w14:textId="77777777" w:rsidR="009404D5" w:rsidRDefault="009404D5">
            <w:r>
              <w:t>SZJ</w:t>
            </w:r>
          </w:p>
        </w:tc>
        <w:tc>
          <w:tcPr>
            <w:tcW w:w="4819" w:type="dxa"/>
          </w:tcPr>
          <w:p w14:paraId="774157A7" w14:textId="77777777" w:rsidR="009404D5" w:rsidRDefault="009404D5">
            <w:pPr>
              <w:cnfStyle w:val="000000100000" w:firstRow="0" w:lastRow="0" w:firstColumn="0" w:lastColumn="0" w:oddVBand="0" w:evenVBand="0" w:oddHBand="1" w:evenHBand="0" w:firstRowFirstColumn="0" w:firstRowLastColumn="0" w:lastRowFirstColumn="0" w:lastRowLastColumn="0"/>
            </w:pPr>
            <w:r>
              <w:t>Szolgáltatás jegyzék szám SZJ</w:t>
            </w:r>
          </w:p>
        </w:tc>
      </w:tr>
      <w:tr w:rsidR="009404D5" w14:paraId="0A131569" w14:textId="77777777">
        <w:tc>
          <w:tcPr>
            <w:cnfStyle w:val="001000000000" w:firstRow="0" w:lastRow="0" w:firstColumn="1" w:lastColumn="0" w:oddVBand="0" w:evenVBand="0" w:oddHBand="0" w:evenHBand="0" w:firstRowFirstColumn="0" w:firstRowLastColumn="0" w:lastRowFirstColumn="0" w:lastRowLastColumn="0"/>
            <w:tcW w:w="4819" w:type="dxa"/>
          </w:tcPr>
          <w:p w14:paraId="647384E1" w14:textId="77777777" w:rsidR="009404D5" w:rsidRDefault="009404D5">
            <w:r>
              <w:t>KN</w:t>
            </w:r>
          </w:p>
        </w:tc>
        <w:tc>
          <w:tcPr>
            <w:tcW w:w="4819" w:type="dxa"/>
          </w:tcPr>
          <w:p w14:paraId="3EBD953D" w14:textId="77777777" w:rsidR="009404D5" w:rsidRDefault="009404D5">
            <w:pPr>
              <w:cnfStyle w:val="000000000000" w:firstRow="0" w:lastRow="0" w:firstColumn="0" w:lastColumn="0" w:oddVBand="0" w:evenVBand="0" w:oddHBand="0" w:evenHBand="0" w:firstRowFirstColumn="0" w:firstRowLastColumn="0" w:lastRowFirstColumn="0" w:lastRowLastColumn="0"/>
            </w:pPr>
            <w:r>
              <w:t>KN kód (Kombinált Nómenklatúra, 2658/87/EGK rendelet I. melléklete)</w:t>
            </w:r>
          </w:p>
        </w:tc>
      </w:tr>
      <w:tr w:rsidR="009404D5" w14:paraId="5F9CBCA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929253A" w14:textId="77777777" w:rsidR="009404D5" w:rsidRDefault="009404D5">
            <w:r>
              <w:t>AHK</w:t>
            </w:r>
          </w:p>
        </w:tc>
        <w:tc>
          <w:tcPr>
            <w:tcW w:w="4819" w:type="dxa"/>
          </w:tcPr>
          <w:p w14:paraId="5A85F1DE" w14:textId="77777777" w:rsidR="009404D5" w:rsidRDefault="009404D5">
            <w:pPr>
              <w:cnfStyle w:val="000000100000" w:firstRow="0" w:lastRow="0" w:firstColumn="0" w:lastColumn="0" w:oddVBand="0" w:evenVBand="0" w:oddHBand="1" w:evenHBand="0" w:firstRowFirstColumn="0" w:firstRowLastColumn="0" w:lastRowFirstColumn="0" w:lastRowLastColumn="0"/>
            </w:pPr>
            <w:r>
              <w:t>A Jövedéki törvény (2016. évi LXVIII. tv) szerinti e-TKO adminisztratív hivatkozási kódja AHK</w:t>
            </w:r>
          </w:p>
        </w:tc>
      </w:tr>
      <w:tr w:rsidR="009404D5" w14:paraId="4180FB7A" w14:textId="77777777">
        <w:tc>
          <w:tcPr>
            <w:cnfStyle w:val="001000000000" w:firstRow="0" w:lastRow="0" w:firstColumn="1" w:lastColumn="0" w:oddVBand="0" w:evenVBand="0" w:oddHBand="0" w:evenHBand="0" w:firstRowFirstColumn="0" w:firstRowLastColumn="0" w:lastRowFirstColumn="0" w:lastRowLastColumn="0"/>
            <w:tcW w:w="4819" w:type="dxa"/>
          </w:tcPr>
          <w:p w14:paraId="1AFDEE78" w14:textId="77777777" w:rsidR="009404D5" w:rsidRDefault="009404D5">
            <w:r>
              <w:t>CSK</w:t>
            </w:r>
          </w:p>
        </w:tc>
        <w:tc>
          <w:tcPr>
            <w:tcW w:w="4819" w:type="dxa"/>
          </w:tcPr>
          <w:p w14:paraId="1AB233FC" w14:textId="77777777" w:rsidR="009404D5" w:rsidRDefault="009404D5">
            <w:pPr>
              <w:cnfStyle w:val="000000000000" w:firstRow="0" w:lastRow="0" w:firstColumn="0" w:lastColumn="0" w:oddVBand="0" w:evenVBand="0" w:oddHBand="0" w:evenHBand="0" w:firstRowFirstColumn="0" w:firstRowLastColumn="0" w:lastRowFirstColumn="0" w:lastRowLastColumn="0"/>
            </w:pPr>
            <w:r>
              <w:t>A termék 343/2011. (XII. 29) Korm. rendelet 1. sz. melléklet A) cím szerinti csomagolószer-katalógus kódja (CsK kód)</w:t>
            </w:r>
          </w:p>
        </w:tc>
      </w:tr>
      <w:tr w:rsidR="009404D5" w14:paraId="1AF63A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C3C4241" w14:textId="77777777" w:rsidR="009404D5" w:rsidRDefault="009404D5">
            <w:r>
              <w:t>KT</w:t>
            </w:r>
          </w:p>
        </w:tc>
        <w:tc>
          <w:tcPr>
            <w:tcW w:w="4819" w:type="dxa"/>
          </w:tcPr>
          <w:p w14:paraId="7EC65D4C" w14:textId="77777777" w:rsidR="009404D5" w:rsidRDefault="009404D5">
            <w:pPr>
              <w:cnfStyle w:val="000000100000" w:firstRow="0" w:lastRow="0" w:firstColumn="0" w:lastColumn="0" w:oddVBand="0" w:evenVBand="0" w:oddHBand="1" w:evenHBand="0" w:firstRowFirstColumn="0" w:firstRowLastColumn="0" w:lastRowFirstColumn="0" w:lastRowLastColumn="0"/>
            </w:pPr>
            <w:r>
              <w:t>A termék 343/2011. (XII. 29) Korm. rendelet 1. sz. melléklet B) cím szerinti környezetvédelmi termékkódja (Kt kód)</w:t>
            </w:r>
          </w:p>
        </w:tc>
      </w:tr>
      <w:tr w:rsidR="009404D5" w14:paraId="482D3194" w14:textId="77777777">
        <w:tc>
          <w:tcPr>
            <w:cnfStyle w:val="001000000000" w:firstRow="0" w:lastRow="0" w:firstColumn="1" w:lastColumn="0" w:oddVBand="0" w:evenVBand="0" w:oddHBand="0" w:evenHBand="0" w:firstRowFirstColumn="0" w:firstRowLastColumn="0" w:lastRowFirstColumn="0" w:lastRowLastColumn="0"/>
            <w:tcW w:w="4819" w:type="dxa"/>
          </w:tcPr>
          <w:p w14:paraId="733B810C" w14:textId="77777777" w:rsidR="009404D5" w:rsidRDefault="009404D5">
            <w:r>
              <w:t>EJ</w:t>
            </w:r>
          </w:p>
        </w:tc>
        <w:tc>
          <w:tcPr>
            <w:tcW w:w="4819" w:type="dxa"/>
          </w:tcPr>
          <w:p w14:paraId="4CD2A5BD" w14:textId="77777777" w:rsidR="009404D5" w:rsidRDefault="009404D5">
            <w:pPr>
              <w:cnfStyle w:val="000000000000" w:firstRow="0" w:lastRow="0" w:firstColumn="0" w:lastColumn="0" w:oddVBand="0" w:evenVBand="0" w:oddHBand="0" w:evenHBand="0" w:firstRowFirstColumn="0" w:firstRowLastColumn="0" w:lastRowFirstColumn="0" w:lastRowLastColumn="0"/>
            </w:pPr>
            <w:r>
              <w:t>Építményjegyzék szám</w:t>
            </w:r>
          </w:p>
        </w:tc>
      </w:tr>
      <w:tr w:rsidR="009404D5" w14:paraId="427EC57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8D3E684" w14:textId="77777777" w:rsidR="009404D5" w:rsidRDefault="009404D5">
            <w:r>
              <w:t>TESZOR</w:t>
            </w:r>
          </w:p>
        </w:tc>
        <w:tc>
          <w:tcPr>
            <w:tcW w:w="4819" w:type="dxa"/>
          </w:tcPr>
          <w:p w14:paraId="443F1112" w14:textId="77777777" w:rsidR="009404D5" w:rsidRDefault="009404D5">
            <w:pPr>
              <w:cnfStyle w:val="000000100000" w:firstRow="0" w:lastRow="0" w:firstColumn="0" w:lastColumn="0" w:oddVBand="0" w:evenVBand="0" w:oddHBand="1" w:evenHBand="0" w:firstRowFirstColumn="0" w:firstRowLastColumn="0" w:lastRowFirstColumn="0" w:lastRowLastColumn="0"/>
            </w:pPr>
            <w:r>
              <w:t>A Termékek és Szolgáltatások Osztályozási Rendszere (TESZOR) szerinti termékkód - 451/2008/EK rendelet</w:t>
            </w:r>
          </w:p>
        </w:tc>
      </w:tr>
      <w:tr w:rsidR="009404D5" w14:paraId="0D6C1325" w14:textId="77777777">
        <w:tc>
          <w:tcPr>
            <w:cnfStyle w:val="001000000000" w:firstRow="0" w:lastRow="0" w:firstColumn="1" w:lastColumn="0" w:oddVBand="0" w:evenVBand="0" w:oddHBand="0" w:evenHBand="0" w:firstRowFirstColumn="0" w:firstRowLastColumn="0" w:lastRowFirstColumn="0" w:lastRowLastColumn="0"/>
            <w:tcW w:w="4819" w:type="dxa"/>
          </w:tcPr>
          <w:p w14:paraId="14695B17" w14:textId="77777777" w:rsidR="009404D5" w:rsidRDefault="009404D5">
            <w:r>
              <w:t>OWN</w:t>
            </w:r>
          </w:p>
        </w:tc>
        <w:tc>
          <w:tcPr>
            <w:tcW w:w="4819" w:type="dxa"/>
          </w:tcPr>
          <w:p w14:paraId="28D84F6F" w14:textId="77777777" w:rsidR="009404D5" w:rsidRDefault="009404D5">
            <w:pPr>
              <w:cnfStyle w:val="000000000000" w:firstRow="0" w:lastRow="0" w:firstColumn="0" w:lastColumn="0" w:oddVBand="0" w:evenVBand="0" w:oddHBand="0" w:evenHBand="0" w:firstRowFirstColumn="0" w:firstRowLastColumn="0" w:lastRowFirstColumn="0" w:lastRowLastColumn="0"/>
            </w:pPr>
            <w:r>
              <w:t>A vállalkozás által képzett termékkód</w:t>
            </w:r>
          </w:p>
        </w:tc>
      </w:tr>
      <w:tr w:rsidR="009404D5" w14:paraId="2443CB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627204D" w14:textId="77777777" w:rsidR="009404D5" w:rsidRDefault="009404D5">
            <w:r>
              <w:t>OTHER</w:t>
            </w:r>
          </w:p>
        </w:tc>
        <w:tc>
          <w:tcPr>
            <w:tcW w:w="4819" w:type="dxa"/>
          </w:tcPr>
          <w:p w14:paraId="260EE3BF" w14:textId="77777777" w:rsidR="009404D5" w:rsidRDefault="009404D5">
            <w:pPr>
              <w:cnfStyle w:val="000000100000" w:firstRow="0" w:lastRow="0" w:firstColumn="0" w:lastColumn="0" w:oddVBand="0" w:evenVBand="0" w:oddHBand="1" w:evenHBand="0" w:firstRowFirstColumn="0" w:firstRowLastColumn="0" w:lastRowFirstColumn="0" w:lastRowLastColumn="0"/>
            </w:pPr>
            <w:r>
              <w:t>Egyéb termékkód</w:t>
            </w:r>
          </w:p>
        </w:tc>
      </w:tr>
    </w:tbl>
    <w:p w14:paraId="57E611FB" w14:textId="77777777" w:rsidR="009404D5" w:rsidRDefault="009404D5" w:rsidP="009404D5">
      <w:pPr>
        <w:pStyle w:val="Cmsor4"/>
      </w:pPr>
      <w:r w:rsidRPr="110D1BC2">
        <w:rPr>
          <w:lang w:val="en-US"/>
        </w:rPr>
        <w:t>ProductCodeValueType</w:t>
      </w:r>
    </w:p>
    <w:p w14:paraId="304CB7E1" w14:textId="77777777" w:rsidR="009404D5" w:rsidRDefault="009404D5" w:rsidP="009404D5">
      <w:pPr>
        <w:pStyle w:val="Idzet"/>
      </w:pPr>
      <w:r>
        <w:t>common:AtomicStringType32</w:t>
      </w:r>
    </w:p>
    <w:p w14:paraId="0A370995" w14:textId="77777777" w:rsidR="009404D5" w:rsidRDefault="009404D5" w:rsidP="009404D5">
      <w:r>
        <w:t>Termékkód típus</w:t>
      </w:r>
    </w:p>
    <w:tbl>
      <w:tblPr>
        <w:tblStyle w:val="Tblzatrcsos41jellszn"/>
        <w:tblW w:w="0" w:type="auto"/>
        <w:tblLook w:val="04A0" w:firstRow="1" w:lastRow="0" w:firstColumn="1" w:lastColumn="0" w:noHBand="0" w:noVBand="1"/>
      </w:tblPr>
      <w:tblGrid>
        <w:gridCol w:w="4547"/>
        <w:gridCol w:w="4515"/>
      </w:tblGrid>
      <w:tr w:rsidR="009404D5" w14:paraId="5523927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C77609B" w14:textId="77777777" w:rsidR="009404D5" w:rsidRDefault="009404D5">
            <w:r>
              <w:t>Megszorítás kód</w:t>
            </w:r>
          </w:p>
        </w:tc>
        <w:tc>
          <w:tcPr>
            <w:tcW w:w="4819" w:type="dxa"/>
          </w:tcPr>
          <w:p w14:paraId="0AC22574"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265DCC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0B658A3" w14:textId="77777777" w:rsidR="009404D5" w:rsidRDefault="009404D5">
            <w:r>
              <w:t>minLength</w:t>
            </w:r>
          </w:p>
        </w:tc>
        <w:tc>
          <w:tcPr>
            <w:tcW w:w="4819" w:type="dxa"/>
          </w:tcPr>
          <w:p w14:paraId="7E733FA6" w14:textId="77777777" w:rsidR="009404D5" w:rsidRDefault="009404D5">
            <w:pPr>
              <w:cnfStyle w:val="000000100000" w:firstRow="0" w:lastRow="0" w:firstColumn="0" w:lastColumn="0" w:oddVBand="0" w:evenVBand="0" w:oddHBand="1" w:evenHBand="0" w:firstRowFirstColumn="0" w:firstRowLastColumn="0" w:lastRowFirstColumn="0" w:lastRowLastColumn="0"/>
            </w:pPr>
            <w:r>
              <w:t>2</w:t>
            </w:r>
          </w:p>
        </w:tc>
      </w:tr>
      <w:tr w:rsidR="009404D5" w14:paraId="28902615" w14:textId="77777777">
        <w:tc>
          <w:tcPr>
            <w:cnfStyle w:val="001000000000" w:firstRow="0" w:lastRow="0" w:firstColumn="1" w:lastColumn="0" w:oddVBand="0" w:evenVBand="0" w:oddHBand="0" w:evenHBand="0" w:firstRowFirstColumn="0" w:firstRowLastColumn="0" w:lastRowFirstColumn="0" w:lastRowLastColumn="0"/>
            <w:tcW w:w="4819" w:type="dxa"/>
          </w:tcPr>
          <w:p w14:paraId="7783B3FD" w14:textId="77777777" w:rsidR="009404D5" w:rsidRDefault="009404D5">
            <w:r>
              <w:t>required</w:t>
            </w:r>
          </w:p>
        </w:tc>
        <w:tc>
          <w:tcPr>
            <w:tcW w:w="4819" w:type="dxa"/>
          </w:tcPr>
          <w:p w14:paraId="129CE880"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675712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11B438" w14:textId="77777777" w:rsidR="009404D5" w:rsidRDefault="009404D5">
            <w:r>
              <w:t>maxLength</w:t>
            </w:r>
          </w:p>
        </w:tc>
        <w:tc>
          <w:tcPr>
            <w:tcW w:w="4819" w:type="dxa"/>
          </w:tcPr>
          <w:p w14:paraId="6B3B91D9" w14:textId="77777777" w:rsidR="009404D5" w:rsidRDefault="009404D5">
            <w:pPr>
              <w:cnfStyle w:val="000000100000" w:firstRow="0" w:lastRow="0" w:firstColumn="0" w:lastColumn="0" w:oddVBand="0" w:evenVBand="0" w:oddHBand="1" w:evenHBand="0" w:firstRowFirstColumn="0" w:firstRowLastColumn="0" w:lastRowFirstColumn="0" w:lastRowLastColumn="0"/>
            </w:pPr>
            <w:r>
              <w:t>30</w:t>
            </w:r>
          </w:p>
        </w:tc>
      </w:tr>
      <w:tr w:rsidR="009404D5" w14:paraId="4AAD39A1" w14:textId="77777777">
        <w:tc>
          <w:tcPr>
            <w:cnfStyle w:val="001000000000" w:firstRow="0" w:lastRow="0" w:firstColumn="1" w:lastColumn="0" w:oddVBand="0" w:evenVBand="0" w:oddHBand="0" w:evenHBand="0" w:firstRowFirstColumn="0" w:firstRowLastColumn="0" w:lastRowFirstColumn="0" w:lastRowLastColumn="0"/>
            <w:tcW w:w="4819" w:type="dxa"/>
          </w:tcPr>
          <w:p w14:paraId="127E6A9D" w14:textId="77777777" w:rsidR="009404D5" w:rsidRDefault="009404D5">
            <w:r>
              <w:t>pattern</w:t>
            </w:r>
          </w:p>
        </w:tc>
        <w:tc>
          <w:tcPr>
            <w:tcW w:w="4819" w:type="dxa"/>
          </w:tcPr>
          <w:p w14:paraId="16CCD251" w14:textId="77777777" w:rsidR="009404D5" w:rsidRDefault="009404D5">
            <w:pPr>
              <w:cnfStyle w:val="000000000000" w:firstRow="0" w:lastRow="0" w:firstColumn="0" w:lastColumn="0" w:oddVBand="0" w:evenVBand="0" w:oddHBand="0" w:evenHBand="0" w:firstRowFirstColumn="0" w:firstRowLastColumn="0" w:lastRowFirstColumn="0" w:lastRowLastColumn="0"/>
            </w:pPr>
            <w:r>
              <w:t>[A-Z0-9]{2,30}</w:t>
            </w:r>
          </w:p>
        </w:tc>
      </w:tr>
    </w:tbl>
    <w:p w14:paraId="7288A4E9" w14:textId="77777777" w:rsidR="009404D5" w:rsidRDefault="009404D5" w:rsidP="009404D5">
      <w:pPr>
        <w:pStyle w:val="Cmsor4"/>
      </w:pPr>
      <w:r w:rsidRPr="75F169BF">
        <w:rPr>
          <w:lang w:val="en-US"/>
        </w:rPr>
        <w:t>QuantityType</w:t>
      </w:r>
    </w:p>
    <w:p w14:paraId="7F2B6D29" w14:textId="77777777" w:rsidR="009404D5" w:rsidRDefault="009404D5" w:rsidP="009404D5">
      <w:pPr>
        <w:pStyle w:val="Idzet"/>
      </w:pPr>
      <w:r>
        <w:t>common:GenericDecimalType</w:t>
      </w:r>
    </w:p>
    <w:p w14:paraId="4007BB1A" w14:textId="77777777" w:rsidR="009404D5" w:rsidRDefault="009404D5" w:rsidP="009404D5">
      <w:r>
        <w:t>Mennyiségi érték típus. Maximum 22 számjegy, ami 10 tizedesjegyet tartalmazhat</w:t>
      </w:r>
    </w:p>
    <w:tbl>
      <w:tblPr>
        <w:tblStyle w:val="Tblzatrcsos41jellszn"/>
        <w:tblW w:w="0" w:type="auto"/>
        <w:tblLook w:val="04A0" w:firstRow="1" w:lastRow="0" w:firstColumn="1" w:lastColumn="0" w:noHBand="0" w:noVBand="1"/>
      </w:tblPr>
      <w:tblGrid>
        <w:gridCol w:w="4564"/>
        <w:gridCol w:w="4498"/>
      </w:tblGrid>
      <w:tr w:rsidR="009404D5" w14:paraId="67CC5BD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3A19C01" w14:textId="77777777" w:rsidR="009404D5" w:rsidRDefault="009404D5">
            <w:r>
              <w:t>Megszorítás kód</w:t>
            </w:r>
          </w:p>
        </w:tc>
        <w:tc>
          <w:tcPr>
            <w:tcW w:w="4819" w:type="dxa"/>
          </w:tcPr>
          <w:p w14:paraId="69EA97BF"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732E256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5ED398E" w14:textId="77777777" w:rsidR="009404D5" w:rsidRDefault="009404D5">
            <w:r>
              <w:t>totalDigits</w:t>
            </w:r>
          </w:p>
        </w:tc>
        <w:tc>
          <w:tcPr>
            <w:tcW w:w="4819" w:type="dxa"/>
          </w:tcPr>
          <w:p w14:paraId="18C5B143" w14:textId="77777777" w:rsidR="009404D5" w:rsidRDefault="009404D5">
            <w:pPr>
              <w:cnfStyle w:val="000000100000" w:firstRow="0" w:lastRow="0" w:firstColumn="0" w:lastColumn="0" w:oddVBand="0" w:evenVBand="0" w:oddHBand="1" w:evenHBand="0" w:firstRowFirstColumn="0" w:firstRowLastColumn="0" w:lastRowFirstColumn="0" w:lastRowLastColumn="0"/>
            </w:pPr>
            <w:r>
              <w:t>22</w:t>
            </w:r>
          </w:p>
        </w:tc>
      </w:tr>
      <w:tr w:rsidR="009404D5" w14:paraId="579FD189" w14:textId="77777777">
        <w:tc>
          <w:tcPr>
            <w:cnfStyle w:val="001000000000" w:firstRow="0" w:lastRow="0" w:firstColumn="1" w:lastColumn="0" w:oddVBand="0" w:evenVBand="0" w:oddHBand="0" w:evenHBand="0" w:firstRowFirstColumn="0" w:firstRowLastColumn="0" w:lastRowFirstColumn="0" w:lastRowLastColumn="0"/>
            <w:tcW w:w="4819" w:type="dxa"/>
          </w:tcPr>
          <w:p w14:paraId="4C5E37B0" w14:textId="77777777" w:rsidR="009404D5" w:rsidRDefault="009404D5">
            <w:r>
              <w:t>required</w:t>
            </w:r>
          </w:p>
        </w:tc>
        <w:tc>
          <w:tcPr>
            <w:tcW w:w="4819" w:type="dxa"/>
          </w:tcPr>
          <w:p w14:paraId="558B2F3B"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331834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9364C36" w14:textId="77777777" w:rsidR="009404D5" w:rsidRDefault="009404D5">
            <w:r>
              <w:t>fractionDigits</w:t>
            </w:r>
          </w:p>
        </w:tc>
        <w:tc>
          <w:tcPr>
            <w:tcW w:w="4819" w:type="dxa"/>
          </w:tcPr>
          <w:p w14:paraId="23168C7C" w14:textId="77777777" w:rsidR="009404D5" w:rsidRDefault="009404D5">
            <w:pPr>
              <w:cnfStyle w:val="000000100000" w:firstRow="0" w:lastRow="0" w:firstColumn="0" w:lastColumn="0" w:oddVBand="0" w:evenVBand="0" w:oddHBand="1" w:evenHBand="0" w:firstRowFirstColumn="0" w:firstRowLastColumn="0" w:lastRowFirstColumn="0" w:lastRowLastColumn="0"/>
            </w:pPr>
            <w:r>
              <w:t>10</w:t>
            </w:r>
          </w:p>
        </w:tc>
      </w:tr>
    </w:tbl>
    <w:p w14:paraId="42B09E29" w14:textId="77777777" w:rsidR="009404D5" w:rsidRDefault="009404D5" w:rsidP="009404D5">
      <w:pPr>
        <w:pStyle w:val="Cmsor4"/>
      </w:pPr>
      <w:r w:rsidRPr="75F169BF">
        <w:rPr>
          <w:lang w:val="en-US"/>
        </w:rPr>
        <w:t>UnitOfMeasureType</w:t>
      </w:r>
    </w:p>
    <w:p w14:paraId="0CB05441" w14:textId="77777777" w:rsidR="009404D5" w:rsidRDefault="009404D5" w:rsidP="009404D5">
      <w:pPr>
        <w:pStyle w:val="Idzet"/>
      </w:pPr>
      <w:r>
        <w:t>common:AtomicStringType15</w:t>
      </w:r>
    </w:p>
    <w:p w14:paraId="639CEE6B" w14:textId="77777777" w:rsidR="009404D5" w:rsidRDefault="009404D5" w:rsidP="009404D5">
      <w:r>
        <w:t>Mennyiség egység típus</w:t>
      </w:r>
    </w:p>
    <w:tbl>
      <w:tblPr>
        <w:tblStyle w:val="Tblzatrcsos41jellszn"/>
        <w:tblW w:w="0" w:type="auto"/>
        <w:tblLook w:val="04A0" w:firstRow="1" w:lastRow="0" w:firstColumn="1" w:lastColumn="0" w:noHBand="0" w:noVBand="1"/>
      </w:tblPr>
      <w:tblGrid>
        <w:gridCol w:w="4556"/>
        <w:gridCol w:w="4506"/>
      </w:tblGrid>
      <w:tr w:rsidR="009404D5" w14:paraId="58251B0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673708A" w14:textId="77777777" w:rsidR="009404D5" w:rsidRDefault="009404D5">
            <w:r>
              <w:t>Megszorítás kód</w:t>
            </w:r>
          </w:p>
        </w:tc>
        <w:tc>
          <w:tcPr>
            <w:tcW w:w="4819" w:type="dxa"/>
          </w:tcPr>
          <w:p w14:paraId="65B126A9"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4C05D9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289C7A3" w14:textId="77777777" w:rsidR="009404D5" w:rsidRDefault="009404D5">
            <w:r>
              <w:t>required</w:t>
            </w:r>
          </w:p>
        </w:tc>
        <w:tc>
          <w:tcPr>
            <w:tcW w:w="4819" w:type="dxa"/>
          </w:tcPr>
          <w:p w14:paraId="1ABC7CA1" w14:textId="77777777" w:rsidR="009404D5" w:rsidRDefault="009404D5">
            <w:pPr>
              <w:cnfStyle w:val="000000100000" w:firstRow="0" w:lastRow="0" w:firstColumn="0" w:lastColumn="0" w:oddVBand="0" w:evenVBand="0" w:oddHBand="1" w:evenHBand="0" w:firstRowFirstColumn="0" w:firstRowLastColumn="0" w:lastRowFirstColumn="0" w:lastRowLastColumn="0"/>
            </w:pPr>
            <w:r>
              <w:t>Nem</w:t>
            </w:r>
          </w:p>
        </w:tc>
      </w:tr>
    </w:tbl>
    <w:p w14:paraId="177F4324" w14:textId="77777777" w:rsidR="009404D5" w:rsidRDefault="009404D5" w:rsidP="009404D5"/>
    <w:tbl>
      <w:tblPr>
        <w:tblStyle w:val="Tblzatrcsos41jellszn"/>
        <w:tblW w:w="0" w:type="auto"/>
        <w:tblLook w:val="04A0" w:firstRow="1" w:lastRow="0" w:firstColumn="1" w:lastColumn="0" w:noHBand="0" w:noVBand="1"/>
      </w:tblPr>
      <w:tblGrid>
        <w:gridCol w:w="4563"/>
        <w:gridCol w:w="4499"/>
      </w:tblGrid>
      <w:tr w:rsidR="009404D5" w14:paraId="0A76B4B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83F6BE3" w14:textId="77777777" w:rsidR="009404D5" w:rsidRDefault="009404D5">
            <w:r>
              <w:t>Enum kód</w:t>
            </w:r>
          </w:p>
        </w:tc>
        <w:tc>
          <w:tcPr>
            <w:tcW w:w="4819" w:type="dxa"/>
          </w:tcPr>
          <w:p w14:paraId="041A9299"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1AF3B5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6FFFF71" w14:textId="77777777" w:rsidR="009404D5" w:rsidRDefault="009404D5">
            <w:r>
              <w:t>PIECE</w:t>
            </w:r>
          </w:p>
        </w:tc>
        <w:tc>
          <w:tcPr>
            <w:tcW w:w="4819" w:type="dxa"/>
          </w:tcPr>
          <w:p w14:paraId="25F74A8C" w14:textId="77777777" w:rsidR="009404D5" w:rsidRDefault="009404D5">
            <w:pPr>
              <w:cnfStyle w:val="000000100000" w:firstRow="0" w:lastRow="0" w:firstColumn="0" w:lastColumn="0" w:oddVBand="0" w:evenVBand="0" w:oddHBand="1" w:evenHBand="0" w:firstRowFirstColumn="0" w:firstRowLastColumn="0" w:lastRowFirstColumn="0" w:lastRowLastColumn="0"/>
            </w:pPr>
            <w:r>
              <w:t>Darab</w:t>
            </w:r>
          </w:p>
        </w:tc>
      </w:tr>
      <w:tr w:rsidR="009404D5" w14:paraId="74A5C0A2" w14:textId="77777777">
        <w:tc>
          <w:tcPr>
            <w:cnfStyle w:val="001000000000" w:firstRow="0" w:lastRow="0" w:firstColumn="1" w:lastColumn="0" w:oddVBand="0" w:evenVBand="0" w:oddHBand="0" w:evenHBand="0" w:firstRowFirstColumn="0" w:firstRowLastColumn="0" w:lastRowFirstColumn="0" w:lastRowLastColumn="0"/>
            <w:tcW w:w="4819" w:type="dxa"/>
          </w:tcPr>
          <w:p w14:paraId="1275858C" w14:textId="77777777" w:rsidR="009404D5" w:rsidRDefault="009404D5">
            <w:r>
              <w:t>KILOGRAM</w:t>
            </w:r>
          </w:p>
        </w:tc>
        <w:tc>
          <w:tcPr>
            <w:tcW w:w="4819" w:type="dxa"/>
          </w:tcPr>
          <w:p w14:paraId="41910CD3" w14:textId="77777777" w:rsidR="009404D5" w:rsidRDefault="009404D5">
            <w:pPr>
              <w:cnfStyle w:val="000000000000" w:firstRow="0" w:lastRow="0" w:firstColumn="0" w:lastColumn="0" w:oddVBand="0" w:evenVBand="0" w:oddHBand="0" w:evenHBand="0" w:firstRowFirstColumn="0" w:firstRowLastColumn="0" w:lastRowFirstColumn="0" w:lastRowLastColumn="0"/>
            </w:pPr>
            <w:r>
              <w:t>Kilogramm</w:t>
            </w:r>
          </w:p>
        </w:tc>
      </w:tr>
      <w:tr w:rsidR="009404D5" w14:paraId="4D4AAC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5DBF9B8" w14:textId="77777777" w:rsidR="009404D5" w:rsidRDefault="009404D5">
            <w:r>
              <w:t>TON</w:t>
            </w:r>
          </w:p>
        </w:tc>
        <w:tc>
          <w:tcPr>
            <w:tcW w:w="4819" w:type="dxa"/>
          </w:tcPr>
          <w:p w14:paraId="3307CCDB" w14:textId="77777777" w:rsidR="009404D5" w:rsidRDefault="009404D5">
            <w:pPr>
              <w:cnfStyle w:val="000000100000" w:firstRow="0" w:lastRow="0" w:firstColumn="0" w:lastColumn="0" w:oddVBand="0" w:evenVBand="0" w:oddHBand="1" w:evenHBand="0" w:firstRowFirstColumn="0" w:firstRowLastColumn="0" w:lastRowFirstColumn="0" w:lastRowLastColumn="0"/>
            </w:pPr>
            <w:r>
              <w:t>Metrikus tonna</w:t>
            </w:r>
          </w:p>
        </w:tc>
      </w:tr>
      <w:tr w:rsidR="009404D5" w14:paraId="384716FD" w14:textId="77777777">
        <w:tc>
          <w:tcPr>
            <w:cnfStyle w:val="001000000000" w:firstRow="0" w:lastRow="0" w:firstColumn="1" w:lastColumn="0" w:oddVBand="0" w:evenVBand="0" w:oddHBand="0" w:evenHBand="0" w:firstRowFirstColumn="0" w:firstRowLastColumn="0" w:lastRowFirstColumn="0" w:lastRowLastColumn="0"/>
            <w:tcW w:w="4819" w:type="dxa"/>
          </w:tcPr>
          <w:p w14:paraId="44BCF4AC" w14:textId="77777777" w:rsidR="009404D5" w:rsidRDefault="009404D5">
            <w:r>
              <w:t>KWH</w:t>
            </w:r>
          </w:p>
        </w:tc>
        <w:tc>
          <w:tcPr>
            <w:tcW w:w="4819" w:type="dxa"/>
          </w:tcPr>
          <w:p w14:paraId="200343A7" w14:textId="77777777" w:rsidR="009404D5" w:rsidRDefault="009404D5">
            <w:pPr>
              <w:cnfStyle w:val="000000000000" w:firstRow="0" w:lastRow="0" w:firstColumn="0" w:lastColumn="0" w:oddVBand="0" w:evenVBand="0" w:oddHBand="0" w:evenHBand="0" w:firstRowFirstColumn="0" w:firstRowLastColumn="0" w:lastRowFirstColumn="0" w:lastRowLastColumn="0"/>
            </w:pPr>
            <w:r>
              <w:t>Kilowatt óra</w:t>
            </w:r>
          </w:p>
        </w:tc>
      </w:tr>
      <w:tr w:rsidR="009404D5" w14:paraId="53B4E92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49C007" w14:textId="77777777" w:rsidR="009404D5" w:rsidRDefault="009404D5">
            <w:r>
              <w:t>DAY</w:t>
            </w:r>
          </w:p>
        </w:tc>
        <w:tc>
          <w:tcPr>
            <w:tcW w:w="4819" w:type="dxa"/>
          </w:tcPr>
          <w:p w14:paraId="1A589766" w14:textId="77777777" w:rsidR="009404D5" w:rsidRDefault="009404D5">
            <w:pPr>
              <w:cnfStyle w:val="000000100000" w:firstRow="0" w:lastRow="0" w:firstColumn="0" w:lastColumn="0" w:oddVBand="0" w:evenVBand="0" w:oddHBand="1" w:evenHBand="0" w:firstRowFirstColumn="0" w:firstRowLastColumn="0" w:lastRowFirstColumn="0" w:lastRowLastColumn="0"/>
            </w:pPr>
            <w:r>
              <w:t>Nap</w:t>
            </w:r>
          </w:p>
        </w:tc>
      </w:tr>
      <w:tr w:rsidR="009404D5" w14:paraId="4D3D50E8" w14:textId="77777777">
        <w:tc>
          <w:tcPr>
            <w:cnfStyle w:val="001000000000" w:firstRow="0" w:lastRow="0" w:firstColumn="1" w:lastColumn="0" w:oddVBand="0" w:evenVBand="0" w:oddHBand="0" w:evenHBand="0" w:firstRowFirstColumn="0" w:firstRowLastColumn="0" w:lastRowFirstColumn="0" w:lastRowLastColumn="0"/>
            <w:tcW w:w="4819" w:type="dxa"/>
          </w:tcPr>
          <w:p w14:paraId="5E60CFAF" w14:textId="77777777" w:rsidR="009404D5" w:rsidRDefault="009404D5">
            <w:r>
              <w:t>HOUR</w:t>
            </w:r>
          </w:p>
        </w:tc>
        <w:tc>
          <w:tcPr>
            <w:tcW w:w="4819" w:type="dxa"/>
          </w:tcPr>
          <w:p w14:paraId="430C62F6" w14:textId="77777777" w:rsidR="009404D5" w:rsidRDefault="009404D5">
            <w:pPr>
              <w:cnfStyle w:val="000000000000" w:firstRow="0" w:lastRow="0" w:firstColumn="0" w:lastColumn="0" w:oddVBand="0" w:evenVBand="0" w:oddHBand="0" w:evenHBand="0" w:firstRowFirstColumn="0" w:firstRowLastColumn="0" w:lastRowFirstColumn="0" w:lastRowLastColumn="0"/>
            </w:pPr>
            <w:r>
              <w:t>Óra</w:t>
            </w:r>
          </w:p>
        </w:tc>
      </w:tr>
      <w:tr w:rsidR="009404D5" w14:paraId="1D4EF8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455B071" w14:textId="77777777" w:rsidR="009404D5" w:rsidRDefault="009404D5">
            <w:r>
              <w:t>MINUTE</w:t>
            </w:r>
          </w:p>
        </w:tc>
        <w:tc>
          <w:tcPr>
            <w:tcW w:w="4819" w:type="dxa"/>
          </w:tcPr>
          <w:p w14:paraId="265EC8ED" w14:textId="77777777" w:rsidR="009404D5" w:rsidRDefault="009404D5">
            <w:pPr>
              <w:cnfStyle w:val="000000100000" w:firstRow="0" w:lastRow="0" w:firstColumn="0" w:lastColumn="0" w:oddVBand="0" w:evenVBand="0" w:oddHBand="1" w:evenHBand="0" w:firstRowFirstColumn="0" w:firstRowLastColumn="0" w:lastRowFirstColumn="0" w:lastRowLastColumn="0"/>
            </w:pPr>
            <w:r>
              <w:t>Perc</w:t>
            </w:r>
          </w:p>
        </w:tc>
      </w:tr>
      <w:tr w:rsidR="009404D5" w14:paraId="090105CF" w14:textId="77777777">
        <w:tc>
          <w:tcPr>
            <w:cnfStyle w:val="001000000000" w:firstRow="0" w:lastRow="0" w:firstColumn="1" w:lastColumn="0" w:oddVBand="0" w:evenVBand="0" w:oddHBand="0" w:evenHBand="0" w:firstRowFirstColumn="0" w:firstRowLastColumn="0" w:lastRowFirstColumn="0" w:lastRowLastColumn="0"/>
            <w:tcW w:w="4819" w:type="dxa"/>
          </w:tcPr>
          <w:p w14:paraId="79AC907D" w14:textId="77777777" w:rsidR="009404D5" w:rsidRDefault="009404D5">
            <w:r>
              <w:t>MONTH</w:t>
            </w:r>
          </w:p>
        </w:tc>
        <w:tc>
          <w:tcPr>
            <w:tcW w:w="4819" w:type="dxa"/>
          </w:tcPr>
          <w:p w14:paraId="6C300371" w14:textId="77777777" w:rsidR="009404D5" w:rsidRDefault="009404D5">
            <w:pPr>
              <w:cnfStyle w:val="000000000000" w:firstRow="0" w:lastRow="0" w:firstColumn="0" w:lastColumn="0" w:oddVBand="0" w:evenVBand="0" w:oddHBand="0" w:evenHBand="0" w:firstRowFirstColumn="0" w:firstRowLastColumn="0" w:lastRowFirstColumn="0" w:lastRowLastColumn="0"/>
            </w:pPr>
            <w:r>
              <w:t>Hónap</w:t>
            </w:r>
          </w:p>
        </w:tc>
      </w:tr>
      <w:tr w:rsidR="009404D5" w14:paraId="5E24AB8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7487E24" w14:textId="77777777" w:rsidR="009404D5" w:rsidRDefault="009404D5">
            <w:r>
              <w:t>LITER</w:t>
            </w:r>
          </w:p>
        </w:tc>
        <w:tc>
          <w:tcPr>
            <w:tcW w:w="4819" w:type="dxa"/>
          </w:tcPr>
          <w:p w14:paraId="031BD771" w14:textId="77777777" w:rsidR="009404D5" w:rsidRDefault="009404D5">
            <w:pPr>
              <w:cnfStyle w:val="000000100000" w:firstRow="0" w:lastRow="0" w:firstColumn="0" w:lastColumn="0" w:oddVBand="0" w:evenVBand="0" w:oddHBand="1" w:evenHBand="0" w:firstRowFirstColumn="0" w:firstRowLastColumn="0" w:lastRowFirstColumn="0" w:lastRowLastColumn="0"/>
            </w:pPr>
            <w:r>
              <w:t>Liter</w:t>
            </w:r>
          </w:p>
        </w:tc>
      </w:tr>
      <w:tr w:rsidR="009404D5" w14:paraId="5722AEDE" w14:textId="77777777">
        <w:tc>
          <w:tcPr>
            <w:cnfStyle w:val="001000000000" w:firstRow="0" w:lastRow="0" w:firstColumn="1" w:lastColumn="0" w:oddVBand="0" w:evenVBand="0" w:oddHBand="0" w:evenHBand="0" w:firstRowFirstColumn="0" w:firstRowLastColumn="0" w:lastRowFirstColumn="0" w:lastRowLastColumn="0"/>
            <w:tcW w:w="4819" w:type="dxa"/>
          </w:tcPr>
          <w:p w14:paraId="3FD5D4C1" w14:textId="77777777" w:rsidR="009404D5" w:rsidRDefault="009404D5">
            <w:r>
              <w:t>KILOMETER</w:t>
            </w:r>
          </w:p>
        </w:tc>
        <w:tc>
          <w:tcPr>
            <w:tcW w:w="4819" w:type="dxa"/>
          </w:tcPr>
          <w:p w14:paraId="094FD81E" w14:textId="77777777" w:rsidR="009404D5" w:rsidRDefault="009404D5">
            <w:pPr>
              <w:cnfStyle w:val="000000000000" w:firstRow="0" w:lastRow="0" w:firstColumn="0" w:lastColumn="0" w:oddVBand="0" w:evenVBand="0" w:oddHBand="0" w:evenHBand="0" w:firstRowFirstColumn="0" w:firstRowLastColumn="0" w:lastRowFirstColumn="0" w:lastRowLastColumn="0"/>
            </w:pPr>
            <w:r>
              <w:t>Kilométer</w:t>
            </w:r>
          </w:p>
        </w:tc>
      </w:tr>
      <w:tr w:rsidR="009404D5" w14:paraId="51F85B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89B6EC9" w14:textId="77777777" w:rsidR="009404D5" w:rsidRDefault="009404D5">
            <w:r>
              <w:t>CUBIC_METER</w:t>
            </w:r>
          </w:p>
        </w:tc>
        <w:tc>
          <w:tcPr>
            <w:tcW w:w="4819" w:type="dxa"/>
          </w:tcPr>
          <w:p w14:paraId="2DF603B1" w14:textId="77777777" w:rsidR="009404D5" w:rsidRDefault="009404D5">
            <w:pPr>
              <w:cnfStyle w:val="000000100000" w:firstRow="0" w:lastRow="0" w:firstColumn="0" w:lastColumn="0" w:oddVBand="0" w:evenVBand="0" w:oddHBand="1" w:evenHBand="0" w:firstRowFirstColumn="0" w:firstRowLastColumn="0" w:lastRowFirstColumn="0" w:lastRowLastColumn="0"/>
            </w:pPr>
            <w:r>
              <w:t>Köbméter</w:t>
            </w:r>
          </w:p>
        </w:tc>
      </w:tr>
      <w:tr w:rsidR="009404D5" w14:paraId="3560B4E4" w14:textId="77777777">
        <w:tc>
          <w:tcPr>
            <w:cnfStyle w:val="001000000000" w:firstRow="0" w:lastRow="0" w:firstColumn="1" w:lastColumn="0" w:oddVBand="0" w:evenVBand="0" w:oddHBand="0" w:evenHBand="0" w:firstRowFirstColumn="0" w:firstRowLastColumn="0" w:lastRowFirstColumn="0" w:lastRowLastColumn="0"/>
            <w:tcW w:w="4819" w:type="dxa"/>
          </w:tcPr>
          <w:p w14:paraId="3FE08136" w14:textId="77777777" w:rsidR="009404D5" w:rsidRDefault="009404D5">
            <w:r>
              <w:t>SQUARE_METER</w:t>
            </w:r>
          </w:p>
        </w:tc>
        <w:tc>
          <w:tcPr>
            <w:tcW w:w="4819" w:type="dxa"/>
          </w:tcPr>
          <w:p w14:paraId="22C9DE45" w14:textId="77777777" w:rsidR="009404D5" w:rsidRDefault="009404D5">
            <w:pPr>
              <w:cnfStyle w:val="000000000000" w:firstRow="0" w:lastRow="0" w:firstColumn="0" w:lastColumn="0" w:oddVBand="0" w:evenVBand="0" w:oddHBand="0" w:evenHBand="0" w:firstRowFirstColumn="0" w:firstRowLastColumn="0" w:lastRowFirstColumn="0" w:lastRowLastColumn="0"/>
            </w:pPr>
            <w:r>
              <w:t>Négyzetméter</w:t>
            </w:r>
          </w:p>
        </w:tc>
      </w:tr>
      <w:tr w:rsidR="009404D5" w14:paraId="30D8721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084EAA" w14:textId="77777777" w:rsidR="009404D5" w:rsidRDefault="009404D5">
            <w:r>
              <w:t>METER</w:t>
            </w:r>
          </w:p>
        </w:tc>
        <w:tc>
          <w:tcPr>
            <w:tcW w:w="4819" w:type="dxa"/>
          </w:tcPr>
          <w:p w14:paraId="0BBEC6AC" w14:textId="77777777" w:rsidR="009404D5" w:rsidRDefault="009404D5">
            <w:pPr>
              <w:cnfStyle w:val="000000100000" w:firstRow="0" w:lastRow="0" w:firstColumn="0" w:lastColumn="0" w:oddVBand="0" w:evenVBand="0" w:oddHBand="1" w:evenHBand="0" w:firstRowFirstColumn="0" w:firstRowLastColumn="0" w:lastRowFirstColumn="0" w:lastRowLastColumn="0"/>
            </w:pPr>
            <w:r>
              <w:t>Méter</w:t>
            </w:r>
          </w:p>
        </w:tc>
      </w:tr>
      <w:tr w:rsidR="009404D5" w14:paraId="509FBEC7" w14:textId="77777777">
        <w:tc>
          <w:tcPr>
            <w:cnfStyle w:val="001000000000" w:firstRow="0" w:lastRow="0" w:firstColumn="1" w:lastColumn="0" w:oddVBand="0" w:evenVBand="0" w:oddHBand="0" w:evenHBand="0" w:firstRowFirstColumn="0" w:firstRowLastColumn="0" w:lastRowFirstColumn="0" w:lastRowLastColumn="0"/>
            <w:tcW w:w="4819" w:type="dxa"/>
          </w:tcPr>
          <w:p w14:paraId="7A9D2894" w14:textId="77777777" w:rsidR="009404D5" w:rsidRDefault="009404D5">
            <w:r>
              <w:t>LINEAR_METER</w:t>
            </w:r>
          </w:p>
        </w:tc>
        <w:tc>
          <w:tcPr>
            <w:tcW w:w="4819" w:type="dxa"/>
          </w:tcPr>
          <w:p w14:paraId="7A2AA242" w14:textId="77777777" w:rsidR="009404D5" w:rsidRDefault="009404D5">
            <w:pPr>
              <w:cnfStyle w:val="000000000000" w:firstRow="0" w:lastRow="0" w:firstColumn="0" w:lastColumn="0" w:oddVBand="0" w:evenVBand="0" w:oddHBand="0" w:evenHBand="0" w:firstRowFirstColumn="0" w:firstRowLastColumn="0" w:lastRowFirstColumn="0" w:lastRowLastColumn="0"/>
            </w:pPr>
            <w:r>
              <w:t>Folyóméter</w:t>
            </w:r>
          </w:p>
        </w:tc>
      </w:tr>
      <w:tr w:rsidR="009404D5" w14:paraId="2672CE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B66BB6D" w14:textId="77777777" w:rsidR="009404D5" w:rsidRDefault="009404D5">
            <w:r>
              <w:t>CARTON</w:t>
            </w:r>
          </w:p>
        </w:tc>
        <w:tc>
          <w:tcPr>
            <w:tcW w:w="4819" w:type="dxa"/>
          </w:tcPr>
          <w:p w14:paraId="4F3103FD" w14:textId="77777777" w:rsidR="009404D5" w:rsidRDefault="009404D5">
            <w:pPr>
              <w:cnfStyle w:val="000000100000" w:firstRow="0" w:lastRow="0" w:firstColumn="0" w:lastColumn="0" w:oddVBand="0" w:evenVBand="0" w:oddHBand="1" w:evenHBand="0" w:firstRowFirstColumn="0" w:firstRowLastColumn="0" w:lastRowFirstColumn="0" w:lastRowLastColumn="0"/>
            </w:pPr>
            <w:r>
              <w:t>Karton</w:t>
            </w:r>
          </w:p>
        </w:tc>
      </w:tr>
      <w:tr w:rsidR="009404D5" w14:paraId="6CE43EE1" w14:textId="77777777">
        <w:tc>
          <w:tcPr>
            <w:cnfStyle w:val="001000000000" w:firstRow="0" w:lastRow="0" w:firstColumn="1" w:lastColumn="0" w:oddVBand="0" w:evenVBand="0" w:oddHBand="0" w:evenHBand="0" w:firstRowFirstColumn="0" w:firstRowLastColumn="0" w:lastRowFirstColumn="0" w:lastRowLastColumn="0"/>
            <w:tcW w:w="4819" w:type="dxa"/>
          </w:tcPr>
          <w:p w14:paraId="1D561F69" w14:textId="77777777" w:rsidR="009404D5" w:rsidRDefault="009404D5">
            <w:r>
              <w:t>PACK</w:t>
            </w:r>
          </w:p>
        </w:tc>
        <w:tc>
          <w:tcPr>
            <w:tcW w:w="4819" w:type="dxa"/>
          </w:tcPr>
          <w:p w14:paraId="0BFFBC37" w14:textId="77777777" w:rsidR="009404D5" w:rsidRDefault="009404D5">
            <w:pPr>
              <w:cnfStyle w:val="000000000000" w:firstRow="0" w:lastRow="0" w:firstColumn="0" w:lastColumn="0" w:oddVBand="0" w:evenVBand="0" w:oddHBand="0" w:evenHBand="0" w:firstRowFirstColumn="0" w:firstRowLastColumn="0" w:lastRowFirstColumn="0" w:lastRowLastColumn="0"/>
            </w:pPr>
            <w:r>
              <w:t>Csomag</w:t>
            </w:r>
          </w:p>
        </w:tc>
      </w:tr>
      <w:tr w:rsidR="009404D5" w14:paraId="28C1AA9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B4D20B9" w14:textId="77777777" w:rsidR="009404D5" w:rsidRDefault="009404D5">
            <w:r>
              <w:t>OWN</w:t>
            </w:r>
          </w:p>
        </w:tc>
        <w:tc>
          <w:tcPr>
            <w:tcW w:w="4819" w:type="dxa"/>
          </w:tcPr>
          <w:p w14:paraId="28ED0ABD" w14:textId="77777777" w:rsidR="009404D5" w:rsidRDefault="009404D5">
            <w:pPr>
              <w:cnfStyle w:val="000000100000" w:firstRow="0" w:lastRow="0" w:firstColumn="0" w:lastColumn="0" w:oddVBand="0" w:evenVBand="0" w:oddHBand="1" w:evenHBand="0" w:firstRowFirstColumn="0" w:firstRowLastColumn="0" w:lastRowFirstColumn="0" w:lastRowLastColumn="0"/>
            </w:pPr>
            <w:r>
              <w:t>Saját mennyiségi egység megnevezés</w:t>
            </w:r>
          </w:p>
        </w:tc>
      </w:tr>
    </w:tbl>
    <w:p w14:paraId="28BAF41F" w14:textId="77777777" w:rsidR="009404D5" w:rsidRDefault="009404D5" w:rsidP="009404D5">
      <w:pPr>
        <w:pStyle w:val="Cmsor2"/>
      </w:pPr>
      <w:bookmarkStart w:id="1176" w:name="_Toc195567139"/>
      <w:r>
        <w:t>communicationData.xsd</w:t>
      </w:r>
      <w:bookmarkEnd w:id="1176"/>
    </w:p>
    <w:p w14:paraId="27340DBF" w14:textId="77777777" w:rsidR="009404D5" w:rsidRDefault="009404D5" w:rsidP="009404D5">
      <w:pPr>
        <w:pStyle w:val="Cmsor3"/>
        <w:rPr>
          <w:lang w:val="en-US"/>
        </w:rPr>
      </w:pPr>
      <w:bookmarkStart w:id="1177" w:name="_Toc195567140"/>
      <w:r w:rsidRPr="75F169BF">
        <w:rPr>
          <w:lang w:val="en-US"/>
        </w:rPr>
        <w:t>XSD Simple type lista</w:t>
      </w:r>
      <w:bookmarkEnd w:id="1177"/>
    </w:p>
    <w:p w14:paraId="130032FA" w14:textId="77777777" w:rsidR="009404D5" w:rsidRDefault="009404D5" w:rsidP="009404D5">
      <w:pPr>
        <w:pStyle w:val="Cmsor4"/>
        <w:rPr>
          <w:lang w:val="en-US"/>
        </w:rPr>
      </w:pPr>
      <w:r w:rsidRPr="75F169BF">
        <w:rPr>
          <w:lang w:val="en-US"/>
        </w:rPr>
        <w:t>BlockUnblockType</w:t>
      </w:r>
    </w:p>
    <w:p w14:paraId="09B06B74" w14:textId="77777777" w:rsidR="009404D5" w:rsidRDefault="009404D5" w:rsidP="009404D5">
      <w:pPr>
        <w:pStyle w:val="Idzet"/>
      </w:pPr>
      <w:r>
        <w:t>xs:string</w:t>
      </w:r>
    </w:p>
    <w:p w14:paraId="5016F152" w14:textId="77777777" w:rsidR="009404D5" w:rsidRDefault="009404D5" w:rsidP="009404D5">
      <w:r>
        <w:t>Blokkolás típus</w:t>
      </w:r>
    </w:p>
    <w:tbl>
      <w:tblPr>
        <w:tblStyle w:val="Tblzatrcsos41jellszn"/>
        <w:tblW w:w="0" w:type="auto"/>
        <w:tblLook w:val="04A0" w:firstRow="1" w:lastRow="0" w:firstColumn="1" w:lastColumn="0" w:noHBand="0" w:noVBand="1"/>
      </w:tblPr>
      <w:tblGrid>
        <w:gridCol w:w="4556"/>
        <w:gridCol w:w="4506"/>
      </w:tblGrid>
      <w:tr w:rsidR="009404D5" w14:paraId="4AD7A9C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B34A8C3" w14:textId="77777777" w:rsidR="009404D5" w:rsidRDefault="009404D5">
            <w:r>
              <w:t>Megszorítás kód</w:t>
            </w:r>
          </w:p>
        </w:tc>
        <w:tc>
          <w:tcPr>
            <w:tcW w:w="4819" w:type="dxa"/>
          </w:tcPr>
          <w:p w14:paraId="4E3B0FBD"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7B5644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E989174" w14:textId="77777777" w:rsidR="009404D5" w:rsidRDefault="009404D5">
            <w:r>
              <w:t>maxLength</w:t>
            </w:r>
          </w:p>
        </w:tc>
        <w:tc>
          <w:tcPr>
            <w:tcW w:w="4819" w:type="dxa"/>
          </w:tcPr>
          <w:p w14:paraId="4E10F365" w14:textId="77777777" w:rsidR="009404D5" w:rsidRDefault="009404D5">
            <w:pPr>
              <w:cnfStyle w:val="000000100000" w:firstRow="0" w:lastRow="0" w:firstColumn="0" w:lastColumn="0" w:oddVBand="0" w:evenVBand="0" w:oddHBand="1" w:evenHBand="0" w:firstRowFirstColumn="0" w:firstRowLastColumn="0" w:lastRowFirstColumn="0" w:lastRowLastColumn="0"/>
            </w:pPr>
            <w:r>
              <w:t>7</w:t>
            </w:r>
          </w:p>
        </w:tc>
      </w:tr>
      <w:tr w:rsidR="009404D5" w14:paraId="681470E7" w14:textId="77777777">
        <w:tc>
          <w:tcPr>
            <w:cnfStyle w:val="001000000000" w:firstRow="0" w:lastRow="0" w:firstColumn="1" w:lastColumn="0" w:oddVBand="0" w:evenVBand="0" w:oddHBand="0" w:evenHBand="0" w:firstRowFirstColumn="0" w:firstRowLastColumn="0" w:lastRowFirstColumn="0" w:lastRowLastColumn="0"/>
            <w:tcW w:w="4819" w:type="dxa"/>
          </w:tcPr>
          <w:p w14:paraId="379D47C0" w14:textId="77777777" w:rsidR="009404D5" w:rsidRDefault="009404D5">
            <w:r>
              <w:t>required</w:t>
            </w:r>
          </w:p>
        </w:tc>
        <w:tc>
          <w:tcPr>
            <w:tcW w:w="4819" w:type="dxa"/>
          </w:tcPr>
          <w:p w14:paraId="27D66CB0"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733C4D5E" w14:textId="77777777" w:rsidR="009404D5" w:rsidRDefault="009404D5" w:rsidP="009404D5"/>
    <w:tbl>
      <w:tblPr>
        <w:tblStyle w:val="Tblzatrcsos41jellszn"/>
        <w:tblW w:w="0" w:type="auto"/>
        <w:tblLook w:val="04A0" w:firstRow="1" w:lastRow="0" w:firstColumn="1" w:lastColumn="0" w:noHBand="0" w:noVBand="1"/>
      </w:tblPr>
      <w:tblGrid>
        <w:gridCol w:w="4541"/>
        <w:gridCol w:w="4521"/>
      </w:tblGrid>
      <w:tr w:rsidR="009404D5" w14:paraId="69F4D84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B710E39" w14:textId="77777777" w:rsidR="009404D5" w:rsidRDefault="009404D5">
            <w:r>
              <w:t>Enum kód</w:t>
            </w:r>
          </w:p>
        </w:tc>
        <w:tc>
          <w:tcPr>
            <w:tcW w:w="4819" w:type="dxa"/>
          </w:tcPr>
          <w:p w14:paraId="6B3BA34E"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590E11D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1190542" w14:textId="77777777" w:rsidR="009404D5" w:rsidRDefault="009404D5">
            <w:r>
              <w:t>BLOCK</w:t>
            </w:r>
          </w:p>
        </w:tc>
        <w:tc>
          <w:tcPr>
            <w:tcW w:w="4819" w:type="dxa"/>
          </w:tcPr>
          <w:p w14:paraId="67EBB866" w14:textId="77777777" w:rsidR="009404D5" w:rsidRDefault="009404D5">
            <w:pPr>
              <w:cnfStyle w:val="000000100000" w:firstRow="0" w:lastRow="0" w:firstColumn="0" w:lastColumn="0" w:oddVBand="0" w:evenVBand="0" w:oddHBand="1" w:evenHBand="0" w:firstRowFirstColumn="0" w:firstRowLastColumn="0" w:lastRowFirstColumn="0" w:lastRowLastColumn="0"/>
            </w:pPr>
            <w:r>
              <w:t>Blokkolás</w:t>
            </w:r>
          </w:p>
        </w:tc>
      </w:tr>
      <w:tr w:rsidR="009404D5" w14:paraId="776CE81E" w14:textId="77777777">
        <w:tc>
          <w:tcPr>
            <w:cnfStyle w:val="001000000000" w:firstRow="0" w:lastRow="0" w:firstColumn="1" w:lastColumn="0" w:oddVBand="0" w:evenVBand="0" w:oddHBand="0" w:evenHBand="0" w:firstRowFirstColumn="0" w:firstRowLastColumn="0" w:lastRowFirstColumn="0" w:lastRowLastColumn="0"/>
            <w:tcW w:w="4819" w:type="dxa"/>
          </w:tcPr>
          <w:p w14:paraId="0BCE8D4B" w14:textId="77777777" w:rsidR="009404D5" w:rsidRDefault="009404D5">
            <w:r>
              <w:t>UNBLOCK</w:t>
            </w:r>
          </w:p>
        </w:tc>
        <w:tc>
          <w:tcPr>
            <w:tcW w:w="4819" w:type="dxa"/>
          </w:tcPr>
          <w:p w14:paraId="0E0F2E39" w14:textId="77777777" w:rsidR="009404D5" w:rsidRDefault="009404D5">
            <w:pPr>
              <w:cnfStyle w:val="000000000000" w:firstRow="0" w:lastRow="0" w:firstColumn="0" w:lastColumn="0" w:oddVBand="0" w:evenVBand="0" w:oddHBand="0" w:evenHBand="0" w:firstRowFirstColumn="0" w:firstRowLastColumn="0" w:lastRowFirstColumn="0" w:lastRowLastColumn="0"/>
            </w:pPr>
            <w:r>
              <w:t>Blokkolás feloldás</w:t>
            </w:r>
          </w:p>
        </w:tc>
      </w:tr>
    </w:tbl>
    <w:p w14:paraId="2811B592" w14:textId="77777777" w:rsidR="009404D5" w:rsidRDefault="009404D5" w:rsidP="009404D5">
      <w:pPr>
        <w:pStyle w:val="Cmsor4"/>
        <w:rPr>
          <w:lang w:val="en-US"/>
        </w:rPr>
      </w:pPr>
      <w:r w:rsidRPr="75F169BF">
        <w:rPr>
          <w:lang w:val="en-US"/>
        </w:rPr>
        <w:t>CashRegisterWorkStateType</w:t>
      </w:r>
    </w:p>
    <w:p w14:paraId="4A6F6074" w14:textId="77777777" w:rsidR="009404D5" w:rsidRDefault="009404D5" w:rsidP="009404D5">
      <w:pPr>
        <w:pStyle w:val="Idzet"/>
      </w:pPr>
      <w:r>
        <w:t>xs:string</w:t>
      </w:r>
    </w:p>
    <w:p w14:paraId="2DD427BF" w14:textId="77777777" w:rsidR="009404D5" w:rsidRDefault="009404D5" w:rsidP="009404D5">
      <w:r>
        <w:t>e-Pénztárgép állapot típus</w:t>
      </w:r>
    </w:p>
    <w:tbl>
      <w:tblPr>
        <w:tblStyle w:val="Tblzatrcsos41jellszn"/>
        <w:tblW w:w="0" w:type="auto"/>
        <w:tblLook w:val="04A0" w:firstRow="1" w:lastRow="0" w:firstColumn="1" w:lastColumn="0" w:noHBand="0" w:noVBand="1"/>
      </w:tblPr>
      <w:tblGrid>
        <w:gridCol w:w="4556"/>
        <w:gridCol w:w="4506"/>
      </w:tblGrid>
      <w:tr w:rsidR="009404D5" w14:paraId="4ADC0F5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F05898D" w14:textId="77777777" w:rsidR="009404D5" w:rsidRDefault="009404D5">
            <w:r>
              <w:t>Megszorítás kód</w:t>
            </w:r>
          </w:p>
        </w:tc>
        <w:tc>
          <w:tcPr>
            <w:tcW w:w="4819" w:type="dxa"/>
          </w:tcPr>
          <w:p w14:paraId="527AC4C8"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05668C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745388C" w14:textId="77777777" w:rsidR="009404D5" w:rsidRDefault="009404D5">
            <w:r>
              <w:t>maxLength</w:t>
            </w:r>
          </w:p>
        </w:tc>
        <w:tc>
          <w:tcPr>
            <w:tcW w:w="4819" w:type="dxa"/>
          </w:tcPr>
          <w:p w14:paraId="359738B0" w14:textId="77777777" w:rsidR="009404D5" w:rsidRDefault="009404D5">
            <w:pPr>
              <w:cnfStyle w:val="000000100000" w:firstRow="0" w:lastRow="0" w:firstColumn="0" w:lastColumn="0" w:oddVBand="0" w:evenVBand="0" w:oddHBand="1" w:evenHBand="0" w:firstRowFirstColumn="0" w:firstRowLastColumn="0" w:lastRowFirstColumn="0" w:lastRowLastColumn="0"/>
            </w:pPr>
            <w:r>
              <w:t>5</w:t>
            </w:r>
          </w:p>
        </w:tc>
      </w:tr>
      <w:tr w:rsidR="009404D5" w14:paraId="136EBD14" w14:textId="77777777">
        <w:tc>
          <w:tcPr>
            <w:cnfStyle w:val="001000000000" w:firstRow="0" w:lastRow="0" w:firstColumn="1" w:lastColumn="0" w:oddVBand="0" w:evenVBand="0" w:oddHBand="0" w:evenHBand="0" w:firstRowFirstColumn="0" w:firstRowLastColumn="0" w:lastRowFirstColumn="0" w:lastRowLastColumn="0"/>
            <w:tcW w:w="4819" w:type="dxa"/>
          </w:tcPr>
          <w:p w14:paraId="4A18DACB" w14:textId="77777777" w:rsidR="009404D5" w:rsidRDefault="009404D5">
            <w:r>
              <w:t>required</w:t>
            </w:r>
          </w:p>
        </w:tc>
        <w:tc>
          <w:tcPr>
            <w:tcW w:w="4819" w:type="dxa"/>
          </w:tcPr>
          <w:p w14:paraId="368E7D6E"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1A58731F" w14:textId="77777777" w:rsidR="009404D5" w:rsidRDefault="009404D5" w:rsidP="009404D5"/>
    <w:tbl>
      <w:tblPr>
        <w:tblStyle w:val="Tblzatrcsos41jellszn"/>
        <w:tblW w:w="0" w:type="auto"/>
        <w:tblLook w:val="04A0" w:firstRow="1" w:lastRow="0" w:firstColumn="1" w:lastColumn="0" w:noHBand="0" w:noVBand="1"/>
      </w:tblPr>
      <w:tblGrid>
        <w:gridCol w:w="4524"/>
        <w:gridCol w:w="4538"/>
      </w:tblGrid>
      <w:tr w:rsidR="009404D5" w14:paraId="6C2F359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E453158" w14:textId="77777777" w:rsidR="009404D5" w:rsidRDefault="009404D5">
            <w:r>
              <w:t>Enum kód</w:t>
            </w:r>
          </w:p>
        </w:tc>
        <w:tc>
          <w:tcPr>
            <w:tcW w:w="4819" w:type="dxa"/>
          </w:tcPr>
          <w:p w14:paraId="4F82E8F1"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1C016DD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A2721F0" w14:textId="77777777" w:rsidR="009404D5" w:rsidRDefault="009404D5">
            <w:r>
              <w:t>OK</w:t>
            </w:r>
          </w:p>
        </w:tc>
        <w:tc>
          <w:tcPr>
            <w:tcW w:w="4819" w:type="dxa"/>
          </w:tcPr>
          <w:p w14:paraId="7A4DF6C9" w14:textId="77777777" w:rsidR="009404D5" w:rsidRDefault="009404D5">
            <w:pPr>
              <w:cnfStyle w:val="000000100000" w:firstRow="0" w:lastRow="0" w:firstColumn="0" w:lastColumn="0" w:oddVBand="0" w:evenVBand="0" w:oddHBand="1" w:evenHBand="0" w:firstRowFirstColumn="0" w:firstRowLastColumn="0" w:lastRowFirstColumn="0" w:lastRowLastColumn="0"/>
            </w:pPr>
            <w:r>
              <w:t>Az e-pénztárgép működik és nincs blokkolva</w:t>
            </w:r>
          </w:p>
        </w:tc>
      </w:tr>
      <w:tr w:rsidR="009404D5" w14:paraId="49E7FC25" w14:textId="77777777">
        <w:tc>
          <w:tcPr>
            <w:cnfStyle w:val="001000000000" w:firstRow="0" w:lastRow="0" w:firstColumn="1" w:lastColumn="0" w:oddVBand="0" w:evenVBand="0" w:oddHBand="0" w:evenHBand="0" w:firstRowFirstColumn="0" w:firstRowLastColumn="0" w:lastRowFirstColumn="0" w:lastRowLastColumn="0"/>
            <w:tcW w:w="4819" w:type="dxa"/>
          </w:tcPr>
          <w:p w14:paraId="7DE07FE3" w14:textId="77777777" w:rsidR="009404D5" w:rsidRDefault="009404D5">
            <w:r>
              <w:t>BLOCK</w:t>
            </w:r>
          </w:p>
        </w:tc>
        <w:tc>
          <w:tcPr>
            <w:tcW w:w="4819" w:type="dxa"/>
          </w:tcPr>
          <w:p w14:paraId="2897280B" w14:textId="77777777" w:rsidR="009404D5" w:rsidRDefault="009404D5">
            <w:pPr>
              <w:cnfStyle w:val="000000000000" w:firstRow="0" w:lastRow="0" w:firstColumn="0" w:lastColumn="0" w:oddVBand="0" w:evenVBand="0" w:oddHBand="0" w:evenHBand="0" w:firstRowFirstColumn="0" w:firstRowLastColumn="0" w:lastRowFirstColumn="0" w:lastRowLastColumn="0"/>
            </w:pPr>
            <w:r>
              <w:t>Az e-pénztárgép blokkolt állapotban van</w:t>
            </w:r>
          </w:p>
        </w:tc>
      </w:tr>
      <w:tr w:rsidR="009404D5" w14:paraId="08B5B3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3C10296" w14:textId="77777777" w:rsidR="009404D5" w:rsidRDefault="009404D5">
            <w:r>
              <w:t>ERROR</w:t>
            </w:r>
          </w:p>
        </w:tc>
        <w:tc>
          <w:tcPr>
            <w:tcW w:w="4819" w:type="dxa"/>
          </w:tcPr>
          <w:p w14:paraId="7E8D2AF3" w14:textId="77777777" w:rsidR="009404D5" w:rsidRDefault="009404D5">
            <w:pPr>
              <w:cnfStyle w:val="000000100000" w:firstRow="0" w:lastRow="0" w:firstColumn="0" w:lastColumn="0" w:oddVBand="0" w:evenVBand="0" w:oddHBand="1" w:evenHBand="0" w:firstRowFirstColumn="0" w:firstRowLastColumn="0" w:lastRowFirstColumn="0" w:lastRowLastColumn="0"/>
            </w:pPr>
            <w:r>
              <w:t>Az e-pénztárgép hibás</w:t>
            </w:r>
          </w:p>
        </w:tc>
      </w:tr>
    </w:tbl>
    <w:p w14:paraId="3DA690D9" w14:textId="77777777" w:rsidR="009404D5" w:rsidRDefault="009404D5" w:rsidP="009404D5">
      <w:pPr>
        <w:pStyle w:val="Cmsor4"/>
      </w:pPr>
      <w:r w:rsidRPr="75F169BF">
        <w:rPr>
          <w:lang w:val="en-US"/>
        </w:rPr>
        <w:t>AeBlockUnblockStateType</w:t>
      </w:r>
    </w:p>
    <w:p w14:paraId="3A0F98B8" w14:textId="77777777" w:rsidR="009404D5" w:rsidRDefault="009404D5" w:rsidP="009404D5">
      <w:pPr>
        <w:pStyle w:val="Idzet"/>
      </w:pPr>
      <w:r>
        <w:t>xs:string</w:t>
      </w:r>
    </w:p>
    <w:p w14:paraId="0362940D" w14:textId="77777777" w:rsidR="009404D5" w:rsidRDefault="009404D5" w:rsidP="009404D5">
      <w:r>
        <w:t>AE blokkolási állapot típus</w:t>
      </w:r>
    </w:p>
    <w:tbl>
      <w:tblPr>
        <w:tblStyle w:val="Tblzatrcsos41jellszn"/>
        <w:tblW w:w="0" w:type="auto"/>
        <w:tblLook w:val="04A0" w:firstRow="1" w:lastRow="0" w:firstColumn="1" w:lastColumn="0" w:noHBand="0" w:noVBand="1"/>
      </w:tblPr>
      <w:tblGrid>
        <w:gridCol w:w="4556"/>
        <w:gridCol w:w="4506"/>
      </w:tblGrid>
      <w:tr w:rsidR="009404D5" w14:paraId="0BD29E1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7D67BF4" w14:textId="77777777" w:rsidR="009404D5" w:rsidRDefault="009404D5">
            <w:r>
              <w:t>Megszorítás kód</w:t>
            </w:r>
          </w:p>
        </w:tc>
        <w:tc>
          <w:tcPr>
            <w:tcW w:w="4819" w:type="dxa"/>
          </w:tcPr>
          <w:p w14:paraId="7A5E398C"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5EC2652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A074699" w14:textId="77777777" w:rsidR="009404D5" w:rsidRDefault="009404D5">
            <w:r>
              <w:t>maxLength</w:t>
            </w:r>
          </w:p>
        </w:tc>
        <w:tc>
          <w:tcPr>
            <w:tcW w:w="4819" w:type="dxa"/>
          </w:tcPr>
          <w:p w14:paraId="742C338C" w14:textId="77777777" w:rsidR="009404D5" w:rsidRDefault="009404D5">
            <w:pPr>
              <w:cnfStyle w:val="000000100000" w:firstRow="0" w:lastRow="0" w:firstColumn="0" w:lastColumn="0" w:oddVBand="0" w:evenVBand="0" w:oddHBand="1" w:evenHBand="0" w:firstRowFirstColumn="0" w:firstRowLastColumn="0" w:lastRowFirstColumn="0" w:lastRowLastColumn="0"/>
            </w:pPr>
            <w:r>
              <w:t>7</w:t>
            </w:r>
          </w:p>
        </w:tc>
      </w:tr>
      <w:tr w:rsidR="009404D5" w14:paraId="0DFBC18A" w14:textId="77777777">
        <w:tc>
          <w:tcPr>
            <w:cnfStyle w:val="001000000000" w:firstRow="0" w:lastRow="0" w:firstColumn="1" w:lastColumn="0" w:oddVBand="0" w:evenVBand="0" w:oddHBand="0" w:evenHBand="0" w:firstRowFirstColumn="0" w:firstRowLastColumn="0" w:lastRowFirstColumn="0" w:lastRowLastColumn="0"/>
            <w:tcW w:w="4819" w:type="dxa"/>
          </w:tcPr>
          <w:p w14:paraId="62AEE37A" w14:textId="77777777" w:rsidR="009404D5" w:rsidRDefault="009404D5">
            <w:r>
              <w:t>required</w:t>
            </w:r>
          </w:p>
        </w:tc>
        <w:tc>
          <w:tcPr>
            <w:tcW w:w="4819" w:type="dxa"/>
          </w:tcPr>
          <w:p w14:paraId="6A59B182"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0E3C8189" w14:textId="77777777" w:rsidR="009404D5" w:rsidRDefault="009404D5" w:rsidP="009404D5"/>
    <w:tbl>
      <w:tblPr>
        <w:tblStyle w:val="Tblzatrcsos41jellszn"/>
        <w:tblW w:w="0" w:type="auto"/>
        <w:tblLook w:val="04A0" w:firstRow="1" w:lastRow="0" w:firstColumn="1" w:lastColumn="0" w:noHBand="0" w:noVBand="1"/>
      </w:tblPr>
      <w:tblGrid>
        <w:gridCol w:w="4540"/>
        <w:gridCol w:w="4522"/>
      </w:tblGrid>
      <w:tr w:rsidR="009404D5" w14:paraId="0B79CC8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242134D" w14:textId="77777777" w:rsidR="009404D5" w:rsidRDefault="009404D5">
            <w:r>
              <w:t>Enum kód</w:t>
            </w:r>
          </w:p>
        </w:tc>
        <w:tc>
          <w:tcPr>
            <w:tcW w:w="4819" w:type="dxa"/>
          </w:tcPr>
          <w:p w14:paraId="7BEB4317"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7C15D5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A93F86" w14:textId="77777777" w:rsidR="009404D5" w:rsidRDefault="009404D5">
            <w:r>
              <w:t>UNBLOCK</w:t>
            </w:r>
          </w:p>
        </w:tc>
        <w:tc>
          <w:tcPr>
            <w:tcW w:w="4819" w:type="dxa"/>
          </w:tcPr>
          <w:p w14:paraId="29F6CCA6" w14:textId="77777777" w:rsidR="009404D5" w:rsidRDefault="009404D5">
            <w:pPr>
              <w:cnfStyle w:val="000000100000" w:firstRow="0" w:lastRow="0" w:firstColumn="0" w:lastColumn="0" w:oddVBand="0" w:evenVBand="0" w:oddHBand="1" w:evenHBand="0" w:firstRowFirstColumn="0" w:firstRowLastColumn="0" w:lastRowFirstColumn="0" w:lastRowLastColumn="0"/>
            </w:pPr>
            <w:r>
              <w:t>Az AE működik és nincs blokkolva</w:t>
            </w:r>
          </w:p>
        </w:tc>
      </w:tr>
      <w:tr w:rsidR="009404D5" w14:paraId="6D6B305E" w14:textId="77777777">
        <w:tc>
          <w:tcPr>
            <w:cnfStyle w:val="001000000000" w:firstRow="0" w:lastRow="0" w:firstColumn="1" w:lastColumn="0" w:oddVBand="0" w:evenVBand="0" w:oddHBand="0" w:evenHBand="0" w:firstRowFirstColumn="0" w:firstRowLastColumn="0" w:lastRowFirstColumn="0" w:lastRowLastColumn="0"/>
            <w:tcW w:w="4819" w:type="dxa"/>
          </w:tcPr>
          <w:p w14:paraId="6CA85C67" w14:textId="77777777" w:rsidR="009404D5" w:rsidRDefault="009404D5">
            <w:r>
              <w:t>BLOCK</w:t>
            </w:r>
          </w:p>
        </w:tc>
        <w:tc>
          <w:tcPr>
            <w:tcW w:w="4819" w:type="dxa"/>
          </w:tcPr>
          <w:p w14:paraId="11EDDE05" w14:textId="77777777" w:rsidR="009404D5" w:rsidRDefault="009404D5">
            <w:pPr>
              <w:cnfStyle w:val="000000000000" w:firstRow="0" w:lastRow="0" w:firstColumn="0" w:lastColumn="0" w:oddVBand="0" w:evenVBand="0" w:oddHBand="0" w:evenHBand="0" w:firstRowFirstColumn="0" w:firstRowLastColumn="0" w:lastRowFirstColumn="0" w:lastRowLastColumn="0"/>
            </w:pPr>
            <w:r>
              <w:t>Az AE blokkolt állapotban van</w:t>
            </w:r>
          </w:p>
        </w:tc>
      </w:tr>
    </w:tbl>
    <w:p w14:paraId="442B7C16" w14:textId="77777777" w:rsidR="009404D5" w:rsidRDefault="009404D5" w:rsidP="009404D5">
      <w:pPr>
        <w:pStyle w:val="Cmsor4"/>
      </w:pPr>
      <w:r w:rsidRPr="75F169BF">
        <w:rPr>
          <w:lang w:val="en-US"/>
        </w:rPr>
        <w:t>GpsType</w:t>
      </w:r>
    </w:p>
    <w:p w14:paraId="53442E15" w14:textId="77777777" w:rsidR="009404D5" w:rsidRDefault="009404D5" w:rsidP="009404D5">
      <w:pPr>
        <w:pStyle w:val="Idzet"/>
      </w:pPr>
      <w:r>
        <w:t>xs:string</w:t>
      </w:r>
    </w:p>
    <w:p w14:paraId="79A8D084" w14:textId="77777777" w:rsidR="009404D5" w:rsidRDefault="009404D5" w:rsidP="009404D5">
      <w:r>
        <w:t>WGS84 szerinti GPS koordináták Fok, perc, másodperc formátumban</w:t>
      </w:r>
    </w:p>
    <w:tbl>
      <w:tblPr>
        <w:tblStyle w:val="Tblzatrcsos41jellszn"/>
        <w:tblW w:w="0" w:type="auto"/>
        <w:tblLook w:val="04A0" w:firstRow="1" w:lastRow="0" w:firstColumn="1" w:lastColumn="0" w:noHBand="0" w:noVBand="1"/>
      </w:tblPr>
      <w:tblGrid>
        <w:gridCol w:w="4530"/>
        <w:gridCol w:w="4532"/>
      </w:tblGrid>
      <w:tr w:rsidR="009404D5" w14:paraId="5CC6800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C543F94" w14:textId="77777777" w:rsidR="009404D5" w:rsidRDefault="009404D5">
            <w:r>
              <w:t>Megszorítás kód</w:t>
            </w:r>
          </w:p>
        </w:tc>
        <w:tc>
          <w:tcPr>
            <w:tcW w:w="4819" w:type="dxa"/>
          </w:tcPr>
          <w:p w14:paraId="2717F2B3"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1EFA101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629DBC4" w14:textId="77777777" w:rsidR="009404D5" w:rsidRDefault="009404D5">
            <w:r>
              <w:t>maxLength</w:t>
            </w:r>
          </w:p>
        </w:tc>
        <w:tc>
          <w:tcPr>
            <w:tcW w:w="4819" w:type="dxa"/>
          </w:tcPr>
          <w:p w14:paraId="4EE0BE87" w14:textId="77777777" w:rsidR="009404D5" w:rsidRDefault="009404D5">
            <w:pPr>
              <w:cnfStyle w:val="000000100000" w:firstRow="0" w:lastRow="0" w:firstColumn="0" w:lastColumn="0" w:oddVBand="0" w:evenVBand="0" w:oddHBand="1" w:evenHBand="0" w:firstRowFirstColumn="0" w:firstRowLastColumn="0" w:lastRowFirstColumn="0" w:lastRowLastColumn="0"/>
            </w:pPr>
            <w:r>
              <w:t>50</w:t>
            </w:r>
          </w:p>
        </w:tc>
      </w:tr>
      <w:tr w:rsidR="009404D5" w14:paraId="3B6934E4" w14:textId="77777777">
        <w:tc>
          <w:tcPr>
            <w:cnfStyle w:val="001000000000" w:firstRow="0" w:lastRow="0" w:firstColumn="1" w:lastColumn="0" w:oddVBand="0" w:evenVBand="0" w:oddHBand="0" w:evenHBand="0" w:firstRowFirstColumn="0" w:firstRowLastColumn="0" w:lastRowFirstColumn="0" w:lastRowLastColumn="0"/>
            <w:tcW w:w="4819" w:type="dxa"/>
          </w:tcPr>
          <w:p w14:paraId="7A483465" w14:textId="77777777" w:rsidR="009404D5" w:rsidRDefault="009404D5">
            <w:r>
              <w:t>required</w:t>
            </w:r>
          </w:p>
        </w:tc>
        <w:tc>
          <w:tcPr>
            <w:tcW w:w="4819" w:type="dxa"/>
          </w:tcPr>
          <w:p w14:paraId="3F0EF210"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3F2182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E1EE9F1" w14:textId="77777777" w:rsidR="009404D5" w:rsidRDefault="009404D5">
            <w:r>
              <w:t>pattern</w:t>
            </w:r>
          </w:p>
        </w:tc>
        <w:tc>
          <w:tcPr>
            <w:tcW w:w="4819" w:type="dxa"/>
          </w:tcPr>
          <w:p w14:paraId="13019799" w14:textId="77777777" w:rsidR="009404D5" w:rsidRDefault="009404D5">
            <w:pPr>
              <w:cnfStyle w:val="000000100000" w:firstRow="0" w:lastRow="0" w:firstColumn="0" w:lastColumn="0" w:oddVBand="0" w:evenVBand="0" w:oddHBand="1" w:evenHBand="0" w:firstRowFirstColumn="0" w:firstRowLastColumn="0" w:lastRowFirstColumn="0" w:lastRowLastColumn="0"/>
            </w:pPr>
            <w:r>
              <w:t>[0-9]{0,2},[0-9]{4,16}|([0-8][0-9]),([0-5][0-9]),([0-5][0-9])\.([0-9][0-9])</w:t>
            </w:r>
          </w:p>
        </w:tc>
      </w:tr>
    </w:tbl>
    <w:p w14:paraId="038FB264" w14:textId="77777777" w:rsidR="009404D5" w:rsidRDefault="009404D5" w:rsidP="009404D5">
      <w:pPr>
        <w:pStyle w:val="Cmsor4"/>
      </w:pPr>
      <w:r w:rsidRPr="75F169BF">
        <w:rPr>
          <w:lang w:val="en-US"/>
        </w:rPr>
        <w:t>HttpMethodType</w:t>
      </w:r>
    </w:p>
    <w:p w14:paraId="3ABB5C94" w14:textId="77777777" w:rsidR="009404D5" w:rsidRDefault="009404D5" w:rsidP="009404D5">
      <w:pPr>
        <w:pStyle w:val="Idzet"/>
      </w:pPr>
      <w:r>
        <w:t>xs:string</w:t>
      </w:r>
    </w:p>
    <w:p w14:paraId="40DB60B9" w14:textId="77777777" w:rsidR="009404D5" w:rsidRDefault="009404D5" w:rsidP="009404D5">
      <w:r>
        <w:t>Http metódusok listája.</w:t>
      </w:r>
    </w:p>
    <w:tbl>
      <w:tblPr>
        <w:tblStyle w:val="Tblzatrcsos41jellszn"/>
        <w:tblW w:w="0" w:type="auto"/>
        <w:tblLook w:val="04A0" w:firstRow="1" w:lastRow="0" w:firstColumn="1" w:lastColumn="0" w:noHBand="0" w:noVBand="1"/>
      </w:tblPr>
      <w:tblGrid>
        <w:gridCol w:w="4556"/>
        <w:gridCol w:w="4506"/>
      </w:tblGrid>
      <w:tr w:rsidR="009404D5" w14:paraId="5A69A28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B1A7392" w14:textId="77777777" w:rsidR="009404D5" w:rsidRDefault="009404D5">
            <w:r>
              <w:t>Megszorítás kód</w:t>
            </w:r>
          </w:p>
        </w:tc>
        <w:tc>
          <w:tcPr>
            <w:tcW w:w="4819" w:type="dxa"/>
          </w:tcPr>
          <w:p w14:paraId="00D08421"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3C00E7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18D0C42" w14:textId="77777777" w:rsidR="009404D5" w:rsidRDefault="009404D5">
            <w:r>
              <w:t>maxLength</w:t>
            </w:r>
          </w:p>
        </w:tc>
        <w:tc>
          <w:tcPr>
            <w:tcW w:w="4819" w:type="dxa"/>
          </w:tcPr>
          <w:p w14:paraId="3B1BFE8B" w14:textId="77777777" w:rsidR="009404D5" w:rsidRDefault="009404D5">
            <w:pPr>
              <w:cnfStyle w:val="000000100000" w:firstRow="0" w:lastRow="0" w:firstColumn="0" w:lastColumn="0" w:oddVBand="0" w:evenVBand="0" w:oddHBand="1" w:evenHBand="0" w:firstRowFirstColumn="0" w:firstRowLastColumn="0" w:lastRowFirstColumn="0" w:lastRowLastColumn="0"/>
            </w:pPr>
            <w:r>
              <w:t>4</w:t>
            </w:r>
          </w:p>
        </w:tc>
      </w:tr>
      <w:tr w:rsidR="009404D5" w14:paraId="7E963F02" w14:textId="77777777">
        <w:tc>
          <w:tcPr>
            <w:cnfStyle w:val="001000000000" w:firstRow="0" w:lastRow="0" w:firstColumn="1" w:lastColumn="0" w:oddVBand="0" w:evenVBand="0" w:oddHBand="0" w:evenHBand="0" w:firstRowFirstColumn="0" w:firstRowLastColumn="0" w:lastRowFirstColumn="0" w:lastRowLastColumn="0"/>
            <w:tcW w:w="4819" w:type="dxa"/>
          </w:tcPr>
          <w:p w14:paraId="09C48EC6" w14:textId="77777777" w:rsidR="009404D5" w:rsidRDefault="009404D5">
            <w:r>
              <w:t>required</w:t>
            </w:r>
          </w:p>
        </w:tc>
        <w:tc>
          <w:tcPr>
            <w:tcW w:w="4819" w:type="dxa"/>
          </w:tcPr>
          <w:p w14:paraId="54A5FAE0"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64FC358C" w14:textId="77777777" w:rsidR="009404D5" w:rsidRDefault="009404D5" w:rsidP="009404D5"/>
    <w:tbl>
      <w:tblPr>
        <w:tblStyle w:val="Tblzatrcsos41jellszn"/>
        <w:tblW w:w="0" w:type="auto"/>
        <w:tblLook w:val="04A0" w:firstRow="1" w:lastRow="0" w:firstColumn="1" w:lastColumn="0" w:noHBand="0" w:noVBand="1"/>
      </w:tblPr>
      <w:tblGrid>
        <w:gridCol w:w="4531"/>
        <w:gridCol w:w="4531"/>
      </w:tblGrid>
      <w:tr w:rsidR="009404D5" w14:paraId="75119A7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A9F256F" w14:textId="77777777" w:rsidR="009404D5" w:rsidRDefault="009404D5">
            <w:r>
              <w:t>Enum kód</w:t>
            </w:r>
          </w:p>
        </w:tc>
        <w:tc>
          <w:tcPr>
            <w:tcW w:w="4819" w:type="dxa"/>
          </w:tcPr>
          <w:p w14:paraId="066BEA8B"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0D1F621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F5F4AAD" w14:textId="77777777" w:rsidR="009404D5" w:rsidRDefault="009404D5">
            <w:r>
              <w:t>GET</w:t>
            </w:r>
          </w:p>
        </w:tc>
        <w:tc>
          <w:tcPr>
            <w:tcW w:w="4819" w:type="dxa"/>
          </w:tcPr>
          <w:p w14:paraId="45C0B653" w14:textId="77777777" w:rsidR="009404D5" w:rsidRDefault="009404D5">
            <w:pPr>
              <w:cnfStyle w:val="000000100000" w:firstRow="0" w:lastRow="0" w:firstColumn="0" w:lastColumn="0" w:oddVBand="0" w:evenVBand="0" w:oddHBand="1" w:evenHBand="0" w:firstRowFirstColumn="0" w:firstRowLastColumn="0" w:lastRowFirstColumn="0" w:lastRowLastColumn="0"/>
            </w:pPr>
          </w:p>
        </w:tc>
      </w:tr>
      <w:tr w:rsidR="009404D5" w14:paraId="3AD5F38B" w14:textId="77777777">
        <w:tc>
          <w:tcPr>
            <w:cnfStyle w:val="001000000000" w:firstRow="0" w:lastRow="0" w:firstColumn="1" w:lastColumn="0" w:oddVBand="0" w:evenVBand="0" w:oddHBand="0" w:evenHBand="0" w:firstRowFirstColumn="0" w:firstRowLastColumn="0" w:lastRowFirstColumn="0" w:lastRowLastColumn="0"/>
            <w:tcW w:w="4819" w:type="dxa"/>
          </w:tcPr>
          <w:p w14:paraId="0802372A" w14:textId="77777777" w:rsidR="009404D5" w:rsidRDefault="009404D5">
            <w:r>
              <w:t>POST</w:t>
            </w:r>
          </w:p>
        </w:tc>
        <w:tc>
          <w:tcPr>
            <w:tcW w:w="4819" w:type="dxa"/>
          </w:tcPr>
          <w:p w14:paraId="580B0BF1" w14:textId="77777777" w:rsidR="009404D5" w:rsidRDefault="009404D5">
            <w:pPr>
              <w:cnfStyle w:val="000000000000" w:firstRow="0" w:lastRow="0" w:firstColumn="0" w:lastColumn="0" w:oddVBand="0" w:evenVBand="0" w:oddHBand="0" w:evenHBand="0" w:firstRowFirstColumn="0" w:firstRowLastColumn="0" w:lastRowFirstColumn="0" w:lastRowLastColumn="0"/>
            </w:pPr>
          </w:p>
        </w:tc>
      </w:tr>
    </w:tbl>
    <w:p w14:paraId="3CECF0EA" w14:textId="77777777" w:rsidR="009404D5" w:rsidRDefault="009404D5" w:rsidP="009404D5">
      <w:pPr>
        <w:pStyle w:val="Cmsor4"/>
      </w:pPr>
      <w:r w:rsidRPr="75F169BF">
        <w:rPr>
          <w:lang w:val="en-US"/>
        </w:rPr>
        <w:t>IncorporationType</w:t>
      </w:r>
    </w:p>
    <w:p w14:paraId="68E31D8B" w14:textId="77777777" w:rsidR="009404D5" w:rsidRDefault="009404D5" w:rsidP="009404D5">
      <w:pPr>
        <w:pStyle w:val="Idzet"/>
      </w:pPr>
      <w:r>
        <w:t>common:AtomicStringType15</w:t>
      </w:r>
    </w:p>
    <w:p w14:paraId="6BF143D9" w14:textId="77777777" w:rsidR="009404D5" w:rsidRDefault="009404D5" w:rsidP="009404D5">
      <w:r>
        <w:t>Gazdasági típus</w:t>
      </w:r>
    </w:p>
    <w:tbl>
      <w:tblPr>
        <w:tblStyle w:val="Tblzatrcsos41jellszn"/>
        <w:tblW w:w="0" w:type="auto"/>
        <w:tblLook w:val="04A0" w:firstRow="1" w:lastRow="0" w:firstColumn="1" w:lastColumn="0" w:noHBand="0" w:noVBand="1"/>
      </w:tblPr>
      <w:tblGrid>
        <w:gridCol w:w="4556"/>
        <w:gridCol w:w="4506"/>
      </w:tblGrid>
      <w:tr w:rsidR="009404D5" w14:paraId="2FCBB20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1C4BA52" w14:textId="77777777" w:rsidR="009404D5" w:rsidRDefault="009404D5">
            <w:r>
              <w:t>Megszorítás kód</w:t>
            </w:r>
          </w:p>
        </w:tc>
        <w:tc>
          <w:tcPr>
            <w:tcW w:w="4819" w:type="dxa"/>
          </w:tcPr>
          <w:p w14:paraId="132C9137"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4C2F80C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478FE6C" w14:textId="77777777" w:rsidR="009404D5" w:rsidRDefault="009404D5">
            <w:r>
              <w:t>required</w:t>
            </w:r>
          </w:p>
        </w:tc>
        <w:tc>
          <w:tcPr>
            <w:tcW w:w="4819" w:type="dxa"/>
          </w:tcPr>
          <w:p w14:paraId="20C54D34" w14:textId="77777777" w:rsidR="009404D5" w:rsidRDefault="009404D5">
            <w:pPr>
              <w:cnfStyle w:val="000000100000" w:firstRow="0" w:lastRow="0" w:firstColumn="0" w:lastColumn="0" w:oddVBand="0" w:evenVBand="0" w:oddHBand="1" w:evenHBand="0" w:firstRowFirstColumn="0" w:firstRowLastColumn="0" w:lastRowFirstColumn="0" w:lastRowLastColumn="0"/>
            </w:pPr>
            <w:r>
              <w:t>Nem</w:t>
            </w:r>
          </w:p>
        </w:tc>
      </w:tr>
    </w:tbl>
    <w:p w14:paraId="556D5286" w14:textId="77777777" w:rsidR="009404D5" w:rsidRDefault="009404D5" w:rsidP="009404D5"/>
    <w:tbl>
      <w:tblPr>
        <w:tblStyle w:val="Tblzatrcsos41jellszn"/>
        <w:tblW w:w="0" w:type="auto"/>
        <w:tblLook w:val="04A0" w:firstRow="1" w:lastRow="0" w:firstColumn="1" w:lastColumn="0" w:noHBand="0" w:noVBand="1"/>
      </w:tblPr>
      <w:tblGrid>
        <w:gridCol w:w="4574"/>
        <w:gridCol w:w="4488"/>
      </w:tblGrid>
      <w:tr w:rsidR="009404D5" w14:paraId="1A0594F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E03C9E7" w14:textId="77777777" w:rsidR="009404D5" w:rsidRDefault="009404D5">
            <w:r>
              <w:t>Enum kód</w:t>
            </w:r>
          </w:p>
        </w:tc>
        <w:tc>
          <w:tcPr>
            <w:tcW w:w="4819" w:type="dxa"/>
          </w:tcPr>
          <w:p w14:paraId="526579FC"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6E62166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32F6D3D" w14:textId="77777777" w:rsidR="009404D5" w:rsidRDefault="009404D5">
            <w:r>
              <w:t>ORGANIZATION</w:t>
            </w:r>
          </w:p>
        </w:tc>
        <w:tc>
          <w:tcPr>
            <w:tcW w:w="4819" w:type="dxa"/>
          </w:tcPr>
          <w:p w14:paraId="2D7EA3E3" w14:textId="77777777" w:rsidR="009404D5" w:rsidRDefault="009404D5">
            <w:pPr>
              <w:cnfStyle w:val="000000100000" w:firstRow="0" w:lastRow="0" w:firstColumn="0" w:lastColumn="0" w:oddVBand="0" w:evenVBand="0" w:oddHBand="1" w:evenHBand="0" w:firstRowFirstColumn="0" w:firstRowLastColumn="0" w:lastRowFirstColumn="0" w:lastRowLastColumn="0"/>
            </w:pPr>
            <w:r>
              <w:t>Gazdasági társaság</w:t>
            </w:r>
          </w:p>
        </w:tc>
      </w:tr>
      <w:tr w:rsidR="009404D5" w14:paraId="0782290A" w14:textId="77777777">
        <w:tc>
          <w:tcPr>
            <w:cnfStyle w:val="001000000000" w:firstRow="0" w:lastRow="0" w:firstColumn="1" w:lastColumn="0" w:oddVBand="0" w:evenVBand="0" w:oddHBand="0" w:evenHBand="0" w:firstRowFirstColumn="0" w:firstRowLastColumn="0" w:lastRowFirstColumn="0" w:lastRowLastColumn="0"/>
            <w:tcW w:w="4819" w:type="dxa"/>
          </w:tcPr>
          <w:p w14:paraId="44034111" w14:textId="77777777" w:rsidR="009404D5" w:rsidRDefault="009404D5">
            <w:r>
              <w:t>SELF_EMPLOYED</w:t>
            </w:r>
          </w:p>
        </w:tc>
        <w:tc>
          <w:tcPr>
            <w:tcW w:w="4819" w:type="dxa"/>
          </w:tcPr>
          <w:p w14:paraId="4BE4118D" w14:textId="77777777" w:rsidR="009404D5" w:rsidRDefault="009404D5">
            <w:pPr>
              <w:cnfStyle w:val="000000000000" w:firstRow="0" w:lastRow="0" w:firstColumn="0" w:lastColumn="0" w:oddVBand="0" w:evenVBand="0" w:oddHBand="0" w:evenHBand="0" w:firstRowFirstColumn="0" w:firstRowLastColumn="0" w:lastRowFirstColumn="0" w:lastRowLastColumn="0"/>
            </w:pPr>
            <w:r>
              <w:t>Egyéni vállalkozó</w:t>
            </w:r>
          </w:p>
        </w:tc>
      </w:tr>
      <w:tr w:rsidR="009404D5" w14:paraId="1B14968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76D1DCE" w14:textId="77777777" w:rsidR="009404D5" w:rsidRDefault="009404D5">
            <w:r>
              <w:t>TAXABLE_PERSON</w:t>
            </w:r>
          </w:p>
        </w:tc>
        <w:tc>
          <w:tcPr>
            <w:tcW w:w="4819" w:type="dxa"/>
          </w:tcPr>
          <w:p w14:paraId="201D3204" w14:textId="77777777" w:rsidR="009404D5" w:rsidRDefault="009404D5">
            <w:pPr>
              <w:cnfStyle w:val="000000100000" w:firstRow="0" w:lastRow="0" w:firstColumn="0" w:lastColumn="0" w:oddVBand="0" w:evenVBand="0" w:oddHBand="1" w:evenHBand="0" w:firstRowFirstColumn="0" w:firstRowLastColumn="0" w:lastRowFirstColumn="0" w:lastRowLastColumn="0"/>
            </w:pPr>
            <w:r>
              <w:t>Adószámos magánszemély</w:t>
            </w:r>
          </w:p>
        </w:tc>
      </w:tr>
    </w:tbl>
    <w:p w14:paraId="7FE0638E" w14:textId="77777777" w:rsidR="009404D5" w:rsidRDefault="009404D5" w:rsidP="009404D5">
      <w:pPr>
        <w:pStyle w:val="Cmsor4"/>
      </w:pPr>
      <w:r w:rsidRPr="75F169BF">
        <w:rPr>
          <w:lang w:val="en-US"/>
        </w:rPr>
        <w:t>MobileConnectionType</w:t>
      </w:r>
    </w:p>
    <w:p w14:paraId="5E583199" w14:textId="77777777" w:rsidR="009404D5" w:rsidRDefault="009404D5" w:rsidP="009404D5">
      <w:pPr>
        <w:pStyle w:val="Idzet"/>
      </w:pPr>
      <w:r>
        <w:t>xs:string</w:t>
      </w:r>
    </w:p>
    <w:p w14:paraId="7873B3E3" w14:textId="77777777" w:rsidR="009404D5" w:rsidRDefault="009404D5" w:rsidP="009404D5">
      <w:r>
        <w:t>Átviteli technológia típus</w:t>
      </w:r>
    </w:p>
    <w:tbl>
      <w:tblPr>
        <w:tblStyle w:val="Tblzatrcsos41jellszn"/>
        <w:tblW w:w="0" w:type="auto"/>
        <w:tblLook w:val="04A0" w:firstRow="1" w:lastRow="0" w:firstColumn="1" w:lastColumn="0" w:noHBand="0" w:noVBand="1"/>
      </w:tblPr>
      <w:tblGrid>
        <w:gridCol w:w="4556"/>
        <w:gridCol w:w="4506"/>
      </w:tblGrid>
      <w:tr w:rsidR="009404D5" w14:paraId="4A9B16D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9C90E98" w14:textId="77777777" w:rsidR="009404D5" w:rsidRDefault="009404D5">
            <w:r>
              <w:t>Megszorítás kód</w:t>
            </w:r>
          </w:p>
        </w:tc>
        <w:tc>
          <w:tcPr>
            <w:tcW w:w="4819" w:type="dxa"/>
          </w:tcPr>
          <w:p w14:paraId="01418BC1"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739353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AC945DA" w14:textId="77777777" w:rsidR="009404D5" w:rsidRDefault="009404D5">
            <w:r>
              <w:t>maxLength</w:t>
            </w:r>
          </w:p>
        </w:tc>
        <w:tc>
          <w:tcPr>
            <w:tcW w:w="4819" w:type="dxa"/>
          </w:tcPr>
          <w:p w14:paraId="56897D28" w14:textId="77777777" w:rsidR="009404D5" w:rsidRDefault="009404D5">
            <w:pPr>
              <w:cnfStyle w:val="000000100000" w:firstRow="0" w:lastRow="0" w:firstColumn="0" w:lastColumn="0" w:oddVBand="0" w:evenVBand="0" w:oddHBand="1" w:evenHBand="0" w:firstRowFirstColumn="0" w:firstRowLastColumn="0" w:lastRowFirstColumn="0" w:lastRowLastColumn="0"/>
            </w:pPr>
            <w:r>
              <w:t>4</w:t>
            </w:r>
          </w:p>
        </w:tc>
      </w:tr>
      <w:tr w:rsidR="009404D5" w14:paraId="2710FC7D" w14:textId="77777777">
        <w:tc>
          <w:tcPr>
            <w:cnfStyle w:val="001000000000" w:firstRow="0" w:lastRow="0" w:firstColumn="1" w:lastColumn="0" w:oddVBand="0" w:evenVBand="0" w:oddHBand="0" w:evenHBand="0" w:firstRowFirstColumn="0" w:firstRowLastColumn="0" w:lastRowFirstColumn="0" w:lastRowLastColumn="0"/>
            <w:tcW w:w="4819" w:type="dxa"/>
          </w:tcPr>
          <w:p w14:paraId="7605AB3D" w14:textId="77777777" w:rsidR="009404D5" w:rsidRDefault="009404D5">
            <w:r>
              <w:t>required</w:t>
            </w:r>
          </w:p>
        </w:tc>
        <w:tc>
          <w:tcPr>
            <w:tcW w:w="4819" w:type="dxa"/>
          </w:tcPr>
          <w:p w14:paraId="52872E88"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51B2FC29" w14:textId="77777777" w:rsidR="009404D5" w:rsidRDefault="009404D5" w:rsidP="009404D5"/>
    <w:tbl>
      <w:tblPr>
        <w:tblStyle w:val="Tblzatrcsos41jellszn"/>
        <w:tblW w:w="0" w:type="auto"/>
        <w:tblLook w:val="04A0" w:firstRow="1" w:lastRow="0" w:firstColumn="1" w:lastColumn="0" w:noHBand="0" w:noVBand="1"/>
      </w:tblPr>
      <w:tblGrid>
        <w:gridCol w:w="4512"/>
        <w:gridCol w:w="4550"/>
      </w:tblGrid>
      <w:tr w:rsidR="009404D5" w14:paraId="67D7CD7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8085F0" w14:textId="77777777" w:rsidR="009404D5" w:rsidRDefault="009404D5">
            <w:r>
              <w:t>Enum kód</w:t>
            </w:r>
          </w:p>
        </w:tc>
        <w:tc>
          <w:tcPr>
            <w:tcW w:w="4819" w:type="dxa"/>
          </w:tcPr>
          <w:p w14:paraId="0F9F2840"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7A75BB0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CF2C44B" w14:textId="77777777" w:rsidR="009404D5" w:rsidRDefault="009404D5">
            <w:r>
              <w:t>GSM</w:t>
            </w:r>
          </w:p>
        </w:tc>
        <w:tc>
          <w:tcPr>
            <w:tcW w:w="4819" w:type="dxa"/>
          </w:tcPr>
          <w:p w14:paraId="68615E90" w14:textId="77777777" w:rsidR="009404D5" w:rsidRDefault="009404D5">
            <w:pPr>
              <w:cnfStyle w:val="000000100000" w:firstRow="0" w:lastRow="0" w:firstColumn="0" w:lastColumn="0" w:oddVBand="0" w:evenVBand="0" w:oddHBand="1" w:evenHBand="0" w:firstRowFirstColumn="0" w:firstRowLastColumn="0" w:lastRowFirstColumn="0" w:lastRowLastColumn="0"/>
            </w:pPr>
            <w:r>
              <w:t>GSM</w:t>
            </w:r>
          </w:p>
        </w:tc>
      </w:tr>
      <w:tr w:rsidR="009404D5" w14:paraId="36161178" w14:textId="77777777">
        <w:tc>
          <w:tcPr>
            <w:cnfStyle w:val="001000000000" w:firstRow="0" w:lastRow="0" w:firstColumn="1" w:lastColumn="0" w:oddVBand="0" w:evenVBand="0" w:oddHBand="0" w:evenHBand="0" w:firstRowFirstColumn="0" w:firstRowLastColumn="0" w:lastRowFirstColumn="0" w:lastRowLastColumn="0"/>
            <w:tcW w:w="4819" w:type="dxa"/>
          </w:tcPr>
          <w:p w14:paraId="11954AB9" w14:textId="77777777" w:rsidR="009404D5" w:rsidRDefault="009404D5">
            <w:r>
              <w:t>2G</w:t>
            </w:r>
          </w:p>
        </w:tc>
        <w:tc>
          <w:tcPr>
            <w:tcW w:w="4819" w:type="dxa"/>
          </w:tcPr>
          <w:p w14:paraId="276057D3" w14:textId="77777777" w:rsidR="009404D5" w:rsidRDefault="009404D5">
            <w:pPr>
              <w:cnfStyle w:val="000000000000" w:firstRow="0" w:lastRow="0" w:firstColumn="0" w:lastColumn="0" w:oddVBand="0" w:evenVBand="0" w:oddHBand="0" w:evenHBand="0" w:firstRowFirstColumn="0" w:firstRowLastColumn="0" w:lastRowFirstColumn="0" w:lastRowLastColumn="0"/>
            </w:pPr>
            <w:r>
              <w:t>2G technológia</w:t>
            </w:r>
          </w:p>
        </w:tc>
      </w:tr>
      <w:tr w:rsidR="009404D5" w14:paraId="43A397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7A8FDF1" w14:textId="77777777" w:rsidR="009404D5" w:rsidRDefault="009404D5">
            <w:r>
              <w:t>2,5G</w:t>
            </w:r>
          </w:p>
        </w:tc>
        <w:tc>
          <w:tcPr>
            <w:tcW w:w="4819" w:type="dxa"/>
          </w:tcPr>
          <w:p w14:paraId="7922B5C1" w14:textId="77777777" w:rsidR="009404D5" w:rsidRDefault="009404D5">
            <w:pPr>
              <w:cnfStyle w:val="000000100000" w:firstRow="0" w:lastRow="0" w:firstColumn="0" w:lastColumn="0" w:oddVBand="0" w:evenVBand="0" w:oddHBand="1" w:evenHBand="0" w:firstRowFirstColumn="0" w:firstRowLastColumn="0" w:lastRowFirstColumn="0" w:lastRowLastColumn="0"/>
            </w:pPr>
            <w:r>
              <w:t>2,5G technológia</w:t>
            </w:r>
          </w:p>
        </w:tc>
      </w:tr>
      <w:tr w:rsidR="009404D5" w14:paraId="5F5D7545" w14:textId="77777777">
        <w:tc>
          <w:tcPr>
            <w:cnfStyle w:val="001000000000" w:firstRow="0" w:lastRow="0" w:firstColumn="1" w:lastColumn="0" w:oddVBand="0" w:evenVBand="0" w:oddHBand="0" w:evenHBand="0" w:firstRowFirstColumn="0" w:firstRowLastColumn="0" w:lastRowFirstColumn="0" w:lastRowLastColumn="0"/>
            <w:tcW w:w="4819" w:type="dxa"/>
          </w:tcPr>
          <w:p w14:paraId="75FB33AD" w14:textId="77777777" w:rsidR="009404D5" w:rsidRDefault="009404D5">
            <w:r>
              <w:t>3G</w:t>
            </w:r>
          </w:p>
        </w:tc>
        <w:tc>
          <w:tcPr>
            <w:tcW w:w="4819" w:type="dxa"/>
          </w:tcPr>
          <w:p w14:paraId="40FA5A0D" w14:textId="77777777" w:rsidR="009404D5" w:rsidRDefault="009404D5">
            <w:pPr>
              <w:cnfStyle w:val="000000000000" w:firstRow="0" w:lastRow="0" w:firstColumn="0" w:lastColumn="0" w:oddVBand="0" w:evenVBand="0" w:oddHBand="0" w:evenHBand="0" w:firstRowFirstColumn="0" w:firstRowLastColumn="0" w:lastRowFirstColumn="0" w:lastRowLastColumn="0"/>
            </w:pPr>
            <w:r>
              <w:t>3G technológia</w:t>
            </w:r>
          </w:p>
        </w:tc>
      </w:tr>
      <w:tr w:rsidR="009404D5" w14:paraId="359A5B4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F68BC06" w14:textId="77777777" w:rsidR="009404D5" w:rsidRDefault="009404D5">
            <w:r>
              <w:t>4G</w:t>
            </w:r>
          </w:p>
        </w:tc>
        <w:tc>
          <w:tcPr>
            <w:tcW w:w="4819" w:type="dxa"/>
          </w:tcPr>
          <w:p w14:paraId="1001F17F" w14:textId="77777777" w:rsidR="009404D5" w:rsidRDefault="009404D5">
            <w:pPr>
              <w:cnfStyle w:val="000000100000" w:firstRow="0" w:lastRow="0" w:firstColumn="0" w:lastColumn="0" w:oddVBand="0" w:evenVBand="0" w:oddHBand="1" w:evenHBand="0" w:firstRowFirstColumn="0" w:firstRowLastColumn="0" w:lastRowFirstColumn="0" w:lastRowLastColumn="0"/>
            </w:pPr>
            <w:r>
              <w:t>4G technológia</w:t>
            </w:r>
          </w:p>
        </w:tc>
      </w:tr>
      <w:tr w:rsidR="009404D5" w14:paraId="558C5128" w14:textId="77777777">
        <w:tc>
          <w:tcPr>
            <w:cnfStyle w:val="001000000000" w:firstRow="0" w:lastRow="0" w:firstColumn="1" w:lastColumn="0" w:oddVBand="0" w:evenVBand="0" w:oddHBand="0" w:evenHBand="0" w:firstRowFirstColumn="0" w:firstRowLastColumn="0" w:lastRowFirstColumn="0" w:lastRowLastColumn="0"/>
            <w:tcW w:w="4819" w:type="dxa"/>
          </w:tcPr>
          <w:p w14:paraId="7DAC4080" w14:textId="77777777" w:rsidR="009404D5" w:rsidRDefault="009404D5">
            <w:r>
              <w:t>5G</w:t>
            </w:r>
          </w:p>
        </w:tc>
        <w:tc>
          <w:tcPr>
            <w:tcW w:w="4819" w:type="dxa"/>
          </w:tcPr>
          <w:p w14:paraId="543377EB" w14:textId="77777777" w:rsidR="009404D5" w:rsidRDefault="009404D5">
            <w:pPr>
              <w:cnfStyle w:val="000000000000" w:firstRow="0" w:lastRow="0" w:firstColumn="0" w:lastColumn="0" w:oddVBand="0" w:evenVBand="0" w:oddHBand="0" w:evenHBand="0" w:firstRowFirstColumn="0" w:firstRowLastColumn="0" w:lastRowFirstColumn="0" w:lastRowLastColumn="0"/>
            </w:pPr>
            <w:r>
              <w:t>5G technológia</w:t>
            </w:r>
          </w:p>
        </w:tc>
      </w:tr>
    </w:tbl>
    <w:p w14:paraId="03123CC2" w14:textId="77777777" w:rsidR="009404D5" w:rsidRDefault="009404D5" w:rsidP="009404D5">
      <w:pPr>
        <w:pStyle w:val="Cmsor4"/>
      </w:pPr>
      <w:r w:rsidRPr="75F169BF">
        <w:rPr>
          <w:lang w:val="en-US"/>
        </w:rPr>
        <w:t>PercentageType</w:t>
      </w:r>
    </w:p>
    <w:p w14:paraId="6DB18E0E" w14:textId="77777777" w:rsidR="009404D5" w:rsidRDefault="009404D5" w:rsidP="009404D5">
      <w:pPr>
        <w:pStyle w:val="Idzet"/>
      </w:pPr>
      <w:r>
        <w:t>xs:decimal</w:t>
      </w:r>
    </w:p>
    <w:p w14:paraId="4FA3960A" w14:textId="77777777" w:rsidR="009404D5" w:rsidRDefault="009404D5" w:rsidP="009404D5">
      <w:r>
        <w:t>Százalékos érték a százalékjel nélkül, szükség esetén tizedesponttal, max 2 tizedesjegyre kerekítve</w:t>
      </w:r>
    </w:p>
    <w:tbl>
      <w:tblPr>
        <w:tblStyle w:val="Tblzatrcsos41jellszn"/>
        <w:tblW w:w="0" w:type="auto"/>
        <w:tblLook w:val="04A0" w:firstRow="1" w:lastRow="0" w:firstColumn="1" w:lastColumn="0" w:noHBand="0" w:noVBand="1"/>
      </w:tblPr>
      <w:tblGrid>
        <w:gridCol w:w="4564"/>
        <w:gridCol w:w="4498"/>
      </w:tblGrid>
      <w:tr w:rsidR="009404D5" w14:paraId="3004764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1BFDE11" w14:textId="77777777" w:rsidR="009404D5" w:rsidRDefault="009404D5">
            <w:r>
              <w:t>Megszorítás kód</w:t>
            </w:r>
          </w:p>
        </w:tc>
        <w:tc>
          <w:tcPr>
            <w:tcW w:w="4819" w:type="dxa"/>
          </w:tcPr>
          <w:p w14:paraId="48B7033F"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7E984BC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6398ACF" w14:textId="77777777" w:rsidR="009404D5" w:rsidRDefault="009404D5">
            <w:r>
              <w:t>totalDigits</w:t>
            </w:r>
          </w:p>
        </w:tc>
        <w:tc>
          <w:tcPr>
            <w:tcW w:w="4819" w:type="dxa"/>
          </w:tcPr>
          <w:p w14:paraId="588EEFF4" w14:textId="77777777" w:rsidR="009404D5" w:rsidRDefault="009404D5">
            <w:pPr>
              <w:cnfStyle w:val="000000100000" w:firstRow="0" w:lastRow="0" w:firstColumn="0" w:lastColumn="0" w:oddVBand="0" w:evenVBand="0" w:oddHBand="1" w:evenHBand="0" w:firstRowFirstColumn="0" w:firstRowLastColumn="0" w:lastRowFirstColumn="0" w:lastRowLastColumn="0"/>
            </w:pPr>
            <w:r>
              <w:t>5</w:t>
            </w:r>
          </w:p>
        </w:tc>
      </w:tr>
      <w:tr w:rsidR="009404D5" w14:paraId="25823D9A" w14:textId="77777777">
        <w:tc>
          <w:tcPr>
            <w:cnfStyle w:val="001000000000" w:firstRow="0" w:lastRow="0" w:firstColumn="1" w:lastColumn="0" w:oddVBand="0" w:evenVBand="0" w:oddHBand="0" w:evenHBand="0" w:firstRowFirstColumn="0" w:firstRowLastColumn="0" w:lastRowFirstColumn="0" w:lastRowLastColumn="0"/>
            <w:tcW w:w="4819" w:type="dxa"/>
          </w:tcPr>
          <w:p w14:paraId="33A070A8" w14:textId="77777777" w:rsidR="009404D5" w:rsidRDefault="009404D5">
            <w:r>
              <w:t>required</w:t>
            </w:r>
          </w:p>
        </w:tc>
        <w:tc>
          <w:tcPr>
            <w:tcW w:w="4819" w:type="dxa"/>
          </w:tcPr>
          <w:p w14:paraId="2D0EA2A4"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0AA82E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082167D" w14:textId="77777777" w:rsidR="009404D5" w:rsidRDefault="009404D5">
            <w:r>
              <w:t>fractionDigits</w:t>
            </w:r>
          </w:p>
        </w:tc>
        <w:tc>
          <w:tcPr>
            <w:tcW w:w="4819" w:type="dxa"/>
          </w:tcPr>
          <w:p w14:paraId="69A56F35" w14:textId="77777777" w:rsidR="009404D5" w:rsidRDefault="009404D5">
            <w:pPr>
              <w:cnfStyle w:val="000000100000" w:firstRow="0" w:lastRow="0" w:firstColumn="0" w:lastColumn="0" w:oddVBand="0" w:evenVBand="0" w:oddHBand="1" w:evenHBand="0" w:firstRowFirstColumn="0" w:firstRowLastColumn="0" w:lastRowFirstColumn="0" w:lastRowLastColumn="0"/>
            </w:pPr>
            <w:r>
              <w:t>2</w:t>
            </w:r>
          </w:p>
        </w:tc>
      </w:tr>
      <w:tr w:rsidR="009404D5" w14:paraId="128B9D8A" w14:textId="77777777">
        <w:tc>
          <w:tcPr>
            <w:cnfStyle w:val="001000000000" w:firstRow="0" w:lastRow="0" w:firstColumn="1" w:lastColumn="0" w:oddVBand="0" w:evenVBand="0" w:oddHBand="0" w:evenHBand="0" w:firstRowFirstColumn="0" w:firstRowLastColumn="0" w:lastRowFirstColumn="0" w:lastRowLastColumn="0"/>
            <w:tcW w:w="4819" w:type="dxa"/>
          </w:tcPr>
          <w:p w14:paraId="70FE74B6" w14:textId="77777777" w:rsidR="009404D5" w:rsidRDefault="009404D5">
            <w:r>
              <w:t>maxInclusive</w:t>
            </w:r>
          </w:p>
        </w:tc>
        <w:tc>
          <w:tcPr>
            <w:tcW w:w="4819" w:type="dxa"/>
          </w:tcPr>
          <w:p w14:paraId="6CD06A51" w14:textId="77777777" w:rsidR="009404D5" w:rsidRDefault="009404D5">
            <w:pPr>
              <w:cnfStyle w:val="000000000000" w:firstRow="0" w:lastRow="0" w:firstColumn="0" w:lastColumn="0" w:oddVBand="0" w:evenVBand="0" w:oddHBand="0" w:evenHBand="0" w:firstRowFirstColumn="0" w:firstRowLastColumn="0" w:lastRowFirstColumn="0" w:lastRowLastColumn="0"/>
            </w:pPr>
            <w:r>
              <w:t>100</w:t>
            </w:r>
          </w:p>
        </w:tc>
      </w:tr>
    </w:tbl>
    <w:p w14:paraId="11277135" w14:textId="77777777" w:rsidR="009404D5" w:rsidRDefault="009404D5" w:rsidP="009404D5">
      <w:pPr>
        <w:pStyle w:val="Cmsor4"/>
      </w:pPr>
      <w:r w:rsidRPr="75F169BF">
        <w:rPr>
          <w:lang w:val="en-US"/>
        </w:rPr>
        <w:t>PrintMessageType</w:t>
      </w:r>
    </w:p>
    <w:p w14:paraId="312EA8F7" w14:textId="77777777" w:rsidR="009404D5" w:rsidRDefault="009404D5" w:rsidP="009404D5">
      <w:pPr>
        <w:pStyle w:val="Idzet"/>
      </w:pPr>
      <w:r>
        <w:t>xs:string</w:t>
      </w:r>
    </w:p>
    <w:p w14:paraId="6614D3BC" w14:textId="77777777" w:rsidR="009404D5" w:rsidRDefault="009404D5" w:rsidP="009404D5">
      <w:r>
        <w:t>Technikai tájékoztatás interfészen átadott üzenet, amelyet a pénztárzárást követően ki kell nyomtatni a rendszer nyomtatón (PRINT)</w:t>
      </w:r>
    </w:p>
    <w:tbl>
      <w:tblPr>
        <w:tblStyle w:val="Tblzatrcsos41jellszn"/>
        <w:tblW w:w="0" w:type="auto"/>
        <w:tblLook w:val="04A0" w:firstRow="1" w:lastRow="0" w:firstColumn="1" w:lastColumn="0" w:noHBand="0" w:noVBand="1"/>
      </w:tblPr>
      <w:tblGrid>
        <w:gridCol w:w="2798"/>
        <w:gridCol w:w="6264"/>
      </w:tblGrid>
      <w:tr w:rsidR="009404D5" w14:paraId="2653373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80BC27E" w14:textId="77777777" w:rsidR="009404D5" w:rsidRDefault="009404D5">
            <w:r>
              <w:t>Megszorítás kód</w:t>
            </w:r>
          </w:p>
        </w:tc>
        <w:tc>
          <w:tcPr>
            <w:tcW w:w="4819" w:type="dxa"/>
          </w:tcPr>
          <w:p w14:paraId="06312488"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4DF36EB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1793F12" w14:textId="77777777" w:rsidR="009404D5" w:rsidRDefault="009404D5">
            <w:r>
              <w:t>maxLength</w:t>
            </w:r>
          </w:p>
        </w:tc>
        <w:tc>
          <w:tcPr>
            <w:tcW w:w="4819" w:type="dxa"/>
          </w:tcPr>
          <w:p w14:paraId="03758171" w14:textId="77777777" w:rsidR="009404D5" w:rsidRDefault="009404D5">
            <w:pPr>
              <w:cnfStyle w:val="000000100000" w:firstRow="0" w:lastRow="0" w:firstColumn="0" w:lastColumn="0" w:oddVBand="0" w:evenVBand="0" w:oddHBand="1" w:evenHBand="0" w:firstRowFirstColumn="0" w:firstRowLastColumn="0" w:lastRowFirstColumn="0" w:lastRowLastColumn="0"/>
            </w:pPr>
            <w:r>
              <w:t>2048</w:t>
            </w:r>
          </w:p>
        </w:tc>
      </w:tr>
      <w:tr w:rsidR="009404D5" w14:paraId="250F03D2" w14:textId="77777777">
        <w:tc>
          <w:tcPr>
            <w:cnfStyle w:val="001000000000" w:firstRow="0" w:lastRow="0" w:firstColumn="1" w:lastColumn="0" w:oddVBand="0" w:evenVBand="0" w:oddHBand="0" w:evenHBand="0" w:firstRowFirstColumn="0" w:firstRowLastColumn="0" w:lastRowFirstColumn="0" w:lastRowLastColumn="0"/>
            <w:tcW w:w="4819" w:type="dxa"/>
          </w:tcPr>
          <w:p w14:paraId="0EEC4CB0" w14:textId="77777777" w:rsidR="009404D5" w:rsidRDefault="009404D5">
            <w:r>
              <w:t>required</w:t>
            </w:r>
          </w:p>
        </w:tc>
        <w:tc>
          <w:tcPr>
            <w:tcW w:w="4819" w:type="dxa"/>
          </w:tcPr>
          <w:p w14:paraId="1A46B15D"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433309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124A42" w14:textId="77777777" w:rsidR="009404D5" w:rsidRDefault="009404D5">
            <w:r>
              <w:t>pattern</w:t>
            </w:r>
          </w:p>
        </w:tc>
        <w:tc>
          <w:tcPr>
            <w:tcW w:w="4819" w:type="dxa"/>
          </w:tcPr>
          <w:p w14:paraId="74B79DF1" w14:textId="77777777" w:rsidR="009404D5" w:rsidRDefault="009404D5">
            <w:pPr>
              <w:cnfStyle w:val="000000100000" w:firstRow="0" w:lastRow="0" w:firstColumn="0" w:lastColumn="0" w:oddVBand="0" w:evenVBand="0" w:oddHBand="1" w:evenHBand="0" w:firstRowFirstColumn="0" w:firstRowLastColumn="0" w:lastRowFirstColumn="0" w:lastRowLastColumn="0"/>
            </w:pPr>
            <w:r>
              <w:t>[a-zA-Z0-9aáeéiíoóöőuúüűAÁEÉIÍOÓÖŐUÚÜŰ_*%=+§/\\@]{0,2048}</w:t>
            </w:r>
          </w:p>
        </w:tc>
      </w:tr>
    </w:tbl>
    <w:p w14:paraId="180CFDC8" w14:textId="77777777" w:rsidR="009404D5" w:rsidRDefault="009404D5" w:rsidP="009404D5">
      <w:pPr>
        <w:pStyle w:val="Cmsor4"/>
      </w:pPr>
      <w:r w:rsidRPr="75F169BF">
        <w:rPr>
          <w:lang w:val="en-US"/>
        </w:rPr>
        <w:t>CertificateSigningRequestType</w:t>
      </w:r>
    </w:p>
    <w:p w14:paraId="4570AD7C" w14:textId="77777777" w:rsidR="009404D5" w:rsidRDefault="009404D5" w:rsidP="009404D5">
      <w:pPr>
        <w:pStyle w:val="Idzet"/>
      </w:pPr>
      <w:r>
        <w:t>base:AtomicCsrType</w:t>
      </w:r>
    </w:p>
    <w:p w14:paraId="0EBC40FF" w14:textId="77777777" w:rsidR="009404D5" w:rsidRDefault="009404D5" w:rsidP="009404D5">
      <w:r>
        <w:t>Tanúsítvány aláírási kérés típus. DER formátumban.</w:t>
      </w:r>
    </w:p>
    <w:p w14:paraId="67162D08" w14:textId="77777777" w:rsidR="009404D5" w:rsidRDefault="009404D5" w:rsidP="009404D5">
      <w:pPr>
        <w:pStyle w:val="Cmsor4"/>
      </w:pPr>
      <w:r w:rsidRPr="75F169BF">
        <w:rPr>
          <w:lang w:val="en-US"/>
        </w:rPr>
        <w:t>CMSCertificateSigningRequestType</w:t>
      </w:r>
    </w:p>
    <w:p w14:paraId="58CA8729" w14:textId="77777777" w:rsidR="009404D5" w:rsidRDefault="009404D5" w:rsidP="009404D5">
      <w:pPr>
        <w:pStyle w:val="Idzet"/>
      </w:pPr>
      <w:r>
        <w:t>xs:base64Binary</w:t>
      </w:r>
    </w:p>
    <w:p w14:paraId="6CB02860" w14:textId="77777777" w:rsidR="009404D5" w:rsidRDefault="009404D5" w:rsidP="009404D5">
      <w:r>
        <w:t>CMS tanúsítvány aláírási kérés típus. Base64 formátumban.</w:t>
      </w:r>
    </w:p>
    <w:p w14:paraId="3D09EE13" w14:textId="77777777" w:rsidR="009404D5" w:rsidRDefault="009404D5" w:rsidP="009404D5">
      <w:pPr>
        <w:pStyle w:val="Cmsor4"/>
      </w:pPr>
      <w:r w:rsidRPr="75F169BF">
        <w:rPr>
          <w:lang w:val="en-US"/>
        </w:rPr>
        <w:t>CertificateType</w:t>
      </w:r>
    </w:p>
    <w:p w14:paraId="40FF2AD7" w14:textId="77777777" w:rsidR="009404D5" w:rsidRDefault="009404D5" w:rsidP="009404D5">
      <w:pPr>
        <w:pStyle w:val="Idzet"/>
      </w:pPr>
      <w:r>
        <w:t>xs:base64Binary</w:t>
      </w:r>
    </w:p>
    <w:p w14:paraId="181B4F14" w14:textId="77777777" w:rsidR="009404D5" w:rsidRDefault="009404D5" w:rsidP="009404D5">
      <w:r>
        <w:t>Kiállított tanúsítvány típus. DER formátumban.</w:t>
      </w:r>
    </w:p>
    <w:p w14:paraId="6AB564FD" w14:textId="77777777" w:rsidR="009404D5" w:rsidRDefault="009404D5" w:rsidP="009404D5">
      <w:pPr>
        <w:pStyle w:val="Cmsor4"/>
      </w:pPr>
      <w:r w:rsidRPr="75F169BF">
        <w:rPr>
          <w:lang w:val="en-US"/>
        </w:rPr>
        <w:t>CertificateTypeType</w:t>
      </w:r>
    </w:p>
    <w:p w14:paraId="4BF03CFD" w14:textId="77777777" w:rsidR="009404D5" w:rsidRDefault="009404D5" w:rsidP="009404D5">
      <w:pPr>
        <w:pStyle w:val="Idzet"/>
      </w:pPr>
      <w:r>
        <w:t>xs:string</w:t>
      </w:r>
    </w:p>
    <w:p w14:paraId="5A609225" w14:textId="77777777" w:rsidR="009404D5" w:rsidRDefault="009404D5" w:rsidP="009404D5">
      <w:r>
        <w:t>A tanúsítvány típusa</w:t>
      </w:r>
    </w:p>
    <w:tbl>
      <w:tblPr>
        <w:tblStyle w:val="Tblzatrcsos41jellszn"/>
        <w:tblW w:w="0" w:type="auto"/>
        <w:tblLook w:val="04A0" w:firstRow="1" w:lastRow="0" w:firstColumn="1" w:lastColumn="0" w:noHBand="0" w:noVBand="1"/>
      </w:tblPr>
      <w:tblGrid>
        <w:gridCol w:w="4556"/>
        <w:gridCol w:w="4506"/>
      </w:tblGrid>
      <w:tr w:rsidR="009404D5" w14:paraId="6F2810D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5D38649" w14:textId="77777777" w:rsidR="009404D5" w:rsidRDefault="009404D5">
            <w:r>
              <w:t>Megszorítás kód</w:t>
            </w:r>
          </w:p>
        </w:tc>
        <w:tc>
          <w:tcPr>
            <w:tcW w:w="4819" w:type="dxa"/>
          </w:tcPr>
          <w:p w14:paraId="5ED36720"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0567F6E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1AD641" w14:textId="77777777" w:rsidR="009404D5" w:rsidRDefault="009404D5">
            <w:r>
              <w:t>maxLength</w:t>
            </w:r>
          </w:p>
        </w:tc>
        <w:tc>
          <w:tcPr>
            <w:tcW w:w="4819" w:type="dxa"/>
          </w:tcPr>
          <w:p w14:paraId="739A66D5" w14:textId="77777777" w:rsidR="009404D5" w:rsidRDefault="009404D5">
            <w:pPr>
              <w:cnfStyle w:val="000000100000" w:firstRow="0" w:lastRow="0" w:firstColumn="0" w:lastColumn="0" w:oddVBand="0" w:evenVBand="0" w:oddHBand="1" w:evenHBand="0" w:firstRowFirstColumn="0" w:firstRowLastColumn="0" w:lastRowFirstColumn="0" w:lastRowLastColumn="0"/>
            </w:pPr>
            <w:r>
              <w:t>14</w:t>
            </w:r>
          </w:p>
        </w:tc>
      </w:tr>
      <w:tr w:rsidR="009404D5" w14:paraId="558BA61A" w14:textId="77777777">
        <w:tc>
          <w:tcPr>
            <w:cnfStyle w:val="001000000000" w:firstRow="0" w:lastRow="0" w:firstColumn="1" w:lastColumn="0" w:oddVBand="0" w:evenVBand="0" w:oddHBand="0" w:evenHBand="0" w:firstRowFirstColumn="0" w:firstRowLastColumn="0" w:lastRowFirstColumn="0" w:lastRowLastColumn="0"/>
            <w:tcW w:w="4819" w:type="dxa"/>
          </w:tcPr>
          <w:p w14:paraId="00771F89" w14:textId="77777777" w:rsidR="009404D5" w:rsidRDefault="009404D5">
            <w:r>
              <w:t>required</w:t>
            </w:r>
          </w:p>
        </w:tc>
        <w:tc>
          <w:tcPr>
            <w:tcW w:w="4819" w:type="dxa"/>
          </w:tcPr>
          <w:p w14:paraId="75017FAA"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697016B9" w14:textId="77777777" w:rsidR="009404D5" w:rsidRDefault="009404D5" w:rsidP="009404D5"/>
    <w:tbl>
      <w:tblPr>
        <w:tblStyle w:val="Tblzatrcsos41jellszn"/>
        <w:tblW w:w="0" w:type="auto"/>
        <w:tblLook w:val="04A0" w:firstRow="1" w:lastRow="0" w:firstColumn="1" w:lastColumn="0" w:noHBand="0" w:noVBand="1"/>
      </w:tblPr>
      <w:tblGrid>
        <w:gridCol w:w="4577"/>
        <w:gridCol w:w="4485"/>
      </w:tblGrid>
      <w:tr w:rsidR="009404D5" w14:paraId="6E78FF9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C24AAE6" w14:textId="77777777" w:rsidR="009404D5" w:rsidRDefault="009404D5">
            <w:r>
              <w:t>Enum kód</w:t>
            </w:r>
          </w:p>
        </w:tc>
        <w:tc>
          <w:tcPr>
            <w:tcW w:w="4819" w:type="dxa"/>
          </w:tcPr>
          <w:p w14:paraId="75BCFE69"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29B617B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2F186CA" w14:textId="77777777" w:rsidR="009404D5" w:rsidRDefault="009404D5">
            <w:r>
              <w:t>AUTHENTICATION</w:t>
            </w:r>
          </w:p>
        </w:tc>
        <w:tc>
          <w:tcPr>
            <w:tcW w:w="4819" w:type="dxa"/>
          </w:tcPr>
          <w:p w14:paraId="76CCCBDF" w14:textId="77777777" w:rsidR="009404D5" w:rsidRDefault="009404D5">
            <w:pPr>
              <w:cnfStyle w:val="000000100000" w:firstRow="0" w:lastRow="0" w:firstColumn="0" w:lastColumn="0" w:oddVBand="0" w:evenVBand="0" w:oddHBand="1" w:evenHBand="0" w:firstRowFirstColumn="0" w:firstRowLastColumn="0" w:lastRowFirstColumn="0" w:lastRowLastColumn="0"/>
            </w:pPr>
            <w:r>
              <w:t>Autentikációs</w:t>
            </w:r>
          </w:p>
        </w:tc>
      </w:tr>
      <w:tr w:rsidR="009404D5" w14:paraId="286AA498" w14:textId="77777777">
        <w:tc>
          <w:tcPr>
            <w:cnfStyle w:val="001000000000" w:firstRow="0" w:lastRow="0" w:firstColumn="1" w:lastColumn="0" w:oddVBand="0" w:evenVBand="0" w:oddHBand="0" w:evenHBand="0" w:firstRowFirstColumn="0" w:firstRowLastColumn="0" w:lastRowFirstColumn="0" w:lastRowLastColumn="0"/>
            <w:tcW w:w="4819" w:type="dxa"/>
          </w:tcPr>
          <w:p w14:paraId="49B85198" w14:textId="77777777" w:rsidR="009404D5" w:rsidRDefault="009404D5">
            <w:r>
              <w:t>SIGNING</w:t>
            </w:r>
          </w:p>
        </w:tc>
        <w:tc>
          <w:tcPr>
            <w:tcW w:w="4819" w:type="dxa"/>
          </w:tcPr>
          <w:p w14:paraId="3F1F2210" w14:textId="77777777" w:rsidR="009404D5" w:rsidRDefault="009404D5">
            <w:pPr>
              <w:cnfStyle w:val="000000000000" w:firstRow="0" w:lastRow="0" w:firstColumn="0" w:lastColumn="0" w:oddVBand="0" w:evenVBand="0" w:oddHBand="0" w:evenHBand="0" w:firstRowFirstColumn="0" w:firstRowLastColumn="0" w:lastRowFirstColumn="0" w:lastRowLastColumn="0"/>
            </w:pPr>
            <w:r>
              <w:t>Aláíró</w:t>
            </w:r>
          </w:p>
        </w:tc>
      </w:tr>
    </w:tbl>
    <w:p w14:paraId="1E391A76" w14:textId="77777777" w:rsidR="009404D5" w:rsidRDefault="009404D5" w:rsidP="009404D5">
      <w:pPr>
        <w:pStyle w:val="Cmsor4"/>
      </w:pPr>
      <w:r w:rsidRPr="3489BD99">
        <w:rPr>
          <w:lang w:val="en-US"/>
        </w:rPr>
        <w:t>QueryCertificateResultType</w:t>
      </w:r>
    </w:p>
    <w:p w14:paraId="0FB8E009" w14:textId="77777777" w:rsidR="009404D5" w:rsidRDefault="009404D5" w:rsidP="009404D5">
      <w:pPr>
        <w:pStyle w:val="Idzet"/>
      </w:pPr>
      <w:r>
        <w:t>xs:string</w:t>
      </w:r>
    </w:p>
    <w:p w14:paraId="42777177" w14:textId="77777777" w:rsidR="009404D5" w:rsidRDefault="009404D5" w:rsidP="009404D5">
      <w:r>
        <w:t>A tanúsítvány lekérdezés eredménye</w:t>
      </w:r>
    </w:p>
    <w:tbl>
      <w:tblPr>
        <w:tblStyle w:val="Tblzatrcsos41jellszn"/>
        <w:tblW w:w="0" w:type="auto"/>
        <w:tblLook w:val="04A0" w:firstRow="1" w:lastRow="0" w:firstColumn="1" w:lastColumn="0" w:noHBand="0" w:noVBand="1"/>
      </w:tblPr>
      <w:tblGrid>
        <w:gridCol w:w="4556"/>
        <w:gridCol w:w="4506"/>
      </w:tblGrid>
      <w:tr w:rsidR="009404D5" w14:paraId="54AC501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B48C4E8" w14:textId="77777777" w:rsidR="009404D5" w:rsidRDefault="009404D5">
            <w:r>
              <w:t>Megszorítás kód</w:t>
            </w:r>
          </w:p>
        </w:tc>
        <w:tc>
          <w:tcPr>
            <w:tcW w:w="4819" w:type="dxa"/>
          </w:tcPr>
          <w:p w14:paraId="31B700F4"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2F2E20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189EFE0" w14:textId="77777777" w:rsidR="009404D5" w:rsidRDefault="009404D5">
            <w:r>
              <w:t>maxLength</w:t>
            </w:r>
          </w:p>
        </w:tc>
        <w:tc>
          <w:tcPr>
            <w:tcW w:w="4819" w:type="dxa"/>
          </w:tcPr>
          <w:p w14:paraId="53C45CEF" w14:textId="77777777" w:rsidR="009404D5" w:rsidRDefault="009404D5">
            <w:pPr>
              <w:cnfStyle w:val="000000100000" w:firstRow="0" w:lastRow="0" w:firstColumn="0" w:lastColumn="0" w:oddVBand="0" w:evenVBand="0" w:oddHBand="1" w:evenHBand="0" w:firstRowFirstColumn="0" w:firstRowLastColumn="0" w:lastRowFirstColumn="0" w:lastRowLastColumn="0"/>
            </w:pPr>
            <w:r>
              <w:t>11</w:t>
            </w:r>
          </w:p>
        </w:tc>
      </w:tr>
      <w:tr w:rsidR="009404D5" w14:paraId="23D87818" w14:textId="77777777">
        <w:tc>
          <w:tcPr>
            <w:cnfStyle w:val="001000000000" w:firstRow="0" w:lastRow="0" w:firstColumn="1" w:lastColumn="0" w:oddVBand="0" w:evenVBand="0" w:oddHBand="0" w:evenHBand="0" w:firstRowFirstColumn="0" w:firstRowLastColumn="0" w:lastRowFirstColumn="0" w:lastRowLastColumn="0"/>
            <w:tcW w:w="4819" w:type="dxa"/>
          </w:tcPr>
          <w:p w14:paraId="17A9781A" w14:textId="77777777" w:rsidR="009404D5" w:rsidRDefault="009404D5">
            <w:r>
              <w:t>required</w:t>
            </w:r>
          </w:p>
        </w:tc>
        <w:tc>
          <w:tcPr>
            <w:tcW w:w="4819" w:type="dxa"/>
          </w:tcPr>
          <w:p w14:paraId="5B7147B3"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4283F0EF" w14:textId="77777777" w:rsidR="009404D5" w:rsidRDefault="009404D5" w:rsidP="009404D5"/>
    <w:tbl>
      <w:tblPr>
        <w:tblStyle w:val="Tblzatrcsos41jellszn"/>
        <w:tblW w:w="0" w:type="auto"/>
        <w:tblLook w:val="04A0" w:firstRow="1" w:lastRow="0" w:firstColumn="1" w:lastColumn="0" w:noHBand="0" w:noVBand="1"/>
      </w:tblPr>
      <w:tblGrid>
        <w:gridCol w:w="4551"/>
        <w:gridCol w:w="4511"/>
      </w:tblGrid>
      <w:tr w:rsidR="009404D5" w14:paraId="4AEB030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BECDD9" w14:textId="77777777" w:rsidR="009404D5" w:rsidRDefault="009404D5">
            <w:r>
              <w:t>Enum kód</w:t>
            </w:r>
          </w:p>
        </w:tc>
        <w:tc>
          <w:tcPr>
            <w:tcW w:w="4819" w:type="dxa"/>
          </w:tcPr>
          <w:p w14:paraId="64EBF38B"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75DE8B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4E0BE40" w14:textId="77777777" w:rsidR="009404D5" w:rsidRDefault="009404D5">
            <w:r>
              <w:t>COMPLETE</w:t>
            </w:r>
          </w:p>
        </w:tc>
        <w:tc>
          <w:tcPr>
            <w:tcW w:w="4819" w:type="dxa"/>
          </w:tcPr>
          <w:p w14:paraId="2CEF5D64" w14:textId="77777777" w:rsidR="009404D5" w:rsidRDefault="009404D5">
            <w:pPr>
              <w:cnfStyle w:val="000000100000" w:firstRow="0" w:lastRow="0" w:firstColumn="0" w:lastColumn="0" w:oddVBand="0" w:evenVBand="0" w:oddHBand="1" w:evenHBand="0" w:firstRowFirstColumn="0" w:firstRowLastColumn="0" w:lastRowFirstColumn="0" w:lastRowLastColumn="0"/>
            </w:pPr>
            <w:r>
              <w:t>Kész</w:t>
            </w:r>
          </w:p>
        </w:tc>
      </w:tr>
      <w:tr w:rsidR="009404D5" w14:paraId="5D9E39FC" w14:textId="77777777">
        <w:tc>
          <w:tcPr>
            <w:cnfStyle w:val="001000000000" w:firstRow="0" w:lastRow="0" w:firstColumn="1" w:lastColumn="0" w:oddVBand="0" w:evenVBand="0" w:oddHBand="0" w:evenHBand="0" w:firstRowFirstColumn="0" w:firstRowLastColumn="0" w:lastRowFirstColumn="0" w:lastRowLastColumn="0"/>
            <w:tcW w:w="4819" w:type="dxa"/>
          </w:tcPr>
          <w:p w14:paraId="7596286F" w14:textId="77777777" w:rsidR="009404D5" w:rsidRDefault="009404D5">
            <w:r>
              <w:t>IN_PROGRESS</w:t>
            </w:r>
          </w:p>
        </w:tc>
        <w:tc>
          <w:tcPr>
            <w:tcW w:w="4819" w:type="dxa"/>
          </w:tcPr>
          <w:p w14:paraId="1C9A1181" w14:textId="77777777" w:rsidR="009404D5" w:rsidRDefault="009404D5">
            <w:pPr>
              <w:cnfStyle w:val="000000000000" w:firstRow="0" w:lastRow="0" w:firstColumn="0" w:lastColumn="0" w:oddVBand="0" w:evenVBand="0" w:oddHBand="0" w:evenHBand="0" w:firstRowFirstColumn="0" w:firstRowLastColumn="0" w:lastRowFirstColumn="0" w:lastRowLastColumn="0"/>
            </w:pPr>
            <w:r>
              <w:t>Folyamatban</w:t>
            </w:r>
          </w:p>
        </w:tc>
      </w:tr>
      <w:tr w:rsidR="009404D5" w14:paraId="1B20AA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235443" w14:textId="77777777" w:rsidR="009404D5" w:rsidRDefault="009404D5">
            <w:r>
              <w:t>ERROR</w:t>
            </w:r>
          </w:p>
        </w:tc>
        <w:tc>
          <w:tcPr>
            <w:tcW w:w="4819" w:type="dxa"/>
          </w:tcPr>
          <w:p w14:paraId="58644E67" w14:textId="77777777" w:rsidR="009404D5" w:rsidRDefault="009404D5">
            <w:pPr>
              <w:cnfStyle w:val="000000100000" w:firstRow="0" w:lastRow="0" w:firstColumn="0" w:lastColumn="0" w:oddVBand="0" w:evenVBand="0" w:oddHBand="1" w:evenHBand="0" w:firstRowFirstColumn="0" w:firstRowLastColumn="0" w:lastRowFirstColumn="0" w:lastRowLastColumn="0"/>
            </w:pPr>
            <w:r>
              <w:t>Hiba</w:t>
            </w:r>
          </w:p>
        </w:tc>
      </w:tr>
    </w:tbl>
    <w:p w14:paraId="4F48049A" w14:textId="77777777" w:rsidR="009404D5" w:rsidRDefault="009404D5" w:rsidP="009404D5">
      <w:pPr>
        <w:pStyle w:val="Cmsor4"/>
      </w:pPr>
      <w:r w:rsidRPr="3489BD99">
        <w:rPr>
          <w:lang w:val="en-US"/>
        </w:rPr>
        <w:t>RegistrationNumberType</w:t>
      </w:r>
    </w:p>
    <w:p w14:paraId="18E56EC0" w14:textId="77777777" w:rsidR="009404D5" w:rsidRDefault="009404D5" w:rsidP="009404D5">
      <w:pPr>
        <w:pStyle w:val="Idzet"/>
      </w:pPr>
      <w:r>
        <w:t>xs:string</w:t>
      </w:r>
    </w:p>
    <w:p w14:paraId="34D67752" w14:textId="77777777" w:rsidR="009404D5" w:rsidRDefault="009404D5" w:rsidP="009404D5">
      <w:r>
        <w:t>Üzembehelyezési kód típus</w:t>
      </w:r>
    </w:p>
    <w:tbl>
      <w:tblPr>
        <w:tblStyle w:val="Tblzatrcsos41jellszn"/>
        <w:tblW w:w="0" w:type="auto"/>
        <w:tblLook w:val="04A0" w:firstRow="1" w:lastRow="0" w:firstColumn="1" w:lastColumn="0" w:noHBand="0" w:noVBand="1"/>
      </w:tblPr>
      <w:tblGrid>
        <w:gridCol w:w="4553"/>
        <w:gridCol w:w="4509"/>
      </w:tblGrid>
      <w:tr w:rsidR="009404D5" w14:paraId="2E428DA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2AC47C7" w14:textId="77777777" w:rsidR="009404D5" w:rsidRDefault="009404D5">
            <w:r>
              <w:t>Megszorítás kód</w:t>
            </w:r>
          </w:p>
        </w:tc>
        <w:tc>
          <w:tcPr>
            <w:tcW w:w="4819" w:type="dxa"/>
          </w:tcPr>
          <w:p w14:paraId="464A5F9B"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7D0615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404EE7" w14:textId="77777777" w:rsidR="009404D5" w:rsidRDefault="009404D5">
            <w:r>
              <w:t>maxLength</w:t>
            </w:r>
          </w:p>
        </w:tc>
        <w:tc>
          <w:tcPr>
            <w:tcW w:w="4819" w:type="dxa"/>
          </w:tcPr>
          <w:p w14:paraId="201FBF99" w14:textId="77777777" w:rsidR="009404D5" w:rsidRDefault="009404D5">
            <w:pPr>
              <w:cnfStyle w:val="000000100000" w:firstRow="0" w:lastRow="0" w:firstColumn="0" w:lastColumn="0" w:oddVBand="0" w:evenVBand="0" w:oddHBand="1" w:evenHBand="0" w:firstRowFirstColumn="0" w:firstRowLastColumn="0" w:lastRowFirstColumn="0" w:lastRowLastColumn="0"/>
            </w:pPr>
            <w:r>
              <w:t>16</w:t>
            </w:r>
          </w:p>
        </w:tc>
      </w:tr>
      <w:tr w:rsidR="009404D5" w14:paraId="0A95576B" w14:textId="77777777">
        <w:tc>
          <w:tcPr>
            <w:cnfStyle w:val="001000000000" w:firstRow="0" w:lastRow="0" w:firstColumn="1" w:lastColumn="0" w:oddVBand="0" w:evenVBand="0" w:oddHBand="0" w:evenHBand="0" w:firstRowFirstColumn="0" w:firstRowLastColumn="0" w:lastRowFirstColumn="0" w:lastRowLastColumn="0"/>
            <w:tcW w:w="4819" w:type="dxa"/>
          </w:tcPr>
          <w:p w14:paraId="6D7726DB" w14:textId="77777777" w:rsidR="009404D5" w:rsidRDefault="009404D5">
            <w:r>
              <w:t>required</w:t>
            </w:r>
          </w:p>
        </w:tc>
        <w:tc>
          <w:tcPr>
            <w:tcW w:w="4819" w:type="dxa"/>
          </w:tcPr>
          <w:p w14:paraId="0F1A9A12"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58C4920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E476429" w14:textId="77777777" w:rsidR="009404D5" w:rsidRDefault="009404D5">
            <w:r>
              <w:t>pattern</w:t>
            </w:r>
          </w:p>
        </w:tc>
        <w:tc>
          <w:tcPr>
            <w:tcW w:w="4819" w:type="dxa"/>
          </w:tcPr>
          <w:p w14:paraId="33DA4CE4" w14:textId="77777777" w:rsidR="009404D5" w:rsidRDefault="009404D5">
            <w:pPr>
              <w:cnfStyle w:val="000000100000" w:firstRow="0" w:lastRow="0" w:firstColumn="0" w:lastColumn="0" w:oddVBand="0" w:evenVBand="0" w:oddHBand="1" w:evenHBand="0" w:firstRowFirstColumn="0" w:firstRowLastColumn="0" w:lastRowFirstColumn="0" w:lastRowLastColumn="0"/>
            </w:pPr>
            <w:r>
              <w:t>[0-9]{16}</w:t>
            </w:r>
          </w:p>
        </w:tc>
      </w:tr>
    </w:tbl>
    <w:p w14:paraId="08240B04" w14:textId="77777777" w:rsidR="009404D5" w:rsidRDefault="009404D5" w:rsidP="3489BD99">
      <w:pPr>
        <w:pStyle w:val="Cmsor4"/>
        <w:rPr>
          <w:lang w:val="en-US"/>
        </w:rPr>
      </w:pPr>
      <w:r w:rsidRPr="3489BD99">
        <w:rPr>
          <w:lang w:val="en-US"/>
        </w:rPr>
        <w:t>ServiceType</w:t>
      </w:r>
    </w:p>
    <w:p w14:paraId="69C74974" w14:textId="77777777" w:rsidR="009404D5" w:rsidRDefault="009404D5" w:rsidP="009404D5">
      <w:pPr>
        <w:pStyle w:val="Idzet"/>
      </w:pPr>
      <w:r>
        <w:t>xs:string</w:t>
      </w:r>
    </w:p>
    <w:p w14:paraId="1D59DF67" w14:textId="77777777" w:rsidR="009404D5" w:rsidRDefault="009404D5" w:rsidP="009404D5">
      <w:r>
        <w:t>Szolgáltatás lista típus</w:t>
      </w:r>
    </w:p>
    <w:tbl>
      <w:tblPr>
        <w:tblStyle w:val="Tblzatrcsos41jellszn"/>
        <w:tblW w:w="0" w:type="auto"/>
        <w:tblLook w:val="04A0" w:firstRow="1" w:lastRow="0" w:firstColumn="1" w:lastColumn="0" w:noHBand="0" w:noVBand="1"/>
      </w:tblPr>
      <w:tblGrid>
        <w:gridCol w:w="4556"/>
        <w:gridCol w:w="4506"/>
      </w:tblGrid>
      <w:tr w:rsidR="009404D5" w14:paraId="159A4AD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BDC3A5A" w14:textId="77777777" w:rsidR="009404D5" w:rsidRDefault="009404D5">
            <w:r>
              <w:t>Megszorítás kód</w:t>
            </w:r>
          </w:p>
        </w:tc>
        <w:tc>
          <w:tcPr>
            <w:tcW w:w="4819" w:type="dxa"/>
          </w:tcPr>
          <w:p w14:paraId="6AB7508E"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6FB28F7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B35686D" w14:textId="77777777" w:rsidR="009404D5" w:rsidRDefault="009404D5">
            <w:r>
              <w:t>maxLength</w:t>
            </w:r>
          </w:p>
        </w:tc>
        <w:tc>
          <w:tcPr>
            <w:tcW w:w="4819" w:type="dxa"/>
          </w:tcPr>
          <w:p w14:paraId="2AF40D64" w14:textId="77777777" w:rsidR="009404D5" w:rsidRDefault="009404D5">
            <w:pPr>
              <w:cnfStyle w:val="000000100000" w:firstRow="0" w:lastRow="0" w:firstColumn="0" w:lastColumn="0" w:oddVBand="0" w:evenVBand="0" w:oddHBand="1" w:evenHBand="0" w:firstRowFirstColumn="0" w:firstRowLastColumn="0" w:lastRowFirstColumn="0" w:lastRowLastColumn="0"/>
            </w:pPr>
            <w:r>
              <w:t>30</w:t>
            </w:r>
          </w:p>
        </w:tc>
      </w:tr>
      <w:tr w:rsidR="009404D5" w14:paraId="1625E041" w14:textId="77777777">
        <w:tc>
          <w:tcPr>
            <w:cnfStyle w:val="001000000000" w:firstRow="0" w:lastRow="0" w:firstColumn="1" w:lastColumn="0" w:oddVBand="0" w:evenVBand="0" w:oddHBand="0" w:evenHBand="0" w:firstRowFirstColumn="0" w:firstRowLastColumn="0" w:lastRowFirstColumn="0" w:lastRowLastColumn="0"/>
            <w:tcW w:w="4819" w:type="dxa"/>
          </w:tcPr>
          <w:p w14:paraId="3036B5C7" w14:textId="77777777" w:rsidR="009404D5" w:rsidRDefault="009404D5">
            <w:r>
              <w:t>required</w:t>
            </w:r>
          </w:p>
        </w:tc>
        <w:tc>
          <w:tcPr>
            <w:tcW w:w="4819" w:type="dxa"/>
          </w:tcPr>
          <w:p w14:paraId="3DE85C33"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4618DB47" w14:textId="77777777" w:rsidR="009404D5" w:rsidRDefault="009404D5" w:rsidP="009404D5"/>
    <w:tbl>
      <w:tblPr>
        <w:tblStyle w:val="Tblzatrcsos41jellszn"/>
        <w:tblW w:w="0" w:type="auto"/>
        <w:tblLook w:val="04A0" w:firstRow="1" w:lastRow="0" w:firstColumn="1" w:lastColumn="0" w:noHBand="0" w:noVBand="1"/>
      </w:tblPr>
      <w:tblGrid>
        <w:gridCol w:w="4728"/>
        <w:gridCol w:w="4334"/>
      </w:tblGrid>
      <w:tr w:rsidR="009404D5" w14:paraId="4282E4A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2A11F70" w14:textId="77777777" w:rsidR="009404D5" w:rsidRDefault="009404D5">
            <w:r>
              <w:t>Enum kód</w:t>
            </w:r>
          </w:p>
        </w:tc>
        <w:tc>
          <w:tcPr>
            <w:tcW w:w="4819" w:type="dxa"/>
          </w:tcPr>
          <w:p w14:paraId="3A3FF410"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061B388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289ADA9" w14:textId="77777777" w:rsidR="009404D5" w:rsidRDefault="009404D5">
            <w:r>
              <w:t>BLOCK_UNBLOCK</w:t>
            </w:r>
          </w:p>
        </w:tc>
        <w:tc>
          <w:tcPr>
            <w:tcW w:w="4819" w:type="dxa"/>
          </w:tcPr>
          <w:p w14:paraId="66D7F692" w14:textId="77777777" w:rsidR="009404D5" w:rsidRDefault="009404D5">
            <w:pPr>
              <w:cnfStyle w:val="000000100000" w:firstRow="0" w:lastRow="0" w:firstColumn="0" w:lastColumn="0" w:oddVBand="0" w:evenVBand="0" w:oddHBand="1" w:evenHBand="0" w:firstRowFirstColumn="0" w:firstRowLastColumn="0" w:lastRowFirstColumn="0" w:lastRowLastColumn="0"/>
            </w:pPr>
            <w:r>
              <w:t>Pénztárgép blokkolás/feloldás</w:t>
            </w:r>
          </w:p>
        </w:tc>
      </w:tr>
      <w:tr w:rsidR="009404D5" w14:paraId="1D63B591" w14:textId="77777777">
        <w:tc>
          <w:tcPr>
            <w:cnfStyle w:val="001000000000" w:firstRow="0" w:lastRow="0" w:firstColumn="1" w:lastColumn="0" w:oddVBand="0" w:evenVBand="0" w:oddHBand="0" w:evenHBand="0" w:firstRowFirstColumn="0" w:firstRowLastColumn="0" w:lastRowFirstColumn="0" w:lastRowLastColumn="0"/>
            <w:tcW w:w="4819" w:type="dxa"/>
          </w:tcPr>
          <w:p w14:paraId="5D534AD5" w14:textId="77777777" w:rsidR="009404D5" w:rsidRDefault="009404D5">
            <w:r>
              <w:t>DOWNLOAD_PRODUCT_LIST</w:t>
            </w:r>
          </w:p>
        </w:tc>
        <w:tc>
          <w:tcPr>
            <w:tcW w:w="4819" w:type="dxa"/>
          </w:tcPr>
          <w:p w14:paraId="5F6AC064" w14:textId="77777777" w:rsidR="009404D5" w:rsidRDefault="009404D5">
            <w:pPr>
              <w:cnfStyle w:val="000000000000" w:firstRow="0" w:lastRow="0" w:firstColumn="0" w:lastColumn="0" w:oddVBand="0" w:evenVBand="0" w:oddHBand="0" w:evenHBand="0" w:firstRowFirstColumn="0" w:firstRowLastColumn="0" w:lastRowFirstColumn="0" w:lastRowLastColumn="0"/>
            </w:pPr>
            <w:r>
              <w:t>Terméktörzs letöltés</w:t>
            </w:r>
          </w:p>
        </w:tc>
      </w:tr>
      <w:tr w:rsidR="009404D5" w14:paraId="65C9076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5392B1C" w14:textId="77777777" w:rsidR="009404D5" w:rsidRDefault="009404D5">
            <w:r>
              <w:t>DOWNLOAD_SOFTWARE_UPDATE</w:t>
            </w:r>
          </w:p>
        </w:tc>
        <w:tc>
          <w:tcPr>
            <w:tcW w:w="4819" w:type="dxa"/>
          </w:tcPr>
          <w:p w14:paraId="4D3783D3" w14:textId="77777777" w:rsidR="009404D5" w:rsidRDefault="009404D5">
            <w:pPr>
              <w:cnfStyle w:val="000000100000" w:firstRow="0" w:lastRow="0" w:firstColumn="0" w:lastColumn="0" w:oddVBand="0" w:evenVBand="0" w:oddHBand="1" w:evenHBand="0" w:firstRowFirstColumn="0" w:firstRowLastColumn="0" w:lastRowFirstColumn="0" w:lastRowLastColumn="0"/>
            </w:pPr>
            <w:r>
              <w:t>Szoftver frissítés letöltés</w:t>
            </w:r>
          </w:p>
        </w:tc>
      </w:tr>
      <w:tr w:rsidR="009404D5" w14:paraId="2FDD233D" w14:textId="77777777">
        <w:tc>
          <w:tcPr>
            <w:cnfStyle w:val="001000000000" w:firstRow="0" w:lastRow="0" w:firstColumn="1" w:lastColumn="0" w:oddVBand="0" w:evenVBand="0" w:oddHBand="0" w:evenHBand="0" w:firstRowFirstColumn="0" w:firstRowLastColumn="0" w:lastRowFirstColumn="0" w:lastRowLastColumn="0"/>
            <w:tcW w:w="4819" w:type="dxa"/>
          </w:tcPr>
          <w:p w14:paraId="6C2DB469" w14:textId="77777777" w:rsidR="009404D5" w:rsidRDefault="009404D5">
            <w:r>
              <w:t>END_OF_OPERATION</w:t>
            </w:r>
          </w:p>
        </w:tc>
        <w:tc>
          <w:tcPr>
            <w:tcW w:w="4819" w:type="dxa"/>
          </w:tcPr>
          <w:p w14:paraId="306F109D" w14:textId="77777777" w:rsidR="009404D5" w:rsidRDefault="009404D5">
            <w:pPr>
              <w:cnfStyle w:val="000000000000" w:firstRow="0" w:lastRow="0" w:firstColumn="0" w:lastColumn="0" w:oddVBand="0" w:evenVBand="0" w:oddHBand="0" w:evenHBand="0" w:firstRowFirstColumn="0" w:firstRowLastColumn="0" w:lastRowFirstColumn="0" w:lastRowLastColumn="0"/>
            </w:pPr>
            <w:r>
              <w:t>Üzemeltetés befejezése</w:t>
            </w:r>
          </w:p>
        </w:tc>
      </w:tr>
      <w:tr w:rsidR="009404D5" w14:paraId="040D2B1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19DAA95" w14:textId="77777777" w:rsidR="009404D5" w:rsidRDefault="009404D5">
            <w:r>
              <w:t>QUERY_CERTIFICATE</w:t>
            </w:r>
          </w:p>
        </w:tc>
        <w:tc>
          <w:tcPr>
            <w:tcW w:w="4819" w:type="dxa"/>
          </w:tcPr>
          <w:p w14:paraId="28A604A6" w14:textId="77777777" w:rsidR="009404D5" w:rsidRDefault="009404D5">
            <w:pPr>
              <w:cnfStyle w:val="000000100000" w:firstRow="0" w:lastRow="0" w:firstColumn="0" w:lastColumn="0" w:oddVBand="0" w:evenVBand="0" w:oddHBand="1" w:evenHBand="0" w:firstRowFirstColumn="0" w:firstRowLastColumn="0" w:lastRowFirstColumn="0" w:lastRowLastColumn="0"/>
            </w:pPr>
            <w:r>
              <w:t>Tanúsítvány lekérdezése</w:t>
            </w:r>
          </w:p>
        </w:tc>
      </w:tr>
      <w:tr w:rsidR="009404D5" w14:paraId="73C23202" w14:textId="77777777">
        <w:tc>
          <w:tcPr>
            <w:cnfStyle w:val="001000000000" w:firstRow="0" w:lastRow="0" w:firstColumn="1" w:lastColumn="0" w:oddVBand="0" w:evenVBand="0" w:oddHBand="0" w:evenHBand="0" w:firstRowFirstColumn="0" w:firstRowLastColumn="0" w:lastRowFirstColumn="0" w:lastRowLastColumn="0"/>
            <w:tcW w:w="4819" w:type="dxa"/>
          </w:tcPr>
          <w:p w14:paraId="083A386B" w14:textId="77777777" w:rsidR="009404D5" w:rsidRDefault="009404D5">
            <w:r>
              <w:t>HELLO</w:t>
            </w:r>
          </w:p>
        </w:tc>
        <w:tc>
          <w:tcPr>
            <w:tcW w:w="4819" w:type="dxa"/>
          </w:tcPr>
          <w:p w14:paraId="3C932368" w14:textId="77777777" w:rsidR="009404D5" w:rsidRDefault="009404D5">
            <w:pPr>
              <w:cnfStyle w:val="000000000000" w:firstRow="0" w:lastRow="0" w:firstColumn="0" w:lastColumn="0" w:oddVBand="0" w:evenVBand="0" w:oddHBand="0" w:evenHBand="0" w:firstRowFirstColumn="0" w:firstRowLastColumn="0" w:lastRowFirstColumn="0" w:lastRowLastColumn="0"/>
            </w:pPr>
            <w:r>
              <w:t>Hello szolgáltatás</w:t>
            </w:r>
          </w:p>
        </w:tc>
      </w:tr>
      <w:tr w:rsidR="009404D5" w14:paraId="0580D3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C055FC6" w14:textId="77777777" w:rsidR="009404D5" w:rsidRDefault="009404D5">
            <w:r>
              <w:t>OPERATOR_SITE_UPDATE</w:t>
            </w:r>
          </w:p>
        </w:tc>
        <w:tc>
          <w:tcPr>
            <w:tcW w:w="4819" w:type="dxa"/>
          </w:tcPr>
          <w:p w14:paraId="75382217" w14:textId="77777777" w:rsidR="009404D5" w:rsidRDefault="009404D5">
            <w:pPr>
              <w:cnfStyle w:val="000000100000" w:firstRow="0" w:lastRow="0" w:firstColumn="0" w:lastColumn="0" w:oddVBand="0" w:evenVBand="0" w:oddHBand="1" w:evenHBand="0" w:firstRowFirstColumn="0" w:firstRowLastColumn="0" w:lastRowFirstColumn="0" w:lastRowLastColumn="0"/>
            </w:pPr>
            <w:r>
              <w:t>Adózói adatlekérdezés</w:t>
            </w:r>
          </w:p>
        </w:tc>
      </w:tr>
      <w:tr w:rsidR="009404D5" w14:paraId="03A9CF59" w14:textId="77777777">
        <w:tc>
          <w:tcPr>
            <w:cnfStyle w:val="001000000000" w:firstRow="0" w:lastRow="0" w:firstColumn="1" w:lastColumn="0" w:oddVBand="0" w:evenVBand="0" w:oddHBand="0" w:evenHBand="0" w:firstRowFirstColumn="0" w:firstRowLastColumn="0" w:lastRowFirstColumn="0" w:lastRowLastColumn="0"/>
            <w:tcW w:w="4819" w:type="dxa"/>
          </w:tcPr>
          <w:p w14:paraId="3A428F8A" w14:textId="77777777" w:rsidR="009404D5" w:rsidRDefault="009404D5">
            <w:r>
              <w:t>OWNER_CHANGE</w:t>
            </w:r>
          </w:p>
        </w:tc>
        <w:tc>
          <w:tcPr>
            <w:tcW w:w="4819" w:type="dxa"/>
          </w:tcPr>
          <w:p w14:paraId="26897DBF" w14:textId="77777777" w:rsidR="009404D5" w:rsidRDefault="009404D5">
            <w:pPr>
              <w:cnfStyle w:val="000000000000" w:firstRow="0" w:lastRow="0" w:firstColumn="0" w:lastColumn="0" w:oddVBand="0" w:evenVBand="0" w:oddHBand="0" w:evenHBand="0" w:firstRowFirstColumn="0" w:firstRowLastColumn="0" w:lastRowFirstColumn="0" w:lastRowLastColumn="0"/>
            </w:pPr>
            <w:r>
              <w:t>Átszemélyesítés</w:t>
            </w:r>
          </w:p>
        </w:tc>
      </w:tr>
      <w:tr w:rsidR="009404D5" w14:paraId="0FEB03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4843D56" w14:textId="77777777" w:rsidR="009404D5" w:rsidRDefault="009404D5">
            <w:r>
              <w:t>PRINT_TECHNICAL_INFO</w:t>
            </w:r>
          </w:p>
        </w:tc>
        <w:tc>
          <w:tcPr>
            <w:tcW w:w="4819" w:type="dxa"/>
          </w:tcPr>
          <w:p w14:paraId="0031C1F8" w14:textId="77777777" w:rsidR="009404D5" w:rsidRDefault="009404D5">
            <w:pPr>
              <w:cnfStyle w:val="000000100000" w:firstRow="0" w:lastRow="0" w:firstColumn="0" w:lastColumn="0" w:oddVBand="0" w:evenVBand="0" w:oddHBand="1" w:evenHBand="0" w:firstRowFirstColumn="0" w:firstRowLastColumn="0" w:lastRowFirstColumn="0" w:lastRowLastColumn="0"/>
            </w:pPr>
            <w:r>
              <w:t>Technikai tájékoztatás küldés</w:t>
            </w:r>
          </w:p>
        </w:tc>
      </w:tr>
      <w:tr w:rsidR="009404D5" w14:paraId="29154835" w14:textId="77777777">
        <w:tc>
          <w:tcPr>
            <w:cnfStyle w:val="001000000000" w:firstRow="0" w:lastRow="0" w:firstColumn="1" w:lastColumn="0" w:oddVBand="0" w:evenVBand="0" w:oddHBand="0" w:evenHBand="0" w:firstRowFirstColumn="0" w:firstRowLastColumn="0" w:lastRowFirstColumn="0" w:lastRowLastColumn="0"/>
            <w:tcW w:w="4819" w:type="dxa"/>
          </w:tcPr>
          <w:p w14:paraId="45F75510" w14:textId="77777777" w:rsidR="009404D5" w:rsidRDefault="009404D5">
            <w:r>
              <w:t>QUERY_TAXPAYER</w:t>
            </w:r>
          </w:p>
        </w:tc>
        <w:tc>
          <w:tcPr>
            <w:tcW w:w="4819" w:type="dxa"/>
          </w:tcPr>
          <w:p w14:paraId="3C872EA5" w14:textId="77777777" w:rsidR="009404D5" w:rsidRDefault="009404D5">
            <w:pPr>
              <w:cnfStyle w:val="000000000000" w:firstRow="0" w:lastRow="0" w:firstColumn="0" w:lastColumn="0" w:oddVBand="0" w:evenVBand="0" w:oddHBand="0" w:evenHBand="0" w:firstRowFirstColumn="0" w:firstRowLastColumn="0" w:lastRowFirstColumn="0" w:lastRowLastColumn="0"/>
            </w:pPr>
            <w:r>
              <w:t>Belföldi adószám ellenőrzés</w:t>
            </w:r>
          </w:p>
        </w:tc>
      </w:tr>
      <w:tr w:rsidR="009404D5" w14:paraId="2FD158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7FF20C" w14:textId="77777777" w:rsidR="009404D5" w:rsidRDefault="009404D5">
            <w:r>
              <w:t>REGISTRATION</w:t>
            </w:r>
          </w:p>
        </w:tc>
        <w:tc>
          <w:tcPr>
            <w:tcW w:w="4819" w:type="dxa"/>
          </w:tcPr>
          <w:p w14:paraId="37757334" w14:textId="77777777" w:rsidR="009404D5" w:rsidRDefault="009404D5">
            <w:pPr>
              <w:cnfStyle w:val="000000100000" w:firstRow="0" w:lastRow="0" w:firstColumn="0" w:lastColumn="0" w:oddVBand="0" w:evenVBand="0" w:oddHBand="1" w:evenHBand="0" w:firstRowFirstColumn="0" w:firstRowLastColumn="0" w:lastRowFirstColumn="0" w:lastRowLastColumn="0"/>
            </w:pPr>
            <w:r>
              <w:t>Eszköz regisztráció</w:t>
            </w:r>
          </w:p>
        </w:tc>
      </w:tr>
      <w:tr w:rsidR="009404D5" w14:paraId="170DF989" w14:textId="77777777">
        <w:tc>
          <w:tcPr>
            <w:cnfStyle w:val="001000000000" w:firstRow="0" w:lastRow="0" w:firstColumn="1" w:lastColumn="0" w:oddVBand="0" w:evenVBand="0" w:oddHBand="0" w:evenHBand="0" w:firstRowFirstColumn="0" w:firstRowLastColumn="0" w:lastRowFirstColumn="0" w:lastRowLastColumn="0"/>
            <w:tcW w:w="4819" w:type="dxa"/>
          </w:tcPr>
          <w:p w14:paraId="0D33583C" w14:textId="77777777" w:rsidR="009404D5" w:rsidRDefault="009404D5">
            <w:r>
              <w:t>RENEW_CERTIFICATE</w:t>
            </w:r>
          </w:p>
        </w:tc>
        <w:tc>
          <w:tcPr>
            <w:tcW w:w="4819" w:type="dxa"/>
          </w:tcPr>
          <w:p w14:paraId="05CCA621" w14:textId="77777777" w:rsidR="009404D5" w:rsidRDefault="009404D5">
            <w:pPr>
              <w:cnfStyle w:val="000000000000" w:firstRow="0" w:lastRow="0" w:firstColumn="0" w:lastColumn="0" w:oddVBand="0" w:evenVBand="0" w:oddHBand="0" w:evenHBand="0" w:firstRowFirstColumn="0" w:firstRowLastColumn="0" w:lastRowFirstColumn="0" w:lastRowLastColumn="0"/>
            </w:pPr>
            <w:r>
              <w:t>Authentikációs tanúsítvány megújítása</w:t>
            </w:r>
          </w:p>
        </w:tc>
      </w:tr>
      <w:tr w:rsidR="009404D5" w14:paraId="79E255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E2AC36E" w14:textId="77777777" w:rsidR="009404D5" w:rsidRDefault="009404D5">
            <w:r>
              <w:t>RENEW_EXPIRED_CERTIFICATE</w:t>
            </w:r>
          </w:p>
        </w:tc>
        <w:tc>
          <w:tcPr>
            <w:tcW w:w="4819" w:type="dxa"/>
          </w:tcPr>
          <w:p w14:paraId="19981174" w14:textId="77777777" w:rsidR="009404D5" w:rsidRDefault="009404D5">
            <w:pPr>
              <w:cnfStyle w:val="000000100000" w:firstRow="0" w:lastRow="0" w:firstColumn="0" w:lastColumn="0" w:oddVBand="0" w:evenVBand="0" w:oddHBand="1" w:evenHBand="0" w:firstRowFirstColumn="0" w:firstRowLastColumn="0" w:lastRowFirstColumn="0" w:lastRowLastColumn="0"/>
            </w:pPr>
            <w:r>
              <w:t>Lejárt authentikációs tanúsítvány megújítása</w:t>
            </w:r>
          </w:p>
        </w:tc>
      </w:tr>
      <w:tr w:rsidR="009404D5" w14:paraId="04644B75" w14:textId="77777777">
        <w:tc>
          <w:tcPr>
            <w:cnfStyle w:val="001000000000" w:firstRow="0" w:lastRow="0" w:firstColumn="1" w:lastColumn="0" w:oddVBand="0" w:evenVBand="0" w:oddHBand="0" w:evenHBand="0" w:firstRowFirstColumn="0" w:firstRowLastColumn="0" w:lastRowFirstColumn="0" w:lastRowLastColumn="0"/>
            <w:tcW w:w="4819" w:type="dxa"/>
          </w:tcPr>
          <w:p w14:paraId="7AF118BC" w14:textId="77777777" w:rsidR="009404D5" w:rsidRDefault="009404D5">
            <w:r>
              <w:t>SOFTWARE_UPDATE</w:t>
            </w:r>
          </w:p>
        </w:tc>
        <w:tc>
          <w:tcPr>
            <w:tcW w:w="4819" w:type="dxa"/>
          </w:tcPr>
          <w:p w14:paraId="0E4EE999" w14:textId="77777777" w:rsidR="009404D5" w:rsidRDefault="009404D5">
            <w:pPr>
              <w:cnfStyle w:val="000000000000" w:firstRow="0" w:lastRow="0" w:firstColumn="0" w:lastColumn="0" w:oddVBand="0" w:evenVBand="0" w:oddHBand="0" w:evenHBand="0" w:firstRowFirstColumn="0" w:firstRowLastColumn="0" w:lastRowFirstColumn="0" w:lastRowLastColumn="0"/>
            </w:pPr>
            <w:r>
              <w:t>Szoftver frissítés</w:t>
            </w:r>
          </w:p>
        </w:tc>
      </w:tr>
      <w:tr w:rsidR="009404D5" w14:paraId="22B1E0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6AF75D0" w14:textId="77777777" w:rsidR="009404D5" w:rsidRDefault="009404D5">
            <w:r>
              <w:t>VAT_UPDATE</w:t>
            </w:r>
          </w:p>
        </w:tc>
        <w:tc>
          <w:tcPr>
            <w:tcW w:w="4819" w:type="dxa"/>
          </w:tcPr>
          <w:p w14:paraId="644769C7" w14:textId="77777777" w:rsidR="009404D5" w:rsidRDefault="009404D5">
            <w:pPr>
              <w:cnfStyle w:val="000000100000" w:firstRow="0" w:lastRow="0" w:firstColumn="0" w:lastColumn="0" w:oddVBand="0" w:evenVBand="0" w:oddHBand="1" w:evenHBand="0" w:firstRowFirstColumn="0" w:firstRowLastColumn="0" w:lastRowFirstColumn="0" w:lastRowLastColumn="0"/>
            </w:pPr>
            <w:r>
              <w:t>Áfa törzs lekérdezés</w:t>
            </w:r>
          </w:p>
        </w:tc>
      </w:tr>
      <w:tr w:rsidR="009404D5" w14:paraId="0A2B1AD6" w14:textId="77777777">
        <w:tc>
          <w:tcPr>
            <w:cnfStyle w:val="001000000000" w:firstRow="0" w:lastRow="0" w:firstColumn="1" w:lastColumn="0" w:oddVBand="0" w:evenVBand="0" w:oddHBand="0" w:evenHBand="0" w:firstRowFirstColumn="0" w:firstRowLastColumn="0" w:lastRowFirstColumn="0" w:lastRowLastColumn="0"/>
            <w:tcW w:w="4819" w:type="dxa"/>
          </w:tcPr>
          <w:p w14:paraId="1CFE1C84" w14:textId="77777777" w:rsidR="009404D5" w:rsidRDefault="009404D5">
            <w:r>
              <w:t>SOUND_DOWNLOAD</w:t>
            </w:r>
          </w:p>
        </w:tc>
        <w:tc>
          <w:tcPr>
            <w:tcW w:w="4819" w:type="dxa"/>
          </w:tcPr>
          <w:p w14:paraId="5B98A627" w14:textId="77777777" w:rsidR="009404D5" w:rsidRDefault="009404D5">
            <w:pPr>
              <w:cnfStyle w:val="000000000000" w:firstRow="0" w:lastRow="0" w:firstColumn="0" w:lastColumn="0" w:oddVBand="0" w:evenVBand="0" w:oddHBand="0" w:evenHBand="0" w:firstRowFirstColumn="0" w:firstRowLastColumn="0" w:lastRowFirstColumn="0" w:lastRowLastColumn="0"/>
            </w:pPr>
            <w:r>
              <w:t>Hangfálj letöltés</w:t>
            </w:r>
          </w:p>
        </w:tc>
      </w:tr>
      <w:tr w:rsidR="009404D5" w14:paraId="5763F4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2B1301A" w14:textId="77777777" w:rsidR="009404D5" w:rsidRDefault="009404D5">
            <w:r>
              <w:t>LOGO_DOWNLOAD</w:t>
            </w:r>
          </w:p>
        </w:tc>
        <w:tc>
          <w:tcPr>
            <w:tcW w:w="4819" w:type="dxa"/>
          </w:tcPr>
          <w:p w14:paraId="528F1D4D" w14:textId="77777777" w:rsidR="009404D5" w:rsidRDefault="009404D5">
            <w:pPr>
              <w:cnfStyle w:val="000000100000" w:firstRow="0" w:lastRow="0" w:firstColumn="0" w:lastColumn="0" w:oddVBand="0" w:evenVBand="0" w:oddHBand="1" w:evenHBand="0" w:firstRowFirstColumn="0" w:firstRowLastColumn="0" w:lastRowFirstColumn="0" w:lastRowLastColumn="0"/>
            </w:pPr>
            <w:r>
              <w:t>Logó letöltés</w:t>
            </w:r>
          </w:p>
        </w:tc>
      </w:tr>
      <w:tr w:rsidR="009404D5" w14:paraId="52165FBC" w14:textId="77777777">
        <w:tc>
          <w:tcPr>
            <w:cnfStyle w:val="001000000000" w:firstRow="0" w:lastRow="0" w:firstColumn="1" w:lastColumn="0" w:oddVBand="0" w:evenVBand="0" w:oddHBand="0" w:evenHBand="0" w:firstRowFirstColumn="0" w:firstRowLastColumn="0" w:lastRowFirstColumn="0" w:lastRowLastColumn="0"/>
            <w:tcW w:w="4819" w:type="dxa"/>
          </w:tcPr>
          <w:p w14:paraId="309D4C6F" w14:textId="77777777" w:rsidR="009404D5" w:rsidRDefault="009404D5">
            <w:r>
              <w:t>CASH_REGISTER_INFO</w:t>
            </w:r>
          </w:p>
        </w:tc>
        <w:tc>
          <w:tcPr>
            <w:tcW w:w="4819" w:type="dxa"/>
          </w:tcPr>
          <w:p w14:paraId="1D89FF5D" w14:textId="77777777" w:rsidR="009404D5" w:rsidRDefault="009404D5">
            <w:pPr>
              <w:cnfStyle w:val="000000000000" w:firstRow="0" w:lastRow="0" w:firstColumn="0" w:lastColumn="0" w:oddVBand="0" w:evenVBand="0" w:oddHBand="0" w:evenHBand="0" w:firstRowFirstColumn="0" w:firstRowLastColumn="0" w:lastRowFirstColumn="0" w:lastRowLastColumn="0"/>
            </w:pPr>
            <w:r>
              <w:t>Az e-pénztárgép állapot beküldés</w:t>
            </w:r>
          </w:p>
        </w:tc>
      </w:tr>
      <w:tr w:rsidR="009404D5" w14:paraId="461477D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F639E0B" w14:textId="77777777" w:rsidR="009404D5" w:rsidRDefault="009404D5">
            <w:r>
              <w:t>SEND_MISSING_DOCUMENT</w:t>
            </w:r>
          </w:p>
        </w:tc>
        <w:tc>
          <w:tcPr>
            <w:tcW w:w="4819" w:type="dxa"/>
          </w:tcPr>
          <w:p w14:paraId="6BB2D14D" w14:textId="77777777" w:rsidR="009404D5" w:rsidRDefault="009404D5">
            <w:pPr>
              <w:cnfStyle w:val="000000100000" w:firstRow="0" w:lastRow="0" w:firstColumn="0" w:lastColumn="0" w:oddVBand="0" w:evenVBand="0" w:oddHBand="1" w:evenHBand="0" w:firstRowFirstColumn="0" w:firstRowLastColumn="0" w:lastRowFirstColumn="0" w:lastRowLastColumn="0"/>
            </w:pPr>
            <w:r>
              <w:t>Hiányzó dokumentum beküldése</w:t>
            </w:r>
          </w:p>
        </w:tc>
      </w:tr>
    </w:tbl>
    <w:p w14:paraId="1A46A9DC" w14:textId="77777777" w:rsidR="009404D5" w:rsidRDefault="009404D5" w:rsidP="009404D5">
      <w:pPr>
        <w:pStyle w:val="Cmsor4"/>
      </w:pPr>
      <w:r w:rsidRPr="75F169BF">
        <w:rPr>
          <w:lang w:val="en-US"/>
        </w:rPr>
        <w:t>SoftwareIdType</w:t>
      </w:r>
    </w:p>
    <w:p w14:paraId="23EF1139" w14:textId="77777777" w:rsidR="009404D5" w:rsidRDefault="009404D5" w:rsidP="009404D5">
      <w:pPr>
        <w:pStyle w:val="Idzet"/>
      </w:pPr>
      <w:r>
        <w:t>xs:string</w:t>
      </w:r>
    </w:p>
    <w:p w14:paraId="2574894E" w14:textId="77777777" w:rsidR="009404D5" w:rsidRDefault="009404D5" w:rsidP="009404D5">
      <w:r>
        <w:t>A program azonosítója típus</w:t>
      </w:r>
    </w:p>
    <w:tbl>
      <w:tblPr>
        <w:tblStyle w:val="Tblzatrcsos41jellszn"/>
        <w:tblW w:w="0" w:type="auto"/>
        <w:tblLook w:val="04A0" w:firstRow="1" w:lastRow="0" w:firstColumn="1" w:lastColumn="0" w:noHBand="0" w:noVBand="1"/>
      </w:tblPr>
      <w:tblGrid>
        <w:gridCol w:w="4556"/>
        <w:gridCol w:w="4506"/>
      </w:tblGrid>
      <w:tr w:rsidR="009404D5" w14:paraId="3EC2FD0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2C447C3" w14:textId="77777777" w:rsidR="009404D5" w:rsidRDefault="009404D5">
            <w:r>
              <w:t>Megszorítás kód</w:t>
            </w:r>
          </w:p>
        </w:tc>
        <w:tc>
          <w:tcPr>
            <w:tcW w:w="4819" w:type="dxa"/>
          </w:tcPr>
          <w:p w14:paraId="3F01AFD3"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13B96A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9720268" w14:textId="77777777" w:rsidR="009404D5" w:rsidRDefault="009404D5">
            <w:r>
              <w:t>length</w:t>
            </w:r>
          </w:p>
        </w:tc>
        <w:tc>
          <w:tcPr>
            <w:tcW w:w="4819" w:type="dxa"/>
          </w:tcPr>
          <w:p w14:paraId="05D33C35" w14:textId="77777777" w:rsidR="009404D5" w:rsidRDefault="009404D5">
            <w:pPr>
              <w:cnfStyle w:val="000000100000" w:firstRow="0" w:lastRow="0" w:firstColumn="0" w:lastColumn="0" w:oddVBand="0" w:evenVBand="0" w:oddHBand="1" w:evenHBand="0" w:firstRowFirstColumn="0" w:firstRowLastColumn="0" w:lastRowFirstColumn="0" w:lastRowLastColumn="0"/>
            </w:pPr>
            <w:r>
              <w:t>18</w:t>
            </w:r>
          </w:p>
        </w:tc>
      </w:tr>
      <w:tr w:rsidR="009404D5" w14:paraId="2EA8E605" w14:textId="77777777">
        <w:tc>
          <w:tcPr>
            <w:cnfStyle w:val="001000000000" w:firstRow="0" w:lastRow="0" w:firstColumn="1" w:lastColumn="0" w:oddVBand="0" w:evenVBand="0" w:oddHBand="0" w:evenHBand="0" w:firstRowFirstColumn="0" w:firstRowLastColumn="0" w:lastRowFirstColumn="0" w:lastRowLastColumn="0"/>
            <w:tcW w:w="4819" w:type="dxa"/>
          </w:tcPr>
          <w:p w14:paraId="4B323299" w14:textId="77777777" w:rsidR="009404D5" w:rsidRDefault="009404D5">
            <w:r>
              <w:t>required</w:t>
            </w:r>
          </w:p>
        </w:tc>
        <w:tc>
          <w:tcPr>
            <w:tcW w:w="4819" w:type="dxa"/>
          </w:tcPr>
          <w:p w14:paraId="5FCBF5FD"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7BCA2D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08D1201" w14:textId="77777777" w:rsidR="009404D5" w:rsidRDefault="009404D5">
            <w:r>
              <w:t>pattern</w:t>
            </w:r>
          </w:p>
        </w:tc>
        <w:tc>
          <w:tcPr>
            <w:tcW w:w="4819" w:type="dxa"/>
          </w:tcPr>
          <w:p w14:paraId="5EF86F14" w14:textId="77777777" w:rsidR="009404D5" w:rsidRDefault="009404D5">
            <w:pPr>
              <w:cnfStyle w:val="000000100000" w:firstRow="0" w:lastRow="0" w:firstColumn="0" w:lastColumn="0" w:oddVBand="0" w:evenVBand="0" w:oddHBand="1" w:evenHBand="0" w:firstRowFirstColumn="0" w:firstRowLastColumn="0" w:lastRowFirstColumn="0" w:lastRowLastColumn="0"/>
            </w:pPr>
            <w:r>
              <w:t>[0-9A-Z\-]{18}</w:t>
            </w:r>
          </w:p>
        </w:tc>
      </w:tr>
    </w:tbl>
    <w:p w14:paraId="163BB749" w14:textId="77777777" w:rsidR="009404D5" w:rsidRDefault="009404D5" w:rsidP="009404D5">
      <w:pPr>
        <w:pStyle w:val="Cmsor4"/>
      </w:pPr>
      <w:r w:rsidRPr="75F169BF">
        <w:rPr>
          <w:lang w:val="en-US"/>
        </w:rPr>
        <w:t>SoftwareOperationType</w:t>
      </w:r>
    </w:p>
    <w:p w14:paraId="0BF3254B" w14:textId="77777777" w:rsidR="009404D5" w:rsidRDefault="009404D5" w:rsidP="009404D5">
      <w:pPr>
        <w:pStyle w:val="Idzet"/>
      </w:pPr>
      <w:r>
        <w:t>xs:string</w:t>
      </w:r>
    </w:p>
    <w:p w14:paraId="09EA6373" w14:textId="77777777" w:rsidR="009404D5" w:rsidRDefault="009404D5" w:rsidP="009404D5">
      <w:r>
        <w:t>Az ePénztárgép működési típusa (AE alapú (hardveres) vagy online szolgáltatás)</w:t>
      </w:r>
    </w:p>
    <w:tbl>
      <w:tblPr>
        <w:tblStyle w:val="Tblzatrcsos41jellszn"/>
        <w:tblW w:w="0" w:type="auto"/>
        <w:tblLook w:val="04A0" w:firstRow="1" w:lastRow="0" w:firstColumn="1" w:lastColumn="0" w:noHBand="0" w:noVBand="1"/>
      </w:tblPr>
      <w:tblGrid>
        <w:gridCol w:w="4556"/>
        <w:gridCol w:w="4506"/>
      </w:tblGrid>
      <w:tr w:rsidR="009404D5" w14:paraId="276FE0E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FF5E4E7" w14:textId="77777777" w:rsidR="009404D5" w:rsidRDefault="009404D5">
            <w:r>
              <w:t>Megszorítás kód</w:t>
            </w:r>
          </w:p>
        </w:tc>
        <w:tc>
          <w:tcPr>
            <w:tcW w:w="4819" w:type="dxa"/>
          </w:tcPr>
          <w:p w14:paraId="175B5F9E"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531726D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A12DF39" w14:textId="77777777" w:rsidR="009404D5" w:rsidRDefault="009404D5">
            <w:r>
              <w:t>maxLength</w:t>
            </w:r>
          </w:p>
        </w:tc>
        <w:tc>
          <w:tcPr>
            <w:tcW w:w="4819" w:type="dxa"/>
          </w:tcPr>
          <w:p w14:paraId="110A4C20" w14:textId="77777777" w:rsidR="009404D5" w:rsidRDefault="009404D5">
            <w:pPr>
              <w:cnfStyle w:val="000000100000" w:firstRow="0" w:lastRow="0" w:firstColumn="0" w:lastColumn="0" w:oddVBand="0" w:evenVBand="0" w:oddHBand="1" w:evenHBand="0" w:firstRowFirstColumn="0" w:firstRowLastColumn="0" w:lastRowFirstColumn="0" w:lastRowLastColumn="0"/>
            </w:pPr>
            <w:r>
              <w:t>14</w:t>
            </w:r>
          </w:p>
        </w:tc>
      </w:tr>
      <w:tr w:rsidR="009404D5" w14:paraId="170842F2" w14:textId="77777777">
        <w:tc>
          <w:tcPr>
            <w:cnfStyle w:val="001000000000" w:firstRow="0" w:lastRow="0" w:firstColumn="1" w:lastColumn="0" w:oddVBand="0" w:evenVBand="0" w:oddHBand="0" w:evenHBand="0" w:firstRowFirstColumn="0" w:firstRowLastColumn="0" w:lastRowFirstColumn="0" w:lastRowLastColumn="0"/>
            <w:tcW w:w="4819" w:type="dxa"/>
          </w:tcPr>
          <w:p w14:paraId="3A3AD1D0" w14:textId="77777777" w:rsidR="009404D5" w:rsidRDefault="009404D5">
            <w:r>
              <w:t>required</w:t>
            </w:r>
          </w:p>
        </w:tc>
        <w:tc>
          <w:tcPr>
            <w:tcW w:w="4819" w:type="dxa"/>
          </w:tcPr>
          <w:p w14:paraId="7D8FF71E"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32FCF9EF" w14:textId="77777777" w:rsidR="009404D5" w:rsidRDefault="009404D5" w:rsidP="009404D5"/>
    <w:tbl>
      <w:tblPr>
        <w:tblStyle w:val="Tblzatrcsos41jellszn"/>
        <w:tblW w:w="0" w:type="auto"/>
        <w:tblLook w:val="04A0" w:firstRow="1" w:lastRow="0" w:firstColumn="1" w:lastColumn="0" w:noHBand="0" w:noVBand="1"/>
      </w:tblPr>
      <w:tblGrid>
        <w:gridCol w:w="4580"/>
        <w:gridCol w:w="4482"/>
      </w:tblGrid>
      <w:tr w:rsidR="009404D5" w14:paraId="0F1BC9A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E0D0C42" w14:textId="77777777" w:rsidR="009404D5" w:rsidRDefault="009404D5">
            <w:r>
              <w:t>Enum kód</w:t>
            </w:r>
          </w:p>
        </w:tc>
        <w:tc>
          <w:tcPr>
            <w:tcW w:w="4819" w:type="dxa"/>
          </w:tcPr>
          <w:p w14:paraId="459C0FED"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12D96C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8148568" w14:textId="77777777" w:rsidR="009404D5" w:rsidRDefault="009404D5">
            <w:r>
              <w:t>AE</w:t>
            </w:r>
          </w:p>
        </w:tc>
        <w:tc>
          <w:tcPr>
            <w:tcW w:w="4819" w:type="dxa"/>
          </w:tcPr>
          <w:p w14:paraId="064EA9EC" w14:textId="77777777" w:rsidR="009404D5" w:rsidRDefault="009404D5">
            <w:pPr>
              <w:cnfStyle w:val="000000100000" w:firstRow="0" w:lastRow="0" w:firstColumn="0" w:lastColumn="0" w:oddVBand="0" w:evenVBand="0" w:oddHBand="1" w:evenHBand="0" w:firstRowFirstColumn="0" w:firstRowLastColumn="0" w:lastRowFirstColumn="0" w:lastRowLastColumn="0"/>
            </w:pPr>
            <w:r>
              <w:t>AE alapú (hardveres) e-pénztárgép</w:t>
            </w:r>
          </w:p>
        </w:tc>
      </w:tr>
      <w:tr w:rsidR="009404D5" w14:paraId="6920A0B3" w14:textId="77777777">
        <w:tc>
          <w:tcPr>
            <w:cnfStyle w:val="001000000000" w:firstRow="0" w:lastRow="0" w:firstColumn="1" w:lastColumn="0" w:oddVBand="0" w:evenVBand="0" w:oddHBand="0" w:evenHBand="0" w:firstRowFirstColumn="0" w:firstRowLastColumn="0" w:lastRowFirstColumn="0" w:lastRowLastColumn="0"/>
            <w:tcW w:w="4819" w:type="dxa"/>
          </w:tcPr>
          <w:p w14:paraId="3A28D7D8" w14:textId="77777777" w:rsidR="009404D5" w:rsidRDefault="009404D5">
            <w:r>
              <w:t>ONLINE_SERVICE</w:t>
            </w:r>
          </w:p>
        </w:tc>
        <w:tc>
          <w:tcPr>
            <w:tcW w:w="4819" w:type="dxa"/>
          </w:tcPr>
          <w:p w14:paraId="4BED4944" w14:textId="77777777" w:rsidR="009404D5" w:rsidRDefault="009404D5">
            <w:pPr>
              <w:cnfStyle w:val="000000000000" w:firstRow="0" w:lastRow="0" w:firstColumn="0" w:lastColumn="0" w:oddVBand="0" w:evenVBand="0" w:oddHBand="0" w:evenHBand="0" w:firstRowFirstColumn="0" w:firstRowLastColumn="0" w:lastRowFirstColumn="0" w:lastRowLastColumn="0"/>
            </w:pPr>
            <w:r>
              <w:t>Online szolgáltatás</w:t>
            </w:r>
          </w:p>
        </w:tc>
      </w:tr>
    </w:tbl>
    <w:p w14:paraId="23C1DB8E" w14:textId="77777777" w:rsidR="009404D5" w:rsidRDefault="009404D5" w:rsidP="009404D5">
      <w:pPr>
        <w:pStyle w:val="Cmsor4"/>
      </w:pPr>
      <w:r w:rsidRPr="75F169BF">
        <w:rPr>
          <w:lang w:val="en-US"/>
        </w:rPr>
        <w:t>TaxpayerAddressClassType</w:t>
      </w:r>
    </w:p>
    <w:p w14:paraId="5F1098F9" w14:textId="77777777" w:rsidR="009404D5" w:rsidRDefault="009404D5" w:rsidP="009404D5">
      <w:pPr>
        <w:pStyle w:val="Idzet"/>
      </w:pPr>
      <w:r>
        <w:t>common:AtomicStringType8</w:t>
      </w:r>
    </w:p>
    <w:p w14:paraId="1AC95FC0" w14:textId="77777777" w:rsidR="009404D5" w:rsidRDefault="009404D5" w:rsidP="009404D5">
      <w:r>
        <w:t>Adózói cím típus</w:t>
      </w:r>
    </w:p>
    <w:tbl>
      <w:tblPr>
        <w:tblStyle w:val="Tblzatrcsos41jellszn"/>
        <w:tblW w:w="0" w:type="auto"/>
        <w:tblLook w:val="04A0" w:firstRow="1" w:lastRow="0" w:firstColumn="1" w:lastColumn="0" w:noHBand="0" w:noVBand="1"/>
      </w:tblPr>
      <w:tblGrid>
        <w:gridCol w:w="4556"/>
        <w:gridCol w:w="4506"/>
      </w:tblGrid>
      <w:tr w:rsidR="009404D5" w14:paraId="5568E03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A6B13AE" w14:textId="77777777" w:rsidR="009404D5" w:rsidRDefault="009404D5">
            <w:r>
              <w:t>Megszorítás kód</w:t>
            </w:r>
          </w:p>
        </w:tc>
        <w:tc>
          <w:tcPr>
            <w:tcW w:w="4819" w:type="dxa"/>
          </w:tcPr>
          <w:p w14:paraId="38DEC644"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3215DC6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36D8833" w14:textId="77777777" w:rsidR="009404D5" w:rsidRDefault="009404D5">
            <w:r>
              <w:t>required</w:t>
            </w:r>
          </w:p>
        </w:tc>
        <w:tc>
          <w:tcPr>
            <w:tcW w:w="4819" w:type="dxa"/>
          </w:tcPr>
          <w:p w14:paraId="0C0EE28C" w14:textId="77777777" w:rsidR="009404D5" w:rsidRDefault="009404D5">
            <w:pPr>
              <w:cnfStyle w:val="000000100000" w:firstRow="0" w:lastRow="0" w:firstColumn="0" w:lastColumn="0" w:oddVBand="0" w:evenVBand="0" w:oddHBand="1" w:evenHBand="0" w:firstRowFirstColumn="0" w:firstRowLastColumn="0" w:lastRowFirstColumn="0" w:lastRowLastColumn="0"/>
            </w:pPr>
            <w:r>
              <w:t>Nem</w:t>
            </w:r>
          </w:p>
        </w:tc>
      </w:tr>
    </w:tbl>
    <w:p w14:paraId="0BB5BA42" w14:textId="77777777" w:rsidR="009404D5" w:rsidRDefault="009404D5" w:rsidP="009404D5"/>
    <w:tbl>
      <w:tblPr>
        <w:tblStyle w:val="Tblzatrcsos41jellszn"/>
        <w:tblW w:w="0" w:type="auto"/>
        <w:tblLook w:val="04A0" w:firstRow="1" w:lastRow="0" w:firstColumn="1" w:lastColumn="0" w:noHBand="0" w:noVBand="1"/>
      </w:tblPr>
      <w:tblGrid>
        <w:gridCol w:w="4534"/>
        <w:gridCol w:w="4528"/>
      </w:tblGrid>
      <w:tr w:rsidR="009404D5" w14:paraId="7DD8EDC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5B73118" w14:textId="77777777" w:rsidR="009404D5" w:rsidRDefault="009404D5">
            <w:r>
              <w:t>Enum kód</w:t>
            </w:r>
          </w:p>
        </w:tc>
        <w:tc>
          <w:tcPr>
            <w:tcW w:w="4819" w:type="dxa"/>
          </w:tcPr>
          <w:p w14:paraId="6FE34B9E"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223E77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6279FA0" w14:textId="77777777" w:rsidR="009404D5" w:rsidRDefault="009404D5">
            <w:r>
              <w:t>HQ</w:t>
            </w:r>
          </w:p>
        </w:tc>
        <w:tc>
          <w:tcPr>
            <w:tcW w:w="4819" w:type="dxa"/>
          </w:tcPr>
          <w:p w14:paraId="392381FC" w14:textId="77777777" w:rsidR="009404D5" w:rsidRDefault="009404D5">
            <w:pPr>
              <w:cnfStyle w:val="000000100000" w:firstRow="0" w:lastRow="0" w:firstColumn="0" w:lastColumn="0" w:oddVBand="0" w:evenVBand="0" w:oddHBand="1" w:evenHBand="0" w:firstRowFirstColumn="0" w:firstRowLastColumn="0" w:lastRowFirstColumn="0" w:lastRowLastColumn="0"/>
            </w:pPr>
            <w:r>
              <w:t>Székhely</w:t>
            </w:r>
          </w:p>
        </w:tc>
      </w:tr>
      <w:tr w:rsidR="009404D5" w14:paraId="5A946008" w14:textId="77777777">
        <w:tc>
          <w:tcPr>
            <w:cnfStyle w:val="001000000000" w:firstRow="0" w:lastRow="0" w:firstColumn="1" w:lastColumn="0" w:oddVBand="0" w:evenVBand="0" w:oddHBand="0" w:evenHBand="0" w:firstRowFirstColumn="0" w:firstRowLastColumn="0" w:lastRowFirstColumn="0" w:lastRowLastColumn="0"/>
            <w:tcW w:w="4819" w:type="dxa"/>
          </w:tcPr>
          <w:p w14:paraId="517F9E6C" w14:textId="77777777" w:rsidR="009404D5" w:rsidRDefault="009404D5">
            <w:r>
              <w:t>SITE</w:t>
            </w:r>
          </w:p>
        </w:tc>
        <w:tc>
          <w:tcPr>
            <w:tcW w:w="4819" w:type="dxa"/>
          </w:tcPr>
          <w:p w14:paraId="27ED6DA7" w14:textId="77777777" w:rsidR="009404D5" w:rsidRDefault="009404D5">
            <w:pPr>
              <w:cnfStyle w:val="000000000000" w:firstRow="0" w:lastRow="0" w:firstColumn="0" w:lastColumn="0" w:oddVBand="0" w:evenVBand="0" w:oddHBand="0" w:evenHBand="0" w:firstRowFirstColumn="0" w:firstRowLastColumn="0" w:lastRowFirstColumn="0" w:lastRowLastColumn="0"/>
            </w:pPr>
            <w:r>
              <w:t>Telephely</w:t>
            </w:r>
          </w:p>
        </w:tc>
      </w:tr>
      <w:tr w:rsidR="009404D5" w14:paraId="76CCA63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934EDDF" w14:textId="77777777" w:rsidR="009404D5" w:rsidRDefault="009404D5">
            <w:r>
              <w:t>BRANCH</w:t>
            </w:r>
          </w:p>
        </w:tc>
        <w:tc>
          <w:tcPr>
            <w:tcW w:w="4819" w:type="dxa"/>
          </w:tcPr>
          <w:p w14:paraId="4E964B1E" w14:textId="77777777" w:rsidR="009404D5" w:rsidRDefault="009404D5">
            <w:pPr>
              <w:cnfStyle w:val="000000100000" w:firstRow="0" w:lastRow="0" w:firstColumn="0" w:lastColumn="0" w:oddVBand="0" w:evenVBand="0" w:oddHBand="1" w:evenHBand="0" w:firstRowFirstColumn="0" w:firstRowLastColumn="0" w:lastRowFirstColumn="0" w:lastRowLastColumn="0"/>
            </w:pPr>
            <w:r>
              <w:t>Fióktelep</w:t>
            </w:r>
          </w:p>
        </w:tc>
      </w:tr>
    </w:tbl>
    <w:p w14:paraId="2410C660" w14:textId="77777777" w:rsidR="009404D5" w:rsidRDefault="009404D5" w:rsidP="009404D5">
      <w:pPr>
        <w:pStyle w:val="Cmsor4"/>
        <w:rPr>
          <w:lang w:val="en-US"/>
        </w:rPr>
      </w:pPr>
      <w:r w:rsidRPr="75F169BF">
        <w:rPr>
          <w:lang w:val="en-US"/>
        </w:rPr>
        <w:t>TeaorCodeType</w:t>
      </w:r>
    </w:p>
    <w:p w14:paraId="32970E3E" w14:textId="77777777" w:rsidR="009404D5" w:rsidRDefault="009404D5" w:rsidP="009404D5">
      <w:pPr>
        <w:pStyle w:val="Idzet"/>
      </w:pPr>
      <w:r>
        <w:t>xs:string</w:t>
      </w:r>
    </w:p>
    <w:p w14:paraId="680A314B" w14:textId="77777777" w:rsidR="009404D5" w:rsidRDefault="009404D5" w:rsidP="009404D5">
      <w:r>
        <w:t>TEÁOR kód típus</w:t>
      </w:r>
    </w:p>
    <w:tbl>
      <w:tblPr>
        <w:tblStyle w:val="Tblzatrcsos41jellszn"/>
        <w:tblW w:w="0" w:type="auto"/>
        <w:tblLook w:val="04A0" w:firstRow="1" w:lastRow="0" w:firstColumn="1" w:lastColumn="0" w:noHBand="0" w:noVBand="1"/>
      </w:tblPr>
      <w:tblGrid>
        <w:gridCol w:w="4545"/>
        <w:gridCol w:w="4517"/>
      </w:tblGrid>
      <w:tr w:rsidR="009404D5" w14:paraId="438E1EE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A12031A" w14:textId="77777777" w:rsidR="009404D5" w:rsidRDefault="009404D5">
            <w:r>
              <w:t>Megszorítás kód</w:t>
            </w:r>
          </w:p>
        </w:tc>
        <w:tc>
          <w:tcPr>
            <w:tcW w:w="4819" w:type="dxa"/>
          </w:tcPr>
          <w:p w14:paraId="500DFC1F"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65C078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E4393FA" w14:textId="77777777" w:rsidR="009404D5" w:rsidRDefault="009404D5">
            <w:r>
              <w:t>pattern</w:t>
            </w:r>
          </w:p>
        </w:tc>
        <w:tc>
          <w:tcPr>
            <w:tcW w:w="4819" w:type="dxa"/>
          </w:tcPr>
          <w:p w14:paraId="4190A96C" w14:textId="77777777" w:rsidR="009404D5" w:rsidRDefault="009404D5">
            <w:pPr>
              <w:cnfStyle w:val="000000100000" w:firstRow="0" w:lastRow="0" w:firstColumn="0" w:lastColumn="0" w:oddVBand="0" w:evenVBand="0" w:oddHBand="1" w:evenHBand="0" w:firstRowFirstColumn="0" w:firstRowLastColumn="0" w:lastRowFirstColumn="0" w:lastRowLastColumn="0"/>
            </w:pPr>
            <w:r>
              <w:t>[0-9]{2}|[0-9]{2}.[0-9]{1}|[0-9]{2}.[0-9]{2}</w:t>
            </w:r>
          </w:p>
        </w:tc>
      </w:tr>
      <w:tr w:rsidR="009404D5" w14:paraId="179F6690" w14:textId="77777777">
        <w:tc>
          <w:tcPr>
            <w:cnfStyle w:val="001000000000" w:firstRow="0" w:lastRow="0" w:firstColumn="1" w:lastColumn="0" w:oddVBand="0" w:evenVBand="0" w:oddHBand="0" w:evenHBand="0" w:firstRowFirstColumn="0" w:firstRowLastColumn="0" w:lastRowFirstColumn="0" w:lastRowLastColumn="0"/>
            <w:tcW w:w="4819" w:type="dxa"/>
          </w:tcPr>
          <w:p w14:paraId="23E0EE57" w14:textId="77777777" w:rsidR="009404D5" w:rsidRDefault="009404D5">
            <w:r>
              <w:t>required</w:t>
            </w:r>
          </w:p>
        </w:tc>
        <w:tc>
          <w:tcPr>
            <w:tcW w:w="4819" w:type="dxa"/>
          </w:tcPr>
          <w:p w14:paraId="07245361"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135A0D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92E703D" w14:textId="77777777" w:rsidR="009404D5" w:rsidRDefault="009404D5">
            <w:r>
              <w:t>minLength</w:t>
            </w:r>
          </w:p>
        </w:tc>
        <w:tc>
          <w:tcPr>
            <w:tcW w:w="4819" w:type="dxa"/>
          </w:tcPr>
          <w:p w14:paraId="6594AA67" w14:textId="77777777" w:rsidR="009404D5" w:rsidRDefault="009404D5">
            <w:pPr>
              <w:cnfStyle w:val="000000100000" w:firstRow="0" w:lastRow="0" w:firstColumn="0" w:lastColumn="0" w:oddVBand="0" w:evenVBand="0" w:oddHBand="1" w:evenHBand="0" w:firstRowFirstColumn="0" w:firstRowLastColumn="0" w:lastRowFirstColumn="0" w:lastRowLastColumn="0"/>
            </w:pPr>
            <w:r>
              <w:t>2</w:t>
            </w:r>
          </w:p>
        </w:tc>
      </w:tr>
      <w:tr w:rsidR="009404D5" w14:paraId="628FFAFC" w14:textId="77777777">
        <w:tc>
          <w:tcPr>
            <w:cnfStyle w:val="001000000000" w:firstRow="0" w:lastRow="0" w:firstColumn="1" w:lastColumn="0" w:oddVBand="0" w:evenVBand="0" w:oddHBand="0" w:evenHBand="0" w:firstRowFirstColumn="0" w:firstRowLastColumn="0" w:lastRowFirstColumn="0" w:lastRowLastColumn="0"/>
            <w:tcW w:w="4819" w:type="dxa"/>
          </w:tcPr>
          <w:p w14:paraId="00D35020" w14:textId="77777777" w:rsidR="009404D5" w:rsidRDefault="009404D5">
            <w:r>
              <w:t>maxLength</w:t>
            </w:r>
          </w:p>
        </w:tc>
        <w:tc>
          <w:tcPr>
            <w:tcW w:w="4819" w:type="dxa"/>
          </w:tcPr>
          <w:p w14:paraId="45B597DE" w14:textId="77777777" w:rsidR="009404D5" w:rsidRDefault="009404D5">
            <w:pPr>
              <w:cnfStyle w:val="000000000000" w:firstRow="0" w:lastRow="0" w:firstColumn="0" w:lastColumn="0" w:oddVBand="0" w:evenVBand="0" w:oddHBand="0" w:evenHBand="0" w:firstRowFirstColumn="0" w:firstRowLastColumn="0" w:lastRowFirstColumn="0" w:lastRowLastColumn="0"/>
            </w:pPr>
            <w:r>
              <w:t>5</w:t>
            </w:r>
          </w:p>
        </w:tc>
      </w:tr>
    </w:tbl>
    <w:p w14:paraId="489C8AF6" w14:textId="77777777" w:rsidR="009404D5" w:rsidRDefault="009404D5" w:rsidP="009404D5">
      <w:pPr>
        <w:pStyle w:val="Cmsor4"/>
        <w:rPr>
          <w:lang w:val="en-US"/>
        </w:rPr>
      </w:pPr>
      <w:r w:rsidRPr="75F169BF">
        <w:rPr>
          <w:lang w:val="en-US"/>
        </w:rPr>
        <w:t>UrlType</w:t>
      </w:r>
    </w:p>
    <w:p w14:paraId="388BCB0C" w14:textId="77777777" w:rsidR="009404D5" w:rsidRDefault="009404D5" w:rsidP="009404D5">
      <w:pPr>
        <w:pStyle w:val="Idzet"/>
      </w:pPr>
      <w:r>
        <w:t>xs:string</w:t>
      </w:r>
    </w:p>
    <w:p w14:paraId="65F9505E" w14:textId="77777777" w:rsidR="009404D5" w:rsidRDefault="009404D5" w:rsidP="009404D5">
      <w:r>
        <w:t>Az e-pénztárgép által meghívandó szolgáltatás szabványos URL-je (https://host:port/resource URI formátumban)</w:t>
      </w:r>
    </w:p>
    <w:tbl>
      <w:tblPr>
        <w:tblStyle w:val="Tblzatrcsos41jellszn"/>
        <w:tblW w:w="0" w:type="auto"/>
        <w:tblLook w:val="04A0" w:firstRow="1" w:lastRow="0" w:firstColumn="1" w:lastColumn="0" w:noHBand="0" w:noVBand="1"/>
      </w:tblPr>
      <w:tblGrid>
        <w:gridCol w:w="4556"/>
        <w:gridCol w:w="4506"/>
      </w:tblGrid>
      <w:tr w:rsidR="009404D5" w14:paraId="6345F53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88D0B27" w14:textId="77777777" w:rsidR="009404D5" w:rsidRDefault="009404D5">
            <w:r>
              <w:t>Megszorítás kód</w:t>
            </w:r>
          </w:p>
        </w:tc>
        <w:tc>
          <w:tcPr>
            <w:tcW w:w="4819" w:type="dxa"/>
          </w:tcPr>
          <w:p w14:paraId="45F1AB50"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525DAF4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DDD91C2" w14:textId="77777777" w:rsidR="009404D5" w:rsidRDefault="009404D5">
            <w:r>
              <w:t>maxLength</w:t>
            </w:r>
          </w:p>
        </w:tc>
        <w:tc>
          <w:tcPr>
            <w:tcW w:w="4819" w:type="dxa"/>
          </w:tcPr>
          <w:p w14:paraId="082D713C" w14:textId="77777777" w:rsidR="009404D5" w:rsidRDefault="009404D5">
            <w:pPr>
              <w:cnfStyle w:val="000000100000" w:firstRow="0" w:lastRow="0" w:firstColumn="0" w:lastColumn="0" w:oddVBand="0" w:evenVBand="0" w:oddHBand="1" w:evenHBand="0" w:firstRowFirstColumn="0" w:firstRowLastColumn="0" w:lastRowFirstColumn="0" w:lastRowLastColumn="0"/>
            </w:pPr>
            <w:r>
              <w:t>2000</w:t>
            </w:r>
          </w:p>
        </w:tc>
      </w:tr>
      <w:tr w:rsidR="009404D5" w14:paraId="36BBFA7D" w14:textId="77777777">
        <w:tc>
          <w:tcPr>
            <w:cnfStyle w:val="001000000000" w:firstRow="0" w:lastRow="0" w:firstColumn="1" w:lastColumn="0" w:oddVBand="0" w:evenVBand="0" w:oddHBand="0" w:evenHBand="0" w:firstRowFirstColumn="0" w:firstRowLastColumn="0" w:lastRowFirstColumn="0" w:lastRowLastColumn="0"/>
            <w:tcW w:w="4819" w:type="dxa"/>
          </w:tcPr>
          <w:p w14:paraId="6F1A6EF7" w14:textId="77777777" w:rsidR="009404D5" w:rsidRDefault="009404D5">
            <w:r>
              <w:t>required</w:t>
            </w:r>
          </w:p>
        </w:tc>
        <w:tc>
          <w:tcPr>
            <w:tcW w:w="4819" w:type="dxa"/>
          </w:tcPr>
          <w:p w14:paraId="641FE5B3"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64856DEA" w14:textId="77777777" w:rsidR="009404D5" w:rsidRDefault="009404D5" w:rsidP="009404D5">
      <w:pPr>
        <w:pStyle w:val="Cmsor4"/>
        <w:rPr>
          <w:lang w:val="en-US"/>
        </w:rPr>
      </w:pPr>
      <w:r w:rsidRPr="75F169BF">
        <w:rPr>
          <w:lang w:val="en-US"/>
        </w:rPr>
        <w:t>FiscalDayStateType</w:t>
      </w:r>
    </w:p>
    <w:p w14:paraId="6DD6A869" w14:textId="77777777" w:rsidR="009404D5" w:rsidRDefault="009404D5" w:rsidP="009404D5">
      <w:pPr>
        <w:pStyle w:val="Idzet"/>
      </w:pPr>
      <w:r>
        <w:t>xs:string</w:t>
      </w:r>
    </w:p>
    <w:p w14:paraId="5F07AE64" w14:textId="77777777" w:rsidR="009404D5" w:rsidRDefault="009404D5" w:rsidP="009404D5">
      <w:r>
        <w:t>Adóügyi nap státusz típus</w:t>
      </w:r>
    </w:p>
    <w:tbl>
      <w:tblPr>
        <w:tblStyle w:val="Tblzatrcsos41jellszn"/>
        <w:tblW w:w="0" w:type="auto"/>
        <w:tblLook w:val="04A0" w:firstRow="1" w:lastRow="0" w:firstColumn="1" w:lastColumn="0" w:noHBand="0" w:noVBand="1"/>
      </w:tblPr>
      <w:tblGrid>
        <w:gridCol w:w="4556"/>
        <w:gridCol w:w="4506"/>
      </w:tblGrid>
      <w:tr w:rsidR="009404D5" w14:paraId="7DBCCDE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4BA21E5" w14:textId="77777777" w:rsidR="009404D5" w:rsidRDefault="009404D5">
            <w:r>
              <w:t>Megszorítás kód</w:t>
            </w:r>
          </w:p>
        </w:tc>
        <w:tc>
          <w:tcPr>
            <w:tcW w:w="4819" w:type="dxa"/>
          </w:tcPr>
          <w:p w14:paraId="33B339CA"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529A97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F34EB3E" w14:textId="77777777" w:rsidR="009404D5" w:rsidRDefault="009404D5">
            <w:r>
              <w:t>maxLength</w:t>
            </w:r>
          </w:p>
        </w:tc>
        <w:tc>
          <w:tcPr>
            <w:tcW w:w="4819" w:type="dxa"/>
          </w:tcPr>
          <w:p w14:paraId="3C3183D0" w14:textId="77777777" w:rsidR="009404D5" w:rsidRDefault="009404D5">
            <w:pPr>
              <w:cnfStyle w:val="000000100000" w:firstRow="0" w:lastRow="0" w:firstColumn="0" w:lastColumn="0" w:oddVBand="0" w:evenVBand="0" w:oddHBand="1" w:evenHBand="0" w:firstRowFirstColumn="0" w:firstRowLastColumn="0" w:lastRowFirstColumn="0" w:lastRowLastColumn="0"/>
            </w:pPr>
            <w:r>
              <w:t>6</w:t>
            </w:r>
          </w:p>
        </w:tc>
      </w:tr>
      <w:tr w:rsidR="009404D5" w14:paraId="2A8004D7" w14:textId="77777777">
        <w:tc>
          <w:tcPr>
            <w:cnfStyle w:val="001000000000" w:firstRow="0" w:lastRow="0" w:firstColumn="1" w:lastColumn="0" w:oddVBand="0" w:evenVBand="0" w:oddHBand="0" w:evenHBand="0" w:firstRowFirstColumn="0" w:firstRowLastColumn="0" w:lastRowFirstColumn="0" w:lastRowLastColumn="0"/>
            <w:tcW w:w="4819" w:type="dxa"/>
          </w:tcPr>
          <w:p w14:paraId="0FB9D53E" w14:textId="77777777" w:rsidR="009404D5" w:rsidRDefault="009404D5">
            <w:r>
              <w:t>required</w:t>
            </w:r>
          </w:p>
        </w:tc>
        <w:tc>
          <w:tcPr>
            <w:tcW w:w="4819" w:type="dxa"/>
          </w:tcPr>
          <w:p w14:paraId="673655A2"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0C466F8B" w14:textId="77777777" w:rsidR="009404D5" w:rsidRDefault="009404D5" w:rsidP="009404D5"/>
    <w:tbl>
      <w:tblPr>
        <w:tblStyle w:val="Tblzatrcsos41jellszn"/>
        <w:tblW w:w="0" w:type="auto"/>
        <w:tblLook w:val="04A0" w:firstRow="1" w:lastRow="0" w:firstColumn="1" w:lastColumn="0" w:noHBand="0" w:noVBand="1"/>
      </w:tblPr>
      <w:tblGrid>
        <w:gridCol w:w="4540"/>
        <w:gridCol w:w="4522"/>
      </w:tblGrid>
      <w:tr w:rsidR="009404D5" w14:paraId="10873CB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531ED42" w14:textId="77777777" w:rsidR="009404D5" w:rsidRDefault="009404D5">
            <w:r>
              <w:t>Enum kód</w:t>
            </w:r>
          </w:p>
        </w:tc>
        <w:tc>
          <w:tcPr>
            <w:tcW w:w="4819" w:type="dxa"/>
          </w:tcPr>
          <w:p w14:paraId="6767B492"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59084EB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F307BF1" w14:textId="77777777" w:rsidR="009404D5" w:rsidRDefault="009404D5">
            <w:r>
              <w:t>OPENED</w:t>
            </w:r>
          </w:p>
        </w:tc>
        <w:tc>
          <w:tcPr>
            <w:tcW w:w="4819" w:type="dxa"/>
          </w:tcPr>
          <w:p w14:paraId="720F8904" w14:textId="77777777" w:rsidR="009404D5" w:rsidRDefault="009404D5">
            <w:pPr>
              <w:cnfStyle w:val="000000100000" w:firstRow="0" w:lastRow="0" w:firstColumn="0" w:lastColumn="0" w:oddVBand="0" w:evenVBand="0" w:oddHBand="1" w:evenHBand="0" w:firstRowFirstColumn="0" w:firstRowLastColumn="0" w:lastRowFirstColumn="0" w:lastRowLastColumn="0"/>
            </w:pPr>
            <w:r>
              <w:t>Nyitott adóügyi nap</w:t>
            </w:r>
          </w:p>
        </w:tc>
      </w:tr>
      <w:tr w:rsidR="009404D5" w14:paraId="434399B1" w14:textId="77777777">
        <w:tc>
          <w:tcPr>
            <w:cnfStyle w:val="001000000000" w:firstRow="0" w:lastRow="0" w:firstColumn="1" w:lastColumn="0" w:oddVBand="0" w:evenVBand="0" w:oddHBand="0" w:evenHBand="0" w:firstRowFirstColumn="0" w:firstRowLastColumn="0" w:lastRowFirstColumn="0" w:lastRowLastColumn="0"/>
            <w:tcW w:w="4819" w:type="dxa"/>
          </w:tcPr>
          <w:p w14:paraId="2EBFE040" w14:textId="77777777" w:rsidR="009404D5" w:rsidRDefault="009404D5">
            <w:r>
              <w:t>CLOSED</w:t>
            </w:r>
          </w:p>
        </w:tc>
        <w:tc>
          <w:tcPr>
            <w:tcW w:w="4819" w:type="dxa"/>
          </w:tcPr>
          <w:p w14:paraId="120ACC12" w14:textId="77777777" w:rsidR="009404D5" w:rsidRDefault="009404D5">
            <w:pPr>
              <w:cnfStyle w:val="000000000000" w:firstRow="0" w:lastRow="0" w:firstColumn="0" w:lastColumn="0" w:oddVBand="0" w:evenVBand="0" w:oddHBand="0" w:evenHBand="0" w:firstRowFirstColumn="0" w:firstRowLastColumn="0" w:lastRowFirstColumn="0" w:lastRowLastColumn="0"/>
            </w:pPr>
            <w:r>
              <w:t>Zárt adóügyi nap</w:t>
            </w:r>
          </w:p>
        </w:tc>
      </w:tr>
    </w:tbl>
    <w:p w14:paraId="136BFC43" w14:textId="77777777" w:rsidR="009404D5" w:rsidRDefault="009404D5" w:rsidP="009404D5">
      <w:pPr>
        <w:pStyle w:val="Cmsor4"/>
        <w:rPr>
          <w:lang w:val="en-US"/>
        </w:rPr>
      </w:pPr>
      <w:r w:rsidRPr="75F169BF">
        <w:rPr>
          <w:lang w:val="en-US"/>
        </w:rPr>
        <w:t>EventCodeType</w:t>
      </w:r>
    </w:p>
    <w:p w14:paraId="30B94B77" w14:textId="77777777" w:rsidR="009404D5" w:rsidRDefault="009404D5" w:rsidP="009404D5">
      <w:pPr>
        <w:pStyle w:val="Idzet"/>
      </w:pPr>
      <w:r>
        <w:t>xs:string</w:t>
      </w:r>
    </w:p>
    <w:p w14:paraId="4F90E5C0" w14:textId="77777777" w:rsidR="009404D5" w:rsidRDefault="009404D5" w:rsidP="009404D5">
      <w:r>
        <w:t>Esemény kódja</w:t>
      </w:r>
    </w:p>
    <w:tbl>
      <w:tblPr>
        <w:tblStyle w:val="Tblzatrcsos41jellszn"/>
        <w:tblW w:w="0" w:type="auto"/>
        <w:tblLook w:val="04A0" w:firstRow="1" w:lastRow="0" w:firstColumn="1" w:lastColumn="0" w:noHBand="0" w:noVBand="1"/>
      </w:tblPr>
      <w:tblGrid>
        <w:gridCol w:w="4556"/>
        <w:gridCol w:w="4506"/>
      </w:tblGrid>
      <w:tr w:rsidR="009404D5" w14:paraId="40BF2B7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4CAE892" w14:textId="77777777" w:rsidR="009404D5" w:rsidRDefault="009404D5">
            <w:r>
              <w:t>Megszorítás kód</w:t>
            </w:r>
          </w:p>
        </w:tc>
        <w:tc>
          <w:tcPr>
            <w:tcW w:w="4819" w:type="dxa"/>
          </w:tcPr>
          <w:p w14:paraId="7748D924"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4A0A00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0F28784" w14:textId="77777777" w:rsidR="009404D5" w:rsidRDefault="009404D5">
            <w:r>
              <w:t>maxLength</w:t>
            </w:r>
          </w:p>
        </w:tc>
        <w:tc>
          <w:tcPr>
            <w:tcW w:w="4819" w:type="dxa"/>
          </w:tcPr>
          <w:p w14:paraId="734570EC" w14:textId="77777777" w:rsidR="009404D5" w:rsidRDefault="009404D5">
            <w:pPr>
              <w:cnfStyle w:val="000000100000" w:firstRow="0" w:lastRow="0" w:firstColumn="0" w:lastColumn="0" w:oddVBand="0" w:evenVBand="0" w:oddHBand="1" w:evenHBand="0" w:firstRowFirstColumn="0" w:firstRowLastColumn="0" w:lastRowFirstColumn="0" w:lastRowLastColumn="0"/>
            </w:pPr>
            <w:r>
              <w:t>30</w:t>
            </w:r>
          </w:p>
        </w:tc>
      </w:tr>
      <w:tr w:rsidR="009404D5" w14:paraId="03B126E0" w14:textId="77777777">
        <w:tc>
          <w:tcPr>
            <w:cnfStyle w:val="001000000000" w:firstRow="0" w:lastRow="0" w:firstColumn="1" w:lastColumn="0" w:oddVBand="0" w:evenVBand="0" w:oddHBand="0" w:evenHBand="0" w:firstRowFirstColumn="0" w:firstRowLastColumn="0" w:lastRowFirstColumn="0" w:lastRowLastColumn="0"/>
            <w:tcW w:w="4819" w:type="dxa"/>
          </w:tcPr>
          <w:p w14:paraId="7CCBA415" w14:textId="77777777" w:rsidR="009404D5" w:rsidRDefault="009404D5">
            <w:r>
              <w:t>required</w:t>
            </w:r>
          </w:p>
        </w:tc>
        <w:tc>
          <w:tcPr>
            <w:tcW w:w="4819" w:type="dxa"/>
          </w:tcPr>
          <w:p w14:paraId="2B62ADC5"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3E2D1DB7" w14:textId="77777777" w:rsidR="009404D5" w:rsidRDefault="009404D5" w:rsidP="009404D5"/>
    <w:tbl>
      <w:tblPr>
        <w:tblStyle w:val="Tblzatrcsos41jellszn"/>
        <w:tblW w:w="0" w:type="auto"/>
        <w:tblLook w:val="04A0" w:firstRow="1" w:lastRow="0" w:firstColumn="1" w:lastColumn="0" w:noHBand="0" w:noVBand="1"/>
      </w:tblPr>
      <w:tblGrid>
        <w:gridCol w:w="4493"/>
        <w:gridCol w:w="4569"/>
      </w:tblGrid>
      <w:tr w:rsidR="009404D5" w14:paraId="63B0574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3D9D41D" w14:textId="77777777" w:rsidR="009404D5" w:rsidRDefault="009404D5">
            <w:r>
              <w:t>Enum kód</w:t>
            </w:r>
          </w:p>
        </w:tc>
        <w:tc>
          <w:tcPr>
            <w:tcW w:w="4819" w:type="dxa"/>
          </w:tcPr>
          <w:p w14:paraId="36AB462F"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178DD6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F10652D" w14:textId="77777777" w:rsidR="009404D5" w:rsidRDefault="009404D5">
            <w:r>
              <w:t>POWER_ON</w:t>
            </w:r>
          </w:p>
        </w:tc>
        <w:tc>
          <w:tcPr>
            <w:tcW w:w="4819" w:type="dxa"/>
          </w:tcPr>
          <w:p w14:paraId="33066643" w14:textId="77777777" w:rsidR="009404D5" w:rsidRDefault="009404D5">
            <w:pPr>
              <w:cnfStyle w:val="000000100000" w:firstRow="0" w:lastRow="0" w:firstColumn="0" w:lastColumn="0" w:oddVBand="0" w:evenVBand="0" w:oddHBand="1" w:evenHBand="0" w:firstRowFirstColumn="0" w:firstRowLastColumn="0" w:lastRowFirstColumn="0" w:lastRowLastColumn="0"/>
            </w:pPr>
            <w:r>
              <w:t>Pénztárgép bekapcsolása</w:t>
            </w:r>
          </w:p>
        </w:tc>
      </w:tr>
      <w:tr w:rsidR="009404D5" w14:paraId="1CFB1A43" w14:textId="77777777">
        <w:tc>
          <w:tcPr>
            <w:cnfStyle w:val="001000000000" w:firstRow="0" w:lastRow="0" w:firstColumn="1" w:lastColumn="0" w:oddVBand="0" w:evenVBand="0" w:oddHBand="0" w:evenHBand="0" w:firstRowFirstColumn="0" w:firstRowLastColumn="0" w:lastRowFirstColumn="0" w:lastRowLastColumn="0"/>
            <w:tcW w:w="4819" w:type="dxa"/>
          </w:tcPr>
          <w:p w14:paraId="3757D103" w14:textId="77777777" w:rsidR="009404D5" w:rsidRDefault="009404D5">
            <w:r>
              <w:t>SHUTDOWN</w:t>
            </w:r>
          </w:p>
        </w:tc>
        <w:tc>
          <w:tcPr>
            <w:tcW w:w="4819" w:type="dxa"/>
          </w:tcPr>
          <w:p w14:paraId="3EFA221A" w14:textId="77777777" w:rsidR="009404D5" w:rsidRDefault="009404D5">
            <w:pPr>
              <w:cnfStyle w:val="000000000000" w:firstRow="0" w:lastRow="0" w:firstColumn="0" w:lastColumn="0" w:oddVBand="0" w:evenVBand="0" w:oddHBand="0" w:evenHBand="0" w:firstRowFirstColumn="0" w:firstRowLastColumn="0" w:lastRowFirstColumn="0" w:lastRowLastColumn="0"/>
            </w:pPr>
            <w:r>
              <w:t>Pénztárgép leállása</w:t>
            </w:r>
          </w:p>
        </w:tc>
      </w:tr>
      <w:tr w:rsidR="009404D5" w14:paraId="00E0D4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82B3582" w14:textId="77777777" w:rsidR="009404D5" w:rsidRDefault="009404D5">
            <w:r>
              <w:t>BLOCK</w:t>
            </w:r>
          </w:p>
        </w:tc>
        <w:tc>
          <w:tcPr>
            <w:tcW w:w="4819" w:type="dxa"/>
          </w:tcPr>
          <w:p w14:paraId="5CB0ACC4" w14:textId="77777777" w:rsidR="009404D5" w:rsidRDefault="009404D5">
            <w:pPr>
              <w:cnfStyle w:val="000000100000" w:firstRow="0" w:lastRow="0" w:firstColumn="0" w:lastColumn="0" w:oddVBand="0" w:evenVBand="0" w:oddHBand="1" w:evenHBand="0" w:firstRowFirstColumn="0" w:firstRowLastColumn="0" w:lastRowFirstColumn="0" w:lastRowLastColumn="0"/>
            </w:pPr>
            <w:r>
              <w:t>Pénztárgép hiba miatt blokkolta magát</w:t>
            </w:r>
          </w:p>
        </w:tc>
      </w:tr>
      <w:tr w:rsidR="009404D5" w14:paraId="13DE9DD9" w14:textId="77777777">
        <w:tc>
          <w:tcPr>
            <w:cnfStyle w:val="001000000000" w:firstRow="0" w:lastRow="0" w:firstColumn="1" w:lastColumn="0" w:oddVBand="0" w:evenVBand="0" w:oddHBand="0" w:evenHBand="0" w:firstRowFirstColumn="0" w:firstRowLastColumn="0" w:lastRowFirstColumn="0" w:lastRowLastColumn="0"/>
            <w:tcW w:w="4819" w:type="dxa"/>
          </w:tcPr>
          <w:p w14:paraId="4C4B4218" w14:textId="77777777" w:rsidR="009404D5" w:rsidRDefault="009404D5">
            <w:r>
              <w:t>UNBLOCK</w:t>
            </w:r>
          </w:p>
        </w:tc>
        <w:tc>
          <w:tcPr>
            <w:tcW w:w="4819" w:type="dxa"/>
          </w:tcPr>
          <w:p w14:paraId="7E335F5E" w14:textId="77777777" w:rsidR="009404D5" w:rsidRDefault="009404D5">
            <w:pPr>
              <w:cnfStyle w:val="000000000000" w:firstRow="0" w:lastRow="0" w:firstColumn="0" w:lastColumn="0" w:oddVBand="0" w:evenVBand="0" w:oddHBand="0" w:evenHBand="0" w:firstRowFirstColumn="0" w:firstRowLastColumn="0" w:lastRowFirstColumn="0" w:lastRowLastColumn="0"/>
            </w:pPr>
            <w:r>
              <w:t>Pénztárgép hiba miatt blokkolt állapot vége</w:t>
            </w:r>
          </w:p>
        </w:tc>
      </w:tr>
      <w:tr w:rsidR="009404D5" w14:paraId="72ABC0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E5A5BAE" w14:textId="77777777" w:rsidR="009404D5" w:rsidRDefault="009404D5">
            <w:r>
              <w:t>MESSAGE_ACK</w:t>
            </w:r>
          </w:p>
        </w:tc>
        <w:tc>
          <w:tcPr>
            <w:tcW w:w="4819" w:type="dxa"/>
          </w:tcPr>
          <w:p w14:paraId="4B7C17D9" w14:textId="77777777" w:rsidR="009404D5" w:rsidRDefault="009404D5">
            <w:pPr>
              <w:cnfStyle w:val="000000100000" w:firstRow="0" w:lastRow="0" w:firstColumn="0" w:lastColumn="0" w:oddVBand="0" w:evenVBand="0" w:oddHBand="1" w:evenHBand="0" w:firstRowFirstColumn="0" w:firstRowLastColumn="0" w:lastRowFirstColumn="0" w:lastRowLastColumn="0"/>
            </w:pPr>
            <w:r>
              <w:t>NAV által küldött technikai üzenet megjelenítése/nyomtatása nyugtázva</w:t>
            </w:r>
          </w:p>
        </w:tc>
      </w:tr>
      <w:tr w:rsidR="009404D5" w14:paraId="7E2E6E34" w14:textId="77777777">
        <w:tc>
          <w:tcPr>
            <w:cnfStyle w:val="001000000000" w:firstRow="0" w:lastRow="0" w:firstColumn="1" w:lastColumn="0" w:oddVBand="0" w:evenVBand="0" w:oddHBand="0" w:evenHBand="0" w:firstRowFirstColumn="0" w:firstRowLastColumn="0" w:lastRowFirstColumn="0" w:lastRowLastColumn="0"/>
            <w:tcW w:w="4819" w:type="dxa"/>
          </w:tcPr>
          <w:p w14:paraId="42018184" w14:textId="77777777" w:rsidR="009404D5" w:rsidRDefault="009404D5">
            <w:r>
              <w:t>OTHER_EVENT</w:t>
            </w:r>
          </w:p>
        </w:tc>
        <w:tc>
          <w:tcPr>
            <w:tcW w:w="4819" w:type="dxa"/>
          </w:tcPr>
          <w:p w14:paraId="4ED28B14" w14:textId="77777777" w:rsidR="009404D5" w:rsidRDefault="009404D5">
            <w:pPr>
              <w:cnfStyle w:val="000000000000" w:firstRow="0" w:lastRow="0" w:firstColumn="0" w:lastColumn="0" w:oddVBand="0" w:evenVBand="0" w:oddHBand="0" w:evenHBand="0" w:firstRowFirstColumn="0" w:firstRowLastColumn="0" w:lastRowFirstColumn="0" w:lastRowLastColumn="0"/>
            </w:pPr>
            <w:r>
              <w:t>Egyéb fontos esemény jelentése</w:t>
            </w:r>
          </w:p>
        </w:tc>
      </w:tr>
    </w:tbl>
    <w:p w14:paraId="5646CF54" w14:textId="77777777" w:rsidR="009404D5" w:rsidRDefault="009404D5" w:rsidP="009404D5">
      <w:pPr>
        <w:pStyle w:val="Cmsor2"/>
      </w:pPr>
      <w:bookmarkStart w:id="1178" w:name="_Toc195567141"/>
      <w:r>
        <w:t>eReceiptBase.xsd</w:t>
      </w:r>
      <w:bookmarkEnd w:id="1178"/>
    </w:p>
    <w:p w14:paraId="758CAEE4" w14:textId="77777777" w:rsidR="009404D5" w:rsidRDefault="009404D5" w:rsidP="009404D5">
      <w:pPr>
        <w:pStyle w:val="Cmsor3"/>
        <w:rPr>
          <w:lang w:val="en-US"/>
        </w:rPr>
      </w:pPr>
      <w:bookmarkStart w:id="1179" w:name="_Toc195567142"/>
      <w:r w:rsidRPr="75F169BF">
        <w:rPr>
          <w:lang w:val="en-US"/>
        </w:rPr>
        <w:t>XSD Simple type lista</w:t>
      </w:r>
      <w:bookmarkEnd w:id="1179"/>
    </w:p>
    <w:p w14:paraId="311E57D1" w14:textId="77777777" w:rsidR="009404D5" w:rsidRDefault="009404D5" w:rsidP="009404D5">
      <w:pPr>
        <w:pStyle w:val="Cmsor4"/>
        <w:rPr>
          <w:lang w:val="en-US"/>
        </w:rPr>
      </w:pPr>
      <w:r w:rsidRPr="75F169BF">
        <w:rPr>
          <w:lang w:val="en-US"/>
        </w:rPr>
        <w:t>APNumberType</w:t>
      </w:r>
    </w:p>
    <w:p w14:paraId="741BB17B" w14:textId="77777777" w:rsidR="009404D5" w:rsidRDefault="009404D5" w:rsidP="009404D5">
      <w:pPr>
        <w:pStyle w:val="Idzet"/>
      </w:pPr>
      <w:r>
        <w:t>xs:string</w:t>
      </w:r>
    </w:p>
    <w:p w14:paraId="6574C39A" w14:textId="77777777" w:rsidR="009404D5" w:rsidRDefault="009404D5" w:rsidP="009404D5">
      <w:r>
        <w:t>AP szám típus</w:t>
      </w:r>
    </w:p>
    <w:tbl>
      <w:tblPr>
        <w:tblStyle w:val="Tblzatrcsos41jellszn"/>
        <w:tblW w:w="0" w:type="auto"/>
        <w:tblLook w:val="04A0" w:firstRow="1" w:lastRow="0" w:firstColumn="1" w:lastColumn="0" w:noHBand="0" w:noVBand="1"/>
      </w:tblPr>
      <w:tblGrid>
        <w:gridCol w:w="4556"/>
        <w:gridCol w:w="4506"/>
      </w:tblGrid>
      <w:tr w:rsidR="009404D5" w14:paraId="580B83E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B80D7D1" w14:textId="77777777" w:rsidR="009404D5" w:rsidRDefault="009404D5">
            <w:r>
              <w:t>Megszorítás kód</w:t>
            </w:r>
          </w:p>
        </w:tc>
        <w:tc>
          <w:tcPr>
            <w:tcW w:w="4819" w:type="dxa"/>
          </w:tcPr>
          <w:p w14:paraId="28E443D8"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732A21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D0AF07" w14:textId="77777777" w:rsidR="009404D5" w:rsidRDefault="009404D5">
            <w:r>
              <w:t>minLength</w:t>
            </w:r>
          </w:p>
        </w:tc>
        <w:tc>
          <w:tcPr>
            <w:tcW w:w="4819" w:type="dxa"/>
          </w:tcPr>
          <w:p w14:paraId="7CD78584" w14:textId="77777777" w:rsidR="009404D5" w:rsidRDefault="009404D5">
            <w:pPr>
              <w:cnfStyle w:val="000000100000" w:firstRow="0" w:lastRow="0" w:firstColumn="0" w:lastColumn="0" w:oddVBand="0" w:evenVBand="0" w:oddHBand="1" w:evenHBand="0" w:firstRowFirstColumn="0" w:firstRowLastColumn="0" w:lastRowFirstColumn="0" w:lastRowLastColumn="0"/>
            </w:pPr>
            <w:r>
              <w:t>9</w:t>
            </w:r>
          </w:p>
        </w:tc>
      </w:tr>
      <w:tr w:rsidR="009404D5" w14:paraId="7D1FFF5A" w14:textId="77777777">
        <w:tc>
          <w:tcPr>
            <w:cnfStyle w:val="001000000000" w:firstRow="0" w:lastRow="0" w:firstColumn="1" w:lastColumn="0" w:oddVBand="0" w:evenVBand="0" w:oddHBand="0" w:evenHBand="0" w:firstRowFirstColumn="0" w:firstRowLastColumn="0" w:lastRowFirstColumn="0" w:lastRowLastColumn="0"/>
            <w:tcW w:w="4819" w:type="dxa"/>
          </w:tcPr>
          <w:p w14:paraId="324D371C" w14:textId="77777777" w:rsidR="009404D5" w:rsidRDefault="009404D5">
            <w:r>
              <w:t>required</w:t>
            </w:r>
          </w:p>
        </w:tc>
        <w:tc>
          <w:tcPr>
            <w:tcW w:w="4819" w:type="dxa"/>
          </w:tcPr>
          <w:p w14:paraId="5747EB70"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7FA185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F940D77" w14:textId="77777777" w:rsidR="009404D5" w:rsidRDefault="009404D5">
            <w:r>
              <w:t>maxLength</w:t>
            </w:r>
          </w:p>
        </w:tc>
        <w:tc>
          <w:tcPr>
            <w:tcW w:w="4819" w:type="dxa"/>
          </w:tcPr>
          <w:p w14:paraId="7DD56C1D" w14:textId="77777777" w:rsidR="009404D5" w:rsidRDefault="009404D5">
            <w:pPr>
              <w:cnfStyle w:val="000000100000" w:firstRow="0" w:lastRow="0" w:firstColumn="0" w:lastColumn="0" w:oddVBand="0" w:evenVBand="0" w:oddHBand="1" w:evenHBand="0" w:firstRowFirstColumn="0" w:firstRowLastColumn="0" w:lastRowFirstColumn="0" w:lastRowLastColumn="0"/>
            </w:pPr>
            <w:r>
              <w:t>9</w:t>
            </w:r>
          </w:p>
        </w:tc>
      </w:tr>
      <w:tr w:rsidR="009404D5" w14:paraId="599DD143" w14:textId="77777777">
        <w:tc>
          <w:tcPr>
            <w:cnfStyle w:val="001000000000" w:firstRow="0" w:lastRow="0" w:firstColumn="1" w:lastColumn="0" w:oddVBand="0" w:evenVBand="0" w:oddHBand="0" w:evenHBand="0" w:firstRowFirstColumn="0" w:firstRowLastColumn="0" w:lastRowFirstColumn="0" w:lastRowLastColumn="0"/>
            <w:tcW w:w="4819" w:type="dxa"/>
          </w:tcPr>
          <w:p w14:paraId="7280E31A" w14:textId="77777777" w:rsidR="009404D5" w:rsidRDefault="009404D5">
            <w:r>
              <w:t>pattern</w:t>
            </w:r>
          </w:p>
        </w:tc>
        <w:tc>
          <w:tcPr>
            <w:tcW w:w="4819" w:type="dxa"/>
          </w:tcPr>
          <w:p w14:paraId="55953EFA" w14:textId="77777777" w:rsidR="009404D5" w:rsidRDefault="009404D5">
            <w:pPr>
              <w:cnfStyle w:val="000000000000" w:firstRow="0" w:lastRow="0" w:firstColumn="0" w:lastColumn="0" w:oddVBand="0" w:evenVBand="0" w:oddHBand="0" w:evenHBand="0" w:firstRowFirstColumn="0" w:firstRowLastColumn="0" w:lastRowFirstColumn="0" w:lastRowLastColumn="0"/>
            </w:pPr>
            <w:r>
              <w:t>[A-Z][0-9]{8}</w:t>
            </w:r>
          </w:p>
        </w:tc>
      </w:tr>
    </w:tbl>
    <w:p w14:paraId="1671EC61" w14:textId="77777777" w:rsidR="009404D5" w:rsidRDefault="009404D5" w:rsidP="009404D5">
      <w:pPr>
        <w:pStyle w:val="Cmsor4"/>
        <w:rPr>
          <w:lang w:val="en-US"/>
        </w:rPr>
      </w:pPr>
      <w:r w:rsidRPr="75F169BF">
        <w:rPr>
          <w:lang w:val="en-US"/>
        </w:rPr>
        <w:t>CustomerAppEventCodeType</w:t>
      </w:r>
    </w:p>
    <w:p w14:paraId="2B861470" w14:textId="77777777" w:rsidR="009404D5" w:rsidRDefault="009404D5" w:rsidP="009404D5">
      <w:pPr>
        <w:pStyle w:val="Idzet"/>
      </w:pPr>
      <w:r>
        <w:t>xs:string</w:t>
      </w:r>
    </w:p>
    <w:p w14:paraId="51CAE64D" w14:textId="77777777" w:rsidR="009404D5" w:rsidRDefault="009404D5" w:rsidP="009404D5">
      <w:r>
        <w:t>Vevői applikáció eseménykód típus</w:t>
      </w:r>
    </w:p>
    <w:tbl>
      <w:tblPr>
        <w:tblStyle w:val="Tblzatrcsos41jellszn"/>
        <w:tblW w:w="0" w:type="auto"/>
        <w:tblLook w:val="04A0" w:firstRow="1" w:lastRow="0" w:firstColumn="1" w:lastColumn="0" w:noHBand="0" w:noVBand="1"/>
      </w:tblPr>
      <w:tblGrid>
        <w:gridCol w:w="4556"/>
        <w:gridCol w:w="4506"/>
      </w:tblGrid>
      <w:tr w:rsidR="009404D5" w14:paraId="3E9D43A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F1FB1A" w14:textId="77777777" w:rsidR="009404D5" w:rsidRDefault="009404D5">
            <w:r>
              <w:t>Megszorítás kód</w:t>
            </w:r>
          </w:p>
        </w:tc>
        <w:tc>
          <w:tcPr>
            <w:tcW w:w="4819" w:type="dxa"/>
          </w:tcPr>
          <w:p w14:paraId="313AFA33"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6AD5FAF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2384DCF" w14:textId="77777777" w:rsidR="009404D5" w:rsidRDefault="009404D5">
            <w:r>
              <w:t>minLength</w:t>
            </w:r>
          </w:p>
        </w:tc>
        <w:tc>
          <w:tcPr>
            <w:tcW w:w="4819" w:type="dxa"/>
          </w:tcPr>
          <w:p w14:paraId="350DBB44" w14:textId="77777777" w:rsidR="009404D5" w:rsidRDefault="009404D5">
            <w:pPr>
              <w:cnfStyle w:val="000000100000" w:firstRow="0" w:lastRow="0" w:firstColumn="0" w:lastColumn="0" w:oddVBand="0" w:evenVBand="0" w:oddHBand="1" w:evenHBand="0" w:firstRowFirstColumn="0" w:firstRowLastColumn="0" w:lastRowFirstColumn="0" w:lastRowLastColumn="0"/>
            </w:pPr>
            <w:r>
              <w:t>5</w:t>
            </w:r>
          </w:p>
        </w:tc>
      </w:tr>
      <w:tr w:rsidR="009404D5" w14:paraId="078D870B" w14:textId="77777777">
        <w:tc>
          <w:tcPr>
            <w:cnfStyle w:val="001000000000" w:firstRow="0" w:lastRow="0" w:firstColumn="1" w:lastColumn="0" w:oddVBand="0" w:evenVBand="0" w:oddHBand="0" w:evenHBand="0" w:firstRowFirstColumn="0" w:firstRowLastColumn="0" w:lastRowFirstColumn="0" w:lastRowLastColumn="0"/>
            <w:tcW w:w="4819" w:type="dxa"/>
          </w:tcPr>
          <w:p w14:paraId="2E09B8B6" w14:textId="77777777" w:rsidR="009404D5" w:rsidRDefault="009404D5">
            <w:r>
              <w:t>required</w:t>
            </w:r>
          </w:p>
        </w:tc>
        <w:tc>
          <w:tcPr>
            <w:tcW w:w="4819" w:type="dxa"/>
          </w:tcPr>
          <w:p w14:paraId="45FFF602"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07DB71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B825C14" w14:textId="77777777" w:rsidR="009404D5" w:rsidRDefault="009404D5">
            <w:r>
              <w:t>maxLength</w:t>
            </w:r>
          </w:p>
        </w:tc>
        <w:tc>
          <w:tcPr>
            <w:tcW w:w="4819" w:type="dxa"/>
          </w:tcPr>
          <w:p w14:paraId="3313561D" w14:textId="77777777" w:rsidR="009404D5" w:rsidRDefault="009404D5">
            <w:pPr>
              <w:cnfStyle w:val="000000100000" w:firstRow="0" w:lastRow="0" w:firstColumn="0" w:lastColumn="0" w:oddVBand="0" w:evenVBand="0" w:oddHBand="1" w:evenHBand="0" w:firstRowFirstColumn="0" w:firstRowLastColumn="0" w:lastRowFirstColumn="0" w:lastRowLastColumn="0"/>
            </w:pPr>
            <w:r>
              <w:t>5</w:t>
            </w:r>
          </w:p>
        </w:tc>
      </w:tr>
      <w:tr w:rsidR="009404D5" w14:paraId="2D5C8F81" w14:textId="77777777">
        <w:tc>
          <w:tcPr>
            <w:cnfStyle w:val="001000000000" w:firstRow="0" w:lastRow="0" w:firstColumn="1" w:lastColumn="0" w:oddVBand="0" w:evenVBand="0" w:oddHBand="0" w:evenHBand="0" w:firstRowFirstColumn="0" w:firstRowLastColumn="0" w:lastRowFirstColumn="0" w:lastRowLastColumn="0"/>
            <w:tcW w:w="4819" w:type="dxa"/>
          </w:tcPr>
          <w:p w14:paraId="088FA342" w14:textId="77777777" w:rsidR="009404D5" w:rsidRDefault="009404D5">
            <w:r>
              <w:t>pattern</w:t>
            </w:r>
          </w:p>
        </w:tc>
        <w:tc>
          <w:tcPr>
            <w:tcW w:w="4819" w:type="dxa"/>
          </w:tcPr>
          <w:p w14:paraId="0976CB29" w14:textId="77777777" w:rsidR="009404D5" w:rsidRDefault="009404D5">
            <w:pPr>
              <w:cnfStyle w:val="000000000000" w:firstRow="0" w:lastRow="0" w:firstColumn="0" w:lastColumn="0" w:oddVBand="0" w:evenVBand="0" w:oddHBand="0" w:evenHBand="0" w:firstRowFirstColumn="0" w:firstRowLastColumn="0" w:lastRowFirstColumn="0" w:lastRowLastColumn="0"/>
            </w:pPr>
            <w:r>
              <w:t>[A-Z][0-9]{4}</w:t>
            </w:r>
          </w:p>
        </w:tc>
      </w:tr>
    </w:tbl>
    <w:p w14:paraId="52FA16C3" w14:textId="77777777" w:rsidR="009404D5" w:rsidRDefault="009404D5" w:rsidP="009404D5">
      <w:pPr>
        <w:pStyle w:val="Cmsor4"/>
      </w:pPr>
      <w:r>
        <w:t>Digit4Type</w:t>
      </w:r>
    </w:p>
    <w:p w14:paraId="5F481AF1" w14:textId="77777777" w:rsidR="009404D5" w:rsidRDefault="009404D5" w:rsidP="009404D5">
      <w:pPr>
        <w:pStyle w:val="Idzet"/>
      </w:pPr>
      <w:r>
        <w:t>xs:string</w:t>
      </w:r>
    </w:p>
    <w:p w14:paraId="6C3E832A" w14:textId="77777777" w:rsidR="009404D5" w:rsidRDefault="009404D5" w:rsidP="009404D5">
      <w:r>
        <w:t>4 jegyű szám típus</w:t>
      </w:r>
    </w:p>
    <w:tbl>
      <w:tblPr>
        <w:tblStyle w:val="Tblzatrcsos41jellszn"/>
        <w:tblW w:w="0" w:type="auto"/>
        <w:tblLook w:val="04A0" w:firstRow="1" w:lastRow="0" w:firstColumn="1" w:lastColumn="0" w:noHBand="0" w:noVBand="1"/>
      </w:tblPr>
      <w:tblGrid>
        <w:gridCol w:w="4556"/>
        <w:gridCol w:w="4506"/>
      </w:tblGrid>
      <w:tr w:rsidR="009404D5" w14:paraId="31B3304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53AC683" w14:textId="77777777" w:rsidR="009404D5" w:rsidRDefault="009404D5">
            <w:r>
              <w:t>Megszorítás kód</w:t>
            </w:r>
          </w:p>
        </w:tc>
        <w:tc>
          <w:tcPr>
            <w:tcW w:w="4819" w:type="dxa"/>
          </w:tcPr>
          <w:p w14:paraId="2ADE6AC7"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4862C8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250FC46" w14:textId="77777777" w:rsidR="009404D5" w:rsidRDefault="009404D5">
            <w:r>
              <w:t>minLength</w:t>
            </w:r>
          </w:p>
        </w:tc>
        <w:tc>
          <w:tcPr>
            <w:tcW w:w="4819" w:type="dxa"/>
          </w:tcPr>
          <w:p w14:paraId="37EADE66" w14:textId="77777777" w:rsidR="009404D5" w:rsidRDefault="009404D5">
            <w:pPr>
              <w:cnfStyle w:val="000000100000" w:firstRow="0" w:lastRow="0" w:firstColumn="0" w:lastColumn="0" w:oddVBand="0" w:evenVBand="0" w:oddHBand="1" w:evenHBand="0" w:firstRowFirstColumn="0" w:firstRowLastColumn="0" w:lastRowFirstColumn="0" w:lastRowLastColumn="0"/>
            </w:pPr>
            <w:r>
              <w:t>4</w:t>
            </w:r>
          </w:p>
        </w:tc>
      </w:tr>
      <w:tr w:rsidR="009404D5" w14:paraId="1CD1EE0C" w14:textId="77777777">
        <w:tc>
          <w:tcPr>
            <w:cnfStyle w:val="001000000000" w:firstRow="0" w:lastRow="0" w:firstColumn="1" w:lastColumn="0" w:oddVBand="0" w:evenVBand="0" w:oddHBand="0" w:evenHBand="0" w:firstRowFirstColumn="0" w:firstRowLastColumn="0" w:lastRowFirstColumn="0" w:lastRowLastColumn="0"/>
            <w:tcW w:w="4819" w:type="dxa"/>
          </w:tcPr>
          <w:p w14:paraId="10A50C29" w14:textId="77777777" w:rsidR="009404D5" w:rsidRDefault="009404D5">
            <w:r>
              <w:t>required</w:t>
            </w:r>
          </w:p>
        </w:tc>
        <w:tc>
          <w:tcPr>
            <w:tcW w:w="4819" w:type="dxa"/>
          </w:tcPr>
          <w:p w14:paraId="26D036C5"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0CDC351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CA60AF7" w14:textId="77777777" w:rsidR="009404D5" w:rsidRDefault="009404D5">
            <w:r>
              <w:t>maxLength</w:t>
            </w:r>
          </w:p>
        </w:tc>
        <w:tc>
          <w:tcPr>
            <w:tcW w:w="4819" w:type="dxa"/>
          </w:tcPr>
          <w:p w14:paraId="48FF7FF2" w14:textId="77777777" w:rsidR="009404D5" w:rsidRDefault="009404D5">
            <w:pPr>
              <w:cnfStyle w:val="000000100000" w:firstRow="0" w:lastRow="0" w:firstColumn="0" w:lastColumn="0" w:oddVBand="0" w:evenVBand="0" w:oddHBand="1" w:evenHBand="0" w:firstRowFirstColumn="0" w:firstRowLastColumn="0" w:lastRowFirstColumn="0" w:lastRowLastColumn="0"/>
            </w:pPr>
            <w:r>
              <w:t>4</w:t>
            </w:r>
          </w:p>
        </w:tc>
      </w:tr>
      <w:tr w:rsidR="009404D5" w14:paraId="11A367D1" w14:textId="77777777">
        <w:tc>
          <w:tcPr>
            <w:cnfStyle w:val="001000000000" w:firstRow="0" w:lastRow="0" w:firstColumn="1" w:lastColumn="0" w:oddVBand="0" w:evenVBand="0" w:oddHBand="0" w:evenHBand="0" w:firstRowFirstColumn="0" w:firstRowLastColumn="0" w:lastRowFirstColumn="0" w:lastRowLastColumn="0"/>
            <w:tcW w:w="4819" w:type="dxa"/>
          </w:tcPr>
          <w:p w14:paraId="76EC91F5" w14:textId="77777777" w:rsidR="009404D5" w:rsidRDefault="009404D5">
            <w:r>
              <w:t>pattern</w:t>
            </w:r>
          </w:p>
        </w:tc>
        <w:tc>
          <w:tcPr>
            <w:tcW w:w="4819" w:type="dxa"/>
          </w:tcPr>
          <w:p w14:paraId="6CA85A77" w14:textId="77777777" w:rsidR="009404D5" w:rsidRDefault="009404D5">
            <w:pPr>
              <w:cnfStyle w:val="000000000000" w:firstRow="0" w:lastRow="0" w:firstColumn="0" w:lastColumn="0" w:oddVBand="0" w:evenVBand="0" w:oddHBand="0" w:evenHBand="0" w:firstRowFirstColumn="0" w:firstRowLastColumn="0" w:lastRowFirstColumn="0" w:lastRowLastColumn="0"/>
            </w:pPr>
            <w:r>
              <w:t>[0-9]{4}</w:t>
            </w:r>
          </w:p>
        </w:tc>
      </w:tr>
    </w:tbl>
    <w:p w14:paraId="44D275A6" w14:textId="77777777" w:rsidR="009404D5" w:rsidRDefault="009404D5" w:rsidP="009404D5">
      <w:pPr>
        <w:pStyle w:val="Cmsor4"/>
        <w:rPr>
          <w:lang w:val="en-US"/>
        </w:rPr>
      </w:pPr>
      <w:r w:rsidRPr="75F169BF">
        <w:rPr>
          <w:lang w:val="en-US"/>
        </w:rPr>
        <w:t>EANType</w:t>
      </w:r>
    </w:p>
    <w:p w14:paraId="58F82809" w14:textId="77777777" w:rsidR="009404D5" w:rsidRDefault="009404D5" w:rsidP="009404D5">
      <w:pPr>
        <w:pStyle w:val="Idzet"/>
      </w:pPr>
      <w:r>
        <w:t>xs:string</w:t>
      </w:r>
    </w:p>
    <w:p w14:paraId="4324CD17" w14:textId="77777777" w:rsidR="009404D5" w:rsidRDefault="009404D5" w:rsidP="009404D5">
      <w:r>
        <w:t>8 vagy 13 jegyű EAN kód típus</w:t>
      </w:r>
    </w:p>
    <w:tbl>
      <w:tblPr>
        <w:tblStyle w:val="Tblzatrcsos41jellszn"/>
        <w:tblW w:w="0" w:type="auto"/>
        <w:tblLook w:val="04A0" w:firstRow="1" w:lastRow="0" w:firstColumn="1" w:lastColumn="0" w:noHBand="0" w:noVBand="1"/>
      </w:tblPr>
      <w:tblGrid>
        <w:gridCol w:w="4546"/>
        <w:gridCol w:w="4516"/>
      </w:tblGrid>
      <w:tr w:rsidR="009404D5" w14:paraId="77B1F3E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5DCD3CD" w14:textId="77777777" w:rsidR="009404D5" w:rsidRDefault="009404D5">
            <w:r>
              <w:t>Megszorítás kód</w:t>
            </w:r>
          </w:p>
        </w:tc>
        <w:tc>
          <w:tcPr>
            <w:tcW w:w="4819" w:type="dxa"/>
          </w:tcPr>
          <w:p w14:paraId="33B6679E"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7EBC83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0E61CFE" w14:textId="77777777" w:rsidR="009404D5" w:rsidRDefault="009404D5">
            <w:r>
              <w:t>minLength</w:t>
            </w:r>
          </w:p>
        </w:tc>
        <w:tc>
          <w:tcPr>
            <w:tcW w:w="4819" w:type="dxa"/>
          </w:tcPr>
          <w:p w14:paraId="16F2E15E" w14:textId="77777777" w:rsidR="009404D5" w:rsidRDefault="009404D5">
            <w:pPr>
              <w:cnfStyle w:val="000000100000" w:firstRow="0" w:lastRow="0" w:firstColumn="0" w:lastColumn="0" w:oddVBand="0" w:evenVBand="0" w:oddHBand="1" w:evenHBand="0" w:firstRowFirstColumn="0" w:firstRowLastColumn="0" w:lastRowFirstColumn="0" w:lastRowLastColumn="0"/>
            </w:pPr>
            <w:r>
              <w:t>8</w:t>
            </w:r>
          </w:p>
        </w:tc>
      </w:tr>
      <w:tr w:rsidR="009404D5" w14:paraId="19B5D1E3" w14:textId="77777777">
        <w:tc>
          <w:tcPr>
            <w:cnfStyle w:val="001000000000" w:firstRow="0" w:lastRow="0" w:firstColumn="1" w:lastColumn="0" w:oddVBand="0" w:evenVBand="0" w:oddHBand="0" w:evenHBand="0" w:firstRowFirstColumn="0" w:firstRowLastColumn="0" w:lastRowFirstColumn="0" w:lastRowLastColumn="0"/>
            <w:tcW w:w="4819" w:type="dxa"/>
          </w:tcPr>
          <w:p w14:paraId="21042B1F" w14:textId="77777777" w:rsidR="009404D5" w:rsidRDefault="009404D5">
            <w:r>
              <w:t>required</w:t>
            </w:r>
          </w:p>
        </w:tc>
        <w:tc>
          <w:tcPr>
            <w:tcW w:w="4819" w:type="dxa"/>
          </w:tcPr>
          <w:p w14:paraId="37F6FF88"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6E19195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419DE5" w14:textId="77777777" w:rsidR="009404D5" w:rsidRDefault="009404D5">
            <w:r>
              <w:t>maxLength</w:t>
            </w:r>
          </w:p>
        </w:tc>
        <w:tc>
          <w:tcPr>
            <w:tcW w:w="4819" w:type="dxa"/>
          </w:tcPr>
          <w:p w14:paraId="43534F61" w14:textId="77777777" w:rsidR="009404D5" w:rsidRDefault="009404D5">
            <w:pPr>
              <w:cnfStyle w:val="000000100000" w:firstRow="0" w:lastRow="0" w:firstColumn="0" w:lastColumn="0" w:oddVBand="0" w:evenVBand="0" w:oddHBand="1" w:evenHBand="0" w:firstRowFirstColumn="0" w:firstRowLastColumn="0" w:lastRowFirstColumn="0" w:lastRowLastColumn="0"/>
            </w:pPr>
            <w:r>
              <w:t>13</w:t>
            </w:r>
          </w:p>
        </w:tc>
      </w:tr>
      <w:tr w:rsidR="009404D5" w14:paraId="498412EA" w14:textId="77777777">
        <w:tc>
          <w:tcPr>
            <w:cnfStyle w:val="001000000000" w:firstRow="0" w:lastRow="0" w:firstColumn="1" w:lastColumn="0" w:oddVBand="0" w:evenVBand="0" w:oddHBand="0" w:evenHBand="0" w:firstRowFirstColumn="0" w:firstRowLastColumn="0" w:lastRowFirstColumn="0" w:lastRowLastColumn="0"/>
            <w:tcW w:w="4819" w:type="dxa"/>
          </w:tcPr>
          <w:p w14:paraId="53EF493F" w14:textId="77777777" w:rsidR="009404D5" w:rsidRDefault="009404D5">
            <w:r>
              <w:t>pattern</w:t>
            </w:r>
          </w:p>
        </w:tc>
        <w:tc>
          <w:tcPr>
            <w:tcW w:w="4819" w:type="dxa"/>
          </w:tcPr>
          <w:p w14:paraId="1DD9D9C5" w14:textId="77777777" w:rsidR="009404D5" w:rsidRDefault="009404D5">
            <w:pPr>
              <w:cnfStyle w:val="000000000000" w:firstRow="0" w:lastRow="0" w:firstColumn="0" w:lastColumn="0" w:oddVBand="0" w:evenVBand="0" w:oddHBand="0" w:evenHBand="0" w:firstRowFirstColumn="0" w:firstRowLastColumn="0" w:lastRowFirstColumn="0" w:lastRowLastColumn="0"/>
            </w:pPr>
            <w:r>
              <w:t>[0-9]{8}|[0-9]{13}</w:t>
            </w:r>
          </w:p>
        </w:tc>
      </w:tr>
    </w:tbl>
    <w:p w14:paraId="6AD66542" w14:textId="77777777" w:rsidR="009404D5" w:rsidRDefault="009404D5" w:rsidP="009404D5">
      <w:pPr>
        <w:pStyle w:val="Cmsor4"/>
        <w:rPr>
          <w:lang w:val="en-US"/>
        </w:rPr>
      </w:pPr>
      <w:r w:rsidRPr="75F169BF">
        <w:rPr>
          <w:lang w:val="en-US"/>
        </w:rPr>
        <w:t>ProcessIdentifierType</w:t>
      </w:r>
    </w:p>
    <w:p w14:paraId="3DF79567" w14:textId="77777777" w:rsidR="009404D5" w:rsidRDefault="009404D5" w:rsidP="009404D5">
      <w:pPr>
        <w:pStyle w:val="Idzet"/>
      </w:pPr>
      <w:r>
        <w:t>xs:string</w:t>
      </w:r>
    </w:p>
    <w:p w14:paraId="5E2B76FE" w14:textId="77777777" w:rsidR="009404D5" w:rsidRDefault="009404D5" w:rsidP="009404D5">
      <w:r>
        <w:t>EPD folyamat azonosító</w:t>
      </w:r>
    </w:p>
    <w:tbl>
      <w:tblPr>
        <w:tblStyle w:val="Tblzatrcsos41jellszn"/>
        <w:tblW w:w="0" w:type="auto"/>
        <w:tblLook w:val="04A0" w:firstRow="1" w:lastRow="0" w:firstColumn="1" w:lastColumn="0" w:noHBand="0" w:noVBand="1"/>
      </w:tblPr>
      <w:tblGrid>
        <w:gridCol w:w="4553"/>
        <w:gridCol w:w="4509"/>
      </w:tblGrid>
      <w:tr w:rsidR="009404D5" w14:paraId="751D215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480E1AA" w14:textId="77777777" w:rsidR="009404D5" w:rsidRDefault="009404D5">
            <w:r>
              <w:t>Megszorítás kód</w:t>
            </w:r>
          </w:p>
        </w:tc>
        <w:tc>
          <w:tcPr>
            <w:tcW w:w="4819" w:type="dxa"/>
          </w:tcPr>
          <w:p w14:paraId="1F5E061C"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2C7A82E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995A14F" w14:textId="77777777" w:rsidR="009404D5" w:rsidRDefault="009404D5">
            <w:r>
              <w:t>maxLength</w:t>
            </w:r>
          </w:p>
        </w:tc>
        <w:tc>
          <w:tcPr>
            <w:tcW w:w="4819" w:type="dxa"/>
          </w:tcPr>
          <w:p w14:paraId="7C5A3A46" w14:textId="77777777" w:rsidR="009404D5" w:rsidRDefault="009404D5">
            <w:pPr>
              <w:cnfStyle w:val="000000100000" w:firstRow="0" w:lastRow="0" w:firstColumn="0" w:lastColumn="0" w:oddVBand="0" w:evenVBand="0" w:oddHBand="1" w:evenHBand="0" w:firstRowFirstColumn="0" w:firstRowLastColumn="0" w:lastRowFirstColumn="0" w:lastRowLastColumn="0"/>
            </w:pPr>
            <w:r>
              <w:t>10</w:t>
            </w:r>
          </w:p>
        </w:tc>
      </w:tr>
      <w:tr w:rsidR="009404D5" w14:paraId="2CE7C130" w14:textId="77777777">
        <w:tc>
          <w:tcPr>
            <w:cnfStyle w:val="001000000000" w:firstRow="0" w:lastRow="0" w:firstColumn="1" w:lastColumn="0" w:oddVBand="0" w:evenVBand="0" w:oddHBand="0" w:evenHBand="0" w:firstRowFirstColumn="0" w:firstRowLastColumn="0" w:lastRowFirstColumn="0" w:lastRowLastColumn="0"/>
            <w:tcW w:w="4819" w:type="dxa"/>
          </w:tcPr>
          <w:p w14:paraId="72FC6195" w14:textId="77777777" w:rsidR="009404D5" w:rsidRDefault="009404D5">
            <w:r>
              <w:t>required</w:t>
            </w:r>
          </w:p>
        </w:tc>
        <w:tc>
          <w:tcPr>
            <w:tcW w:w="4819" w:type="dxa"/>
          </w:tcPr>
          <w:p w14:paraId="57387B87"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5C4757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1EB0B6E" w14:textId="77777777" w:rsidR="009404D5" w:rsidRDefault="009404D5">
            <w:r>
              <w:t>minLength</w:t>
            </w:r>
          </w:p>
        </w:tc>
        <w:tc>
          <w:tcPr>
            <w:tcW w:w="4819" w:type="dxa"/>
          </w:tcPr>
          <w:p w14:paraId="41224F41" w14:textId="77777777" w:rsidR="009404D5" w:rsidRDefault="009404D5">
            <w:pPr>
              <w:cnfStyle w:val="000000100000" w:firstRow="0" w:lastRow="0" w:firstColumn="0" w:lastColumn="0" w:oddVBand="0" w:evenVBand="0" w:oddHBand="1" w:evenHBand="0" w:firstRowFirstColumn="0" w:firstRowLastColumn="0" w:lastRowFirstColumn="0" w:lastRowLastColumn="0"/>
            </w:pPr>
            <w:r>
              <w:t>10</w:t>
            </w:r>
          </w:p>
        </w:tc>
      </w:tr>
      <w:tr w:rsidR="009404D5" w14:paraId="6B1BC3C1" w14:textId="77777777">
        <w:tc>
          <w:tcPr>
            <w:cnfStyle w:val="001000000000" w:firstRow="0" w:lastRow="0" w:firstColumn="1" w:lastColumn="0" w:oddVBand="0" w:evenVBand="0" w:oddHBand="0" w:evenHBand="0" w:firstRowFirstColumn="0" w:firstRowLastColumn="0" w:lastRowFirstColumn="0" w:lastRowLastColumn="0"/>
            <w:tcW w:w="4819" w:type="dxa"/>
          </w:tcPr>
          <w:p w14:paraId="37FCDEEC" w14:textId="77777777" w:rsidR="009404D5" w:rsidRDefault="009404D5">
            <w:r>
              <w:t>pattern</w:t>
            </w:r>
          </w:p>
        </w:tc>
        <w:tc>
          <w:tcPr>
            <w:tcW w:w="4819" w:type="dxa"/>
          </w:tcPr>
          <w:p w14:paraId="7B00DC99" w14:textId="77777777" w:rsidR="009404D5" w:rsidRDefault="009404D5">
            <w:pPr>
              <w:cnfStyle w:val="000000000000" w:firstRow="0" w:lastRow="0" w:firstColumn="0" w:lastColumn="0" w:oddVBand="0" w:evenVBand="0" w:oddHBand="0" w:evenHBand="0" w:firstRowFirstColumn="0" w:firstRowLastColumn="0" w:lastRowFirstColumn="0" w:lastRowLastColumn="0"/>
            </w:pPr>
            <w:r>
              <w:t>[A-Z0-9]{10}</w:t>
            </w:r>
          </w:p>
        </w:tc>
      </w:tr>
    </w:tbl>
    <w:p w14:paraId="2331ABCA" w14:textId="77777777" w:rsidR="009404D5" w:rsidRDefault="009404D5" w:rsidP="009404D5">
      <w:pPr>
        <w:pStyle w:val="Cmsor4"/>
        <w:rPr>
          <w:lang w:val="en-US"/>
        </w:rPr>
      </w:pPr>
      <w:r w:rsidRPr="75F169BF">
        <w:rPr>
          <w:lang w:val="en-US"/>
        </w:rPr>
        <w:t>AtomicCsrType</w:t>
      </w:r>
    </w:p>
    <w:p w14:paraId="439834C8" w14:textId="77777777" w:rsidR="009404D5" w:rsidRDefault="009404D5" w:rsidP="009404D5">
      <w:pPr>
        <w:pStyle w:val="Idzet"/>
      </w:pPr>
      <w:r>
        <w:t>xs:base64Binary</w:t>
      </w:r>
    </w:p>
    <w:p w14:paraId="412DB2AD" w14:textId="77777777" w:rsidR="009404D5" w:rsidRDefault="009404D5" w:rsidP="009404D5">
      <w:r>
        <w:t>Atomi CSR típus</w:t>
      </w:r>
    </w:p>
    <w:tbl>
      <w:tblPr>
        <w:tblStyle w:val="Tblzatrcsos41jellszn"/>
        <w:tblW w:w="0" w:type="auto"/>
        <w:tblLook w:val="04A0" w:firstRow="1" w:lastRow="0" w:firstColumn="1" w:lastColumn="0" w:noHBand="0" w:noVBand="1"/>
      </w:tblPr>
      <w:tblGrid>
        <w:gridCol w:w="4549"/>
        <w:gridCol w:w="4513"/>
      </w:tblGrid>
      <w:tr w:rsidR="009404D5" w14:paraId="091E09B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2C5E68" w14:textId="77777777" w:rsidR="009404D5" w:rsidRDefault="009404D5">
            <w:r>
              <w:t>Megszorítás kód</w:t>
            </w:r>
          </w:p>
        </w:tc>
        <w:tc>
          <w:tcPr>
            <w:tcW w:w="4819" w:type="dxa"/>
          </w:tcPr>
          <w:p w14:paraId="6E2E812A"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1AB02C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0687DA3" w14:textId="77777777" w:rsidR="009404D5" w:rsidRDefault="009404D5">
            <w:r>
              <w:t>minLength</w:t>
            </w:r>
          </w:p>
        </w:tc>
        <w:tc>
          <w:tcPr>
            <w:tcW w:w="4819" w:type="dxa"/>
          </w:tcPr>
          <w:p w14:paraId="23A8B839" w14:textId="77777777" w:rsidR="009404D5" w:rsidRDefault="009404D5">
            <w:pPr>
              <w:cnfStyle w:val="000000100000" w:firstRow="0" w:lastRow="0" w:firstColumn="0" w:lastColumn="0" w:oddVBand="0" w:evenVBand="0" w:oddHBand="1" w:evenHBand="0" w:firstRowFirstColumn="0" w:firstRowLastColumn="0" w:lastRowFirstColumn="0" w:lastRowLastColumn="0"/>
            </w:pPr>
            <w:r>
              <w:t>1</w:t>
            </w:r>
          </w:p>
        </w:tc>
      </w:tr>
      <w:tr w:rsidR="009404D5" w14:paraId="471D5F6C" w14:textId="77777777">
        <w:tc>
          <w:tcPr>
            <w:cnfStyle w:val="001000000000" w:firstRow="0" w:lastRow="0" w:firstColumn="1" w:lastColumn="0" w:oddVBand="0" w:evenVBand="0" w:oddHBand="0" w:evenHBand="0" w:firstRowFirstColumn="0" w:firstRowLastColumn="0" w:lastRowFirstColumn="0" w:lastRowLastColumn="0"/>
            <w:tcW w:w="4819" w:type="dxa"/>
          </w:tcPr>
          <w:p w14:paraId="73AE33F2" w14:textId="77777777" w:rsidR="009404D5" w:rsidRDefault="009404D5">
            <w:r>
              <w:t>required</w:t>
            </w:r>
          </w:p>
        </w:tc>
        <w:tc>
          <w:tcPr>
            <w:tcW w:w="4819" w:type="dxa"/>
          </w:tcPr>
          <w:p w14:paraId="7D0BC1F9"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015A4B4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E296B6" w14:textId="77777777" w:rsidR="009404D5" w:rsidRDefault="009404D5">
            <w:r>
              <w:t>maxLength</w:t>
            </w:r>
          </w:p>
        </w:tc>
        <w:tc>
          <w:tcPr>
            <w:tcW w:w="4819" w:type="dxa"/>
          </w:tcPr>
          <w:p w14:paraId="2BBCB436" w14:textId="77777777" w:rsidR="009404D5" w:rsidRDefault="009404D5">
            <w:pPr>
              <w:cnfStyle w:val="000000100000" w:firstRow="0" w:lastRow="0" w:firstColumn="0" w:lastColumn="0" w:oddVBand="0" w:evenVBand="0" w:oddHBand="1" w:evenHBand="0" w:firstRowFirstColumn="0" w:firstRowLastColumn="0" w:lastRowFirstColumn="0" w:lastRowLastColumn="0"/>
            </w:pPr>
            <w:r>
              <w:t>8192</w:t>
            </w:r>
          </w:p>
        </w:tc>
      </w:tr>
      <w:tr w:rsidR="009404D5" w14:paraId="1A98BED0" w14:textId="77777777">
        <w:tc>
          <w:tcPr>
            <w:cnfStyle w:val="001000000000" w:firstRow="0" w:lastRow="0" w:firstColumn="1" w:lastColumn="0" w:oddVBand="0" w:evenVBand="0" w:oddHBand="0" w:evenHBand="0" w:firstRowFirstColumn="0" w:firstRowLastColumn="0" w:lastRowFirstColumn="0" w:lastRowLastColumn="0"/>
            <w:tcW w:w="4819" w:type="dxa"/>
          </w:tcPr>
          <w:p w14:paraId="00064CC5" w14:textId="77777777" w:rsidR="009404D5" w:rsidRDefault="009404D5">
            <w:r>
              <w:t>pattern</w:t>
            </w:r>
          </w:p>
        </w:tc>
        <w:tc>
          <w:tcPr>
            <w:tcW w:w="4819" w:type="dxa"/>
          </w:tcPr>
          <w:p w14:paraId="0CBBC59D" w14:textId="77777777" w:rsidR="009404D5" w:rsidRDefault="009404D5">
            <w:pPr>
              <w:cnfStyle w:val="000000000000" w:firstRow="0" w:lastRow="0" w:firstColumn="0" w:lastColumn="0" w:oddVBand="0" w:evenVBand="0" w:oddHBand="0" w:evenHBand="0" w:firstRowFirstColumn="0" w:firstRowLastColumn="0" w:lastRowFirstColumn="0" w:lastRowLastColumn="0"/>
            </w:pPr>
            <w:r>
              <w:t>.*[^\s].*</w:t>
            </w:r>
          </w:p>
        </w:tc>
      </w:tr>
    </w:tbl>
    <w:p w14:paraId="70DCE357" w14:textId="77777777" w:rsidR="009404D5" w:rsidRDefault="009404D5" w:rsidP="009404D5">
      <w:pPr>
        <w:pStyle w:val="Cmsor4"/>
      </w:pPr>
      <w:r>
        <w:t>File512kBinaryType</w:t>
      </w:r>
    </w:p>
    <w:p w14:paraId="650A793D" w14:textId="77777777" w:rsidR="009404D5" w:rsidRDefault="009404D5" w:rsidP="009404D5">
      <w:pPr>
        <w:pStyle w:val="Idzet"/>
      </w:pPr>
      <w:r>
        <w:t>xs:base64Binary</w:t>
      </w:r>
    </w:p>
    <w:p w14:paraId="5DDA03EE" w14:textId="77777777" w:rsidR="009404D5" w:rsidRDefault="009404D5" w:rsidP="009404D5">
      <w:r>
        <w:t>Bináris fájl típus, max 512kB</w:t>
      </w:r>
    </w:p>
    <w:tbl>
      <w:tblPr>
        <w:tblStyle w:val="Tblzatrcsos41jellszn"/>
        <w:tblW w:w="0" w:type="auto"/>
        <w:tblLook w:val="04A0" w:firstRow="1" w:lastRow="0" w:firstColumn="1" w:lastColumn="0" w:noHBand="0" w:noVBand="1"/>
      </w:tblPr>
      <w:tblGrid>
        <w:gridCol w:w="4552"/>
        <w:gridCol w:w="4510"/>
      </w:tblGrid>
      <w:tr w:rsidR="009404D5" w14:paraId="23A5C86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FD5BB73" w14:textId="77777777" w:rsidR="009404D5" w:rsidRDefault="009404D5">
            <w:r>
              <w:t>Megszorítás kód</w:t>
            </w:r>
          </w:p>
        </w:tc>
        <w:tc>
          <w:tcPr>
            <w:tcW w:w="4819" w:type="dxa"/>
          </w:tcPr>
          <w:p w14:paraId="1584D32B"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52DD66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A06D318" w14:textId="77777777" w:rsidR="009404D5" w:rsidRDefault="009404D5">
            <w:r>
              <w:t>maxLength</w:t>
            </w:r>
          </w:p>
        </w:tc>
        <w:tc>
          <w:tcPr>
            <w:tcW w:w="4819" w:type="dxa"/>
          </w:tcPr>
          <w:p w14:paraId="62DCFCDC" w14:textId="77777777" w:rsidR="009404D5" w:rsidRDefault="009404D5">
            <w:pPr>
              <w:cnfStyle w:val="000000100000" w:firstRow="0" w:lastRow="0" w:firstColumn="0" w:lastColumn="0" w:oddVBand="0" w:evenVBand="0" w:oddHBand="1" w:evenHBand="0" w:firstRowFirstColumn="0" w:firstRowLastColumn="0" w:lastRowFirstColumn="0" w:lastRowLastColumn="0"/>
            </w:pPr>
            <w:r>
              <w:t>524288</w:t>
            </w:r>
          </w:p>
        </w:tc>
      </w:tr>
      <w:tr w:rsidR="009404D5" w14:paraId="42DC7F1E" w14:textId="77777777">
        <w:tc>
          <w:tcPr>
            <w:cnfStyle w:val="001000000000" w:firstRow="0" w:lastRow="0" w:firstColumn="1" w:lastColumn="0" w:oddVBand="0" w:evenVBand="0" w:oddHBand="0" w:evenHBand="0" w:firstRowFirstColumn="0" w:firstRowLastColumn="0" w:lastRowFirstColumn="0" w:lastRowLastColumn="0"/>
            <w:tcW w:w="4819" w:type="dxa"/>
          </w:tcPr>
          <w:p w14:paraId="12A4C508" w14:textId="77777777" w:rsidR="009404D5" w:rsidRDefault="009404D5">
            <w:r>
              <w:t>required</w:t>
            </w:r>
          </w:p>
        </w:tc>
        <w:tc>
          <w:tcPr>
            <w:tcW w:w="4819" w:type="dxa"/>
          </w:tcPr>
          <w:p w14:paraId="562775BC"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2005893A" w14:textId="77777777" w:rsidR="009404D5" w:rsidRDefault="009404D5" w:rsidP="009404D5">
      <w:pPr>
        <w:pStyle w:val="Cmsor4"/>
        <w:rPr>
          <w:lang w:val="en-US"/>
        </w:rPr>
      </w:pPr>
      <w:r w:rsidRPr="75F169BF">
        <w:rPr>
          <w:lang w:val="en-US"/>
        </w:rPr>
        <w:t>FileExtensionType</w:t>
      </w:r>
    </w:p>
    <w:p w14:paraId="0F6E3C0E" w14:textId="77777777" w:rsidR="009404D5" w:rsidRDefault="009404D5" w:rsidP="009404D5">
      <w:pPr>
        <w:pStyle w:val="Idzet"/>
      </w:pPr>
      <w:r>
        <w:t>xs:string</w:t>
      </w:r>
    </w:p>
    <w:p w14:paraId="1302B197" w14:textId="77777777" w:rsidR="009404D5" w:rsidRDefault="009404D5" w:rsidP="009404D5">
      <w:r>
        <w:t>Fájl kiterjesztés típus</w:t>
      </w:r>
    </w:p>
    <w:tbl>
      <w:tblPr>
        <w:tblStyle w:val="Tblzatrcsos41jellszn"/>
        <w:tblW w:w="0" w:type="auto"/>
        <w:tblLook w:val="04A0" w:firstRow="1" w:lastRow="0" w:firstColumn="1" w:lastColumn="0" w:noHBand="0" w:noVBand="1"/>
      </w:tblPr>
      <w:tblGrid>
        <w:gridCol w:w="4556"/>
        <w:gridCol w:w="4506"/>
      </w:tblGrid>
      <w:tr w:rsidR="009404D5" w14:paraId="08AB5A2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963B2CA" w14:textId="77777777" w:rsidR="009404D5" w:rsidRDefault="009404D5">
            <w:r>
              <w:t>Megszorítás kód</w:t>
            </w:r>
          </w:p>
        </w:tc>
        <w:tc>
          <w:tcPr>
            <w:tcW w:w="4819" w:type="dxa"/>
          </w:tcPr>
          <w:p w14:paraId="30CECD6B"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3AEBA1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ADC982" w14:textId="77777777" w:rsidR="009404D5" w:rsidRDefault="009404D5">
            <w:r>
              <w:t>minLength</w:t>
            </w:r>
          </w:p>
        </w:tc>
        <w:tc>
          <w:tcPr>
            <w:tcW w:w="4819" w:type="dxa"/>
          </w:tcPr>
          <w:p w14:paraId="16183D12" w14:textId="77777777" w:rsidR="009404D5" w:rsidRDefault="009404D5">
            <w:pPr>
              <w:cnfStyle w:val="000000100000" w:firstRow="0" w:lastRow="0" w:firstColumn="0" w:lastColumn="0" w:oddVBand="0" w:evenVBand="0" w:oddHBand="1" w:evenHBand="0" w:firstRowFirstColumn="0" w:firstRowLastColumn="0" w:lastRowFirstColumn="0" w:lastRowLastColumn="0"/>
            </w:pPr>
            <w:r>
              <w:t>1</w:t>
            </w:r>
          </w:p>
        </w:tc>
      </w:tr>
      <w:tr w:rsidR="009404D5" w14:paraId="53ED19D9" w14:textId="77777777">
        <w:tc>
          <w:tcPr>
            <w:cnfStyle w:val="001000000000" w:firstRow="0" w:lastRow="0" w:firstColumn="1" w:lastColumn="0" w:oddVBand="0" w:evenVBand="0" w:oddHBand="0" w:evenHBand="0" w:firstRowFirstColumn="0" w:firstRowLastColumn="0" w:lastRowFirstColumn="0" w:lastRowLastColumn="0"/>
            <w:tcW w:w="4819" w:type="dxa"/>
          </w:tcPr>
          <w:p w14:paraId="7CAEBD88" w14:textId="77777777" w:rsidR="009404D5" w:rsidRDefault="009404D5">
            <w:r>
              <w:t>required</w:t>
            </w:r>
          </w:p>
        </w:tc>
        <w:tc>
          <w:tcPr>
            <w:tcW w:w="4819" w:type="dxa"/>
          </w:tcPr>
          <w:p w14:paraId="56AA0776"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79D4B6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058DD2" w14:textId="77777777" w:rsidR="009404D5" w:rsidRDefault="009404D5">
            <w:r>
              <w:t>maxLength</w:t>
            </w:r>
          </w:p>
        </w:tc>
        <w:tc>
          <w:tcPr>
            <w:tcW w:w="4819" w:type="dxa"/>
          </w:tcPr>
          <w:p w14:paraId="521E9205" w14:textId="77777777" w:rsidR="009404D5" w:rsidRDefault="009404D5">
            <w:pPr>
              <w:cnfStyle w:val="000000100000" w:firstRow="0" w:lastRow="0" w:firstColumn="0" w:lastColumn="0" w:oddVBand="0" w:evenVBand="0" w:oddHBand="1" w:evenHBand="0" w:firstRowFirstColumn="0" w:firstRowLastColumn="0" w:lastRowFirstColumn="0" w:lastRowLastColumn="0"/>
            </w:pPr>
            <w:r>
              <w:t>10</w:t>
            </w:r>
          </w:p>
        </w:tc>
      </w:tr>
      <w:tr w:rsidR="009404D5" w14:paraId="63AE7188" w14:textId="77777777">
        <w:tc>
          <w:tcPr>
            <w:cnfStyle w:val="001000000000" w:firstRow="0" w:lastRow="0" w:firstColumn="1" w:lastColumn="0" w:oddVBand="0" w:evenVBand="0" w:oddHBand="0" w:evenHBand="0" w:firstRowFirstColumn="0" w:firstRowLastColumn="0" w:lastRowFirstColumn="0" w:lastRowLastColumn="0"/>
            <w:tcW w:w="4819" w:type="dxa"/>
          </w:tcPr>
          <w:p w14:paraId="707434B9" w14:textId="77777777" w:rsidR="009404D5" w:rsidRDefault="009404D5">
            <w:r>
              <w:t>pattern</w:t>
            </w:r>
          </w:p>
        </w:tc>
        <w:tc>
          <w:tcPr>
            <w:tcW w:w="4819" w:type="dxa"/>
          </w:tcPr>
          <w:p w14:paraId="35178DFA" w14:textId="77777777" w:rsidR="009404D5" w:rsidRDefault="009404D5">
            <w:pPr>
              <w:cnfStyle w:val="000000000000" w:firstRow="0" w:lastRow="0" w:firstColumn="0" w:lastColumn="0" w:oddVBand="0" w:evenVBand="0" w:oddHBand="0" w:evenHBand="0" w:firstRowFirstColumn="0" w:firstRowLastColumn="0" w:lastRowFirstColumn="0" w:lastRowLastColumn="0"/>
            </w:pPr>
            <w:r>
              <w:t>[\w,-]*</w:t>
            </w:r>
          </w:p>
        </w:tc>
      </w:tr>
    </w:tbl>
    <w:p w14:paraId="364653B6" w14:textId="77777777" w:rsidR="009404D5" w:rsidRDefault="009404D5" w:rsidP="009404D5">
      <w:pPr>
        <w:pStyle w:val="Cmsor4"/>
        <w:rPr>
          <w:lang w:val="en-US"/>
        </w:rPr>
      </w:pPr>
      <w:r w:rsidRPr="75F169BF">
        <w:rPr>
          <w:lang w:val="en-US"/>
        </w:rPr>
        <w:t>CancellationReasonType</w:t>
      </w:r>
    </w:p>
    <w:p w14:paraId="430636C6" w14:textId="77777777" w:rsidR="009404D5" w:rsidRDefault="009404D5" w:rsidP="009404D5">
      <w:pPr>
        <w:pStyle w:val="Idzet"/>
      </w:pPr>
      <w:r>
        <w:t>common:AtomicStringType15</w:t>
      </w:r>
    </w:p>
    <w:p w14:paraId="6070129C" w14:textId="77777777" w:rsidR="009404D5" w:rsidRDefault="009404D5" w:rsidP="009404D5">
      <w:r>
        <w:t>Sztornózás ok típus</w:t>
      </w:r>
    </w:p>
    <w:tbl>
      <w:tblPr>
        <w:tblStyle w:val="Tblzatrcsos41jellszn"/>
        <w:tblW w:w="0" w:type="auto"/>
        <w:tblLook w:val="04A0" w:firstRow="1" w:lastRow="0" w:firstColumn="1" w:lastColumn="0" w:noHBand="0" w:noVBand="1"/>
      </w:tblPr>
      <w:tblGrid>
        <w:gridCol w:w="4556"/>
        <w:gridCol w:w="4506"/>
      </w:tblGrid>
      <w:tr w:rsidR="009404D5" w14:paraId="186B180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686CBDB" w14:textId="77777777" w:rsidR="009404D5" w:rsidRDefault="009404D5">
            <w:r>
              <w:t>Megszorítás kód</w:t>
            </w:r>
          </w:p>
        </w:tc>
        <w:tc>
          <w:tcPr>
            <w:tcW w:w="4819" w:type="dxa"/>
          </w:tcPr>
          <w:p w14:paraId="3C475A97"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2B9FB31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F851E07" w14:textId="77777777" w:rsidR="009404D5" w:rsidRDefault="009404D5">
            <w:r>
              <w:t>required</w:t>
            </w:r>
          </w:p>
        </w:tc>
        <w:tc>
          <w:tcPr>
            <w:tcW w:w="4819" w:type="dxa"/>
          </w:tcPr>
          <w:p w14:paraId="10DDE4D0" w14:textId="77777777" w:rsidR="009404D5" w:rsidRDefault="009404D5">
            <w:pPr>
              <w:cnfStyle w:val="000000100000" w:firstRow="0" w:lastRow="0" w:firstColumn="0" w:lastColumn="0" w:oddVBand="0" w:evenVBand="0" w:oddHBand="1" w:evenHBand="0" w:firstRowFirstColumn="0" w:firstRowLastColumn="0" w:lastRowFirstColumn="0" w:lastRowLastColumn="0"/>
            </w:pPr>
            <w:r>
              <w:t>Nem</w:t>
            </w:r>
          </w:p>
        </w:tc>
      </w:tr>
    </w:tbl>
    <w:p w14:paraId="28A7382D" w14:textId="77777777" w:rsidR="009404D5" w:rsidRDefault="009404D5" w:rsidP="009404D5"/>
    <w:tbl>
      <w:tblPr>
        <w:tblStyle w:val="Tblzatrcsos41jellszn"/>
        <w:tblW w:w="0" w:type="auto"/>
        <w:tblLook w:val="04A0" w:firstRow="1" w:lastRow="0" w:firstColumn="1" w:lastColumn="0" w:noHBand="0" w:noVBand="1"/>
      </w:tblPr>
      <w:tblGrid>
        <w:gridCol w:w="4502"/>
        <w:gridCol w:w="4560"/>
      </w:tblGrid>
      <w:tr w:rsidR="009404D5" w14:paraId="5B9F573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222EB9E" w14:textId="77777777" w:rsidR="009404D5" w:rsidRDefault="009404D5">
            <w:r>
              <w:t>Enum kód</w:t>
            </w:r>
          </w:p>
        </w:tc>
        <w:tc>
          <w:tcPr>
            <w:tcW w:w="4819" w:type="dxa"/>
          </w:tcPr>
          <w:p w14:paraId="00B5DB01"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22116C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AE2502C" w14:textId="77777777" w:rsidR="009404D5" w:rsidRDefault="009404D5">
            <w:r>
              <w:t>S1</w:t>
            </w:r>
          </w:p>
        </w:tc>
        <w:tc>
          <w:tcPr>
            <w:tcW w:w="4819" w:type="dxa"/>
          </w:tcPr>
          <w:p w14:paraId="272A6FD8" w14:textId="77777777" w:rsidR="009404D5" w:rsidRDefault="009404D5">
            <w:pPr>
              <w:cnfStyle w:val="000000100000" w:firstRow="0" w:lastRow="0" w:firstColumn="0" w:lastColumn="0" w:oddVBand="0" w:evenVBand="0" w:oddHBand="1" w:evenHBand="0" w:firstRowFirstColumn="0" w:firstRowLastColumn="0" w:lastRowFirstColumn="0" w:lastRowLastColumn="0"/>
            </w:pPr>
            <w:r>
              <w:t>Ügyfél elállása</w:t>
            </w:r>
          </w:p>
        </w:tc>
      </w:tr>
      <w:tr w:rsidR="009404D5" w14:paraId="695A4866" w14:textId="77777777">
        <w:tc>
          <w:tcPr>
            <w:cnfStyle w:val="001000000000" w:firstRow="0" w:lastRow="0" w:firstColumn="1" w:lastColumn="0" w:oddVBand="0" w:evenVBand="0" w:oddHBand="0" w:evenHBand="0" w:firstRowFirstColumn="0" w:firstRowLastColumn="0" w:lastRowFirstColumn="0" w:lastRowLastColumn="0"/>
            <w:tcW w:w="4819" w:type="dxa"/>
          </w:tcPr>
          <w:p w14:paraId="1176FCC9" w14:textId="77777777" w:rsidR="009404D5" w:rsidRDefault="009404D5">
            <w:r>
              <w:t>S2</w:t>
            </w:r>
          </w:p>
        </w:tc>
        <w:tc>
          <w:tcPr>
            <w:tcW w:w="4819" w:type="dxa"/>
          </w:tcPr>
          <w:p w14:paraId="1CCC6C0F" w14:textId="77777777" w:rsidR="009404D5" w:rsidRDefault="009404D5">
            <w:pPr>
              <w:cnfStyle w:val="000000000000" w:firstRow="0" w:lastRow="0" w:firstColumn="0" w:lastColumn="0" w:oddVBand="0" w:evenVBand="0" w:oddHBand="0" w:evenHBand="0" w:firstRowFirstColumn="0" w:firstRowLastColumn="0" w:lastRowFirstColumn="0" w:lastRowLastColumn="0"/>
            </w:pPr>
            <w:r>
              <w:t>Kezelői hiba: téves bevitel</w:t>
            </w:r>
          </w:p>
        </w:tc>
      </w:tr>
      <w:tr w:rsidR="009404D5" w14:paraId="044AD32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7985FCC" w14:textId="77777777" w:rsidR="009404D5" w:rsidRDefault="009404D5">
            <w:r>
              <w:t>S3</w:t>
            </w:r>
          </w:p>
        </w:tc>
        <w:tc>
          <w:tcPr>
            <w:tcW w:w="4819" w:type="dxa"/>
          </w:tcPr>
          <w:p w14:paraId="3BA000C8" w14:textId="77777777" w:rsidR="009404D5" w:rsidRDefault="009404D5">
            <w:pPr>
              <w:cnfStyle w:val="000000100000" w:firstRow="0" w:lastRow="0" w:firstColumn="0" w:lastColumn="0" w:oddVBand="0" w:evenVBand="0" w:oddHBand="1" w:evenHBand="0" w:firstRowFirstColumn="0" w:firstRowLastColumn="0" w:lastRowFirstColumn="0" w:lastRowLastColumn="0"/>
            </w:pPr>
            <w:r>
              <w:t>Kezelői hiba: téves fizetőeszköz bevitel</w:t>
            </w:r>
          </w:p>
        </w:tc>
      </w:tr>
      <w:tr w:rsidR="009404D5" w14:paraId="707261E7" w14:textId="77777777">
        <w:tc>
          <w:tcPr>
            <w:cnfStyle w:val="001000000000" w:firstRow="0" w:lastRow="0" w:firstColumn="1" w:lastColumn="0" w:oddVBand="0" w:evenVBand="0" w:oddHBand="0" w:evenHBand="0" w:firstRowFirstColumn="0" w:firstRowLastColumn="0" w:lastRowFirstColumn="0" w:lastRowLastColumn="0"/>
            <w:tcW w:w="4819" w:type="dxa"/>
          </w:tcPr>
          <w:p w14:paraId="459402A5" w14:textId="77777777" w:rsidR="009404D5" w:rsidRDefault="009404D5">
            <w:r>
              <w:t>S4</w:t>
            </w:r>
          </w:p>
        </w:tc>
        <w:tc>
          <w:tcPr>
            <w:tcW w:w="4819" w:type="dxa"/>
          </w:tcPr>
          <w:p w14:paraId="5A364E9A" w14:textId="77777777" w:rsidR="009404D5" w:rsidRDefault="009404D5">
            <w:pPr>
              <w:cnfStyle w:val="000000000000" w:firstRow="0" w:lastRow="0" w:firstColumn="0" w:lastColumn="0" w:oddVBand="0" w:evenVBand="0" w:oddHBand="0" w:evenHBand="0" w:firstRowFirstColumn="0" w:firstRowLastColumn="0" w:lastRowFirstColumn="0" w:lastRowLastColumn="0"/>
            </w:pPr>
            <w:r>
              <w:t>Kezelői hiba: termék nincs készleten</w:t>
            </w:r>
          </w:p>
        </w:tc>
      </w:tr>
      <w:tr w:rsidR="009404D5" w14:paraId="45DE881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22D3B3" w14:textId="77777777" w:rsidR="009404D5" w:rsidRDefault="009404D5">
            <w:r>
              <w:t>S5</w:t>
            </w:r>
          </w:p>
        </w:tc>
        <w:tc>
          <w:tcPr>
            <w:tcW w:w="4819" w:type="dxa"/>
          </w:tcPr>
          <w:p w14:paraId="262072BD" w14:textId="77777777" w:rsidR="009404D5" w:rsidRDefault="009404D5">
            <w:pPr>
              <w:cnfStyle w:val="000000100000" w:firstRow="0" w:lastRow="0" w:firstColumn="0" w:lastColumn="0" w:oddVBand="0" w:evenVBand="0" w:oddHBand="1" w:evenHBand="0" w:firstRowFirstColumn="0" w:firstRowLastColumn="0" w:lastRowFirstColumn="0" w:lastRowLastColumn="0"/>
            </w:pPr>
            <w:r>
              <w:t>Technikai: téves bizonylattípus kibocsátása</w:t>
            </w:r>
          </w:p>
        </w:tc>
      </w:tr>
      <w:tr w:rsidR="009404D5" w14:paraId="2B5E052C" w14:textId="77777777">
        <w:tc>
          <w:tcPr>
            <w:cnfStyle w:val="001000000000" w:firstRow="0" w:lastRow="0" w:firstColumn="1" w:lastColumn="0" w:oddVBand="0" w:evenVBand="0" w:oddHBand="0" w:evenHBand="0" w:firstRowFirstColumn="0" w:firstRowLastColumn="0" w:lastRowFirstColumn="0" w:lastRowLastColumn="0"/>
            <w:tcW w:w="4819" w:type="dxa"/>
          </w:tcPr>
          <w:p w14:paraId="05189702" w14:textId="77777777" w:rsidR="009404D5" w:rsidRDefault="009404D5">
            <w:r>
              <w:t>S6</w:t>
            </w:r>
          </w:p>
        </w:tc>
        <w:tc>
          <w:tcPr>
            <w:tcW w:w="4819" w:type="dxa"/>
          </w:tcPr>
          <w:p w14:paraId="1B65CC5E" w14:textId="77777777" w:rsidR="009404D5" w:rsidRDefault="009404D5">
            <w:pPr>
              <w:cnfStyle w:val="000000000000" w:firstRow="0" w:lastRow="0" w:firstColumn="0" w:lastColumn="0" w:oddVBand="0" w:evenVBand="0" w:oddHBand="0" w:evenHBand="0" w:firstRowFirstColumn="0" w:firstRowLastColumn="0" w:lastRowFirstColumn="0" w:lastRowLastColumn="0"/>
            </w:pPr>
            <w:r>
              <w:t>Technikai: sikertelen fizetőeszköz használat</w:t>
            </w:r>
          </w:p>
        </w:tc>
      </w:tr>
      <w:tr w:rsidR="009404D5" w14:paraId="39C79D1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0F9265A" w14:textId="77777777" w:rsidR="009404D5" w:rsidRDefault="009404D5">
            <w:r>
              <w:t>S7</w:t>
            </w:r>
          </w:p>
        </w:tc>
        <w:tc>
          <w:tcPr>
            <w:tcW w:w="4819" w:type="dxa"/>
          </w:tcPr>
          <w:p w14:paraId="01411B79" w14:textId="77777777" w:rsidR="009404D5" w:rsidRDefault="009404D5">
            <w:pPr>
              <w:cnfStyle w:val="000000100000" w:firstRow="0" w:lastRow="0" w:firstColumn="0" w:lastColumn="0" w:oddVBand="0" w:evenVBand="0" w:oddHBand="1" w:evenHBand="0" w:firstRowFirstColumn="0" w:firstRowLastColumn="0" w:lastRowFirstColumn="0" w:lastRowLastColumn="0"/>
            </w:pPr>
            <w:r>
              <w:t>Technikai: téves ügyfél adat/hibás bevitel</w:t>
            </w:r>
          </w:p>
        </w:tc>
      </w:tr>
      <w:tr w:rsidR="009404D5" w14:paraId="6988421C" w14:textId="77777777">
        <w:tc>
          <w:tcPr>
            <w:cnfStyle w:val="001000000000" w:firstRow="0" w:lastRow="0" w:firstColumn="1" w:lastColumn="0" w:oddVBand="0" w:evenVBand="0" w:oddHBand="0" w:evenHBand="0" w:firstRowFirstColumn="0" w:firstRowLastColumn="0" w:lastRowFirstColumn="0" w:lastRowLastColumn="0"/>
            <w:tcW w:w="4819" w:type="dxa"/>
          </w:tcPr>
          <w:p w14:paraId="39E254AC" w14:textId="77777777" w:rsidR="009404D5" w:rsidRDefault="009404D5">
            <w:r>
              <w:t>S8</w:t>
            </w:r>
          </w:p>
        </w:tc>
        <w:tc>
          <w:tcPr>
            <w:tcW w:w="4819" w:type="dxa"/>
          </w:tcPr>
          <w:p w14:paraId="3AD71D35" w14:textId="77777777" w:rsidR="009404D5" w:rsidRDefault="009404D5">
            <w:pPr>
              <w:cnfStyle w:val="000000000000" w:firstRow="0" w:lastRow="0" w:firstColumn="0" w:lastColumn="0" w:oddVBand="0" w:evenVBand="0" w:oddHBand="0" w:evenHBand="0" w:firstRowFirstColumn="0" w:firstRowLastColumn="0" w:lastRowFirstColumn="0" w:lastRowLastColumn="0"/>
            </w:pPr>
            <w:r>
              <w:t>Technikai: próbavásárlás</w:t>
            </w:r>
          </w:p>
        </w:tc>
      </w:tr>
      <w:tr w:rsidR="009404D5" w14:paraId="3FC66F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B5D0D6E" w14:textId="77777777" w:rsidR="009404D5" w:rsidRDefault="009404D5">
            <w:r>
              <w:t>S0</w:t>
            </w:r>
          </w:p>
        </w:tc>
        <w:tc>
          <w:tcPr>
            <w:tcW w:w="4819" w:type="dxa"/>
          </w:tcPr>
          <w:p w14:paraId="2BD905F6" w14:textId="77777777" w:rsidR="009404D5" w:rsidRDefault="009404D5">
            <w:pPr>
              <w:cnfStyle w:val="000000100000" w:firstRow="0" w:lastRow="0" w:firstColumn="0" w:lastColumn="0" w:oddVBand="0" w:evenVBand="0" w:oddHBand="1" w:evenHBand="0" w:firstRowFirstColumn="0" w:firstRowLastColumn="0" w:lastRowFirstColumn="0" w:lastRowLastColumn="0"/>
            </w:pPr>
            <w:r>
              <w:t>Egyéb</w:t>
            </w:r>
          </w:p>
        </w:tc>
      </w:tr>
    </w:tbl>
    <w:p w14:paraId="3AACB5BC" w14:textId="2C950B63" w:rsidR="009404D5" w:rsidRDefault="009404D5" w:rsidP="009404D5">
      <w:pPr>
        <w:pStyle w:val="Cmsor4"/>
        <w:rPr>
          <w:lang w:val="en-US"/>
        </w:rPr>
      </w:pPr>
      <w:r w:rsidRPr="2E14F655">
        <w:rPr>
          <w:lang w:val="en-US"/>
        </w:rPr>
        <w:t>CashPaymentTitleType</w:t>
      </w:r>
    </w:p>
    <w:p w14:paraId="0EC4B5AE" w14:textId="77777777" w:rsidR="009404D5" w:rsidRDefault="009404D5" w:rsidP="009404D5">
      <w:pPr>
        <w:pStyle w:val="Idzet"/>
      </w:pPr>
      <w:r>
        <w:t>common:AtomicStringType15</w:t>
      </w:r>
    </w:p>
    <w:p w14:paraId="2B7A9985" w14:textId="77777777" w:rsidR="009404D5" w:rsidRDefault="009404D5" w:rsidP="009404D5">
      <w:r>
        <w:t>Pénztári befizetés-kifizetés vagy fizetőeszköz csere jogcímei típus</w:t>
      </w:r>
    </w:p>
    <w:tbl>
      <w:tblPr>
        <w:tblStyle w:val="Tblzatrcsos41jellszn"/>
        <w:tblW w:w="0" w:type="auto"/>
        <w:tblLook w:val="04A0" w:firstRow="1" w:lastRow="0" w:firstColumn="1" w:lastColumn="0" w:noHBand="0" w:noVBand="1"/>
      </w:tblPr>
      <w:tblGrid>
        <w:gridCol w:w="4556"/>
        <w:gridCol w:w="4506"/>
      </w:tblGrid>
      <w:tr w:rsidR="009404D5" w14:paraId="1095F24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9605DD5" w14:textId="77777777" w:rsidR="009404D5" w:rsidRDefault="009404D5">
            <w:r>
              <w:t>Megszorítás kód</w:t>
            </w:r>
          </w:p>
        </w:tc>
        <w:tc>
          <w:tcPr>
            <w:tcW w:w="4819" w:type="dxa"/>
          </w:tcPr>
          <w:p w14:paraId="20FC780B"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24C3ED3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37D1F34" w14:textId="77777777" w:rsidR="009404D5" w:rsidRDefault="009404D5">
            <w:r>
              <w:t>required</w:t>
            </w:r>
          </w:p>
        </w:tc>
        <w:tc>
          <w:tcPr>
            <w:tcW w:w="4819" w:type="dxa"/>
          </w:tcPr>
          <w:p w14:paraId="522306AD" w14:textId="77777777" w:rsidR="009404D5" w:rsidRDefault="009404D5">
            <w:pPr>
              <w:cnfStyle w:val="000000100000" w:firstRow="0" w:lastRow="0" w:firstColumn="0" w:lastColumn="0" w:oddVBand="0" w:evenVBand="0" w:oddHBand="1" w:evenHBand="0" w:firstRowFirstColumn="0" w:firstRowLastColumn="0" w:lastRowFirstColumn="0" w:lastRowLastColumn="0"/>
            </w:pPr>
            <w:r>
              <w:t>Nem</w:t>
            </w:r>
          </w:p>
        </w:tc>
      </w:tr>
    </w:tbl>
    <w:p w14:paraId="0B6F628C" w14:textId="77777777" w:rsidR="009404D5" w:rsidRDefault="009404D5" w:rsidP="009404D5"/>
    <w:tbl>
      <w:tblPr>
        <w:tblStyle w:val="Tblzatrcsos41jellszn"/>
        <w:tblW w:w="0" w:type="auto"/>
        <w:tblLook w:val="04A0" w:firstRow="1" w:lastRow="0" w:firstColumn="1" w:lastColumn="0" w:noHBand="0" w:noVBand="1"/>
      </w:tblPr>
      <w:tblGrid>
        <w:gridCol w:w="4488"/>
        <w:gridCol w:w="4574"/>
      </w:tblGrid>
      <w:tr w:rsidR="009404D5" w14:paraId="52EDC17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B243DFF" w14:textId="77777777" w:rsidR="009404D5" w:rsidRDefault="009404D5">
            <w:r>
              <w:t>Enum kód</w:t>
            </w:r>
          </w:p>
        </w:tc>
        <w:tc>
          <w:tcPr>
            <w:tcW w:w="4819" w:type="dxa"/>
          </w:tcPr>
          <w:p w14:paraId="486B2EC3"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0C6603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624994D" w14:textId="77777777" w:rsidR="009404D5" w:rsidRDefault="009404D5">
            <w:r>
              <w:t>01</w:t>
            </w:r>
          </w:p>
        </w:tc>
        <w:tc>
          <w:tcPr>
            <w:tcW w:w="4819" w:type="dxa"/>
          </w:tcPr>
          <w:p w14:paraId="4519DDFD" w14:textId="77777777" w:rsidR="009404D5" w:rsidRDefault="009404D5">
            <w:pPr>
              <w:cnfStyle w:val="000000100000" w:firstRow="0" w:lastRow="0" w:firstColumn="0" w:lastColumn="0" w:oddVBand="0" w:evenVBand="0" w:oddHBand="1" w:evenHBand="0" w:firstRowFirstColumn="0" w:firstRowLastColumn="0" w:lastRowFirstColumn="0" w:lastRowLastColumn="0"/>
            </w:pPr>
            <w:r>
              <w:t>Váltópénz bevitel</w:t>
            </w:r>
          </w:p>
        </w:tc>
      </w:tr>
      <w:tr w:rsidR="009404D5" w14:paraId="3AB6F269" w14:textId="77777777">
        <w:tc>
          <w:tcPr>
            <w:cnfStyle w:val="001000000000" w:firstRow="0" w:lastRow="0" w:firstColumn="1" w:lastColumn="0" w:oddVBand="0" w:evenVBand="0" w:oddHBand="0" w:evenHBand="0" w:firstRowFirstColumn="0" w:firstRowLastColumn="0" w:lastRowFirstColumn="0" w:lastRowLastColumn="0"/>
            <w:tcW w:w="4819" w:type="dxa"/>
          </w:tcPr>
          <w:p w14:paraId="40A26354" w14:textId="77777777" w:rsidR="009404D5" w:rsidRDefault="009404D5">
            <w:r>
              <w:t>02</w:t>
            </w:r>
          </w:p>
        </w:tc>
        <w:tc>
          <w:tcPr>
            <w:tcW w:w="4819" w:type="dxa"/>
          </w:tcPr>
          <w:p w14:paraId="30C96F13" w14:textId="77777777" w:rsidR="009404D5" w:rsidRDefault="009404D5">
            <w:pPr>
              <w:cnfStyle w:val="000000000000" w:firstRow="0" w:lastRow="0" w:firstColumn="0" w:lastColumn="0" w:oddVBand="0" w:evenVBand="0" w:oddHBand="0" w:evenHBand="0" w:firstRowFirstColumn="0" w:firstRowLastColumn="0" w:lastRowFirstColumn="0" w:lastRowLastColumn="0"/>
            </w:pPr>
            <w:r>
              <w:t>Pénztáros pénzfelvétel</w:t>
            </w:r>
          </w:p>
        </w:tc>
      </w:tr>
      <w:tr w:rsidR="009404D5" w14:paraId="48EDF3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77E7D10" w14:textId="77777777" w:rsidR="009404D5" w:rsidRDefault="009404D5">
            <w:r>
              <w:t>03</w:t>
            </w:r>
          </w:p>
        </w:tc>
        <w:tc>
          <w:tcPr>
            <w:tcW w:w="4819" w:type="dxa"/>
          </w:tcPr>
          <w:p w14:paraId="6A909D43" w14:textId="77777777" w:rsidR="009404D5" w:rsidRDefault="009404D5">
            <w:pPr>
              <w:cnfStyle w:val="000000100000" w:firstRow="0" w:lastRow="0" w:firstColumn="0" w:lastColumn="0" w:oddVBand="0" w:evenVBand="0" w:oddHBand="1" w:evenHBand="0" w:firstRowFirstColumn="0" w:firstRowLastColumn="0" w:lastRowFirstColumn="0" w:lastRowLastColumn="0"/>
            </w:pPr>
            <w:r>
              <w:t>Díjbeszedés</w:t>
            </w:r>
          </w:p>
        </w:tc>
      </w:tr>
      <w:tr w:rsidR="009404D5" w14:paraId="75294FF3" w14:textId="77777777">
        <w:tc>
          <w:tcPr>
            <w:cnfStyle w:val="001000000000" w:firstRow="0" w:lastRow="0" w:firstColumn="1" w:lastColumn="0" w:oddVBand="0" w:evenVBand="0" w:oddHBand="0" w:evenHBand="0" w:firstRowFirstColumn="0" w:firstRowLastColumn="0" w:lastRowFirstColumn="0" w:lastRowLastColumn="0"/>
            <w:tcW w:w="4819" w:type="dxa"/>
          </w:tcPr>
          <w:p w14:paraId="6BB6639D" w14:textId="77777777" w:rsidR="009404D5" w:rsidRDefault="009404D5">
            <w:r>
              <w:t>04</w:t>
            </w:r>
          </w:p>
        </w:tc>
        <w:tc>
          <w:tcPr>
            <w:tcW w:w="4819" w:type="dxa"/>
          </w:tcPr>
          <w:p w14:paraId="4F18600A" w14:textId="77777777" w:rsidR="009404D5" w:rsidRDefault="009404D5">
            <w:pPr>
              <w:cnfStyle w:val="000000000000" w:firstRow="0" w:lastRow="0" w:firstColumn="0" w:lastColumn="0" w:oddVBand="0" w:evenVBand="0" w:oddHBand="0" w:evenHBand="0" w:firstRowFirstColumn="0" w:firstRowLastColumn="0" w:lastRowFirstColumn="0" w:lastRowLastColumn="0"/>
            </w:pPr>
            <w:r>
              <w:t>Sorsjegy eladás</w:t>
            </w:r>
          </w:p>
        </w:tc>
      </w:tr>
      <w:tr w:rsidR="009404D5" w14:paraId="3D0ADF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ED01D5" w14:textId="77777777" w:rsidR="009404D5" w:rsidRDefault="009404D5">
            <w:r>
              <w:t>05</w:t>
            </w:r>
          </w:p>
        </w:tc>
        <w:tc>
          <w:tcPr>
            <w:tcW w:w="4819" w:type="dxa"/>
          </w:tcPr>
          <w:p w14:paraId="3B6C1914" w14:textId="77777777" w:rsidR="009404D5" w:rsidRDefault="009404D5">
            <w:pPr>
              <w:cnfStyle w:val="000000100000" w:firstRow="0" w:lastRow="0" w:firstColumn="0" w:lastColumn="0" w:oddVBand="0" w:evenVBand="0" w:oddHBand="1" w:evenHBand="0" w:firstRowFirstColumn="0" w:firstRowLastColumn="0" w:lastRowFirstColumn="0" w:lastRowLastColumn="0"/>
            </w:pPr>
            <w:r>
              <w:t>Előleg</w:t>
            </w:r>
          </w:p>
        </w:tc>
      </w:tr>
      <w:tr w:rsidR="009404D5" w14:paraId="1FBA2367" w14:textId="77777777">
        <w:tc>
          <w:tcPr>
            <w:cnfStyle w:val="001000000000" w:firstRow="0" w:lastRow="0" w:firstColumn="1" w:lastColumn="0" w:oddVBand="0" w:evenVBand="0" w:oddHBand="0" w:evenHBand="0" w:firstRowFirstColumn="0" w:firstRowLastColumn="0" w:lastRowFirstColumn="0" w:lastRowLastColumn="0"/>
            <w:tcW w:w="4819" w:type="dxa"/>
          </w:tcPr>
          <w:p w14:paraId="65384C2E" w14:textId="77777777" w:rsidR="009404D5" w:rsidRDefault="009404D5">
            <w:r>
              <w:t>06</w:t>
            </w:r>
          </w:p>
        </w:tc>
        <w:tc>
          <w:tcPr>
            <w:tcW w:w="4819" w:type="dxa"/>
          </w:tcPr>
          <w:p w14:paraId="3BCF6DF5" w14:textId="77777777" w:rsidR="009404D5" w:rsidRDefault="009404D5">
            <w:pPr>
              <w:cnfStyle w:val="000000000000" w:firstRow="0" w:lastRow="0" w:firstColumn="0" w:lastColumn="0" w:oddVBand="0" w:evenVBand="0" w:oddHBand="0" w:evenHBand="0" w:firstRowFirstColumn="0" w:firstRowLastColumn="0" w:lastRowFirstColumn="0" w:lastRowLastColumn="0"/>
            </w:pPr>
            <w:r>
              <w:t>Pénztár hiány</w:t>
            </w:r>
          </w:p>
        </w:tc>
      </w:tr>
      <w:tr w:rsidR="009404D5" w14:paraId="66E5DB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2ECE043" w14:textId="77777777" w:rsidR="009404D5" w:rsidRDefault="009404D5">
            <w:r>
              <w:t>07</w:t>
            </w:r>
          </w:p>
        </w:tc>
        <w:tc>
          <w:tcPr>
            <w:tcW w:w="4819" w:type="dxa"/>
          </w:tcPr>
          <w:p w14:paraId="14644CE0" w14:textId="77777777" w:rsidR="009404D5" w:rsidRDefault="009404D5">
            <w:pPr>
              <w:cnfStyle w:val="000000100000" w:firstRow="0" w:lastRow="0" w:firstColumn="0" w:lastColumn="0" w:oddVBand="0" w:evenVBand="0" w:oddHBand="1" w:evenHBand="0" w:firstRowFirstColumn="0" w:firstRowLastColumn="0" w:lastRowFirstColumn="0" w:lastRowLastColumn="0"/>
            </w:pPr>
            <w:r>
              <w:t>Borravaló</w:t>
            </w:r>
          </w:p>
        </w:tc>
      </w:tr>
      <w:tr w:rsidR="009404D5" w14:paraId="0B40110F" w14:textId="77777777">
        <w:tc>
          <w:tcPr>
            <w:cnfStyle w:val="001000000000" w:firstRow="0" w:lastRow="0" w:firstColumn="1" w:lastColumn="0" w:oddVBand="0" w:evenVBand="0" w:oddHBand="0" w:evenHBand="0" w:firstRowFirstColumn="0" w:firstRowLastColumn="0" w:lastRowFirstColumn="0" w:lastRowLastColumn="0"/>
            <w:tcW w:w="4819" w:type="dxa"/>
          </w:tcPr>
          <w:p w14:paraId="1B1E064F" w14:textId="77777777" w:rsidR="009404D5" w:rsidRDefault="009404D5">
            <w:r>
              <w:t>08</w:t>
            </w:r>
          </w:p>
        </w:tc>
        <w:tc>
          <w:tcPr>
            <w:tcW w:w="4819" w:type="dxa"/>
          </w:tcPr>
          <w:p w14:paraId="69E4D804" w14:textId="77777777" w:rsidR="009404D5" w:rsidRDefault="009404D5">
            <w:pPr>
              <w:cnfStyle w:val="000000000000" w:firstRow="0" w:lastRow="0" w:firstColumn="0" w:lastColumn="0" w:oddVBand="0" w:evenVBand="0" w:oddHBand="0" w:evenHBand="0" w:firstRowFirstColumn="0" w:firstRowLastColumn="0" w:lastRowFirstColumn="0" w:lastRowLastColumn="0"/>
            </w:pPr>
            <w:r>
              <w:t>Egyéb befizetés</w:t>
            </w:r>
          </w:p>
        </w:tc>
      </w:tr>
      <w:tr w:rsidR="009404D5" w14:paraId="6F4E524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3DB2CBD" w14:textId="77777777" w:rsidR="009404D5" w:rsidRDefault="009404D5">
            <w:r>
              <w:t>31</w:t>
            </w:r>
          </w:p>
        </w:tc>
        <w:tc>
          <w:tcPr>
            <w:tcW w:w="4819" w:type="dxa"/>
          </w:tcPr>
          <w:p w14:paraId="7A5022A7" w14:textId="77777777" w:rsidR="009404D5" w:rsidRDefault="009404D5">
            <w:pPr>
              <w:cnfStyle w:val="000000100000" w:firstRow="0" w:lastRow="0" w:firstColumn="0" w:lastColumn="0" w:oddVBand="0" w:evenVBand="0" w:oddHBand="1" w:evenHBand="0" w:firstRowFirstColumn="0" w:firstRowLastColumn="0" w:lastRowFirstColumn="0" w:lastRowLastColumn="0"/>
            </w:pPr>
            <w:r>
              <w:t>Fölözés</w:t>
            </w:r>
          </w:p>
        </w:tc>
      </w:tr>
      <w:tr w:rsidR="009404D5" w14:paraId="0712204A" w14:textId="77777777">
        <w:tc>
          <w:tcPr>
            <w:cnfStyle w:val="001000000000" w:firstRow="0" w:lastRow="0" w:firstColumn="1" w:lastColumn="0" w:oddVBand="0" w:evenVBand="0" w:oddHBand="0" w:evenHBand="0" w:firstRowFirstColumn="0" w:firstRowLastColumn="0" w:lastRowFirstColumn="0" w:lastRowLastColumn="0"/>
            <w:tcW w:w="4819" w:type="dxa"/>
          </w:tcPr>
          <w:p w14:paraId="2AB695E7" w14:textId="77777777" w:rsidR="009404D5" w:rsidRDefault="009404D5">
            <w:r>
              <w:t>32</w:t>
            </w:r>
          </w:p>
        </w:tc>
        <w:tc>
          <w:tcPr>
            <w:tcW w:w="4819" w:type="dxa"/>
          </w:tcPr>
          <w:p w14:paraId="39A1965C" w14:textId="77777777" w:rsidR="009404D5" w:rsidRDefault="009404D5">
            <w:pPr>
              <w:cnfStyle w:val="000000000000" w:firstRow="0" w:lastRow="0" w:firstColumn="0" w:lastColumn="0" w:oddVBand="0" w:evenVBand="0" w:oddHBand="0" w:evenHBand="0" w:firstRowFirstColumn="0" w:firstRowLastColumn="0" w:lastRowFirstColumn="0" w:lastRowLastColumn="0"/>
            </w:pPr>
            <w:r>
              <w:t>Pénztáros levétel</w:t>
            </w:r>
          </w:p>
        </w:tc>
      </w:tr>
      <w:tr w:rsidR="009404D5" w14:paraId="06DD27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D6D7AB1" w14:textId="77777777" w:rsidR="009404D5" w:rsidRDefault="009404D5">
            <w:r>
              <w:t>33</w:t>
            </w:r>
          </w:p>
        </w:tc>
        <w:tc>
          <w:tcPr>
            <w:tcW w:w="4819" w:type="dxa"/>
          </w:tcPr>
          <w:p w14:paraId="4C08C0E6" w14:textId="77777777" w:rsidR="009404D5" w:rsidRDefault="009404D5">
            <w:pPr>
              <w:cnfStyle w:val="000000100000" w:firstRow="0" w:lastRow="0" w:firstColumn="0" w:lastColumn="0" w:oddVBand="0" w:evenVBand="0" w:oddHBand="1" w:evenHBand="0" w:firstRowFirstColumn="0" w:firstRowLastColumn="0" w:lastRowFirstColumn="0" w:lastRowLastColumn="0"/>
            </w:pPr>
            <w:r>
              <w:t>Utalvány kivét</w:t>
            </w:r>
          </w:p>
        </w:tc>
      </w:tr>
      <w:tr w:rsidR="009404D5" w14:paraId="035FF5DC" w14:textId="77777777">
        <w:tc>
          <w:tcPr>
            <w:cnfStyle w:val="001000000000" w:firstRow="0" w:lastRow="0" w:firstColumn="1" w:lastColumn="0" w:oddVBand="0" w:evenVBand="0" w:oddHBand="0" w:evenHBand="0" w:firstRowFirstColumn="0" w:firstRowLastColumn="0" w:lastRowFirstColumn="0" w:lastRowLastColumn="0"/>
            <w:tcW w:w="4819" w:type="dxa"/>
          </w:tcPr>
          <w:p w14:paraId="6D387B99" w14:textId="77777777" w:rsidR="009404D5" w:rsidRDefault="009404D5">
            <w:r>
              <w:t>34</w:t>
            </w:r>
          </w:p>
        </w:tc>
        <w:tc>
          <w:tcPr>
            <w:tcW w:w="4819" w:type="dxa"/>
          </w:tcPr>
          <w:p w14:paraId="2AEA8E40" w14:textId="77777777" w:rsidR="009404D5" w:rsidRDefault="009404D5">
            <w:pPr>
              <w:cnfStyle w:val="000000000000" w:firstRow="0" w:lastRow="0" w:firstColumn="0" w:lastColumn="0" w:oddVBand="0" w:evenVBand="0" w:oddHBand="0" w:evenHBand="0" w:firstRowFirstColumn="0" w:firstRowLastColumn="0" w:lastRowFirstColumn="0" w:lastRowLastColumn="0"/>
            </w:pPr>
            <w:r>
              <w:t>Ajándékkártya kivét</w:t>
            </w:r>
          </w:p>
        </w:tc>
      </w:tr>
      <w:tr w:rsidR="009404D5" w14:paraId="61FC486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67ACC6" w14:textId="77777777" w:rsidR="009404D5" w:rsidRDefault="009404D5">
            <w:r>
              <w:t>35</w:t>
            </w:r>
          </w:p>
        </w:tc>
        <w:tc>
          <w:tcPr>
            <w:tcW w:w="4819" w:type="dxa"/>
          </w:tcPr>
          <w:p w14:paraId="0B5BF615" w14:textId="77777777" w:rsidR="009404D5" w:rsidRDefault="009404D5">
            <w:pPr>
              <w:cnfStyle w:val="000000100000" w:firstRow="0" w:lastRow="0" w:firstColumn="0" w:lastColumn="0" w:oddVBand="0" w:evenVBand="0" w:oddHBand="1" w:evenHBand="0" w:firstRowFirstColumn="0" w:firstRowLastColumn="0" w:lastRowFirstColumn="0" w:lastRowLastColumn="0"/>
            </w:pPr>
            <w:r>
              <w:t>Bérkifizetés</w:t>
            </w:r>
          </w:p>
        </w:tc>
      </w:tr>
      <w:tr w:rsidR="009404D5" w14:paraId="7444C5F7" w14:textId="77777777">
        <w:tc>
          <w:tcPr>
            <w:cnfStyle w:val="001000000000" w:firstRow="0" w:lastRow="0" w:firstColumn="1" w:lastColumn="0" w:oddVBand="0" w:evenVBand="0" w:oddHBand="0" w:evenHBand="0" w:firstRowFirstColumn="0" w:firstRowLastColumn="0" w:lastRowFirstColumn="0" w:lastRowLastColumn="0"/>
            <w:tcW w:w="4819" w:type="dxa"/>
          </w:tcPr>
          <w:p w14:paraId="2672DA9C" w14:textId="77777777" w:rsidR="009404D5" w:rsidRDefault="009404D5">
            <w:r>
              <w:t>36</w:t>
            </w:r>
          </w:p>
        </w:tc>
        <w:tc>
          <w:tcPr>
            <w:tcW w:w="4819" w:type="dxa"/>
          </w:tcPr>
          <w:p w14:paraId="1F394CD2" w14:textId="77777777" w:rsidR="009404D5" w:rsidRDefault="009404D5">
            <w:pPr>
              <w:cnfStyle w:val="000000000000" w:firstRow="0" w:lastRow="0" w:firstColumn="0" w:lastColumn="0" w:oddVBand="0" w:evenVBand="0" w:oddHBand="0" w:evenHBand="0" w:firstRowFirstColumn="0" w:firstRowLastColumn="0" w:lastRowFirstColumn="0" w:lastRowLastColumn="0"/>
            </w:pPr>
            <w:r>
              <w:t>Munkabér előleg</w:t>
            </w:r>
          </w:p>
        </w:tc>
      </w:tr>
      <w:tr w:rsidR="009404D5" w14:paraId="5EFABD8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D6B7EFB" w14:textId="77777777" w:rsidR="009404D5" w:rsidRDefault="009404D5">
            <w:r>
              <w:t>37</w:t>
            </w:r>
          </w:p>
        </w:tc>
        <w:tc>
          <w:tcPr>
            <w:tcW w:w="4819" w:type="dxa"/>
          </w:tcPr>
          <w:p w14:paraId="6FF32C63" w14:textId="77777777" w:rsidR="009404D5" w:rsidRDefault="009404D5">
            <w:pPr>
              <w:cnfStyle w:val="000000100000" w:firstRow="0" w:lastRow="0" w:firstColumn="0" w:lastColumn="0" w:oddVBand="0" w:evenVBand="0" w:oddHBand="1" w:evenHBand="0" w:firstRowFirstColumn="0" w:firstRowLastColumn="0" w:lastRowFirstColumn="0" w:lastRowLastColumn="0"/>
            </w:pPr>
            <w:r>
              <w:t>Postaköltség</w:t>
            </w:r>
          </w:p>
        </w:tc>
      </w:tr>
      <w:tr w:rsidR="009404D5" w14:paraId="57BBC6AE" w14:textId="77777777">
        <w:tc>
          <w:tcPr>
            <w:cnfStyle w:val="001000000000" w:firstRow="0" w:lastRow="0" w:firstColumn="1" w:lastColumn="0" w:oddVBand="0" w:evenVBand="0" w:oddHBand="0" w:evenHBand="0" w:firstRowFirstColumn="0" w:firstRowLastColumn="0" w:lastRowFirstColumn="0" w:lastRowLastColumn="0"/>
            <w:tcW w:w="4819" w:type="dxa"/>
          </w:tcPr>
          <w:p w14:paraId="544710DB" w14:textId="77777777" w:rsidR="009404D5" w:rsidRDefault="009404D5">
            <w:r>
              <w:t>38</w:t>
            </w:r>
          </w:p>
        </w:tc>
        <w:tc>
          <w:tcPr>
            <w:tcW w:w="4819" w:type="dxa"/>
          </w:tcPr>
          <w:p w14:paraId="455E8FB4" w14:textId="77777777" w:rsidR="009404D5" w:rsidRDefault="009404D5">
            <w:pPr>
              <w:cnfStyle w:val="000000000000" w:firstRow="0" w:lastRow="0" w:firstColumn="0" w:lastColumn="0" w:oddVBand="0" w:evenVBand="0" w:oddHBand="0" w:evenHBand="0" w:firstRowFirstColumn="0" w:firstRowLastColumn="0" w:lastRowFirstColumn="0" w:lastRowLastColumn="0"/>
            </w:pPr>
            <w:r>
              <w:t>Egyéb rezsi</w:t>
            </w:r>
          </w:p>
        </w:tc>
      </w:tr>
      <w:tr w:rsidR="009404D5" w14:paraId="7A2113F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9C1D654" w14:textId="77777777" w:rsidR="009404D5" w:rsidRDefault="009404D5">
            <w:r>
              <w:t>39</w:t>
            </w:r>
          </w:p>
        </w:tc>
        <w:tc>
          <w:tcPr>
            <w:tcW w:w="4819" w:type="dxa"/>
          </w:tcPr>
          <w:p w14:paraId="7C483B8A" w14:textId="77777777" w:rsidR="009404D5" w:rsidRDefault="009404D5">
            <w:pPr>
              <w:cnfStyle w:val="000000100000" w:firstRow="0" w:lastRow="0" w:firstColumn="0" w:lastColumn="0" w:oddVBand="0" w:evenVBand="0" w:oddHBand="1" w:evenHBand="0" w:firstRowFirstColumn="0" w:firstRowLastColumn="0" w:lastRowFirstColumn="0" w:lastRowLastColumn="0"/>
            </w:pPr>
            <w:r>
              <w:t>Áruvásárlás</w:t>
            </w:r>
          </w:p>
        </w:tc>
      </w:tr>
      <w:tr w:rsidR="009404D5" w14:paraId="315FB4CE" w14:textId="77777777">
        <w:tc>
          <w:tcPr>
            <w:cnfStyle w:val="001000000000" w:firstRow="0" w:lastRow="0" w:firstColumn="1" w:lastColumn="0" w:oddVBand="0" w:evenVBand="0" w:oddHBand="0" w:evenHBand="0" w:firstRowFirstColumn="0" w:firstRowLastColumn="0" w:lastRowFirstColumn="0" w:lastRowLastColumn="0"/>
            <w:tcW w:w="4819" w:type="dxa"/>
          </w:tcPr>
          <w:p w14:paraId="6207EE14" w14:textId="77777777" w:rsidR="009404D5" w:rsidRDefault="009404D5">
            <w:r>
              <w:t>40</w:t>
            </w:r>
          </w:p>
        </w:tc>
        <w:tc>
          <w:tcPr>
            <w:tcW w:w="4819" w:type="dxa"/>
          </w:tcPr>
          <w:p w14:paraId="65455F23" w14:textId="77777777" w:rsidR="009404D5" w:rsidRDefault="009404D5">
            <w:pPr>
              <w:cnfStyle w:val="000000000000" w:firstRow="0" w:lastRow="0" w:firstColumn="0" w:lastColumn="0" w:oddVBand="0" w:evenVBand="0" w:oddHBand="0" w:evenHBand="0" w:firstRowFirstColumn="0" w:firstRowLastColumn="0" w:lastRowFirstColumn="0" w:lastRowLastColumn="0"/>
            </w:pPr>
            <w:r>
              <w:t>Záróösszeg levétel</w:t>
            </w:r>
          </w:p>
        </w:tc>
      </w:tr>
      <w:tr w:rsidR="009404D5" w14:paraId="3411C9B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FA81CAD" w14:textId="77777777" w:rsidR="009404D5" w:rsidRDefault="009404D5">
            <w:r>
              <w:t>41</w:t>
            </w:r>
          </w:p>
        </w:tc>
        <w:tc>
          <w:tcPr>
            <w:tcW w:w="4819" w:type="dxa"/>
          </w:tcPr>
          <w:p w14:paraId="2F60EA85" w14:textId="77777777" w:rsidR="009404D5" w:rsidRDefault="009404D5">
            <w:pPr>
              <w:cnfStyle w:val="000000100000" w:firstRow="0" w:lastRow="0" w:firstColumn="0" w:lastColumn="0" w:oddVBand="0" w:evenVBand="0" w:oddHBand="1" w:evenHBand="0" w:firstRowFirstColumn="0" w:firstRowLastColumn="0" w:lastRowFirstColumn="0" w:lastRowLastColumn="0"/>
            </w:pPr>
            <w:r>
              <w:t>Egyéb kifizetés</w:t>
            </w:r>
          </w:p>
        </w:tc>
      </w:tr>
      <w:tr w:rsidR="009404D5" w14:paraId="2BA38D2B" w14:textId="77777777">
        <w:tc>
          <w:tcPr>
            <w:cnfStyle w:val="001000000000" w:firstRow="0" w:lastRow="0" w:firstColumn="1" w:lastColumn="0" w:oddVBand="0" w:evenVBand="0" w:oddHBand="0" w:evenHBand="0" w:firstRowFirstColumn="0" w:firstRowLastColumn="0" w:lastRowFirstColumn="0" w:lastRowLastColumn="0"/>
            <w:tcW w:w="4819" w:type="dxa"/>
          </w:tcPr>
          <w:p w14:paraId="2973F2FB" w14:textId="77777777" w:rsidR="009404D5" w:rsidRDefault="009404D5">
            <w:r>
              <w:t>42</w:t>
            </w:r>
          </w:p>
        </w:tc>
        <w:tc>
          <w:tcPr>
            <w:tcW w:w="4819" w:type="dxa"/>
          </w:tcPr>
          <w:p w14:paraId="603D52EF" w14:textId="77777777" w:rsidR="009404D5" w:rsidRDefault="009404D5">
            <w:pPr>
              <w:cnfStyle w:val="000000000000" w:firstRow="0" w:lastRow="0" w:firstColumn="0" w:lastColumn="0" w:oddVBand="0" w:evenVBand="0" w:oddHBand="0" w:evenHBand="0" w:firstRowFirstColumn="0" w:firstRowLastColumn="0" w:lastRowFirstColumn="0" w:lastRowLastColumn="0"/>
            </w:pPr>
            <w:r>
              <w:t>Készpénzfelvétel</w:t>
            </w:r>
          </w:p>
        </w:tc>
      </w:tr>
      <w:tr w:rsidR="009404D5" w14:paraId="3A1BC53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C6B6524" w14:textId="77777777" w:rsidR="009404D5" w:rsidRDefault="009404D5">
            <w:r>
              <w:t>60</w:t>
            </w:r>
          </w:p>
        </w:tc>
        <w:tc>
          <w:tcPr>
            <w:tcW w:w="4819" w:type="dxa"/>
          </w:tcPr>
          <w:p w14:paraId="7F13EA98" w14:textId="77777777" w:rsidR="009404D5" w:rsidRDefault="009404D5">
            <w:pPr>
              <w:cnfStyle w:val="000000100000" w:firstRow="0" w:lastRow="0" w:firstColumn="0" w:lastColumn="0" w:oddVBand="0" w:evenVBand="0" w:oddHBand="1" w:evenHBand="0" w:firstRowFirstColumn="0" w:firstRowLastColumn="0" w:lastRowFirstColumn="0" w:lastRowLastColumn="0"/>
            </w:pPr>
            <w:r>
              <w:t>Fizetőeszköz csere</w:t>
            </w:r>
          </w:p>
        </w:tc>
      </w:tr>
    </w:tbl>
    <w:p w14:paraId="566A0D39" w14:textId="77777777" w:rsidR="009404D5" w:rsidRDefault="009404D5" w:rsidP="009404D5">
      <w:pPr>
        <w:pStyle w:val="Cmsor4"/>
      </w:pPr>
      <w:r w:rsidRPr="75F169BF">
        <w:rPr>
          <w:lang w:val="en-US"/>
        </w:rPr>
        <w:t>CollectorCodeType</w:t>
      </w:r>
    </w:p>
    <w:p w14:paraId="3D8A24AA" w14:textId="77777777" w:rsidR="009404D5" w:rsidRDefault="009404D5" w:rsidP="009404D5">
      <w:pPr>
        <w:pStyle w:val="Idzet"/>
      </w:pPr>
      <w:r>
        <w:t>xs:string</w:t>
      </w:r>
    </w:p>
    <w:p w14:paraId="77AD693E" w14:textId="77777777" w:rsidR="009404D5" w:rsidRDefault="009404D5" w:rsidP="009404D5">
      <w:r>
        <w:t>Forgalmi gyüjtő típus</w:t>
      </w:r>
    </w:p>
    <w:tbl>
      <w:tblPr>
        <w:tblStyle w:val="Tblzatrcsos41jellszn"/>
        <w:tblW w:w="0" w:type="auto"/>
        <w:tblLook w:val="04A0" w:firstRow="1" w:lastRow="0" w:firstColumn="1" w:lastColumn="0" w:noHBand="0" w:noVBand="1"/>
      </w:tblPr>
      <w:tblGrid>
        <w:gridCol w:w="3091"/>
        <w:gridCol w:w="5971"/>
      </w:tblGrid>
      <w:tr w:rsidR="009404D5" w14:paraId="7D29AE0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2AB6768" w14:textId="77777777" w:rsidR="009404D5" w:rsidRDefault="009404D5">
            <w:r>
              <w:t>Megszorítás kód</w:t>
            </w:r>
          </w:p>
        </w:tc>
        <w:tc>
          <w:tcPr>
            <w:tcW w:w="4819" w:type="dxa"/>
          </w:tcPr>
          <w:p w14:paraId="14AAF29A"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1236D97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06F3BA" w14:textId="77777777" w:rsidR="009404D5" w:rsidRDefault="009404D5">
            <w:r>
              <w:t>maxLength</w:t>
            </w:r>
          </w:p>
        </w:tc>
        <w:tc>
          <w:tcPr>
            <w:tcW w:w="4819" w:type="dxa"/>
          </w:tcPr>
          <w:p w14:paraId="7CC0F9AA" w14:textId="77777777" w:rsidR="009404D5" w:rsidRDefault="009404D5">
            <w:pPr>
              <w:cnfStyle w:val="000000100000" w:firstRow="0" w:lastRow="0" w:firstColumn="0" w:lastColumn="0" w:oddVBand="0" w:evenVBand="0" w:oddHBand="1" w:evenHBand="0" w:firstRowFirstColumn="0" w:firstRowLastColumn="0" w:lastRowFirstColumn="0" w:lastRowLastColumn="0"/>
            </w:pPr>
            <w:r>
              <w:t>3</w:t>
            </w:r>
          </w:p>
        </w:tc>
      </w:tr>
      <w:tr w:rsidR="009404D5" w14:paraId="66242C35" w14:textId="77777777">
        <w:tc>
          <w:tcPr>
            <w:cnfStyle w:val="001000000000" w:firstRow="0" w:lastRow="0" w:firstColumn="1" w:lastColumn="0" w:oddVBand="0" w:evenVBand="0" w:oddHBand="0" w:evenHBand="0" w:firstRowFirstColumn="0" w:firstRowLastColumn="0" w:lastRowFirstColumn="0" w:lastRowLastColumn="0"/>
            <w:tcW w:w="4819" w:type="dxa"/>
          </w:tcPr>
          <w:p w14:paraId="5D412A27" w14:textId="77777777" w:rsidR="009404D5" w:rsidRDefault="009404D5">
            <w:r>
              <w:t>required</w:t>
            </w:r>
          </w:p>
        </w:tc>
        <w:tc>
          <w:tcPr>
            <w:tcW w:w="4819" w:type="dxa"/>
          </w:tcPr>
          <w:p w14:paraId="27FB1367"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46E2D1F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4C0ECA3" w14:textId="77777777" w:rsidR="009404D5" w:rsidRDefault="009404D5">
            <w:r>
              <w:t>pattern</w:t>
            </w:r>
          </w:p>
        </w:tc>
        <w:tc>
          <w:tcPr>
            <w:tcW w:w="4819" w:type="dxa"/>
          </w:tcPr>
          <w:p w14:paraId="4842D499" w14:textId="77777777" w:rsidR="009404D5" w:rsidRDefault="009404D5">
            <w:pPr>
              <w:cnfStyle w:val="000000100000" w:firstRow="0" w:lastRow="0" w:firstColumn="0" w:lastColumn="0" w:oddVBand="0" w:evenVBand="0" w:oddHBand="1" w:evenHBand="0" w:firstRowFirstColumn="0" w:firstRowLastColumn="0" w:lastRowFirstColumn="0" w:lastRowLastColumn="0"/>
            </w:pPr>
            <w:r>
              <w:t>[A-E]|N|TAM|AAM|EAM|ATK|TRA|SEC|ART|ANT|EUE|HO</w:t>
            </w:r>
          </w:p>
        </w:tc>
      </w:tr>
    </w:tbl>
    <w:p w14:paraId="069CD4A9" w14:textId="77777777" w:rsidR="009404D5" w:rsidRDefault="009404D5" w:rsidP="009404D5">
      <w:pPr>
        <w:pStyle w:val="Cmsor4"/>
      </w:pPr>
      <w:r w:rsidRPr="75F169BF">
        <w:rPr>
          <w:lang w:val="en-US"/>
        </w:rPr>
        <w:t>CustomerVatStatusType</w:t>
      </w:r>
    </w:p>
    <w:p w14:paraId="4996FD28" w14:textId="77777777" w:rsidR="009404D5" w:rsidRDefault="009404D5" w:rsidP="009404D5">
      <w:pPr>
        <w:pStyle w:val="Idzet"/>
      </w:pPr>
      <w:r>
        <w:t>common:AtomicStringType15</w:t>
      </w:r>
    </w:p>
    <w:p w14:paraId="407AD65A" w14:textId="77777777" w:rsidR="009404D5" w:rsidRDefault="009404D5" w:rsidP="009404D5">
      <w:r>
        <w:t>Vevő ÁFA szerinti státusz típusa</w:t>
      </w:r>
    </w:p>
    <w:tbl>
      <w:tblPr>
        <w:tblStyle w:val="Tblzatrcsos41jellszn"/>
        <w:tblW w:w="0" w:type="auto"/>
        <w:tblLook w:val="04A0" w:firstRow="1" w:lastRow="0" w:firstColumn="1" w:lastColumn="0" w:noHBand="0" w:noVBand="1"/>
      </w:tblPr>
      <w:tblGrid>
        <w:gridCol w:w="4556"/>
        <w:gridCol w:w="4506"/>
      </w:tblGrid>
      <w:tr w:rsidR="009404D5" w14:paraId="7069F33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7E06F9" w14:textId="77777777" w:rsidR="009404D5" w:rsidRDefault="009404D5">
            <w:r>
              <w:t>Megszorítás kód</w:t>
            </w:r>
          </w:p>
        </w:tc>
        <w:tc>
          <w:tcPr>
            <w:tcW w:w="4819" w:type="dxa"/>
          </w:tcPr>
          <w:p w14:paraId="54DE54D9"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7DFD25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BA4F594" w14:textId="77777777" w:rsidR="009404D5" w:rsidRDefault="009404D5">
            <w:r>
              <w:t>required</w:t>
            </w:r>
          </w:p>
        </w:tc>
        <w:tc>
          <w:tcPr>
            <w:tcW w:w="4819" w:type="dxa"/>
          </w:tcPr>
          <w:p w14:paraId="726DEBD4" w14:textId="77777777" w:rsidR="009404D5" w:rsidRDefault="009404D5">
            <w:pPr>
              <w:cnfStyle w:val="000000100000" w:firstRow="0" w:lastRow="0" w:firstColumn="0" w:lastColumn="0" w:oddVBand="0" w:evenVBand="0" w:oddHBand="1" w:evenHBand="0" w:firstRowFirstColumn="0" w:firstRowLastColumn="0" w:lastRowFirstColumn="0" w:lastRowLastColumn="0"/>
            </w:pPr>
            <w:r>
              <w:t>Nem</w:t>
            </w:r>
          </w:p>
        </w:tc>
      </w:tr>
    </w:tbl>
    <w:p w14:paraId="7399E78E" w14:textId="77777777" w:rsidR="009404D5" w:rsidRDefault="009404D5" w:rsidP="009404D5"/>
    <w:tbl>
      <w:tblPr>
        <w:tblStyle w:val="Tblzatrcsos41jellszn"/>
        <w:tblW w:w="0" w:type="auto"/>
        <w:tblLook w:val="04A0" w:firstRow="1" w:lastRow="0" w:firstColumn="1" w:lastColumn="0" w:noHBand="0" w:noVBand="1"/>
      </w:tblPr>
      <w:tblGrid>
        <w:gridCol w:w="4582"/>
        <w:gridCol w:w="4480"/>
      </w:tblGrid>
      <w:tr w:rsidR="009404D5" w14:paraId="24CAAE4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25530D6" w14:textId="77777777" w:rsidR="009404D5" w:rsidRDefault="009404D5">
            <w:r>
              <w:t>Enum kód</w:t>
            </w:r>
          </w:p>
        </w:tc>
        <w:tc>
          <w:tcPr>
            <w:tcW w:w="4819" w:type="dxa"/>
          </w:tcPr>
          <w:p w14:paraId="493F847E"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465EAE0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E8C2E0A" w14:textId="77777777" w:rsidR="009404D5" w:rsidRDefault="009404D5">
            <w:r>
              <w:t>DOMESTIC</w:t>
            </w:r>
          </w:p>
        </w:tc>
        <w:tc>
          <w:tcPr>
            <w:tcW w:w="4819" w:type="dxa"/>
          </w:tcPr>
          <w:p w14:paraId="32CEE61D" w14:textId="77777777" w:rsidR="009404D5" w:rsidRDefault="009404D5">
            <w:pPr>
              <w:cnfStyle w:val="000000100000" w:firstRow="0" w:lastRow="0" w:firstColumn="0" w:lastColumn="0" w:oddVBand="0" w:evenVBand="0" w:oddHBand="1" w:evenHBand="0" w:firstRowFirstColumn="0" w:firstRowLastColumn="0" w:lastRowFirstColumn="0" w:lastRowLastColumn="0"/>
            </w:pPr>
            <w:r>
              <w:t>Belföldi ÁFA alany</w:t>
            </w:r>
          </w:p>
        </w:tc>
      </w:tr>
      <w:tr w:rsidR="009404D5" w14:paraId="23693BCD" w14:textId="77777777">
        <w:tc>
          <w:tcPr>
            <w:cnfStyle w:val="001000000000" w:firstRow="0" w:lastRow="0" w:firstColumn="1" w:lastColumn="0" w:oddVBand="0" w:evenVBand="0" w:oddHBand="0" w:evenHBand="0" w:firstRowFirstColumn="0" w:firstRowLastColumn="0" w:lastRowFirstColumn="0" w:lastRowLastColumn="0"/>
            <w:tcW w:w="4819" w:type="dxa"/>
          </w:tcPr>
          <w:p w14:paraId="3946B43B" w14:textId="77777777" w:rsidR="009404D5" w:rsidRDefault="009404D5">
            <w:r>
              <w:t>OTHER</w:t>
            </w:r>
          </w:p>
        </w:tc>
        <w:tc>
          <w:tcPr>
            <w:tcW w:w="4819" w:type="dxa"/>
          </w:tcPr>
          <w:p w14:paraId="687D2109" w14:textId="77777777" w:rsidR="009404D5" w:rsidRDefault="009404D5">
            <w:pPr>
              <w:cnfStyle w:val="000000000000" w:firstRow="0" w:lastRow="0" w:firstColumn="0" w:lastColumn="0" w:oddVBand="0" w:evenVBand="0" w:oddHBand="0" w:evenHBand="0" w:firstRowFirstColumn="0" w:firstRowLastColumn="0" w:lastRowFirstColumn="0" w:lastRowLastColumn="0"/>
            </w:pPr>
            <w:r>
              <w:t>Egyéb (belföldi nem ÁFA alany, nem természetes személy, külföldi ÁFA alany és külföldi nem ÁFA alany, nem természetes személy)</w:t>
            </w:r>
          </w:p>
        </w:tc>
      </w:tr>
      <w:tr w:rsidR="009404D5" w14:paraId="2E65EBC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727DFAC" w14:textId="77777777" w:rsidR="009404D5" w:rsidRDefault="009404D5">
            <w:r>
              <w:t>PRIVATE_PERSON</w:t>
            </w:r>
          </w:p>
        </w:tc>
        <w:tc>
          <w:tcPr>
            <w:tcW w:w="4819" w:type="dxa"/>
          </w:tcPr>
          <w:p w14:paraId="6FBC85CD" w14:textId="77777777" w:rsidR="009404D5" w:rsidRDefault="009404D5">
            <w:pPr>
              <w:cnfStyle w:val="000000100000" w:firstRow="0" w:lastRow="0" w:firstColumn="0" w:lastColumn="0" w:oddVBand="0" w:evenVBand="0" w:oddHBand="1" w:evenHBand="0" w:firstRowFirstColumn="0" w:firstRowLastColumn="0" w:lastRowFirstColumn="0" w:lastRowLastColumn="0"/>
            </w:pPr>
            <w:r>
              <w:t>Nem ÁFA alany (belföldi vagy külföldi) természetes személy</w:t>
            </w:r>
          </w:p>
        </w:tc>
      </w:tr>
    </w:tbl>
    <w:p w14:paraId="17131720" w14:textId="77777777" w:rsidR="009404D5" w:rsidRDefault="009404D5" w:rsidP="009404D5">
      <w:pPr>
        <w:pStyle w:val="Cmsor4"/>
      </w:pPr>
      <w:r w:rsidRPr="75F169BF">
        <w:rPr>
          <w:lang w:val="en-US"/>
        </w:rPr>
        <w:t>DataNameType</w:t>
      </w:r>
    </w:p>
    <w:p w14:paraId="526AD455" w14:textId="77777777" w:rsidR="009404D5" w:rsidRDefault="009404D5" w:rsidP="009404D5">
      <w:pPr>
        <w:pStyle w:val="Idzet"/>
      </w:pPr>
      <w:r>
        <w:t>common:AtomicStringType255</w:t>
      </w:r>
    </w:p>
    <w:p w14:paraId="67609313" w14:textId="77777777" w:rsidR="009404D5" w:rsidRDefault="009404D5" w:rsidP="009404D5">
      <w:r>
        <w:t>Az adatmező egyedi azonosító típusa</w:t>
      </w:r>
    </w:p>
    <w:tbl>
      <w:tblPr>
        <w:tblStyle w:val="Tblzatrcsos41jellszn"/>
        <w:tblW w:w="0" w:type="auto"/>
        <w:tblLook w:val="04A0" w:firstRow="1" w:lastRow="0" w:firstColumn="1" w:lastColumn="0" w:noHBand="0" w:noVBand="1"/>
      </w:tblPr>
      <w:tblGrid>
        <w:gridCol w:w="4529"/>
        <w:gridCol w:w="4533"/>
      </w:tblGrid>
      <w:tr w:rsidR="009404D5" w14:paraId="29300C9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F723B4" w14:textId="77777777" w:rsidR="009404D5" w:rsidRDefault="009404D5">
            <w:r>
              <w:t>Megszorítás kód</w:t>
            </w:r>
          </w:p>
        </w:tc>
        <w:tc>
          <w:tcPr>
            <w:tcW w:w="4819" w:type="dxa"/>
          </w:tcPr>
          <w:p w14:paraId="6A21AE7E"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3C9764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35FB727" w14:textId="77777777" w:rsidR="009404D5" w:rsidRDefault="009404D5">
            <w:r>
              <w:t>minLength</w:t>
            </w:r>
          </w:p>
        </w:tc>
        <w:tc>
          <w:tcPr>
            <w:tcW w:w="4819" w:type="dxa"/>
          </w:tcPr>
          <w:p w14:paraId="7A0212C7" w14:textId="77777777" w:rsidR="009404D5" w:rsidRDefault="009404D5">
            <w:pPr>
              <w:cnfStyle w:val="000000100000" w:firstRow="0" w:lastRow="0" w:firstColumn="0" w:lastColumn="0" w:oddVBand="0" w:evenVBand="0" w:oddHBand="1" w:evenHBand="0" w:firstRowFirstColumn="0" w:firstRowLastColumn="0" w:lastRowFirstColumn="0" w:lastRowLastColumn="0"/>
            </w:pPr>
            <w:r>
              <w:t>1</w:t>
            </w:r>
          </w:p>
        </w:tc>
      </w:tr>
      <w:tr w:rsidR="009404D5" w14:paraId="5D90682E" w14:textId="77777777">
        <w:tc>
          <w:tcPr>
            <w:cnfStyle w:val="001000000000" w:firstRow="0" w:lastRow="0" w:firstColumn="1" w:lastColumn="0" w:oddVBand="0" w:evenVBand="0" w:oddHBand="0" w:evenHBand="0" w:firstRowFirstColumn="0" w:firstRowLastColumn="0" w:lastRowFirstColumn="0" w:lastRowLastColumn="0"/>
            <w:tcW w:w="4819" w:type="dxa"/>
          </w:tcPr>
          <w:p w14:paraId="16FD97B7" w14:textId="77777777" w:rsidR="009404D5" w:rsidRDefault="009404D5">
            <w:r>
              <w:t>required</w:t>
            </w:r>
          </w:p>
        </w:tc>
        <w:tc>
          <w:tcPr>
            <w:tcW w:w="4819" w:type="dxa"/>
          </w:tcPr>
          <w:p w14:paraId="19B205AC"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3B93117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7F99E9B" w14:textId="77777777" w:rsidR="009404D5" w:rsidRDefault="009404D5">
            <w:r>
              <w:t>maxLength</w:t>
            </w:r>
          </w:p>
        </w:tc>
        <w:tc>
          <w:tcPr>
            <w:tcW w:w="4819" w:type="dxa"/>
          </w:tcPr>
          <w:p w14:paraId="0E465762" w14:textId="77777777" w:rsidR="009404D5" w:rsidRDefault="009404D5">
            <w:pPr>
              <w:cnfStyle w:val="000000100000" w:firstRow="0" w:lastRow="0" w:firstColumn="0" w:lastColumn="0" w:oddVBand="0" w:evenVBand="0" w:oddHBand="1" w:evenHBand="0" w:firstRowFirstColumn="0" w:firstRowLastColumn="0" w:lastRowFirstColumn="0" w:lastRowLastColumn="0"/>
            </w:pPr>
            <w:r>
              <w:t>255</w:t>
            </w:r>
          </w:p>
        </w:tc>
      </w:tr>
      <w:tr w:rsidR="009404D5" w14:paraId="073CF683" w14:textId="77777777">
        <w:tc>
          <w:tcPr>
            <w:cnfStyle w:val="001000000000" w:firstRow="0" w:lastRow="0" w:firstColumn="1" w:lastColumn="0" w:oddVBand="0" w:evenVBand="0" w:oddHBand="0" w:evenHBand="0" w:firstRowFirstColumn="0" w:firstRowLastColumn="0" w:lastRowFirstColumn="0" w:lastRowLastColumn="0"/>
            <w:tcW w:w="4819" w:type="dxa"/>
          </w:tcPr>
          <w:p w14:paraId="14129572" w14:textId="77777777" w:rsidR="009404D5" w:rsidRDefault="009404D5">
            <w:r>
              <w:t>pattern</w:t>
            </w:r>
          </w:p>
        </w:tc>
        <w:tc>
          <w:tcPr>
            <w:tcW w:w="4819" w:type="dxa"/>
          </w:tcPr>
          <w:p w14:paraId="27FBF043" w14:textId="77777777" w:rsidR="009404D5" w:rsidRDefault="009404D5">
            <w:pPr>
              <w:cnfStyle w:val="000000000000" w:firstRow="0" w:lastRow="0" w:firstColumn="0" w:lastColumn="0" w:oddVBand="0" w:evenVBand="0" w:oddHBand="0" w:evenHBand="0" w:firstRowFirstColumn="0" w:firstRowLastColumn="0" w:lastRowFirstColumn="0" w:lastRowLastColumn="0"/>
            </w:pPr>
            <w:r>
              <w:t>[A-Z][0-9]{5}[_][_A-Z0-9]{1,249}</w:t>
            </w:r>
          </w:p>
        </w:tc>
      </w:tr>
    </w:tbl>
    <w:p w14:paraId="48C9AD98" w14:textId="77777777" w:rsidR="009404D5" w:rsidRDefault="009404D5" w:rsidP="009404D5">
      <w:pPr>
        <w:pStyle w:val="Cmsor4"/>
      </w:pPr>
      <w:r w:rsidRPr="75F169BF">
        <w:rPr>
          <w:lang w:val="en-US"/>
        </w:rPr>
        <w:t>DocumentCategoryType</w:t>
      </w:r>
    </w:p>
    <w:p w14:paraId="7C158E49" w14:textId="77777777" w:rsidR="009404D5" w:rsidRDefault="009404D5" w:rsidP="009404D5">
      <w:pPr>
        <w:pStyle w:val="Idzet"/>
      </w:pPr>
      <w:r>
        <w:t>xs:string</w:t>
      </w:r>
    </w:p>
    <w:p w14:paraId="62008034" w14:textId="77777777" w:rsidR="009404D5" w:rsidRDefault="009404D5" w:rsidP="009404D5">
      <w:r>
        <w:t>A bizonylat típusa</w:t>
      </w:r>
    </w:p>
    <w:tbl>
      <w:tblPr>
        <w:tblStyle w:val="Tblzatrcsos41jellszn"/>
        <w:tblW w:w="0" w:type="auto"/>
        <w:tblLook w:val="04A0" w:firstRow="1" w:lastRow="0" w:firstColumn="1" w:lastColumn="0" w:noHBand="0" w:noVBand="1"/>
      </w:tblPr>
      <w:tblGrid>
        <w:gridCol w:w="4556"/>
        <w:gridCol w:w="4506"/>
      </w:tblGrid>
      <w:tr w:rsidR="009404D5" w14:paraId="40FC239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8432421" w14:textId="77777777" w:rsidR="009404D5" w:rsidRDefault="009404D5">
            <w:r>
              <w:t>Megszorítás kód</w:t>
            </w:r>
          </w:p>
        </w:tc>
        <w:tc>
          <w:tcPr>
            <w:tcW w:w="4819" w:type="dxa"/>
          </w:tcPr>
          <w:p w14:paraId="52CDECA4"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416632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3ED89A2" w14:textId="77777777" w:rsidR="009404D5" w:rsidRDefault="009404D5">
            <w:r>
              <w:t>maxLength</w:t>
            </w:r>
          </w:p>
        </w:tc>
        <w:tc>
          <w:tcPr>
            <w:tcW w:w="4819" w:type="dxa"/>
          </w:tcPr>
          <w:p w14:paraId="6AC5CD69" w14:textId="77777777" w:rsidR="009404D5" w:rsidRDefault="009404D5">
            <w:pPr>
              <w:cnfStyle w:val="000000100000" w:firstRow="0" w:lastRow="0" w:firstColumn="0" w:lastColumn="0" w:oddVBand="0" w:evenVBand="0" w:oddHBand="1" w:evenHBand="0" w:firstRowFirstColumn="0" w:firstRowLastColumn="0" w:lastRowFirstColumn="0" w:lastRowLastColumn="0"/>
            </w:pPr>
            <w:r>
              <w:t>50</w:t>
            </w:r>
          </w:p>
        </w:tc>
      </w:tr>
      <w:tr w:rsidR="009404D5" w14:paraId="2E5E77A6" w14:textId="77777777">
        <w:tc>
          <w:tcPr>
            <w:cnfStyle w:val="001000000000" w:firstRow="0" w:lastRow="0" w:firstColumn="1" w:lastColumn="0" w:oddVBand="0" w:evenVBand="0" w:oddHBand="0" w:evenHBand="0" w:firstRowFirstColumn="0" w:firstRowLastColumn="0" w:lastRowFirstColumn="0" w:lastRowLastColumn="0"/>
            <w:tcW w:w="4819" w:type="dxa"/>
          </w:tcPr>
          <w:p w14:paraId="08BA8D46" w14:textId="77777777" w:rsidR="009404D5" w:rsidRDefault="009404D5">
            <w:r>
              <w:t>required</w:t>
            </w:r>
          </w:p>
        </w:tc>
        <w:tc>
          <w:tcPr>
            <w:tcW w:w="4819" w:type="dxa"/>
          </w:tcPr>
          <w:p w14:paraId="77CA7E5C"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7920E841" w14:textId="77777777" w:rsidR="009404D5" w:rsidRDefault="009404D5" w:rsidP="009404D5"/>
    <w:tbl>
      <w:tblPr>
        <w:tblStyle w:val="Tblzatrcsos41jellszn"/>
        <w:tblW w:w="0" w:type="auto"/>
        <w:tblLook w:val="04A0" w:firstRow="1" w:lastRow="0" w:firstColumn="1" w:lastColumn="0" w:noHBand="0" w:noVBand="1"/>
      </w:tblPr>
      <w:tblGrid>
        <w:gridCol w:w="4511"/>
        <w:gridCol w:w="4551"/>
      </w:tblGrid>
      <w:tr w:rsidR="009404D5" w14:paraId="05900A8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7AF45B" w14:textId="77777777" w:rsidR="009404D5" w:rsidRDefault="009404D5">
            <w:r>
              <w:t>Enum kód</w:t>
            </w:r>
          </w:p>
        </w:tc>
        <w:tc>
          <w:tcPr>
            <w:tcW w:w="4819" w:type="dxa"/>
          </w:tcPr>
          <w:p w14:paraId="4DFD32BB"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70CD3E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1F08150" w14:textId="77777777" w:rsidR="009404D5" w:rsidRDefault="009404D5">
            <w:r>
              <w:t>RECEIPT</w:t>
            </w:r>
          </w:p>
        </w:tc>
        <w:tc>
          <w:tcPr>
            <w:tcW w:w="4819" w:type="dxa"/>
          </w:tcPr>
          <w:p w14:paraId="029D8A3F" w14:textId="77777777" w:rsidR="009404D5" w:rsidRDefault="009404D5">
            <w:pPr>
              <w:cnfStyle w:val="000000100000" w:firstRow="0" w:lastRow="0" w:firstColumn="0" w:lastColumn="0" w:oddVBand="0" w:evenVBand="0" w:oddHBand="1" w:evenHBand="0" w:firstRowFirstColumn="0" w:firstRowLastColumn="0" w:lastRowFirstColumn="0" w:lastRowLastColumn="0"/>
            </w:pPr>
            <w:r>
              <w:t>Nyugta</w:t>
            </w:r>
          </w:p>
        </w:tc>
      </w:tr>
      <w:tr w:rsidR="009404D5" w14:paraId="210E69F8" w14:textId="77777777">
        <w:tc>
          <w:tcPr>
            <w:cnfStyle w:val="001000000000" w:firstRow="0" w:lastRow="0" w:firstColumn="1" w:lastColumn="0" w:oddVBand="0" w:evenVBand="0" w:oddHBand="0" w:evenHBand="0" w:firstRowFirstColumn="0" w:firstRowLastColumn="0" w:lastRowFirstColumn="0" w:lastRowLastColumn="0"/>
            <w:tcW w:w="4819" w:type="dxa"/>
          </w:tcPr>
          <w:p w14:paraId="0CE3740A" w14:textId="77777777" w:rsidR="009404D5" w:rsidRDefault="009404D5">
            <w:r>
              <w:t>HEALTH</w:t>
            </w:r>
          </w:p>
        </w:tc>
        <w:tc>
          <w:tcPr>
            <w:tcW w:w="4819" w:type="dxa"/>
          </w:tcPr>
          <w:p w14:paraId="0CE750AB" w14:textId="77777777" w:rsidR="009404D5" w:rsidRDefault="009404D5">
            <w:pPr>
              <w:cnfStyle w:val="000000000000" w:firstRow="0" w:lastRow="0" w:firstColumn="0" w:lastColumn="0" w:oddVBand="0" w:evenVBand="0" w:oddHBand="0" w:evenHBand="0" w:firstRowFirstColumn="0" w:firstRowLastColumn="0" w:lastRowFirstColumn="0" w:lastRowLastColumn="0"/>
            </w:pPr>
            <w:r>
              <w:t>Egészségkártya</w:t>
            </w:r>
          </w:p>
        </w:tc>
      </w:tr>
      <w:tr w:rsidR="009404D5" w14:paraId="14B656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1040B43" w14:textId="77777777" w:rsidR="009404D5" w:rsidRDefault="009404D5">
            <w:r>
              <w:t>FUEL</w:t>
            </w:r>
          </w:p>
        </w:tc>
        <w:tc>
          <w:tcPr>
            <w:tcW w:w="4819" w:type="dxa"/>
          </w:tcPr>
          <w:p w14:paraId="5330DDB5" w14:textId="77777777" w:rsidR="009404D5" w:rsidRDefault="009404D5">
            <w:pPr>
              <w:cnfStyle w:val="000000100000" w:firstRow="0" w:lastRow="0" w:firstColumn="0" w:lastColumn="0" w:oddVBand="0" w:evenVBand="0" w:oddHBand="1" w:evenHBand="0" w:firstRowFirstColumn="0" w:firstRowLastColumn="0" w:lastRowFirstColumn="0" w:lastRowLastColumn="0"/>
            </w:pPr>
            <w:r>
              <w:t>Üzemanyagkártya</w:t>
            </w:r>
          </w:p>
        </w:tc>
      </w:tr>
      <w:tr w:rsidR="009404D5" w14:paraId="1F87DF51" w14:textId="77777777">
        <w:tc>
          <w:tcPr>
            <w:cnfStyle w:val="001000000000" w:firstRow="0" w:lastRow="0" w:firstColumn="1" w:lastColumn="0" w:oddVBand="0" w:evenVBand="0" w:oddHBand="0" w:evenHBand="0" w:firstRowFirstColumn="0" w:firstRowLastColumn="0" w:lastRowFirstColumn="0" w:lastRowLastColumn="0"/>
            <w:tcW w:w="4819" w:type="dxa"/>
          </w:tcPr>
          <w:p w14:paraId="322DAFF9" w14:textId="77777777" w:rsidR="009404D5" w:rsidRDefault="009404D5">
            <w:r>
              <w:t>CONSUME</w:t>
            </w:r>
          </w:p>
        </w:tc>
        <w:tc>
          <w:tcPr>
            <w:tcW w:w="4819" w:type="dxa"/>
          </w:tcPr>
          <w:p w14:paraId="1DC4BCB3" w14:textId="77777777" w:rsidR="009404D5" w:rsidRDefault="009404D5">
            <w:pPr>
              <w:cnfStyle w:val="000000000000" w:firstRow="0" w:lastRow="0" w:firstColumn="0" w:lastColumn="0" w:oddVBand="0" w:evenVBand="0" w:oddHBand="0" w:evenHBand="0" w:firstRowFirstColumn="0" w:firstRowLastColumn="0" w:lastRowFirstColumn="0" w:lastRowLastColumn="0"/>
            </w:pPr>
            <w:r>
              <w:t>Fogyasztási összesítő</w:t>
            </w:r>
          </w:p>
        </w:tc>
      </w:tr>
      <w:tr w:rsidR="009404D5" w14:paraId="5095B2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A8EFA6C" w14:textId="77777777" w:rsidR="009404D5" w:rsidRDefault="009404D5">
            <w:r>
              <w:t>OTHER</w:t>
            </w:r>
          </w:p>
        </w:tc>
        <w:tc>
          <w:tcPr>
            <w:tcW w:w="4819" w:type="dxa"/>
          </w:tcPr>
          <w:p w14:paraId="1A29CC77" w14:textId="77777777" w:rsidR="009404D5" w:rsidRDefault="009404D5">
            <w:pPr>
              <w:cnfStyle w:val="000000100000" w:firstRow="0" w:lastRow="0" w:firstColumn="0" w:lastColumn="0" w:oddVBand="0" w:evenVBand="0" w:oddHBand="1" w:evenHBand="0" w:firstRowFirstColumn="0" w:firstRowLastColumn="0" w:lastRowFirstColumn="0" w:lastRowLastColumn="0"/>
            </w:pPr>
            <w:r>
              <w:t>Egyéb bizonylat</w:t>
            </w:r>
          </w:p>
        </w:tc>
      </w:tr>
      <w:tr w:rsidR="009404D5" w14:paraId="7B00C141" w14:textId="77777777">
        <w:tc>
          <w:tcPr>
            <w:cnfStyle w:val="001000000000" w:firstRow="0" w:lastRow="0" w:firstColumn="1" w:lastColumn="0" w:oddVBand="0" w:evenVBand="0" w:oddHBand="0" w:evenHBand="0" w:firstRowFirstColumn="0" w:firstRowLastColumn="0" w:lastRowFirstColumn="0" w:lastRowLastColumn="0"/>
            <w:tcW w:w="4819" w:type="dxa"/>
          </w:tcPr>
          <w:p w14:paraId="19F8ED1D" w14:textId="77777777" w:rsidR="009404D5" w:rsidRDefault="009404D5">
            <w:r>
              <w:t>DEFERRED</w:t>
            </w:r>
          </w:p>
        </w:tc>
        <w:tc>
          <w:tcPr>
            <w:tcW w:w="4819" w:type="dxa"/>
          </w:tcPr>
          <w:p w14:paraId="7DAD436E" w14:textId="77777777" w:rsidR="009404D5" w:rsidRDefault="009404D5">
            <w:pPr>
              <w:cnfStyle w:val="000000000000" w:firstRow="0" w:lastRow="0" w:firstColumn="0" w:lastColumn="0" w:oddVBand="0" w:evenVBand="0" w:oddHBand="0" w:evenHBand="0" w:firstRowFirstColumn="0" w:firstRowLastColumn="0" w:lastRowFirstColumn="0" w:lastRowLastColumn="0"/>
            </w:pPr>
            <w:r>
              <w:t>Szállodai átterhelés bizonylat</w:t>
            </w:r>
          </w:p>
        </w:tc>
      </w:tr>
    </w:tbl>
    <w:p w14:paraId="6702C2D6" w14:textId="77777777" w:rsidR="009404D5" w:rsidRDefault="009404D5" w:rsidP="009404D5">
      <w:pPr>
        <w:pStyle w:val="Cmsor4"/>
        <w:rPr>
          <w:lang w:val="en-US"/>
        </w:rPr>
      </w:pPr>
      <w:r w:rsidRPr="75F169BF">
        <w:rPr>
          <w:lang w:val="en-US"/>
        </w:rPr>
        <w:t>DocumentClassType</w:t>
      </w:r>
    </w:p>
    <w:p w14:paraId="6FF97F0E" w14:textId="77777777" w:rsidR="009404D5" w:rsidRDefault="009404D5" w:rsidP="009404D5">
      <w:pPr>
        <w:pStyle w:val="Idzet"/>
      </w:pPr>
      <w:r>
        <w:t>xs:string</w:t>
      </w:r>
    </w:p>
    <w:p w14:paraId="518C2AD4" w14:textId="77777777" w:rsidR="009404D5" w:rsidRDefault="009404D5" w:rsidP="009404D5">
      <w:r>
        <w:t>Bizonylat típus, milyen bizonylatot küld be az e-pénztárgép</w:t>
      </w:r>
    </w:p>
    <w:tbl>
      <w:tblPr>
        <w:tblStyle w:val="Tblzatrcsos41jellszn"/>
        <w:tblW w:w="0" w:type="auto"/>
        <w:tblLook w:val="04A0" w:firstRow="1" w:lastRow="0" w:firstColumn="1" w:lastColumn="0" w:noHBand="0" w:noVBand="1"/>
      </w:tblPr>
      <w:tblGrid>
        <w:gridCol w:w="4556"/>
        <w:gridCol w:w="4506"/>
      </w:tblGrid>
      <w:tr w:rsidR="009404D5" w14:paraId="258D39C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953F2B1" w14:textId="77777777" w:rsidR="009404D5" w:rsidRDefault="009404D5">
            <w:r>
              <w:t>Megszorítás kód</w:t>
            </w:r>
          </w:p>
        </w:tc>
        <w:tc>
          <w:tcPr>
            <w:tcW w:w="4819" w:type="dxa"/>
          </w:tcPr>
          <w:p w14:paraId="74922473"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465691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5EF4836" w14:textId="77777777" w:rsidR="009404D5" w:rsidRDefault="009404D5">
            <w:r>
              <w:t>maxLength</w:t>
            </w:r>
          </w:p>
        </w:tc>
        <w:tc>
          <w:tcPr>
            <w:tcW w:w="4819" w:type="dxa"/>
          </w:tcPr>
          <w:p w14:paraId="37B2182F" w14:textId="77777777" w:rsidR="009404D5" w:rsidRDefault="009404D5">
            <w:pPr>
              <w:cnfStyle w:val="000000100000" w:firstRow="0" w:lastRow="0" w:firstColumn="0" w:lastColumn="0" w:oddVBand="0" w:evenVBand="0" w:oddHBand="1" w:evenHBand="0" w:firstRowFirstColumn="0" w:firstRowLastColumn="0" w:lastRowFirstColumn="0" w:lastRowLastColumn="0"/>
            </w:pPr>
            <w:r>
              <w:t>50</w:t>
            </w:r>
          </w:p>
        </w:tc>
      </w:tr>
      <w:tr w:rsidR="009404D5" w14:paraId="316ADCF3" w14:textId="77777777">
        <w:tc>
          <w:tcPr>
            <w:cnfStyle w:val="001000000000" w:firstRow="0" w:lastRow="0" w:firstColumn="1" w:lastColumn="0" w:oddVBand="0" w:evenVBand="0" w:oddHBand="0" w:evenHBand="0" w:firstRowFirstColumn="0" w:firstRowLastColumn="0" w:lastRowFirstColumn="0" w:lastRowLastColumn="0"/>
            <w:tcW w:w="4819" w:type="dxa"/>
          </w:tcPr>
          <w:p w14:paraId="0213E29A" w14:textId="77777777" w:rsidR="009404D5" w:rsidRDefault="009404D5">
            <w:r>
              <w:t>required</w:t>
            </w:r>
          </w:p>
        </w:tc>
        <w:tc>
          <w:tcPr>
            <w:tcW w:w="4819" w:type="dxa"/>
          </w:tcPr>
          <w:p w14:paraId="4FE8CF70"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6BAB17EA" w14:textId="77777777" w:rsidR="009404D5" w:rsidRDefault="009404D5" w:rsidP="009404D5"/>
    <w:tbl>
      <w:tblPr>
        <w:tblStyle w:val="Tblzatrcsos41jellszn"/>
        <w:tblW w:w="0" w:type="auto"/>
        <w:tblLook w:val="04A0" w:firstRow="1" w:lastRow="0" w:firstColumn="1" w:lastColumn="0" w:noHBand="0" w:noVBand="1"/>
      </w:tblPr>
      <w:tblGrid>
        <w:gridCol w:w="4569"/>
        <w:gridCol w:w="4493"/>
      </w:tblGrid>
      <w:tr w:rsidR="009404D5" w14:paraId="15904A9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DC14A58" w14:textId="77777777" w:rsidR="009404D5" w:rsidRDefault="009404D5">
            <w:r>
              <w:t>Enum kód</w:t>
            </w:r>
          </w:p>
        </w:tc>
        <w:tc>
          <w:tcPr>
            <w:tcW w:w="4819" w:type="dxa"/>
          </w:tcPr>
          <w:p w14:paraId="1B4DDFD2"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69AB80A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B8956E5" w14:textId="77777777" w:rsidR="009404D5" w:rsidRDefault="009404D5">
            <w:r>
              <w:t>RECEIPT</w:t>
            </w:r>
          </w:p>
        </w:tc>
        <w:tc>
          <w:tcPr>
            <w:tcW w:w="4819" w:type="dxa"/>
          </w:tcPr>
          <w:p w14:paraId="3ED76E33" w14:textId="77777777" w:rsidR="009404D5" w:rsidRDefault="009404D5">
            <w:pPr>
              <w:cnfStyle w:val="000000100000" w:firstRow="0" w:lastRow="0" w:firstColumn="0" w:lastColumn="0" w:oddVBand="0" w:evenVBand="0" w:oddHBand="1" w:evenHBand="0" w:firstRowFirstColumn="0" w:firstRowLastColumn="0" w:lastRowFirstColumn="0" w:lastRowLastColumn="0"/>
            </w:pPr>
            <w:r>
              <w:t>Nyugta bizonylat</w:t>
            </w:r>
          </w:p>
        </w:tc>
      </w:tr>
      <w:tr w:rsidR="009404D5" w14:paraId="47CD52C4" w14:textId="77777777">
        <w:tc>
          <w:tcPr>
            <w:cnfStyle w:val="001000000000" w:firstRow="0" w:lastRow="0" w:firstColumn="1" w:lastColumn="0" w:oddVBand="0" w:evenVBand="0" w:oddHBand="0" w:evenHBand="0" w:firstRowFirstColumn="0" w:firstRowLastColumn="0" w:lastRowFirstColumn="0" w:lastRowLastColumn="0"/>
            <w:tcW w:w="4819" w:type="dxa"/>
          </w:tcPr>
          <w:p w14:paraId="7373769C" w14:textId="77777777" w:rsidR="009404D5" w:rsidRDefault="009404D5">
            <w:r>
              <w:t>FUEL</w:t>
            </w:r>
          </w:p>
        </w:tc>
        <w:tc>
          <w:tcPr>
            <w:tcW w:w="4819" w:type="dxa"/>
          </w:tcPr>
          <w:p w14:paraId="2F9A26C0" w14:textId="77777777" w:rsidR="009404D5" w:rsidRDefault="009404D5">
            <w:pPr>
              <w:cnfStyle w:val="000000000000" w:firstRow="0" w:lastRow="0" w:firstColumn="0" w:lastColumn="0" w:oddVBand="0" w:evenVBand="0" w:oddHBand="0" w:evenHBand="0" w:firstRowFirstColumn="0" w:firstRowLastColumn="0" w:lastRowFirstColumn="0" w:lastRowLastColumn="0"/>
            </w:pPr>
            <w:r>
              <w:t>Üzemanyagkártyás értékesítési bizonylat</w:t>
            </w:r>
          </w:p>
        </w:tc>
      </w:tr>
      <w:tr w:rsidR="009404D5" w14:paraId="058B2EF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AECF9D4" w14:textId="77777777" w:rsidR="009404D5" w:rsidRDefault="009404D5">
            <w:r>
              <w:t>HEALTH</w:t>
            </w:r>
          </w:p>
        </w:tc>
        <w:tc>
          <w:tcPr>
            <w:tcW w:w="4819" w:type="dxa"/>
          </w:tcPr>
          <w:p w14:paraId="6038FE93" w14:textId="77777777" w:rsidR="009404D5" w:rsidRDefault="009404D5">
            <w:pPr>
              <w:cnfStyle w:val="000000100000" w:firstRow="0" w:lastRow="0" w:firstColumn="0" w:lastColumn="0" w:oddVBand="0" w:evenVBand="0" w:oddHBand="1" w:evenHBand="0" w:firstRowFirstColumn="0" w:firstRowLastColumn="0" w:lastRowFirstColumn="0" w:lastRowLastColumn="0"/>
            </w:pPr>
            <w:r>
              <w:t>Egészségkártyás értékesítési bizonylat</w:t>
            </w:r>
          </w:p>
        </w:tc>
      </w:tr>
      <w:tr w:rsidR="009404D5" w14:paraId="3C5BB4B2" w14:textId="77777777">
        <w:tc>
          <w:tcPr>
            <w:cnfStyle w:val="001000000000" w:firstRow="0" w:lastRow="0" w:firstColumn="1" w:lastColumn="0" w:oddVBand="0" w:evenVBand="0" w:oddHBand="0" w:evenHBand="0" w:firstRowFirstColumn="0" w:firstRowLastColumn="0" w:lastRowFirstColumn="0" w:lastRowLastColumn="0"/>
            <w:tcW w:w="4819" w:type="dxa"/>
          </w:tcPr>
          <w:p w14:paraId="479559E0" w14:textId="77777777" w:rsidR="009404D5" w:rsidRDefault="009404D5">
            <w:r>
              <w:t>DEFERRED</w:t>
            </w:r>
          </w:p>
        </w:tc>
        <w:tc>
          <w:tcPr>
            <w:tcW w:w="4819" w:type="dxa"/>
          </w:tcPr>
          <w:p w14:paraId="47A5BD4B" w14:textId="77777777" w:rsidR="009404D5" w:rsidRDefault="009404D5">
            <w:pPr>
              <w:cnfStyle w:val="000000000000" w:firstRow="0" w:lastRow="0" w:firstColumn="0" w:lastColumn="0" w:oddVBand="0" w:evenVBand="0" w:oddHBand="0" w:evenHBand="0" w:firstRowFirstColumn="0" w:firstRowLastColumn="0" w:lastRowFirstColumn="0" w:lastRowLastColumn="0"/>
            </w:pPr>
            <w:r>
              <w:t>Szállodai átterhelési bizonylat</w:t>
            </w:r>
          </w:p>
        </w:tc>
      </w:tr>
      <w:tr w:rsidR="009404D5" w14:paraId="16DB8D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52FF153" w14:textId="77777777" w:rsidR="009404D5" w:rsidRDefault="009404D5">
            <w:r>
              <w:t>CONSUME</w:t>
            </w:r>
          </w:p>
        </w:tc>
        <w:tc>
          <w:tcPr>
            <w:tcW w:w="4819" w:type="dxa"/>
          </w:tcPr>
          <w:p w14:paraId="3B49BCC4" w14:textId="77777777" w:rsidR="009404D5" w:rsidRDefault="009404D5">
            <w:pPr>
              <w:cnfStyle w:val="000000100000" w:firstRow="0" w:lastRow="0" w:firstColumn="0" w:lastColumn="0" w:oddVBand="0" w:evenVBand="0" w:oddHBand="1" w:evenHBand="0" w:firstRowFirstColumn="0" w:firstRowLastColumn="0" w:lastRowFirstColumn="0" w:lastRowLastColumn="0"/>
            </w:pPr>
            <w:r>
              <w:t>Fogyasztási összesítő bizonylat</w:t>
            </w:r>
          </w:p>
        </w:tc>
      </w:tr>
      <w:tr w:rsidR="009404D5" w14:paraId="5BF692EA" w14:textId="77777777">
        <w:tc>
          <w:tcPr>
            <w:cnfStyle w:val="001000000000" w:firstRow="0" w:lastRow="0" w:firstColumn="1" w:lastColumn="0" w:oddVBand="0" w:evenVBand="0" w:oddHBand="0" w:evenHBand="0" w:firstRowFirstColumn="0" w:firstRowLastColumn="0" w:lastRowFirstColumn="0" w:lastRowLastColumn="0"/>
            <w:tcW w:w="4819" w:type="dxa"/>
          </w:tcPr>
          <w:p w14:paraId="7FC51A91" w14:textId="77777777" w:rsidR="009404D5" w:rsidRDefault="009404D5">
            <w:r>
              <w:t>SIMPLIFIEDINVOICE</w:t>
            </w:r>
          </w:p>
        </w:tc>
        <w:tc>
          <w:tcPr>
            <w:tcW w:w="4819" w:type="dxa"/>
          </w:tcPr>
          <w:p w14:paraId="47993798" w14:textId="77777777" w:rsidR="009404D5" w:rsidRDefault="009404D5">
            <w:pPr>
              <w:cnfStyle w:val="000000000000" w:firstRow="0" w:lastRow="0" w:firstColumn="0" w:lastColumn="0" w:oddVBand="0" w:evenVBand="0" w:oddHBand="0" w:evenHBand="0" w:firstRowFirstColumn="0" w:firstRowLastColumn="0" w:lastRowFirstColumn="0" w:lastRowLastColumn="0"/>
            </w:pPr>
            <w:r>
              <w:t>Egyszerűsített számla</w:t>
            </w:r>
          </w:p>
        </w:tc>
      </w:tr>
      <w:tr w:rsidR="009404D5" w14:paraId="0DE8C72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D6F0CE7" w14:textId="77777777" w:rsidR="009404D5" w:rsidRDefault="009404D5">
            <w:r>
              <w:t>NORMALINVOICE</w:t>
            </w:r>
          </w:p>
        </w:tc>
        <w:tc>
          <w:tcPr>
            <w:tcW w:w="4819" w:type="dxa"/>
          </w:tcPr>
          <w:p w14:paraId="484EB0FD" w14:textId="77777777" w:rsidR="009404D5" w:rsidRDefault="009404D5">
            <w:pPr>
              <w:cnfStyle w:val="000000100000" w:firstRow="0" w:lastRow="0" w:firstColumn="0" w:lastColumn="0" w:oddVBand="0" w:evenVBand="0" w:oddHBand="1" w:evenHBand="0" w:firstRowFirstColumn="0" w:firstRowLastColumn="0" w:lastRowFirstColumn="0" w:lastRowLastColumn="0"/>
            </w:pPr>
            <w:r>
              <w:t>Normál számla</w:t>
            </w:r>
          </w:p>
        </w:tc>
      </w:tr>
      <w:tr w:rsidR="009404D5" w14:paraId="659BE2DD" w14:textId="77777777">
        <w:tc>
          <w:tcPr>
            <w:cnfStyle w:val="001000000000" w:firstRow="0" w:lastRow="0" w:firstColumn="1" w:lastColumn="0" w:oddVBand="0" w:evenVBand="0" w:oddHBand="0" w:evenHBand="0" w:firstRowFirstColumn="0" w:firstRowLastColumn="0" w:lastRowFirstColumn="0" w:lastRowLastColumn="0"/>
            <w:tcW w:w="4819" w:type="dxa"/>
          </w:tcPr>
          <w:p w14:paraId="362D1CED" w14:textId="77777777" w:rsidR="009404D5" w:rsidRDefault="009404D5">
            <w:r>
              <w:t>OTHER</w:t>
            </w:r>
          </w:p>
        </w:tc>
        <w:tc>
          <w:tcPr>
            <w:tcW w:w="4819" w:type="dxa"/>
          </w:tcPr>
          <w:p w14:paraId="7BBB904D" w14:textId="77777777" w:rsidR="009404D5" w:rsidRDefault="009404D5">
            <w:pPr>
              <w:cnfStyle w:val="000000000000" w:firstRow="0" w:lastRow="0" w:firstColumn="0" w:lastColumn="0" w:oddVBand="0" w:evenVBand="0" w:oddHBand="0" w:evenHBand="0" w:firstRowFirstColumn="0" w:firstRowLastColumn="0" w:lastRowFirstColumn="0" w:lastRowLastColumn="0"/>
            </w:pPr>
            <w:r>
              <w:t>Egyéb bizonylat</w:t>
            </w:r>
          </w:p>
        </w:tc>
      </w:tr>
    </w:tbl>
    <w:p w14:paraId="285B3318" w14:textId="77777777" w:rsidR="009404D5" w:rsidRDefault="009404D5" w:rsidP="009404D5">
      <w:pPr>
        <w:pStyle w:val="Cmsor4"/>
      </w:pPr>
      <w:r w:rsidRPr="75F169BF">
        <w:rPr>
          <w:lang w:val="en-US"/>
        </w:rPr>
        <w:t>DocumentDateType</w:t>
      </w:r>
    </w:p>
    <w:p w14:paraId="4DC3EE65" w14:textId="77777777" w:rsidR="009404D5" w:rsidRDefault="009404D5" w:rsidP="009404D5">
      <w:pPr>
        <w:pStyle w:val="Idzet"/>
      </w:pPr>
      <w:r>
        <w:t>xs:date</w:t>
      </w:r>
    </w:p>
    <w:p w14:paraId="709D67E3" w14:textId="77777777" w:rsidR="009404D5" w:rsidRDefault="009404D5" w:rsidP="009404D5">
      <w:r>
        <w:t>Dátum típus</w:t>
      </w:r>
    </w:p>
    <w:tbl>
      <w:tblPr>
        <w:tblStyle w:val="Tblzatrcsos41jellszn"/>
        <w:tblW w:w="0" w:type="auto"/>
        <w:tblLook w:val="04A0" w:firstRow="1" w:lastRow="0" w:firstColumn="1" w:lastColumn="0" w:noHBand="0" w:noVBand="1"/>
      </w:tblPr>
      <w:tblGrid>
        <w:gridCol w:w="4559"/>
        <w:gridCol w:w="4503"/>
      </w:tblGrid>
      <w:tr w:rsidR="009404D5" w14:paraId="7C7E3B7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1A76F71" w14:textId="77777777" w:rsidR="009404D5" w:rsidRDefault="009404D5">
            <w:r>
              <w:t>Megszorítás kód</w:t>
            </w:r>
          </w:p>
        </w:tc>
        <w:tc>
          <w:tcPr>
            <w:tcW w:w="4819" w:type="dxa"/>
          </w:tcPr>
          <w:p w14:paraId="6F6B252E"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336A017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BC1156" w14:textId="77777777" w:rsidR="009404D5" w:rsidRDefault="009404D5">
            <w:r>
              <w:t>minInclusive</w:t>
            </w:r>
          </w:p>
        </w:tc>
        <w:tc>
          <w:tcPr>
            <w:tcW w:w="4819" w:type="dxa"/>
          </w:tcPr>
          <w:p w14:paraId="76F1C045" w14:textId="77777777" w:rsidR="009404D5" w:rsidRDefault="009404D5">
            <w:pPr>
              <w:cnfStyle w:val="000000100000" w:firstRow="0" w:lastRow="0" w:firstColumn="0" w:lastColumn="0" w:oddVBand="0" w:evenVBand="0" w:oddHBand="1" w:evenHBand="0" w:firstRowFirstColumn="0" w:firstRowLastColumn="0" w:lastRowFirstColumn="0" w:lastRowLastColumn="0"/>
            </w:pPr>
            <w:r>
              <w:t>2010-01-01</w:t>
            </w:r>
          </w:p>
        </w:tc>
      </w:tr>
      <w:tr w:rsidR="009404D5" w14:paraId="638D6CF1" w14:textId="77777777">
        <w:tc>
          <w:tcPr>
            <w:cnfStyle w:val="001000000000" w:firstRow="0" w:lastRow="0" w:firstColumn="1" w:lastColumn="0" w:oddVBand="0" w:evenVBand="0" w:oddHBand="0" w:evenHBand="0" w:firstRowFirstColumn="0" w:firstRowLastColumn="0" w:lastRowFirstColumn="0" w:lastRowLastColumn="0"/>
            <w:tcW w:w="4819" w:type="dxa"/>
          </w:tcPr>
          <w:p w14:paraId="04C70960" w14:textId="77777777" w:rsidR="009404D5" w:rsidRDefault="009404D5">
            <w:r>
              <w:t>required</w:t>
            </w:r>
          </w:p>
        </w:tc>
        <w:tc>
          <w:tcPr>
            <w:tcW w:w="4819" w:type="dxa"/>
          </w:tcPr>
          <w:p w14:paraId="62BF64DD"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0E59F1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9940A7" w14:textId="77777777" w:rsidR="009404D5" w:rsidRDefault="009404D5">
            <w:r>
              <w:t>pattern</w:t>
            </w:r>
          </w:p>
        </w:tc>
        <w:tc>
          <w:tcPr>
            <w:tcW w:w="4819" w:type="dxa"/>
          </w:tcPr>
          <w:p w14:paraId="69521E1B" w14:textId="77777777" w:rsidR="009404D5" w:rsidRDefault="009404D5">
            <w:pPr>
              <w:cnfStyle w:val="000000100000" w:firstRow="0" w:lastRow="0" w:firstColumn="0" w:lastColumn="0" w:oddVBand="0" w:evenVBand="0" w:oddHBand="1" w:evenHBand="0" w:firstRowFirstColumn="0" w:firstRowLastColumn="0" w:lastRowFirstColumn="0" w:lastRowLastColumn="0"/>
            </w:pPr>
            <w:r>
              <w:t>\d{4}-\d{2}-\d{2}</w:t>
            </w:r>
          </w:p>
        </w:tc>
      </w:tr>
    </w:tbl>
    <w:p w14:paraId="2B80D072" w14:textId="77777777" w:rsidR="009404D5" w:rsidRDefault="009404D5" w:rsidP="009404D5">
      <w:pPr>
        <w:pStyle w:val="Cmsor4"/>
      </w:pPr>
      <w:r w:rsidRPr="75F169BF">
        <w:rPr>
          <w:lang w:val="en-US"/>
        </w:rPr>
        <w:t>DocumentNumberType</w:t>
      </w:r>
    </w:p>
    <w:p w14:paraId="07C967A8" w14:textId="77777777" w:rsidR="009404D5" w:rsidRDefault="009404D5" w:rsidP="009404D5">
      <w:pPr>
        <w:pStyle w:val="Idzet"/>
      </w:pPr>
      <w:r>
        <w:t>xs:string</w:t>
      </w:r>
    </w:p>
    <w:p w14:paraId="549A3B06" w14:textId="77777777" w:rsidR="009404D5" w:rsidRDefault="009404D5" w:rsidP="009404D5">
      <w:r>
        <w:t>Dokumentum vagy módosító okirat sorszám típus</w:t>
      </w:r>
    </w:p>
    <w:tbl>
      <w:tblPr>
        <w:tblStyle w:val="Tblzatrcsos41jellszn"/>
        <w:tblW w:w="0" w:type="auto"/>
        <w:tblLook w:val="04A0" w:firstRow="1" w:lastRow="0" w:firstColumn="1" w:lastColumn="0" w:noHBand="0" w:noVBand="1"/>
      </w:tblPr>
      <w:tblGrid>
        <w:gridCol w:w="4385"/>
        <w:gridCol w:w="4677"/>
      </w:tblGrid>
      <w:tr w:rsidR="009404D5" w14:paraId="06BF588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BD7285A" w14:textId="77777777" w:rsidR="009404D5" w:rsidRDefault="009404D5">
            <w:r>
              <w:t>Megszorítás kód</w:t>
            </w:r>
          </w:p>
        </w:tc>
        <w:tc>
          <w:tcPr>
            <w:tcW w:w="4819" w:type="dxa"/>
          </w:tcPr>
          <w:p w14:paraId="4833D000"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58F2E5F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5B42CA6" w14:textId="77777777" w:rsidR="009404D5" w:rsidRDefault="009404D5">
            <w:r>
              <w:t>maxLength</w:t>
            </w:r>
          </w:p>
        </w:tc>
        <w:tc>
          <w:tcPr>
            <w:tcW w:w="4819" w:type="dxa"/>
          </w:tcPr>
          <w:p w14:paraId="1C21D4F1" w14:textId="77777777" w:rsidR="009404D5" w:rsidRDefault="009404D5">
            <w:pPr>
              <w:cnfStyle w:val="000000100000" w:firstRow="0" w:lastRow="0" w:firstColumn="0" w:lastColumn="0" w:oddVBand="0" w:evenVBand="0" w:oddHBand="1" w:evenHBand="0" w:firstRowFirstColumn="0" w:firstRowLastColumn="0" w:lastRowFirstColumn="0" w:lastRowLastColumn="0"/>
            </w:pPr>
            <w:r>
              <w:t>100</w:t>
            </w:r>
          </w:p>
        </w:tc>
      </w:tr>
      <w:tr w:rsidR="009404D5" w14:paraId="1B7CAAA4" w14:textId="77777777">
        <w:tc>
          <w:tcPr>
            <w:cnfStyle w:val="001000000000" w:firstRow="0" w:lastRow="0" w:firstColumn="1" w:lastColumn="0" w:oddVBand="0" w:evenVBand="0" w:oddHBand="0" w:evenHBand="0" w:firstRowFirstColumn="0" w:firstRowLastColumn="0" w:lastRowFirstColumn="0" w:lastRowLastColumn="0"/>
            <w:tcW w:w="4819" w:type="dxa"/>
          </w:tcPr>
          <w:p w14:paraId="796CE1FC" w14:textId="77777777" w:rsidR="009404D5" w:rsidRDefault="009404D5">
            <w:r>
              <w:t>required</w:t>
            </w:r>
          </w:p>
        </w:tc>
        <w:tc>
          <w:tcPr>
            <w:tcW w:w="4819" w:type="dxa"/>
          </w:tcPr>
          <w:p w14:paraId="612675A8"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14E079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8AB0BAE" w14:textId="77777777" w:rsidR="009404D5" w:rsidRDefault="009404D5">
            <w:r>
              <w:t>pattern</w:t>
            </w:r>
          </w:p>
        </w:tc>
        <w:tc>
          <w:tcPr>
            <w:tcW w:w="4819" w:type="dxa"/>
          </w:tcPr>
          <w:p w14:paraId="74EBCB3A" w14:textId="77777777" w:rsidR="009404D5" w:rsidRDefault="009404D5">
            <w:pPr>
              <w:cnfStyle w:val="000000100000" w:firstRow="0" w:lastRow="0" w:firstColumn="0" w:lastColumn="0" w:oddVBand="0" w:evenVBand="0" w:oddHBand="1" w:evenHBand="0" w:firstRowFirstColumn="0" w:firstRowLastColumn="0" w:lastRowFirstColumn="0" w:lastRowLastColumn="0"/>
            </w:pPr>
            <w:r>
              <w:t>((UK|EK|SZ|NY|PM|PJ|SA|FO|OT)-[A-Z][0-9]{8}/[0-9]{8}/[0-9]{4}/[0-9]{5})|((NN|NZ)-[A-Z][0-9]{8}/[0-9]{8}/[0-9]{4})</w:t>
            </w:r>
          </w:p>
        </w:tc>
      </w:tr>
    </w:tbl>
    <w:p w14:paraId="02904FF9" w14:textId="77777777" w:rsidR="009404D5" w:rsidRDefault="009404D5" w:rsidP="009404D5">
      <w:pPr>
        <w:pStyle w:val="Cmsor4"/>
      </w:pPr>
      <w:r w:rsidRPr="75F169BF">
        <w:rPr>
          <w:lang w:val="en-US"/>
        </w:rPr>
        <w:t>DocumentOperationType</w:t>
      </w:r>
    </w:p>
    <w:p w14:paraId="7558C70A" w14:textId="77777777" w:rsidR="009404D5" w:rsidRDefault="009404D5" w:rsidP="009404D5">
      <w:pPr>
        <w:pStyle w:val="Idzet"/>
      </w:pPr>
      <w:r>
        <w:t>common:AtomicStringType8</w:t>
      </w:r>
    </w:p>
    <w:p w14:paraId="69D8C4B1" w14:textId="77777777" w:rsidR="009404D5" w:rsidRDefault="009404D5" w:rsidP="009404D5">
      <w:r>
        <w:t>Dokumentum művelet típus</w:t>
      </w:r>
    </w:p>
    <w:tbl>
      <w:tblPr>
        <w:tblStyle w:val="Tblzatrcsos41jellszn"/>
        <w:tblW w:w="0" w:type="auto"/>
        <w:tblLook w:val="04A0" w:firstRow="1" w:lastRow="0" w:firstColumn="1" w:lastColumn="0" w:noHBand="0" w:noVBand="1"/>
      </w:tblPr>
      <w:tblGrid>
        <w:gridCol w:w="4556"/>
        <w:gridCol w:w="4506"/>
      </w:tblGrid>
      <w:tr w:rsidR="009404D5" w14:paraId="2C41AD9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BFEA706" w14:textId="77777777" w:rsidR="009404D5" w:rsidRDefault="009404D5">
            <w:r>
              <w:t>Megszorítás kód</w:t>
            </w:r>
          </w:p>
        </w:tc>
        <w:tc>
          <w:tcPr>
            <w:tcW w:w="4819" w:type="dxa"/>
          </w:tcPr>
          <w:p w14:paraId="335A5A29"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75F766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EAD3366" w14:textId="77777777" w:rsidR="009404D5" w:rsidRDefault="009404D5">
            <w:r>
              <w:t>required</w:t>
            </w:r>
          </w:p>
        </w:tc>
        <w:tc>
          <w:tcPr>
            <w:tcW w:w="4819" w:type="dxa"/>
          </w:tcPr>
          <w:p w14:paraId="0599BD14" w14:textId="77777777" w:rsidR="009404D5" w:rsidRDefault="009404D5">
            <w:pPr>
              <w:cnfStyle w:val="000000100000" w:firstRow="0" w:lastRow="0" w:firstColumn="0" w:lastColumn="0" w:oddVBand="0" w:evenVBand="0" w:oddHBand="1" w:evenHBand="0" w:firstRowFirstColumn="0" w:firstRowLastColumn="0" w:lastRowFirstColumn="0" w:lastRowLastColumn="0"/>
            </w:pPr>
            <w:r>
              <w:t>Nem</w:t>
            </w:r>
          </w:p>
        </w:tc>
      </w:tr>
    </w:tbl>
    <w:p w14:paraId="2F30C68E" w14:textId="77777777" w:rsidR="009404D5" w:rsidRDefault="009404D5" w:rsidP="009404D5"/>
    <w:tbl>
      <w:tblPr>
        <w:tblStyle w:val="Tblzatrcsos41jellszn"/>
        <w:tblW w:w="0" w:type="auto"/>
        <w:tblLook w:val="04A0" w:firstRow="1" w:lastRow="0" w:firstColumn="1" w:lastColumn="0" w:noHBand="0" w:noVBand="1"/>
      </w:tblPr>
      <w:tblGrid>
        <w:gridCol w:w="4507"/>
        <w:gridCol w:w="4555"/>
      </w:tblGrid>
      <w:tr w:rsidR="009404D5" w14:paraId="70EC296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D3E12DE" w14:textId="77777777" w:rsidR="009404D5" w:rsidRDefault="009404D5">
            <w:r>
              <w:t>Enum kód</w:t>
            </w:r>
          </w:p>
        </w:tc>
        <w:tc>
          <w:tcPr>
            <w:tcW w:w="4819" w:type="dxa"/>
          </w:tcPr>
          <w:p w14:paraId="5166D452"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0E9A4E9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EFE1A0F" w14:textId="77777777" w:rsidR="009404D5" w:rsidRDefault="009404D5">
            <w:r>
              <w:t>CREATE</w:t>
            </w:r>
          </w:p>
        </w:tc>
        <w:tc>
          <w:tcPr>
            <w:tcW w:w="4819" w:type="dxa"/>
          </w:tcPr>
          <w:p w14:paraId="653A74A8" w14:textId="77777777" w:rsidR="009404D5" w:rsidRDefault="009404D5">
            <w:pPr>
              <w:cnfStyle w:val="000000100000" w:firstRow="0" w:lastRow="0" w:firstColumn="0" w:lastColumn="0" w:oddVBand="0" w:evenVBand="0" w:oddHBand="1" w:evenHBand="0" w:firstRowFirstColumn="0" w:firstRowLastColumn="0" w:lastRowFirstColumn="0" w:lastRowLastColumn="0"/>
            </w:pPr>
            <w:r>
              <w:t>Eredeti documentum</w:t>
            </w:r>
          </w:p>
        </w:tc>
      </w:tr>
      <w:tr w:rsidR="009404D5" w14:paraId="7FACBAAC" w14:textId="77777777">
        <w:tc>
          <w:tcPr>
            <w:cnfStyle w:val="001000000000" w:firstRow="0" w:lastRow="0" w:firstColumn="1" w:lastColumn="0" w:oddVBand="0" w:evenVBand="0" w:oddHBand="0" w:evenHBand="0" w:firstRowFirstColumn="0" w:firstRowLastColumn="0" w:lastRowFirstColumn="0" w:lastRowLastColumn="0"/>
            <w:tcW w:w="4819" w:type="dxa"/>
          </w:tcPr>
          <w:p w14:paraId="50C6A0FF" w14:textId="77777777" w:rsidR="009404D5" w:rsidRDefault="009404D5">
            <w:r>
              <w:t>MODIFY</w:t>
            </w:r>
          </w:p>
        </w:tc>
        <w:tc>
          <w:tcPr>
            <w:tcW w:w="4819" w:type="dxa"/>
          </w:tcPr>
          <w:p w14:paraId="6F1B26CF" w14:textId="77777777" w:rsidR="009404D5" w:rsidRDefault="009404D5">
            <w:pPr>
              <w:cnfStyle w:val="000000000000" w:firstRow="0" w:lastRow="0" w:firstColumn="0" w:lastColumn="0" w:oddVBand="0" w:evenVBand="0" w:oddHBand="0" w:evenHBand="0" w:firstRowFirstColumn="0" w:firstRowLastColumn="0" w:lastRowFirstColumn="0" w:lastRowLastColumn="0"/>
            </w:pPr>
            <w:r>
              <w:t>Az eredeti dokumentumot módosító okirat</w:t>
            </w:r>
          </w:p>
        </w:tc>
      </w:tr>
      <w:tr w:rsidR="009404D5" w14:paraId="1984BB7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08252D8" w14:textId="77777777" w:rsidR="009404D5" w:rsidRDefault="009404D5">
            <w:r>
              <w:t>STORNO</w:t>
            </w:r>
          </w:p>
        </w:tc>
        <w:tc>
          <w:tcPr>
            <w:tcW w:w="4819" w:type="dxa"/>
          </w:tcPr>
          <w:p w14:paraId="42B0F3C6" w14:textId="77777777" w:rsidR="009404D5" w:rsidRDefault="009404D5">
            <w:pPr>
              <w:cnfStyle w:val="000000100000" w:firstRow="0" w:lastRow="0" w:firstColumn="0" w:lastColumn="0" w:oddVBand="0" w:evenVBand="0" w:oddHBand="1" w:evenHBand="0" w:firstRowFirstColumn="0" w:firstRowLastColumn="0" w:lastRowFirstColumn="0" w:lastRowLastColumn="0"/>
            </w:pPr>
            <w:r>
              <w:t>Az eredeti documentum érvénytelenítése</w:t>
            </w:r>
          </w:p>
        </w:tc>
      </w:tr>
    </w:tbl>
    <w:p w14:paraId="1418711E" w14:textId="1292EB56" w:rsidR="009404D5" w:rsidRDefault="009404D5" w:rsidP="009404D5">
      <w:pPr>
        <w:pStyle w:val="Cmsor4"/>
        <w:rPr>
          <w:lang w:val="en-US"/>
        </w:rPr>
      </w:pPr>
      <w:r w:rsidRPr="2E14F655">
        <w:rPr>
          <w:lang w:val="en-US"/>
        </w:rPr>
        <w:t>DocumentUnboundedIndexType</w:t>
      </w:r>
    </w:p>
    <w:p w14:paraId="08B837CF" w14:textId="77777777" w:rsidR="009404D5" w:rsidRDefault="009404D5" w:rsidP="009404D5">
      <w:pPr>
        <w:pStyle w:val="Idzet"/>
      </w:pPr>
      <w:r>
        <w:t>xs:int</w:t>
      </w:r>
    </w:p>
    <w:p w14:paraId="1E41C49C" w14:textId="77777777" w:rsidR="009404D5" w:rsidRDefault="009404D5" w:rsidP="009404D5">
      <w:r>
        <w:t>Sorszám típus</w:t>
      </w:r>
    </w:p>
    <w:tbl>
      <w:tblPr>
        <w:tblStyle w:val="Tblzatrcsos41jellszn"/>
        <w:tblW w:w="0" w:type="auto"/>
        <w:tblLook w:val="04A0" w:firstRow="1" w:lastRow="0" w:firstColumn="1" w:lastColumn="0" w:noHBand="0" w:noVBand="1"/>
      </w:tblPr>
      <w:tblGrid>
        <w:gridCol w:w="4560"/>
        <w:gridCol w:w="4502"/>
      </w:tblGrid>
      <w:tr w:rsidR="009404D5" w14:paraId="5ECAB3C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C20684A" w14:textId="77777777" w:rsidR="009404D5" w:rsidRDefault="009404D5">
            <w:r>
              <w:t>Megszorítás kód</w:t>
            </w:r>
          </w:p>
        </w:tc>
        <w:tc>
          <w:tcPr>
            <w:tcW w:w="4819" w:type="dxa"/>
          </w:tcPr>
          <w:p w14:paraId="624DD3FE"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5F6CC70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160BB55" w14:textId="77777777" w:rsidR="009404D5" w:rsidRDefault="009404D5">
            <w:r>
              <w:t>minInclusive</w:t>
            </w:r>
          </w:p>
        </w:tc>
        <w:tc>
          <w:tcPr>
            <w:tcW w:w="4819" w:type="dxa"/>
          </w:tcPr>
          <w:p w14:paraId="16FF6906" w14:textId="77777777" w:rsidR="009404D5" w:rsidRDefault="009404D5">
            <w:pPr>
              <w:cnfStyle w:val="000000100000" w:firstRow="0" w:lastRow="0" w:firstColumn="0" w:lastColumn="0" w:oddVBand="0" w:evenVBand="0" w:oddHBand="1" w:evenHBand="0" w:firstRowFirstColumn="0" w:firstRowLastColumn="0" w:lastRowFirstColumn="0" w:lastRowLastColumn="0"/>
            </w:pPr>
            <w:r>
              <w:t>1</w:t>
            </w:r>
          </w:p>
        </w:tc>
      </w:tr>
      <w:tr w:rsidR="009404D5" w14:paraId="1E1B4BAB" w14:textId="77777777">
        <w:tc>
          <w:tcPr>
            <w:cnfStyle w:val="001000000000" w:firstRow="0" w:lastRow="0" w:firstColumn="1" w:lastColumn="0" w:oddVBand="0" w:evenVBand="0" w:oddHBand="0" w:evenHBand="0" w:firstRowFirstColumn="0" w:firstRowLastColumn="0" w:lastRowFirstColumn="0" w:lastRowLastColumn="0"/>
            <w:tcW w:w="4819" w:type="dxa"/>
          </w:tcPr>
          <w:p w14:paraId="6B1CF637" w14:textId="77777777" w:rsidR="009404D5" w:rsidRDefault="009404D5">
            <w:r>
              <w:t>required</w:t>
            </w:r>
          </w:p>
        </w:tc>
        <w:tc>
          <w:tcPr>
            <w:tcW w:w="4819" w:type="dxa"/>
          </w:tcPr>
          <w:p w14:paraId="511E9A89"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1832A70E" w14:textId="7C7D7E77" w:rsidR="009404D5" w:rsidRDefault="009404D5" w:rsidP="009404D5">
      <w:pPr>
        <w:pStyle w:val="Cmsor4"/>
        <w:rPr>
          <w:lang w:val="en-US"/>
        </w:rPr>
      </w:pPr>
      <w:r w:rsidRPr="2E14F655">
        <w:rPr>
          <w:lang w:val="en-US"/>
        </w:rPr>
        <w:t>EncryptedSymmetricInitialVectorType</w:t>
      </w:r>
    </w:p>
    <w:p w14:paraId="6A3F85F2" w14:textId="77777777" w:rsidR="009404D5" w:rsidRDefault="009404D5" w:rsidP="009404D5">
      <w:pPr>
        <w:pStyle w:val="Idzet"/>
      </w:pPr>
      <w:r>
        <w:t>xs:base64Binary</w:t>
      </w:r>
    </w:p>
    <w:p w14:paraId="22028828" w14:textId="77777777" w:rsidR="009404D5" w:rsidRDefault="009404D5" w:rsidP="009404D5">
      <w:r>
        <w:t>A nyugta kiegészítő részének titkosításához használt szimmetrikus kulcs típus</w:t>
      </w:r>
    </w:p>
    <w:p w14:paraId="562E27F1" w14:textId="7F39C460" w:rsidR="009404D5" w:rsidRDefault="009404D5" w:rsidP="009404D5">
      <w:pPr>
        <w:pStyle w:val="Cmsor4"/>
        <w:rPr>
          <w:lang w:val="en-US"/>
        </w:rPr>
      </w:pPr>
      <w:r w:rsidRPr="2E14F655">
        <w:rPr>
          <w:lang w:val="en-US"/>
        </w:rPr>
        <w:t>EncryptedSymmetricKeyType</w:t>
      </w:r>
    </w:p>
    <w:p w14:paraId="43BF3858" w14:textId="77777777" w:rsidR="009404D5" w:rsidRDefault="009404D5" w:rsidP="009404D5">
      <w:pPr>
        <w:pStyle w:val="Idzet"/>
      </w:pPr>
      <w:r>
        <w:t>xs:base64Binary</w:t>
      </w:r>
    </w:p>
    <w:p w14:paraId="19E1621C" w14:textId="77777777" w:rsidR="009404D5" w:rsidRDefault="009404D5" w:rsidP="009404D5">
      <w:r>
        <w:t>A nyugta core részének titkosításához használt szimmetrikus kulcs típus</w:t>
      </w:r>
    </w:p>
    <w:p w14:paraId="767D935A" w14:textId="0ABCD37D" w:rsidR="009404D5" w:rsidRDefault="009404D5" w:rsidP="009404D5">
      <w:pPr>
        <w:pStyle w:val="Cmsor4"/>
        <w:rPr>
          <w:lang w:val="en-US"/>
        </w:rPr>
      </w:pPr>
      <w:r w:rsidRPr="2E14F655">
        <w:rPr>
          <w:lang w:val="en-US"/>
        </w:rPr>
        <w:t>ItemNatureType</w:t>
      </w:r>
    </w:p>
    <w:p w14:paraId="4A8AD2F7" w14:textId="77777777" w:rsidR="009404D5" w:rsidRDefault="009404D5" w:rsidP="009404D5">
      <w:pPr>
        <w:pStyle w:val="Idzet"/>
      </w:pPr>
      <w:r>
        <w:t>xs:string</w:t>
      </w:r>
    </w:p>
    <w:p w14:paraId="4ACC1D87" w14:textId="77777777" w:rsidR="009404D5" w:rsidRDefault="009404D5" w:rsidP="009404D5">
      <w:r>
        <w:t>Az adott tétel jellege típus</w:t>
      </w:r>
    </w:p>
    <w:tbl>
      <w:tblPr>
        <w:tblStyle w:val="Tblzatrcsos41jellszn"/>
        <w:tblW w:w="0" w:type="auto"/>
        <w:tblLook w:val="04A0" w:firstRow="1" w:lastRow="0" w:firstColumn="1" w:lastColumn="0" w:noHBand="0" w:noVBand="1"/>
      </w:tblPr>
      <w:tblGrid>
        <w:gridCol w:w="4556"/>
        <w:gridCol w:w="4506"/>
      </w:tblGrid>
      <w:tr w:rsidR="009404D5" w14:paraId="0678164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95AF0B" w14:textId="77777777" w:rsidR="009404D5" w:rsidRDefault="009404D5">
            <w:r>
              <w:t>Megszorítás kód</w:t>
            </w:r>
          </w:p>
        </w:tc>
        <w:tc>
          <w:tcPr>
            <w:tcW w:w="4819" w:type="dxa"/>
          </w:tcPr>
          <w:p w14:paraId="7068FB28"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53E6F0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7FB9F73" w14:textId="77777777" w:rsidR="009404D5" w:rsidRDefault="009404D5">
            <w:r>
              <w:t>maxLength</w:t>
            </w:r>
          </w:p>
        </w:tc>
        <w:tc>
          <w:tcPr>
            <w:tcW w:w="4819" w:type="dxa"/>
          </w:tcPr>
          <w:p w14:paraId="1B20C9B5" w14:textId="77777777" w:rsidR="009404D5" w:rsidRDefault="009404D5">
            <w:pPr>
              <w:cnfStyle w:val="000000100000" w:firstRow="0" w:lastRow="0" w:firstColumn="0" w:lastColumn="0" w:oddVBand="0" w:evenVBand="0" w:oddHBand="1" w:evenHBand="0" w:firstRowFirstColumn="0" w:firstRowLastColumn="0" w:lastRowFirstColumn="0" w:lastRowLastColumn="0"/>
            </w:pPr>
            <w:r>
              <w:t>5</w:t>
            </w:r>
          </w:p>
        </w:tc>
      </w:tr>
      <w:tr w:rsidR="009404D5" w14:paraId="09054F43" w14:textId="77777777">
        <w:tc>
          <w:tcPr>
            <w:cnfStyle w:val="001000000000" w:firstRow="0" w:lastRow="0" w:firstColumn="1" w:lastColumn="0" w:oddVBand="0" w:evenVBand="0" w:oddHBand="0" w:evenHBand="0" w:firstRowFirstColumn="0" w:firstRowLastColumn="0" w:lastRowFirstColumn="0" w:lastRowLastColumn="0"/>
            <w:tcW w:w="4819" w:type="dxa"/>
          </w:tcPr>
          <w:p w14:paraId="5DB0F6AF" w14:textId="77777777" w:rsidR="009404D5" w:rsidRDefault="009404D5">
            <w:r>
              <w:t>required</w:t>
            </w:r>
          </w:p>
        </w:tc>
        <w:tc>
          <w:tcPr>
            <w:tcW w:w="4819" w:type="dxa"/>
          </w:tcPr>
          <w:p w14:paraId="68F48E55"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2BBE84E6" w14:textId="77777777" w:rsidR="009404D5" w:rsidRDefault="009404D5" w:rsidP="009404D5"/>
    <w:tbl>
      <w:tblPr>
        <w:tblStyle w:val="Tblzatrcsos41jellszn"/>
        <w:tblW w:w="0" w:type="auto"/>
        <w:tblLook w:val="04A0" w:firstRow="1" w:lastRow="0" w:firstColumn="1" w:lastColumn="0" w:noHBand="0" w:noVBand="1"/>
      </w:tblPr>
      <w:tblGrid>
        <w:gridCol w:w="4506"/>
        <w:gridCol w:w="4556"/>
      </w:tblGrid>
      <w:tr w:rsidR="009404D5" w14:paraId="352FAE0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6FD30F0" w14:textId="77777777" w:rsidR="009404D5" w:rsidRDefault="009404D5">
            <w:r>
              <w:t>Enum kód</w:t>
            </w:r>
          </w:p>
        </w:tc>
        <w:tc>
          <w:tcPr>
            <w:tcW w:w="4819" w:type="dxa"/>
          </w:tcPr>
          <w:p w14:paraId="7A4B48AA"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2F6406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133F739" w14:textId="77777777" w:rsidR="009404D5" w:rsidRDefault="009404D5">
            <w:r>
              <w:t>n</w:t>
            </w:r>
          </w:p>
        </w:tc>
        <w:tc>
          <w:tcPr>
            <w:tcW w:w="4819" w:type="dxa"/>
          </w:tcPr>
          <w:p w14:paraId="419FED6B" w14:textId="77777777" w:rsidR="009404D5" w:rsidRDefault="009404D5">
            <w:pPr>
              <w:cnfStyle w:val="000000100000" w:firstRow="0" w:lastRow="0" w:firstColumn="0" w:lastColumn="0" w:oddVBand="0" w:evenVBand="0" w:oddHBand="1" w:evenHBand="0" w:firstRowFirstColumn="0" w:firstRowLastColumn="0" w:lastRowFirstColumn="0" w:lastRowLastColumn="0"/>
            </w:pPr>
            <w:r>
              <w:t>Értékesítés</w:t>
            </w:r>
          </w:p>
        </w:tc>
      </w:tr>
      <w:tr w:rsidR="009404D5" w14:paraId="0E01DB69" w14:textId="77777777">
        <w:tc>
          <w:tcPr>
            <w:cnfStyle w:val="001000000000" w:firstRow="0" w:lastRow="0" w:firstColumn="1" w:lastColumn="0" w:oddVBand="0" w:evenVBand="0" w:oddHBand="0" w:evenHBand="0" w:firstRowFirstColumn="0" w:firstRowLastColumn="0" w:lastRowFirstColumn="0" w:lastRowLastColumn="0"/>
            <w:tcW w:w="4819" w:type="dxa"/>
          </w:tcPr>
          <w:p w14:paraId="2B490068" w14:textId="77777777" w:rsidR="009404D5" w:rsidRDefault="009404D5">
            <w:r>
              <w:t>ns</w:t>
            </w:r>
          </w:p>
        </w:tc>
        <w:tc>
          <w:tcPr>
            <w:tcW w:w="4819" w:type="dxa"/>
          </w:tcPr>
          <w:p w14:paraId="2AA16DE6" w14:textId="77777777" w:rsidR="009404D5" w:rsidRDefault="009404D5">
            <w:pPr>
              <w:cnfStyle w:val="000000000000" w:firstRow="0" w:lastRow="0" w:firstColumn="0" w:lastColumn="0" w:oddVBand="0" w:evenVBand="0" w:oddHBand="0" w:evenHBand="0" w:firstRowFirstColumn="0" w:firstRowLastColumn="0" w:lastRowFirstColumn="0" w:lastRowLastColumn="0"/>
            </w:pPr>
            <w:r>
              <w:t>Értékesítés sztornó</w:t>
            </w:r>
          </w:p>
        </w:tc>
      </w:tr>
      <w:tr w:rsidR="009404D5" w14:paraId="74F60F1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84B103A" w14:textId="77777777" w:rsidR="009404D5" w:rsidRDefault="009404D5">
            <w:r>
              <w:t>e</w:t>
            </w:r>
          </w:p>
        </w:tc>
        <w:tc>
          <w:tcPr>
            <w:tcW w:w="4819" w:type="dxa"/>
          </w:tcPr>
          <w:p w14:paraId="72BA6D0A" w14:textId="77777777" w:rsidR="009404D5" w:rsidRDefault="009404D5">
            <w:pPr>
              <w:cnfStyle w:val="000000100000" w:firstRow="0" w:lastRow="0" w:firstColumn="0" w:lastColumn="0" w:oddVBand="0" w:evenVBand="0" w:oddHBand="1" w:evenHBand="0" w:firstRowFirstColumn="0" w:firstRowLastColumn="0" w:lastRowFirstColumn="0" w:lastRowLastColumn="0"/>
            </w:pPr>
            <w:r>
              <w:t>Engedmény</w:t>
            </w:r>
          </w:p>
        </w:tc>
      </w:tr>
      <w:tr w:rsidR="009404D5" w14:paraId="244D772F" w14:textId="77777777">
        <w:tc>
          <w:tcPr>
            <w:cnfStyle w:val="001000000000" w:firstRow="0" w:lastRow="0" w:firstColumn="1" w:lastColumn="0" w:oddVBand="0" w:evenVBand="0" w:oddHBand="0" w:evenHBand="0" w:firstRowFirstColumn="0" w:firstRowLastColumn="0" w:lastRowFirstColumn="0" w:lastRowLastColumn="0"/>
            <w:tcW w:w="4819" w:type="dxa"/>
          </w:tcPr>
          <w:p w14:paraId="1EADEC4E" w14:textId="77777777" w:rsidR="009404D5" w:rsidRDefault="009404D5">
            <w:r>
              <w:t>es</w:t>
            </w:r>
          </w:p>
        </w:tc>
        <w:tc>
          <w:tcPr>
            <w:tcW w:w="4819" w:type="dxa"/>
          </w:tcPr>
          <w:p w14:paraId="114F250F" w14:textId="77777777" w:rsidR="009404D5" w:rsidRDefault="009404D5">
            <w:pPr>
              <w:cnfStyle w:val="000000000000" w:firstRow="0" w:lastRow="0" w:firstColumn="0" w:lastColumn="0" w:oddVBand="0" w:evenVBand="0" w:oddHBand="0" w:evenHBand="0" w:firstRowFirstColumn="0" w:firstRowLastColumn="0" w:lastRowFirstColumn="0" w:lastRowLastColumn="0"/>
            </w:pPr>
            <w:r>
              <w:t>Engedmény sztornó</w:t>
            </w:r>
          </w:p>
        </w:tc>
      </w:tr>
      <w:tr w:rsidR="009404D5" w14:paraId="49B4DB5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E20B88" w14:textId="77777777" w:rsidR="009404D5" w:rsidRDefault="009404D5">
            <w:r>
              <w:t>k</w:t>
            </w:r>
          </w:p>
        </w:tc>
        <w:tc>
          <w:tcPr>
            <w:tcW w:w="4819" w:type="dxa"/>
          </w:tcPr>
          <w:p w14:paraId="5CE148DB" w14:textId="77777777" w:rsidR="009404D5" w:rsidRDefault="009404D5">
            <w:pPr>
              <w:cnfStyle w:val="000000100000" w:firstRow="0" w:lastRow="0" w:firstColumn="0" w:lastColumn="0" w:oddVBand="0" w:evenVBand="0" w:oddHBand="1" w:evenHBand="0" w:firstRowFirstColumn="0" w:firstRowLastColumn="0" w:lastRowFirstColumn="0" w:lastRowLastColumn="0"/>
            </w:pPr>
            <w:r>
              <w:t>Nem üzletpolitikai kedvezmény</w:t>
            </w:r>
          </w:p>
        </w:tc>
      </w:tr>
      <w:tr w:rsidR="009404D5" w14:paraId="6E884215" w14:textId="77777777">
        <w:tc>
          <w:tcPr>
            <w:cnfStyle w:val="001000000000" w:firstRow="0" w:lastRow="0" w:firstColumn="1" w:lastColumn="0" w:oddVBand="0" w:evenVBand="0" w:oddHBand="0" w:evenHBand="0" w:firstRowFirstColumn="0" w:firstRowLastColumn="0" w:lastRowFirstColumn="0" w:lastRowLastColumn="0"/>
            <w:tcW w:w="4819" w:type="dxa"/>
          </w:tcPr>
          <w:p w14:paraId="3A4F7405" w14:textId="77777777" w:rsidR="009404D5" w:rsidRDefault="009404D5">
            <w:r>
              <w:t>ks</w:t>
            </w:r>
          </w:p>
        </w:tc>
        <w:tc>
          <w:tcPr>
            <w:tcW w:w="4819" w:type="dxa"/>
          </w:tcPr>
          <w:p w14:paraId="1522AE5F" w14:textId="77777777" w:rsidR="009404D5" w:rsidRDefault="009404D5">
            <w:pPr>
              <w:cnfStyle w:val="000000000000" w:firstRow="0" w:lastRow="0" w:firstColumn="0" w:lastColumn="0" w:oddVBand="0" w:evenVBand="0" w:oddHBand="0" w:evenHBand="0" w:firstRowFirstColumn="0" w:firstRowLastColumn="0" w:lastRowFirstColumn="0" w:lastRowLastColumn="0"/>
            </w:pPr>
            <w:r>
              <w:t>Nem üzletpolitikai kedvezmény sztornó</w:t>
            </w:r>
          </w:p>
        </w:tc>
      </w:tr>
      <w:tr w:rsidR="009404D5" w14:paraId="5CD6FD8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C5C1C15" w14:textId="77777777" w:rsidR="009404D5" w:rsidRDefault="009404D5">
            <w:r>
              <w:t>f</w:t>
            </w:r>
          </w:p>
        </w:tc>
        <w:tc>
          <w:tcPr>
            <w:tcW w:w="4819" w:type="dxa"/>
          </w:tcPr>
          <w:p w14:paraId="74AE4697" w14:textId="77777777" w:rsidR="009404D5" w:rsidRDefault="009404D5">
            <w:pPr>
              <w:cnfStyle w:val="000000100000" w:firstRow="0" w:lastRow="0" w:firstColumn="0" w:lastColumn="0" w:oddVBand="0" w:evenVBand="0" w:oddHBand="1" w:evenHBand="0" w:firstRowFirstColumn="0" w:firstRowLastColumn="0" w:lastRowFirstColumn="0" w:lastRowLastColumn="0"/>
            </w:pPr>
            <w:r>
              <w:t>Felár</w:t>
            </w:r>
          </w:p>
        </w:tc>
      </w:tr>
      <w:tr w:rsidR="009404D5" w14:paraId="32065956" w14:textId="77777777">
        <w:tc>
          <w:tcPr>
            <w:cnfStyle w:val="001000000000" w:firstRow="0" w:lastRow="0" w:firstColumn="1" w:lastColumn="0" w:oddVBand="0" w:evenVBand="0" w:oddHBand="0" w:evenHBand="0" w:firstRowFirstColumn="0" w:firstRowLastColumn="0" w:lastRowFirstColumn="0" w:lastRowLastColumn="0"/>
            <w:tcW w:w="4819" w:type="dxa"/>
          </w:tcPr>
          <w:p w14:paraId="3EC8E275" w14:textId="77777777" w:rsidR="009404D5" w:rsidRDefault="009404D5">
            <w:r>
              <w:t>fs</w:t>
            </w:r>
          </w:p>
        </w:tc>
        <w:tc>
          <w:tcPr>
            <w:tcW w:w="4819" w:type="dxa"/>
          </w:tcPr>
          <w:p w14:paraId="3BA4881B" w14:textId="77777777" w:rsidR="009404D5" w:rsidRDefault="009404D5">
            <w:pPr>
              <w:cnfStyle w:val="000000000000" w:firstRow="0" w:lastRow="0" w:firstColumn="0" w:lastColumn="0" w:oddVBand="0" w:evenVBand="0" w:oddHBand="0" w:evenHBand="0" w:firstRowFirstColumn="0" w:firstRowLastColumn="0" w:lastRowFirstColumn="0" w:lastRowLastColumn="0"/>
            </w:pPr>
            <w:r>
              <w:t>Felár sztornó</w:t>
            </w:r>
          </w:p>
        </w:tc>
      </w:tr>
      <w:tr w:rsidR="009404D5" w14:paraId="07494F7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89E16CD" w14:textId="77777777" w:rsidR="009404D5" w:rsidRDefault="009404D5">
            <w:r>
              <w:t>g</w:t>
            </w:r>
          </w:p>
        </w:tc>
        <w:tc>
          <w:tcPr>
            <w:tcW w:w="4819" w:type="dxa"/>
          </w:tcPr>
          <w:p w14:paraId="23DD9928" w14:textId="77777777" w:rsidR="009404D5" w:rsidRDefault="009404D5">
            <w:pPr>
              <w:cnfStyle w:val="000000100000" w:firstRow="0" w:lastRow="0" w:firstColumn="0" w:lastColumn="0" w:oddVBand="0" w:evenVBand="0" w:oddHBand="1" w:evenHBand="0" w:firstRowFirstColumn="0" w:firstRowLastColumn="0" w:lastRowFirstColumn="0" w:lastRowLastColumn="0"/>
            </w:pPr>
            <w:r>
              <w:t>Göngyöleg visszaváltás</w:t>
            </w:r>
          </w:p>
        </w:tc>
      </w:tr>
      <w:tr w:rsidR="009404D5" w14:paraId="4D6A958D" w14:textId="77777777">
        <w:tc>
          <w:tcPr>
            <w:cnfStyle w:val="001000000000" w:firstRow="0" w:lastRow="0" w:firstColumn="1" w:lastColumn="0" w:oddVBand="0" w:evenVBand="0" w:oddHBand="0" w:evenHBand="0" w:firstRowFirstColumn="0" w:firstRowLastColumn="0" w:lastRowFirstColumn="0" w:lastRowLastColumn="0"/>
            <w:tcW w:w="4819" w:type="dxa"/>
          </w:tcPr>
          <w:p w14:paraId="227ABAC9" w14:textId="77777777" w:rsidR="009404D5" w:rsidRDefault="009404D5">
            <w:r>
              <w:t>gs</w:t>
            </w:r>
          </w:p>
        </w:tc>
        <w:tc>
          <w:tcPr>
            <w:tcW w:w="4819" w:type="dxa"/>
          </w:tcPr>
          <w:p w14:paraId="595C8516" w14:textId="77777777" w:rsidR="009404D5" w:rsidRDefault="009404D5">
            <w:pPr>
              <w:cnfStyle w:val="000000000000" w:firstRow="0" w:lastRow="0" w:firstColumn="0" w:lastColumn="0" w:oddVBand="0" w:evenVBand="0" w:oddHBand="0" w:evenHBand="0" w:firstRowFirstColumn="0" w:firstRowLastColumn="0" w:lastRowFirstColumn="0" w:lastRowLastColumn="0"/>
            </w:pPr>
            <w:r>
              <w:t>Göngyöleg visszaváltás sztornó</w:t>
            </w:r>
          </w:p>
        </w:tc>
      </w:tr>
      <w:tr w:rsidR="009404D5" w14:paraId="3BDF68E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CF82608" w14:textId="77777777" w:rsidR="009404D5" w:rsidRDefault="009404D5">
            <w:r>
              <w:t>v</w:t>
            </w:r>
          </w:p>
        </w:tc>
        <w:tc>
          <w:tcPr>
            <w:tcW w:w="4819" w:type="dxa"/>
          </w:tcPr>
          <w:p w14:paraId="26D7B249" w14:textId="77777777" w:rsidR="009404D5" w:rsidRDefault="009404D5">
            <w:pPr>
              <w:cnfStyle w:val="000000100000" w:firstRow="0" w:lastRow="0" w:firstColumn="0" w:lastColumn="0" w:oddVBand="0" w:evenVBand="0" w:oddHBand="1" w:evenHBand="0" w:firstRowFirstColumn="0" w:firstRowLastColumn="0" w:lastRowFirstColumn="0" w:lastRowLastColumn="0"/>
            </w:pPr>
            <w:r>
              <w:t>Visszáru</w:t>
            </w:r>
          </w:p>
        </w:tc>
      </w:tr>
      <w:tr w:rsidR="009404D5" w14:paraId="53AA725F" w14:textId="77777777">
        <w:tc>
          <w:tcPr>
            <w:cnfStyle w:val="001000000000" w:firstRow="0" w:lastRow="0" w:firstColumn="1" w:lastColumn="0" w:oddVBand="0" w:evenVBand="0" w:oddHBand="0" w:evenHBand="0" w:firstRowFirstColumn="0" w:firstRowLastColumn="0" w:lastRowFirstColumn="0" w:lastRowLastColumn="0"/>
            <w:tcW w:w="4819" w:type="dxa"/>
          </w:tcPr>
          <w:p w14:paraId="04C7F2E2" w14:textId="77777777" w:rsidR="009404D5" w:rsidRDefault="009404D5">
            <w:r>
              <w:t>vs</w:t>
            </w:r>
          </w:p>
        </w:tc>
        <w:tc>
          <w:tcPr>
            <w:tcW w:w="4819" w:type="dxa"/>
          </w:tcPr>
          <w:p w14:paraId="05BD8BD7" w14:textId="77777777" w:rsidR="009404D5" w:rsidRDefault="009404D5">
            <w:pPr>
              <w:cnfStyle w:val="000000000000" w:firstRow="0" w:lastRow="0" w:firstColumn="0" w:lastColumn="0" w:oddVBand="0" w:evenVBand="0" w:oddHBand="0" w:evenHBand="0" w:firstRowFirstColumn="0" w:firstRowLastColumn="0" w:lastRowFirstColumn="0" w:lastRowLastColumn="0"/>
            </w:pPr>
            <w:r>
              <w:t>Visszáru sztornó</w:t>
            </w:r>
          </w:p>
        </w:tc>
      </w:tr>
      <w:tr w:rsidR="009404D5" w14:paraId="47954D9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F29A5A" w14:textId="77777777" w:rsidR="009404D5" w:rsidRDefault="009404D5">
            <w:r>
              <w:t>x</w:t>
            </w:r>
          </w:p>
        </w:tc>
        <w:tc>
          <w:tcPr>
            <w:tcW w:w="4819" w:type="dxa"/>
          </w:tcPr>
          <w:p w14:paraId="1218417F" w14:textId="77777777" w:rsidR="009404D5" w:rsidRDefault="009404D5">
            <w:pPr>
              <w:cnfStyle w:val="000000100000" w:firstRow="0" w:lastRow="0" w:firstColumn="0" w:lastColumn="0" w:oddVBand="0" w:evenVBand="0" w:oddHBand="1" w:evenHBand="0" w:firstRowFirstColumn="0" w:firstRowLastColumn="0" w:lastRowFirstColumn="0" w:lastRowLastColumn="0"/>
            </w:pPr>
            <w:r>
              <w:t>Fogyasztási összesítő</w:t>
            </w:r>
          </w:p>
        </w:tc>
      </w:tr>
      <w:tr w:rsidR="009404D5" w14:paraId="69E790DC" w14:textId="77777777">
        <w:tc>
          <w:tcPr>
            <w:cnfStyle w:val="001000000000" w:firstRow="0" w:lastRow="0" w:firstColumn="1" w:lastColumn="0" w:oddVBand="0" w:evenVBand="0" w:oddHBand="0" w:evenHBand="0" w:firstRowFirstColumn="0" w:firstRowLastColumn="0" w:lastRowFirstColumn="0" w:lastRowLastColumn="0"/>
            <w:tcW w:w="4819" w:type="dxa"/>
          </w:tcPr>
          <w:p w14:paraId="45CEC3B8" w14:textId="77777777" w:rsidR="009404D5" w:rsidRDefault="009404D5">
            <w:r>
              <w:t>xs</w:t>
            </w:r>
          </w:p>
        </w:tc>
        <w:tc>
          <w:tcPr>
            <w:tcW w:w="4819" w:type="dxa"/>
          </w:tcPr>
          <w:p w14:paraId="28373B38" w14:textId="77777777" w:rsidR="009404D5" w:rsidRDefault="009404D5">
            <w:pPr>
              <w:cnfStyle w:val="000000000000" w:firstRow="0" w:lastRow="0" w:firstColumn="0" w:lastColumn="0" w:oddVBand="0" w:evenVBand="0" w:oddHBand="0" w:evenHBand="0" w:firstRowFirstColumn="0" w:firstRowLastColumn="0" w:lastRowFirstColumn="0" w:lastRowLastColumn="0"/>
            </w:pPr>
            <w:r>
              <w:t>Fogyasztási összesítő sztornó</w:t>
            </w:r>
          </w:p>
        </w:tc>
      </w:tr>
      <w:tr w:rsidR="009404D5" w14:paraId="7A0EE8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3AD26A1" w14:textId="77777777" w:rsidR="009404D5" w:rsidRDefault="009404D5">
            <w:r>
              <w:t>p</w:t>
            </w:r>
          </w:p>
        </w:tc>
        <w:tc>
          <w:tcPr>
            <w:tcW w:w="4819" w:type="dxa"/>
          </w:tcPr>
          <w:p w14:paraId="54AFDF1B" w14:textId="77777777" w:rsidR="009404D5" w:rsidRDefault="009404D5">
            <w:pPr>
              <w:cnfStyle w:val="000000100000" w:firstRow="0" w:lastRow="0" w:firstColumn="0" w:lastColumn="0" w:oddVBand="0" w:evenVBand="0" w:oddHBand="1" w:evenHBand="0" w:firstRowFirstColumn="0" w:firstRowLastColumn="0" w:lastRowFirstColumn="0" w:lastRowLastColumn="0"/>
            </w:pPr>
            <w:r>
              <w:t>Pénzmozgás bizonylat (vevőt érintő tranzakció esetén)</w:t>
            </w:r>
          </w:p>
        </w:tc>
      </w:tr>
    </w:tbl>
    <w:p w14:paraId="290B7976" w14:textId="77777777" w:rsidR="009404D5" w:rsidRDefault="009404D5" w:rsidP="009404D5">
      <w:pPr>
        <w:pStyle w:val="Cmsor4"/>
      </w:pPr>
      <w:r w:rsidRPr="75F169BF">
        <w:rPr>
          <w:lang w:val="en-US"/>
        </w:rPr>
        <w:t>LineNumberType</w:t>
      </w:r>
    </w:p>
    <w:p w14:paraId="383F6CC6" w14:textId="77777777" w:rsidR="009404D5" w:rsidRDefault="009404D5" w:rsidP="009404D5">
      <w:pPr>
        <w:pStyle w:val="Idzet"/>
      </w:pPr>
      <w:r>
        <w:t>xs:nonNegativeInteger</w:t>
      </w:r>
    </w:p>
    <w:p w14:paraId="743CB7A7" w14:textId="77777777" w:rsidR="009404D5" w:rsidRDefault="009404D5" w:rsidP="009404D5">
      <w:r>
        <w:t>Tételszám típus</w:t>
      </w:r>
    </w:p>
    <w:tbl>
      <w:tblPr>
        <w:tblStyle w:val="Tblzatrcsos41jellszn"/>
        <w:tblW w:w="0" w:type="auto"/>
        <w:tblLook w:val="04A0" w:firstRow="1" w:lastRow="0" w:firstColumn="1" w:lastColumn="0" w:noHBand="0" w:noVBand="1"/>
      </w:tblPr>
      <w:tblGrid>
        <w:gridCol w:w="4560"/>
        <w:gridCol w:w="4502"/>
      </w:tblGrid>
      <w:tr w:rsidR="009404D5" w14:paraId="46E280F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85E65B2" w14:textId="77777777" w:rsidR="009404D5" w:rsidRDefault="009404D5">
            <w:r>
              <w:t>Megszorítás kód</w:t>
            </w:r>
          </w:p>
        </w:tc>
        <w:tc>
          <w:tcPr>
            <w:tcW w:w="4819" w:type="dxa"/>
          </w:tcPr>
          <w:p w14:paraId="38704A63"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293A87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A799A9A" w14:textId="77777777" w:rsidR="009404D5" w:rsidRDefault="009404D5">
            <w:r>
              <w:t>minInclusive</w:t>
            </w:r>
          </w:p>
        </w:tc>
        <w:tc>
          <w:tcPr>
            <w:tcW w:w="4819" w:type="dxa"/>
          </w:tcPr>
          <w:p w14:paraId="262D0C38" w14:textId="77777777" w:rsidR="009404D5" w:rsidRDefault="009404D5">
            <w:pPr>
              <w:cnfStyle w:val="000000100000" w:firstRow="0" w:lastRow="0" w:firstColumn="0" w:lastColumn="0" w:oddVBand="0" w:evenVBand="0" w:oddHBand="1" w:evenHBand="0" w:firstRowFirstColumn="0" w:firstRowLastColumn="0" w:lastRowFirstColumn="0" w:lastRowLastColumn="0"/>
            </w:pPr>
            <w:r>
              <w:t>1</w:t>
            </w:r>
          </w:p>
        </w:tc>
      </w:tr>
      <w:tr w:rsidR="009404D5" w14:paraId="6933C29C" w14:textId="77777777">
        <w:tc>
          <w:tcPr>
            <w:cnfStyle w:val="001000000000" w:firstRow="0" w:lastRow="0" w:firstColumn="1" w:lastColumn="0" w:oddVBand="0" w:evenVBand="0" w:oddHBand="0" w:evenHBand="0" w:firstRowFirstColumn="0" w:firstRowLastColumn="0" w:lastRowFirstColumn="0" w:lastRowLastColumn="0"/>
            <w:tcW w:w="4819" w:type="dxa"/>
          </w:tcPr>
          <w:p w14:paraId="4559EFDA" w14:textId="77777777" w:rsidR="009404D5" w:rsidRDefault="009404D5">
            <w:r>
              <w:t>required</w:t>
            </w:r>
          </w:p>
        </w:tc>
        <w:tc>
          <w:tcPr>
            <w:tcW w:w="4819" w:type="dxa"/>
          </w:tcPr>
          <w:p w14:paraId="26536AC5"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497D1F4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1BDB99C" w14:textId="77777777" w:rsidR="009404D5" w:rsidRDefault="009404D5">
            <w:r>
              <w:t>totalDigits</w:t>
            </w:r>
          </w:p>
        </w:tc>
        <w:tc>
          <w:tcPr>
            <w:tcW w:w="4819" w:type="dxa"/>
          </w:tcPr>
          <w:p w14:paraId="66864E77" w14:textId="77777777" w:rsidR="009404D5" w:rsidRDefault="009404D5">
            <w:pPr>
              <w:cnfStyle w:val="000000100000" w:firstRow="0" w:lastRow="0" w:firstColumn="0" w:lastColumn="0" w:oddVBand="0" w:evenVBand="0" w:oddHBand="1" w:evenHBand="0" w:firstRowFirstColumn="0" w:firstRowLastColumn="0" w:lastRowFirstColumn="0" w:lastRowLastColumn="0"/>
            </w:pPr>
            <w:r>
              <w:t>20</w:t>
            </w:r>
          </w:p>
        </w:tc>
      </w:tr>
    </w:tbl>
    <w:p w14:paraId="60267EF3" w14:textId="77777777" w:rsidR="009404D5" w:rsidRDefault="009404D5" w:rsidP="009404D5">
      <w:pPr>
        <w:pStyle w:val="Cmsor4"/>
      </w:pPr>
      <w:r w:rsidRPr="75F169BF">
        <w:rPr>
          <w:lang w:val="en-US"/>
        </w:rPr>
        <w:t>ModificationReasonType</w:t>
      </w:r>
    </w:p>
    <w:p w14:paraId="3FE11009" w14:textId="77777777" w:rsidR="009404D5" w:rsidRDefault="009404D5" w:rsidP="009404D5">
      <w:pPr>
        <w:pStyle w:val="Idzet"/>
      </w:pPr>
      <w:r>
        <w:t>common:AtomicStringType15</w:t>
      </w:r>
    </w:p>
    <w:p w14:paraId="3831085B" w14:textId="77777777" w:rsidR="009404D5" w:rsidRDefault="009404D5" w:rsidP="009404D5">
      <w:r>
        <w:t>Visszáru ok típus</w:t>
      </w:r>
    </w:p>
    <w:tbl>
      <w:tblPr>
        <w:tblStyle w:val="Tblzatrcsos41jellszn"/>
        <w:tblW w:w="0" w:type="auto"/>
        <w:tblLook w:val="04A0" w:firstRow="1" w:lastRow="0" w:firstColumn="1" w:lastColumn="0" w:noHBand="0" w:noVBand="1"/>
      </w:tblPr>
      <w:tblGrid>
        <w:gridCol w:w="4556"/>
        <w:gridCol w:w="4506"/>
      </w:tblGrid>
      <w:tr w:rsidR="009404D5" w14:paraId="0082195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1A51CA" w14:textId="77777777" w:rsidR="009404D5" w:rsidRDefault="009404D5">
            <w:r>
              <w:t>Megszorítás kód</w:t>
            </w:r>
          </w:p>
        </w:tc>
        <w:tc>
          <w:tcPr>
            <w:tcW w:w="4819" w:type="dxa"/>
          </w:tcPr>
          <w:p w14:paraId="28C09E35"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105BAC4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130064" w14:textId="77777777" w:rsidR="009404D5" w:rsidRDefault="009404D5">
            <w:r>
              <w:t>required</w:t>
            </w:r>
          </w:p>
        </w:tc>
        <w:tc>
          <w:tcPr>
            <w:tcW w:w="4819" w:type="dxa"/>
          </w:tcPr>
          <w:p w14:paraId="6602B160" w14:textId="77777777" w:rsidR="009404D5" w:rsidRDefault="009404D5">
            <w:pPr>
              <w:cnfStyle w:val="000000100000" w:firstRow="0" w:lastRow="0" w:firstColumn="0" w:lastColumn="0" w:oddVBand="0" w:evenVBand="0" w:oddHBand="1" w:evenHBand="0" w:firstRowFirstColumn="0" w:firstRowLastColumn="0" w:lastRowFirstColumn="0" w:lastRowLastColumn="0"/>
            </w:pPr>
            <w:r>
              <w:t>Nem</w:t>
            </w:r>
          </w:p>
        </w:tc>
      </w:tr>
    </w:tbl>
    <w:p w14:paraId="27ED9782" w14:textId="77777777" w:rsidR="009404D5" w:rsidRDefault="009404D5" w:rsidP="009404D5"/>
    <w:tbl>
      <w:tblPr>
        <w:tblStyle w:val="Tblzatrcsos41jellszn"/>
        <w:tblW w:w="0" w:type="auto"/>
        <w:tblLook w:val="04A0" w:firstRow="1" w:lastRow="0" w:firstColumn="1" w:lastColumn="0" w:noHBand="0" w:noVBand="1"/>
      </w:tblPr>
      <w:tblGrid>
        <w:gridCol w:w="4516"/>
        <w:gridCol w:w="4546"/>
      </w:tblGrid>
      <w:tr w:rsidR="009404D5" w14:paraId="3E72C6F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0DA1D08" w14:textId="77777777" w:rsidR="009404D5" w:rsidRDefault="009404D5">
            <w:r>
              <w:t>Enum kód</w:t>
            </w:r>
          </w:p>
        </w:tc>
        <w:tc>
          <w:tcPr>
            <w:tcW w:w="4819" w:type="dxa"/>
          </w:tcPr>
          <w:p w14:paraId="2A98AEB3"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69BE8E8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448E06E" w14:textId="77777777" w:rsidR="009404D5" w:rsidRDefault="009404D5">
            <w:r>
              <w:t>V1</w:t>
            </w:r>
          </w:p>
        </w:tc>
        <w:tc>
          <w:tcPr>
            <w:tcW w:w="4819" w:type="dxa"/>
          </w:tcPr>
          <w:p w14:paraId="0AD6B3DB" w14:textId="77777777" w:rsidR="009404D5" w:rsidRDefault="009404D5">
            <w:pPr>
              <w:cnfStyle w:val="000000100000" w:firstRow="0" w:lastRow="0" w:firstColumn="0" w:lastColumn="0" w:oddVBand="0" w:evenVBand="0" w:oddHBand="1" w:evenHBand="0" w:firstRowFirstColumn="0" w:firstRowLastColumn="0" w:lastRowFirstColumn="0" w:lastRowLastColumn="0"/>
            </w:pPr>
            <w:r>
              <w:t>Hibás áru</w:t>
            </w:r>
          </w:p>
        </w:tc>
      </w:tr>
      <w:tr w:rsidR="009404D5" w14:paraId="088E5679" w14:textId="77777777">
        <w:tc>
          <w:tcPr>
            <w:cnfStyle w:val="001000000000" w:firstRow="0" w:lastRow="0" w:firstColumn="1" w:lastColumn="0" w:oddVBand="0" w:evenVBand="0" w:oddHBand="0" w:evenHBand="0" w:firstRowFirstColumn="0" w:firstRowLastColumn="0" w:lastRowFirstColumn="0" w:lastRowLastColumn="0"/>
            <w:tcW w:w="4819" w:type="dxa"/>
          </w:tcPr>
          <w:p w14:paraId="4E6DE2AC" w14:textId="77777777" w:rsidR="009404D5" w:rsidRDefault="009404D5">
            <w:r>
              <w:t>V2</w:t>
            </w:r>
          </w:p>
        </w:tc>
        <w:tc>
          <w:tcPr>
            <w:tcW w:w="4819" w:type="dxa"/>
          </w:tcPr>
          <w:p w14:paraId="689DCB54" w14:textId="77777777" w:rsidR="009404D5" w:rsidRDefault="009404D5">
            <w:pPr>
              <w:cnfStyle w:val="000000000000" w:firstRow="0" w:lastRow="0" w:firstColumn="0" w:lastColumn="0" w:oddVBand="0" w:evenVBand="0" w:oddHBand="0" w:evenHBand="0" w:firstRowFirstColumn="0" w:firstRowLastColumn="0" w:lastRowFirstColumn="0" w:lastRowLastColumn="0"/>
            </w:pPr>
            <w:r>
              <w:t>Ügyfél elállása a vásárlástól</w:t>
            </w:r>
          </w:p>
        </w:tc>
      </w:tr>
      <w:tr w:rsidR="009404D5" w14:paraId="1B8FCA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7980439" w14:textId="77777777" w:rsidR="009404D5" w:rsidRDefault="009404D5">
            <w:r>
              <w:t>V3</w:t>
            </w:r>
          </w:p>
        </w:tc>
        <w:tc>
          <w:tcPr>
            <w:tcW w:w="4819" w:type="dxa"/>
          </w:tcPr>
          <w:p w14:paraId="7DE6D53F" w14:textId="77777777" w:rsidR="009404D5" w:rsidRDefault="009404D5">
            <w:pPr>
              <w:cnfStyle w:val="000000100000" w:firstRow="0" w:lastRow="0" w:firstColumn="0" w:lastColumn="0" w:oddVBand="0" w:evenVBand="0" w:oddHBand="1" w:evenHBand="0" w:firstRowFirstColumn="0" w:firstRowLastColumn="0" w:lastRowFirstColumn="0" w:lastRowLastColumn="0"/>
            </w:pPr>
            <w:r>
              <w:t>Egyéb</w:t>
            </w:r>
          </w:p>
        </w:tc>
      </w:tr>
    </w:tbl>
    <w:p w14:paraId="764DBB9B" w14:textId="77777777" w:rsidR="009404D5" w:rsidRDefault="009404D5" w:rsidP="009404D5">
      <w:pPr>
        <w:pStyle w:val="Cmsor4"/>
      </w:pPr>
      <w:r w:rsidRPr="75F169BF">
        <w:rPr>
          <w:lang w:val="en-US"/>
        </w:rPr>
        <w:t>MonetaryType</w:t>
      </w:r>
    </w:p>
    <w:p w14:paraId="1F230D6A" w14:textId="77777777" w:rsidR="009404D5" w:rsidRDefault="009404D5" w:rsidP="009404D5">
      <w:pPr>
        <w:pStyle w:val="Idzet"/>
      </w:pPr>
      <w:r>
        <w:t>common:GenericDecimalType</w:t>
      </w:r>
    </w:p>
    <w:p w14:paraId="1EC668C3" w14:textId="77777777" w:rsidR="009404D5" w:rsidRDefault="009404D5" w:rsidP="009404D5">
      <w:r>
        <w:t>Pénzérték típus. Maximum 18 számjegy, ami 2 tizedesjegyet tartalmazhat</w:t>
      </w:r>
    </w:p>
    <w:tbl>
      <w:tblPr>
        <w:tblStyle w:val="Tblzatrcsos41jellszn"/>
        <w:tblW w:w="0" w:type="auto"/>
        <w:tblLook w:val="04A0" w:firstRow="1" w:lastRow="0" w:firstColumn="1" w:lastColumn="0" w:noHBand="0" w:noVBand="1"/>
      </w:tblPr>
      <w:tblGrid>
        <w:gridCol w:w="4564"/>
        <w:gridCol w:w="4498"/>
      </w:tblGrid>
      <w:tr w:rsidR="009404D5" w14:paraId="36016C4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CADBEBB" w14:textId="77777777" w:rsidR="009404D5" w:rsidRDefault="009404D5">
            <w:r>
              <w:t>Megszorítás kód</w:t>
            </w:r>
          </w:p>
        </w:tc>
        <w:tc>
          <w:tcPr>
            <w:tcW w:w="4819" w:type="dxa"/>
          </w:tcPr>
          <w:p w14:paraId="707AE71E"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0A2BB3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A3955D" w14:textId="77777777" w:rsidR="009404D5" w:rsidRDefault="009404D5">
            <w:r>
              <w:t>totalDigits</w:t>
            </w:r>
          </w:p>
        </w:tc>
        <w:tc>
          <w:tcPr>
            <w:tcW w:w="4819" w:type="dxa"/>
          </w:tcPr>
          <w:p w14:paraId="71A60C1D" w14:textId="77777777" w:rsidR="009404D5" w:rsidRDefault="009404D5">
            <w:pPr>
              <w:cnfStyle w:val="000000100000" w:firstRow="0" w:lastRow="0" w:firstColumn="0" w:lastColumn="0" w:oddVBand="0" w:evenVBand="0" w:oddHBand="1" w:evenHBand="0" w:firstRowFirstColumn="0" w:firstRowLastColumn="0" w:lastRowFirstColumn="0" w:lastRowLastColumn="0"/>
            </w:pPr>
            <w:r>
              <w:t>18</w:t>
            </w:r>
          </w:p>
        </w:tc>
      </w:tr>
      <w:tr w:rsidR="009404D5" w14:paraId="4F4DB327" w14:textId="77777777">
        <w:tc>
          <w:tcPr>
            <w:cnfStyle w:val="001000000000" w:firstRow="0" w:lastRow="0" w:firstColumn="1" w:lastColumn="0" w:oddVBand="0" w:evenVBand="0" w:oddHBand="0" w:evenHBand="0" w:firstRowFirstColumn="0" w:firstRowLastColumn="0" w:lastRowFirstColumn="0" w:lastRowLastColumn="0"/>
            <w:tcW w:w="4819" w:type="dxa"/>
          </w:tcPr>
          <w:p w14:paraId="49A4C9B3" w14:textId="77777777" w:rsidR="009404D5" w:rsidRDefault="009404D5">
            <w:r>
              <w:t>required</w:t>
            </w:r>
          </w:p>
        </w:tc>
        <w:tc>
          <w:tcPr>
            <w:tcW w:w="4819" w:type="dxa"/>
          </w:tcPr>
          <w:p w14:paraId="51DABB3B"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28B900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2DECE82" w14:textId="77777777" w:rsidR="009404D5" w:rsidRDefault="009404D5">
            <w:r>
              <w:t>fractionDigits</w:t>
            </w:r>
          </w:p>
        </w:tc>
        <w:tc>
          <w:tcPr>
            <w:tcW w:w="4819" w:type="dxa"/>
          </w:tcPr>
          <w:p w14:paraId="68A54E48" w14:textId="77777777" w:rsidR="009404D5" w:rsidRDefault="009404D5">
            <w:pPr>
              <w:cnfStyle w:val="000000100000" w:firstRow="0" w:lastRow="0" w:firstColumn="0" w:lastColumn="0" w:oddVBand="0" w:evenVBand="0" w:oddHBand="1" w:evenHBand="0" w:firstRowFirstColumn="0" w:firstRowLastColumn="0" w:lastRowFirstColumn="0" w:lastRowLastColumn="0"/>
            </w:pPr>
            <w:r>
              <w:t>2</w:t>
            </w:r>
          </w:p>
        </w:tc>
      </w:tr>
    </w:tbl>
    <w:p w14:paraId="5C4732B4" w14:textId="77777777" w:rsidR="009404D5" w:rsidRDefault="009404D5" w:rsidP="009404D5">
      <w:pPr>
        <w:pStyle w:val="Cmsor4"/>
      </w:pPr>
      <w:r w:rsidRPr="75F169BF">
        <w:rPr>
          <w:lang w:val="en-US"/>
        </w:rPr>
        <w:t>ExchangeRateType</w:t>
      </w:r>
    </w:p>
    <w:p w14:paraId="32710420" w14:textId="77777777" w:rsidR="009404D5" w:rsidRDefault="009404D5" w:rsidP="009404D5">
      <w:pPr>
        <w:pStyle w:val="Idzet"/>
      </w:pPr>
      <w:r>
        <w:t>xs:decimal</w:t>
      </w:r>
    </w:p>
    <w:p w14:paraId="34B80635" w14:textId="77777777" w:rsidR="009404D5" w:rsidRDefault="009404D5" w:rsidP="009404D5">
      <w:r>
        <w:t>Árfolyam adat típus</w:t>
      </w:r>
    </w:p>
    <w:tbl>
      <w:tblPr>
        <w:tblStyle w:val="Tblzatrcsos41jellszn"/>
        <w:tblW w:w="0" w:type="auto"/>
        <w:tblLook w:val="04A0" w:firstRow="1" w:lastRow="0" w:firstColumn="1" w:lastColumn="0" w:noHBand="0" w:noVBand="1"/>
      </w:tblPr>
      <w:tblGrid>
        <w:gridCol w:w="4564"/>
        <w:gridCol w:w="4498"/>
      </w:tblGrid>
      <w:tr w:rsidR="009404D5" w14:paraId="73232ED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2D2FD24" w14:textId="77777777" w:rsidR="009404D5" w:rsidRDefault="009404D5">
            <w:r>
              <w:t>Megszorítás kód</w:t>
            </w:r>
          </w:p>
        </w:tc>
        <w:tc>
          <w:tcPr>
            <w:tcW w:w="4819" w:type="dxa"/>
          </w:tcPr>
          <w:p w14:paraId="43461868"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657C4D2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7C7C405" w14:textId="77777777" w:rsidR="009404D5" w:rsidRDefault="009404D5">
            <w:r>
              <w:t>totalDigits</w:t>
            </w:r>
          </w:p>
        </w:tc>
        <w:tc>
          <w:tcPr>
            <w:tcW w:w="4819" w:type="dxa"/>
          </w:tcPr>
          <w:p w14:paraId="35B7C138" w14:textId="77777777" w:rsidR="009404D5" w:rsidRDefault="009404D5">
            <w:pPr>
              <w:cnfStyle w:val="000000100000" w:firstRow="0" w:lastRow="0" w:firstColumn="0" w:lastColumn="0" w:oddVBand="0" w:evenVBand="0" w:oddHBand="1" w:evenHBand="0" w:firstRowFirstColumn="0" w:firstRowLastColumn="0" w:lastRowFirstColumn="0" w:lastRowLastColumn="0"/>
            </w:pPr>
            <w:r>
              <w:t>14</w:t>
            </w:r>
          </w:p>
        </w:tc>
      </w:tr>
      <w:tr w:rsidR="009404D5" w14:paraId="6BD62599" w14:textId="77777777">
        <w:tc>
          <w:tcPr>
            <w:cnfStyle w:val="001000000000" w:firstRow="0" w:lastRow="0" w:firstColumn="1" w:lastColumn="0" w:oddVBand="0" w:evenVBand="0" w:oddHBand="0" w:evenHBand="0" w:firstRowFirstColumn="0" w:firstRowLastColumn="0" w:lastRowFirstColumn="0" w:lastRowLastColumn="0"/>
            <w:tcW w:w="4819" w:type="dxa"/>
          </w:tcPr>
          <w:p w14:paraId="6CA963ED" w14:textId="77777777" w:rsidR="009404D5" w:rsidRDefault="009404D5">
            <w:r>
              <w:t>required</w:t>
            </w:r>
          </w:p>
        </w:tc>
        <w:tc>
          <w:tcPr>
            <w:tcW w:w="4819" w:type="dxa"/>
          </w:tcPr>
          <w:p w14:paraId="396B7E39"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0A50C2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6D5712" w14:textId="77777777" w:rsidR="009404D5" w:rsidRDefault="009404D5">
            <w:r>
              <w:t>fractionDigits</w:t>
            </w:r>
          </w:p>
        </w:tc>
        <w:tc>
          <w:tcPr>
            <w:tcW w:w="4819" w:type="dxa"/>
          </w:tcPr>
          <w:p w14:paraId="2AB20403" w14:textId="77777777" w:rsidR="009404D5" w:rsidRDefault="009404D5">
            <w:pPr>
              <w:cnfStyle w:val="000000100000" w:firstRow="0" w:lastRow="0" w:firstColumn="0" w:lastColumn="0" w:oddVBand="0" w:evenVBand="0" w:oddHBand="1" w:evenHBand="0" w:firstRowFirstColumn="0" w:firstRowLastColumn="0" w:lastRowFirstColumn="0" w:lastRowLastColumn="0"/>
            </w:pPr>
            <w:r>
              <w:t>6</w:t>
            </w:r>
          </w:p>
        </w:tc>
      </w:tr>
      <w:tr w:rsidR="009404D5" w14:paraId="25B165BA" w14:textId="77777777">
        <w:tc>
          <w:tcPr>
            <w:cnfStyle w:val="001000000000" w:firstRow="0" w:lastRow="0" w:firstColumn="1" w:lastColumn="0" w:oddVBand="0" w:evenVBand="0" w:oddHBand="0" w:evenHBand="0" w:firstRowFirstColumn="0" w:firstRowLastColumn="0" w:lastRowFirstColumn="0" w:lastRowLastColumn="0"/>
            <w:tcW w:w="4819" w:type="dxa"/>
          </w:tcPr>
          <w:p w14:paraId="5753D8A4" w14:textId="77777777" w:rsidR="009404D5" w:rsidRDefault="009404D5">
            <w:r>
              <w:t>minExclusive</w:t>
            </w:r>
          </w:p>
        </w:tc>
        <w:tc>
          <w:tcPr>
            <w:tcW w:w="4819" w:type="dxa"/>
          </w:tcPr>
          <w:p w14:paraId="46AAE8CA" w14:textId="77777777" w:rsidR="009404D5" w:rsidRDefault="009404D5">
            <w:pPr>
              <w:cnfStyle w:val="000000000000" w:firstRow="0" w:lastRow="0" w:firstColumn="0" w:lastColumn="0" w:oddVBand="0" w:evenVBand="0" w:oddHBand="0" w:evenHBand="0" w:firstRowFirstColumn="0" w:firstRowLastColumn="0" w:lastRowFirstColumn="0" w:lastRowLastColumn="0"/>
            </w:pPr>
            <w:r>
              <w:t>0</w:t>
            </w:r>
          </w:p>
        </w:tc>
      </w:tr>
    </w:tbl>
    <w:p w14:paraId="219849F8" w14:textId="77777777" w:rsidR="009404D5" w:rsidRDefault="009404D5" w:rsidP="009404D5">
      <w:pPr>
        <w:pStyle w:val="Cmsor4"/>
      </w:pPr>
      <w:r w:rsidRPr="75F169BF">
        <w:rPr>
          <w:lang w:val="en-US"/>
        </w:rPr>
        <w:t>NtcaControlCodeType</w:t>
      </w:r>
    </w:p>
    <w:p w14:paraId="6A5A67D0" w14:textId="77777777" w:rsidR="009404D5" w:rsidRDefault="009404D5" w:rsidP="009404D5">
      <w:pPr>
        <w:pStyle w:val="Idzet"/>
      </w:pPr>
      <w:r>
        <w:t>xs:string</w:t>
      </w:r>
    </w:p>
    <w:p w14:paraId="294D83A9" w14:textId="77777777" w:rsidR="009404D5" w:rsidRDefault="009404D5" w:rsidP="009404D5">
      <w:r>
        <w:t>A bizonylaton szereplő NAV ellenőrző kód típus</w:t>
      </w:r>
    </w:p>
    <w:tbl>
      <w:tblPr>
        <w:tblStyle w:val="Tblzatrcsos41jellszn"/>
        <w:tblW w:w="0" w:type="auto"/>
        <w:tblLook w:val="04A0" w:firstRow="1" w:lastRow="0" w:firstColumn="1" w:lastColumn="0" w:noHBand="0" w:noVBand="1"/>
      </w:tblPr>
      <w:tblGrid>
        <w:gridCol w:w="4556"/>
        <w:gridCol w:w="4506"/>
      </w:tblGrid>
      <w:tr w:rsidR="009404D5" w14:paraId="6D0269B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DC0AFDB" w14:textId="77777777" w:rsidR="009404D5" w:rsidRDefault="009404D5">
            <w:r>
              <w:t>Megszorítás kód</w:t>
            </w:r>
          </w:p>
        </w:tc>
        <w:tc>
          <w:tcPr>
            <w:tcW w:w="4819" w:type="dxa"/>
          </w:tcPr>
          <w:p w14:paraId="042726A6"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290E9A0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09EB99F" w14:textId="77777777" w:rsidR="009404D5" w:rsidRDefault="009404D5">
            <w:r>
              <w:t>maxLength</w:t>
            </w:r>
          </w:p>
        </w:tc>
        <w:tc>
          <w:tcPr>
            <w:tcW w:w="4819" w:type="dxa"/>
          </w:tcPr>
          <w:p w14:paraId="3443D351" w14:textId="77777777" w:rsidR="009404D5" w:rsidRDefault="009404D5">
            <w:pPr>
              <w:cnfStyle w:val="000000100000" w:firstRow="0" w:lastRow="0" w:firstColumn="0" w:lastColumn="0" w:oddVBand="0" w:evenVBand="0" w:oddHBand="1" w:evenHBand="0" w:firstRowFirstColumn="0" w:firstRowLastColumn="0" w:lastRowFirstColumn="0" w:lastRowLastColumn="0"/>
            </w:pPr>
            <w:r>
              <w:t>5</w:t>
            </w:r>
          </w:p>
        </w:tc>
      </w:tr>
      <w:tr w:rsidR="009404D5" w14:paraId="6400A526" w14:textId="77777777">
        <w:tc>
          <w:tcPr>
            <w:cnfStyle w:val="001000000000" w:firstRow="0" w:lastRow="0" w:firstColumn="1" w:lastColumn="0" w:oddVBand="0" w:evenVBand="0" w:oddHBand="0" w:evenHBand="0" w:firstRowFirstColumn="0" w:firstRowLastColumn="0" w:lastRowFirstColumn="0" w:lastRowLastColumn="0"/>
            <w:tcW w:w="4819" w:type="dxa"/>
          </w:tcPr>
          <w:p w14:paraId="3036C818" w14:textId="77777777" w:rsidR="009404D5" w:rsidRDefault="009404D5">
            <w:r>
              <w:t>required</w:t>
            </w:r>
          </w:p>
        </w:tc>
        <w:tc>
          <w:tcPr>
            <w:tcW w:w="4819" w:type="dxa"/>
          </w:tcPr>
          <w:p w14:paraId="40A70F3E"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r w:rsidR="009404D5" w14:paraId="3CF17D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7CC84AA" w14:textId="77777777" w:rsidR="009404D5" w:rsidRDefault="009404D5">
            <w:r>
              <w:t>pattern</w:t>
            </w:r>
          </w:p>
        </w:tc>
        <w:tc>
          <w:tcPr>
            <w:tcW w:w="4819" w:type="dxa"/>
          </w:tcPr>
          <w:p w14:paraId="4C0A29C6" w14:textId="77777777" w:rsidR="009404D5" w:rsidRDefault="009404D5">
            <w:pPr>
              <w:cnfStyle w:val="000000100000" w:firstRow="0" w:lastRow="0" w:firstColumn="0" w:lastColumn="0" w:oddVBand="0" w:evenVBand="0" w:oddHBand="1" w:evenHBand="0" w:firstRowFirstColumn="0" w:firstRowLastColumn="0" w:lastRowFirstColumn="0" w:lastRowLastColumn="0"/>
            </w:pPr>
            <w:r>
              <w:t>[0-9A-F]{5}</w:t>
            </w:r>
          </w:p>
        </w:tc>
      </w:tr>
    </w:tbl>
    <w:p w14:paraId="17711886" w14:textId="77777777" w:rsidR="009404D5" w:rsidRDefault="009404D5" w:rsidP="009404D5">
      <w:pPr>
        <w:pStyle w:val="Cmsor4"/>
      </w:pPr>
      <w:r w:rsidRPr="75F169BF">
        <w:rPr>
          <w:lang w:val="en-US"/>
        </w:rPr>
        <w:t>PaymentMethodType</w:t>
      </w:r>
    </w:p>
    <w:p w14:paraId="68C678E3" w14:textId="77777777" w:rsidR="009404D5" w:rsidRDefault="009404D5" w:rsidP="009404D5">
      <w:pPr>
        <w:pStyle w:val="Idzet"/>
      </w:pPr>
      <w:r>
        <w:t>common:AtomicStringType15</w:t>
      </w:r>
    </w:p>
    <w:p w14:paraId="21187CC0" w14:textId="77777777" w:rsidR="009404D5" w:rsidRDefault="009404D5" w:rsidP="009404D5">
      <w:r>
        <w:t>Fizetés mód típus</w:t>
      </w:r>
    </w:p>
    <w:tbl>
      <w:tblPr>
        <w:tblStyle w:val="Tblzatrcsos41jellszn"/>
        <w:tblW w:w="0" w:type="auto"/>
        <w:tblLook w:val="04A0" w:firstRow="1" w:lastRow="0" w:firstColumn="1" w:lastColumn="0" w:noHBand="0" w:noVBand="1"/>
      </w:tblPr>
      <w:tblGrid>
        <w:gridCol w:w="4556"/>
        <w:gridCol w:w="4506"/>
      </w:tblGrid>
      <w:tr w:rsidR="009404D5" w14:paraId="5E016C8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7694E3" w14:textId="77777777" w:rsidR="009404D5" w:rsidRDefault="009404D5">
            <w:r>
              <w:t>Megszorítás kód</w:t>
            </w:r>
          </w:p>
        </w:tc>
        <w:tc>
          <w:tcPr>
            <w:tcW w:w="4819" w:type="dxa"/>
          </w:tcPr>
          <w:p w14:paraId="373A98B7"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3ED4832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7AEA01C" w14:textId="77777777" w:rsidR="009404D5" w:rsidRDefault="009404D5">
            <w:r>
              <w:t>required</w:t>
            </w:r>
          </w:p>
        </w:tc>
        <w:tc>
          <w:tcPr>
            <w:tcW w:w="4819" w:type="dxa"/>
          </w:tcPr>
          <w:p w14:paraId="01413D2C" w14:textId="77777777" w:rsidR="009404D5" w:rsidRDefault="009404D5">
            <w:pPr>
              <w:cnfStyle w:val="000000100000" w:firstRow="0" w:lastRow="0" w:firstColumn="0" w:lastColumn="0" w:oddVBand="0" w:evenVBand="0" w:oddHBand="1" w:evenHBand="0" w:firstRowFirstColumn="0" w:firstRowLastColumn="0" w:lastRowFirstColumn="0" w:lastRowLastColumn="0"/>
            </w:pPr>
            <w:r>
              <w:t>Nem</w:t>
            </w:r>
          </w:p>
        </w:tc>
      </w:tr>
    </w:tbl>
    <w:p w14:paraId="79B80B30" w14:textId="77777777" w:rsidR="009404D5" w:rsidRDefault="009404D5" w:rsidP="009404D5"/>
    <w:tbl>
      <w:tblPr>
        <w:tblStyle w:val="Tblzatrcsos41jellszn"/>
        <w:tblW w:w="0" w:type="auto"/>
        <w:tblLook w:val="04A0" w:firstRow="1" w:lastRow="0" w:firstColumn="1" w:lastColumn="0" w:noHBand="0" w:noVBand="1"/>
      </w:tblPr>
      <w:tblGrid>
        <w:gridCol w:w="4519"/>
        <w:gridCol w:w="4543"/>
      </w:tblGrid>
      <w:tr w:rsidR="009404D5" w14:paraId="3B9D0AA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492398F" w14:textId="77777777" w:rsidR="009404D5" w:rsidRDefault="009404D5">
            <w:r>
              <w:t>Enum kód</w:t>
            </w:r>
          </w:p>
        </w:tc>
        <w:tc>
          <w:tcPr>
            <w:tcW w:w="4819" w:type="dxa"/>
          </w:tcPr>
          <w:p w14:paraId="18B6E5DD"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6F6C86B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2AD96F0" w14:textId="77777777" w:rsidR="009404D5" w:rsidRDefault="009404D5">
            <w:r>
              <w:t>SZEP</w:t>
            </w:r>
          </w:p>
        </w:tc>
        <w:tc>
          <w:tcPr>
            <w:tcW w:w="4819" w:type="dxa"/>
          </w:tcPr>
          <w:p w14:paraId="28841D80" w14:textId="77777777" w:rsidR="009404D5" w:rsidRDefault="009404D5">
            <w:pPr>
              <w:cnfStyle w:val="000000100000" w:firstRow="0" w:lastRow="0" w:firstColumn="0" w:lastColumn="0" w:oddVBand="0" w:evenVBand="0" w:oddHBand="1" w:evenHBand="0" w:firstRowFirstColumn="0" w:firstRowLastColumn="0" w:lastRowFirstColumn="0" w:lastRowLastColumn="0"/>
            </w:pPr>
            <w:r>
              <w:t>SZÉP kártya</w:t>
            </w:r>
          </w:p>
        </w:tc>
      </w:tr>
      <w:tr w:rsidR="009404D5" w14:paraId="5F388D81" w14:textId="77777777">
        <w:tc>
          <w:tcPr>
            <w:cnfStyle w:val="001000000000" w:firstRow="0" w:lastRow="0" w:firstColumn="1" w:lastColumn="0" w:oddVBand="0" w:evenVBand="0" w:oddHBand="0" w:evenHBand="0" w:firstRowFirstColumn="0" w:firstRowLastColumn="0" w:lastRowFirstColumn="0" w:lastRowLastColumn="0"/>
            <w:tcW w:w="4819" w:type="dxa"/>
          </w:tcPr>
          <w:p w14:paraId="31785AA5" w14:textId="77777777" w:rsidR="009404D5" w:rsidRDefault="009404D5">
            <w:r>
              <w:t>CASH</w:t>
            </w:r>
          </w:p>
        </w:tc>
        <w:tc>
          <w:tcPr>
            <w:tcW w:w="4819" w:type="dxa"/>
          </w:tcPr>
          <w:p w14:paraId="713A28B5" w14:textId="77777777" w:rsidR="009404D5" w:rsidRDefault="009404D5">
            <w:pPr>
              <w:cnfStyle w:val="000000000000" w:firstRow="0" w:lastRow="0" w:firstColumn="0" w:lastColumn="0" w:oddVBand="0" w:evenVBand="0" w:oddHBand="0" w:evenHBand="0" w:firstRowFirstColumn="0" w:firstRowLastColumn="0" w:lastRowFirstColumn="0" w:lastRowLastColumn="0"/>
            </w:pPr>
            <w:r>
              <w:t>Készpénz</w:t>
            </w:r>
          </w:p>
        </w:tc>
      </w:tr>
      <w:tr w:rsidR="009404D5" w14:paraId="543453C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7998155" w14:textId="77777777" w:rsidR="009404D5" w:rsidRDefault="009404D5">
            <w:r>
              <w:t>CARD</w:t>
            </w:r>
          </w:p>
        </w:tc>
        <w:tc>
          <w:tcPr>
            <w:tcW w:w="4819" w:type="dxa"/>
          </w:tcPr>
          <w:p w14:paraId="770349D4" w14:textId="77777777" w:rsidR="009404D5" w:rsidRDefault="009404D5">
            <w:pPr>
              <w:cnfStyle w:val="000000100000" w:firstRow="0" w:lastRow="0" w:firstColumn="0" w:lastColumn="0" w:oddVBand="0" w:evenVBand="0" w:oddHBand="1" w:evenHBand="0" w:firstRowFirstColumn="0" w:firstRowLastColumn="0" w:lastRowFirstColumn="0" w:lastRowLastColumn="0"/>
            </w:pPr>
            <w:r>
              <w:t>Bankkártya, hitelkártya, egyéb készpénz helyettesítő eszköz</w:t>
            </w:r>
          </w:p>
        </w:tc>
      </w:tr>
      <w:tr w:rsidR="009404D5" w14:paraId="35C4F28A" w14:textId="77777777">
        <w:tc>
          <w:tcPr>
            <w:cnfStyle w:val="001000000000" w:firstRow="0" w:lastRow="0" w:firstColumn="1" w:lastColumn="0" w:oddVBand="0" w:evenVBand="0" w:oddHBand="0" w:evenHBand="0" w:firstRowFirstColumn="0" w:firstRowLastColumn="0" w:lastRowFirstColumn="0" w:lastRowLastColumn="0"/>
            <w:tcW w:w="4819" w:type="dxa"/>
          </w:tcPr>
          <w:p w14:paraId="76800789" w14:textId="77777777" w:rsidR="009404D5" w:rsidRDefault="009404D5">
            <w:r>
              <w:t>AFR</w:t>
            </w:r>
          </w:p>
        </w:tc>
        <w:tc>
          <w:tcPr>
            <w:tcW w:w="4819" w:type="dxa"/>
          </w:tcPr>
          <w:p w14:paraId="28ADFCB8" w14:textId="77777777" w:rsidR="009404D5" w:rsidRDefault="009404D5">
            <w:pPr>
              <w:cnfStyle w:val="000000000000" w:firstRow="0" w:lastRow="0" w:firstColumn="0" w:lastColumn="0" w:oddVBand="0" w:evenVBand="0" w:oddHBand="0" w:evenHBand="0" w:firstRowFirstColumn="0" w:firstRowLastColumn="0" w:lastRowFirstColumn="0" w:lastRowLastColumn="0"/>
            </w:pPr>
            <w:r>
              <w:t>Azonnali fizetési rendszer</w:t>
            </w:r>
          </w:p>
        </w:tc>
      </w:tr>
      <w:tr w:rsidR="009404D5" w14:paraId="631A1E6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F996DD9" w14:textId="77777777" w:rsidR="009404D5" w:rsidRDefault="009404D5">
            <w:r>
              <w:t>OTHER</w:t>
            </w:r>
          </w:p>
        </w:tc>
        <w:tc>
          <w:tcPr>
            <w:tcW w:w="4819" w:type="dxa"/>
          </w:tcPr>
          <w:p w14:paraId="1C18163F" w14:textId="77777777" w:rsidR="009404D5" w:rsidRDefault="009404D5">
            <w:pPr>
              <w:cnfStyle w:val="000000100000" w:firstRow="0" w:lastRow="0" w:firstColumn="0" w:lastColumn="0" w:oddVBand="0" w:evenVBand="0" w:oddHBand="1" w:evenHBand="0" w:firstRowFirstColumn="0" w:firstRowLastColumn="0" w:lastRowFirstColumn="0" w:lastRowLastColumn="0"/>
            </w:pPr>
            <w:r>
              <w:t>Egyéb fizetési mód</w:t>
            </w:r>
          </w:p>
        </w:tc>
      </w:tr>
    </w:tbl>
    <w:p w14:paraId="7C0CC24F" w14:textId="77777777" w:rsidR="009404D5" w:rsidRDefault="009404D5" w:rsidP="009404D5">
      <w:pPr>
        <w:pStyle w:val="Cmsor4"/>
      </w:pPr>
      <w:r w:rsidRPr="75F169BF">
        <w:rPr>
          <w:lang w:val="en-US"/>
        </w:rPr>
        <w:t>ReportClassType</w:t>
      </w:r>
    </w:p>
    <w:p w14:paraId="108744B1" w14:textId="77777777" w:rsidR="009404D5" w:rsidRDefault="009404D5" w:rsidP="009404D5">
      <w:pPr>
        <w:pStyle w:val="Idzet"/>
      </w:pPr>
      <w:r>
        <w:t>xs:string</w:t>
      </w:r>
    </w:p>
    <w:p w14:paraId="3062F4AC" w14:textId="77777777" w:rsidR="009404D5" w:rsidRDefault="009404D5" w:rsidP="009404D5">
      <w:r>
        <w:t>Riport bizonylat típus, (milyen riportot küld be az e-pénztárgép)</w:t>
      </w:r>
    </w:p>
    <w:tbl>
      <w:tblPr>
        <w:tblStyle w:val="Tblzatrcsos41jellszn"/>
        <w:tblW w:w="0" w:type="auto"/>
        <w:tblLook w:val="04A0" w:firstRow="1" w:lastRow="0" w:firstColumn="1" w:lastColumn="0" w:noHBand="0" w:noVBand="1"/>
      </w:tblPr>
      <w:tblGrid>
        <w:gridCol w:w="4556"/>
        <w:gridCol w:w="4506"/>
      </w:tblGrid>
      <w:tr w:rsidR="009404D5" w14:paraId="10512B2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F513111" w14:textId="77777777" w:rsidR="009404D5" w:rsidRDefault="009404D5">
            <w:r>
              <w:t>Megszorítás kód</w:t>
            </w:r>
          </w:p>
        </w:tc>
        <w:tc>
          <w:tcPr>
            <w:tcW w:w="4819" w:type="dxa"/>
          </w:tcPr>
          <w:p w14:paraId="48D43710" w14:textId="77777777" w:rsidR="009404D5" w:rsidRDefault="009404D5">
            <w:pPr>
              <w:cnfStyle w:val="100000000000" w:firstRow="1" w:lastRow="0" w:firstColumn="0" w:lastColumn="0" w:oddVBand="0" w:evenVBand="0" w:oddHBand="0" w:evenHBand="0" w:firstRowFirstColumn="0" w:firstRowLastColumn="0" w:lastRowFirstColumn="0" w:lastRowLastColumn="0"/>
            </w:pPr>
            <w:r>
              <w:t>Érték</w:t>
            </w:r>
          </w:p>
        </w:tc>
      </w:tr>
      <w:tr w:rsidR="009404D5" w14:paraId="1E85FEE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4F0E51D" w14:textId="77777777" w:rsidR="009404D5" w:rsidRDefault="009404D5">
            <w:r>
              <w:t>maxLength</w:t>
            </w:r>
          </w:p>
        </w:tc>
        <w:tc>
          <w:tcPr>
            <w:tcW w:w="4819" w:type="dxa"/>
          </w:tcPr>
          <w:p w14:paraId="789245A0" w14:textId="77777777" w:rsidR="009404D5" w:rsidRDefault="009404D5">
            <w:pPr>
              <w:cnfStyle w:val="000000100000" w:firstRow="0" w:lastRow="0" w:firstColumn="0" w:lastColumn="0" w:oddVBand="0" w:evenVBand="0" w:oddHBand="1" w:evenHBand="0" w:firstRowFirstColumn="0" w:firstRowLastColumn="0" w:lastRowFirstColumn="0" w:lastRowLastColumn="0"/>
            </w:pPr>
            <w:r>
              <w:t>50</w:t>
            </w:r>
          </w:p>
        </w:tc>
      </w:tr>
      <w:tr w:rsidR="009404D5" w14:paraId="38AB7C79" w14:textId="77777777">
        <w:tc>
          <w:tcPr>
            <w:cnfStyle w:val="001000000000" w:firstRow="0" w:lastRow="0" w:firstColumn="1" w:lastColumn="0" w:oddVBand="0" w:evenVBand="0" w:oddHBand="0" w:evenHBand="0" w:firstRowFirstColumn="0" w:firstRowLastColumn="0" w:lastRowFirstColumn="0" w:lastRowLastColumn="0"/>
            <w:tcW w:w="4819" w:type="dxa"/>
          </w:tcPr>
          <w:p w14:paraId="15903CBC" w14:textId="77777777" w:rsidR="009404D5" w:rsidRDefault="009404D5">
            <w:r>
              <w:t>required</w:t>
            </w:r>
          </w:p>
        </w:tc>
        <w:tc>
          <w:tcPr>
            <w:tcW w:w="4819" w:type="dxa"/>
          </w:tcPr>
          <w:p w14:paraId="5976ABD9" w14:textId="77777777" w:rsidR="009404D5" w:rsidRDefault="009404D5">
            <w:pPr>
              <w:cnfStyle w:val="000000000000" w:firstRow="0" w:lastRow="0" w:firstColumn="0" w:lastColumn="0" w:oddVBand="0" w:evenVBand="0" w:oddHBand="0" w:evenHBand="0" w:firstRowFirstColumn="0" w:firstRowLastColumn="0" w:lastRowFirstColumn="0" w:lastRowLastColumn="0"/>
            </w:pPr>
            <w:r>
              <w:t>Nem</w:t>
            </w:r>
          </w:p>
        </w:tc>
      </w:tr>
    </w:tbl>
    <w:p w14:paraId="25D3033A" w14:textId="77777777" w:rsidR="009404D5" w:rsidRDefault="009404D5" w:rsidP="009404D5"/>
    <w:tbl>
      <w:tblPr>
        <w:tblStyle w:val="Tblzatrcsos41jellszn"/>
        <w:tblW w:w="0" w:type="auto"/>
        <w:tblLook w:val="04A0" w:firstRow="1" w:lastRow="0" w:firstColumn="1" w:lastColumn="0" w:noHBand="0" w:noVBand="1"/>
      </w:tblPr>
      <w:tblGrid>
        <w:gridCol w:w="4696"/>
        <w:gridCol w:w="4366"/>
      </w:tblGrid>
      <w:tr w:rsidR="009404D5" w14:paraId="2558A63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B2F96AC" w14:textId="77777777" w:rsidR="009404D5" w:rsidRDefault="009404D5">
            <w:r>
              <w:t>Enum kód</w:t>
            </w:r>
          </w:p>
        </w:tc>
        <w:tc>
          <w:tcPr>
            <w:tcW w:w="4819" w:type="dxa"/>
          </w:tcPr>
          <w:p w14:paraId="5BB40CB7" w14:textId="77777777" w:rsidR="009404D5" w:rsidRDefault="009404D5">
            <w:pPr>
              <w:cnfStyle w:val="100000000000" w:firstRow="1" w:lastRow="0" w:firstColumn="0" w:lastColumn="0" w:oddVBand="0" w:evenVBand="0" w:oddHBand="0" w:evenHBand="0" w:firstRowFirstColumn="0" w:firstRowLastColumn="0" w:lastRowFirstColumn="0" w:lastRowLastColumn="0"/>
            </w:pPr>
            <w:r>
              <w:t>Enum leírás</w:t>
            </w:r>
          </w:p>
        </w:tc>
      </w:tr>
      <w:tr w:rsidR="009404D5" w14:paraId="1CCEC1B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4ED6EBC" w14:textId="77777777" w:rsidR="009404D5" w:rsidRDefault="009404D5">
            <w:r>
              <w:t>CASHREGISTEROPENBALANCE</w:t>
            </w:r>
          </w:p>
        </w:tc>
        <w:tc>
          <w:tcPr>
            <w:tcW w:w="4819" w:type="dxa"/>
          </w:tcPr>
          <w:p w14:paraId="33BE0B92" w14:textId="77777777" w:rsidR="009404D5" w:rsidRDefault="009404D5">
            <w:pPr>
              <w:cnfStyle w:val="000000100000" w:firstRow="0" w:lastRow="0" w:firstColumn="0" w:lastColumn="0" w:oddVBand="0" w:evenVBand="0" w:oddHBand="1" w:evenHBand="0" w:firstRowFirstColumn="0" w:firstRowLastColumn="0" w:lastRowFirstColumn="0" w:lastRowLastColumn="0"/>
            </w:pPr>
            <w:r>
              <w:t>Pénztárnyitás bizonylat</w:t>
            </w:r>
          </w:p>
        </w:tc>
      </w:tr>
      <w:tr w:rsidR="009404D5" w14:paraId="022E8A4A" w14:textId="77777777">
        <w:tc>
          <w:tcPr>
            <w:cnfStyle w:val="001000000000" w:firstRow="0" w:lastRow="0" w:firstColumn="1" w:lastColumn="0" w:oddVBand="0" w:evenVBand="0" w:oddHBand="0" w:evenHBand="0" w:firstRowFirstColumn="0" w:firstRowLastColumn="0" w:lastRowFirstColumn="0" w:lastRowLastColumn="0"/>
            <w:tcW w:w="4819" w:type="dxa"/>
          </w:tcPr>
          <w:p w14:paraId="42EB90D5" w14:textId="77777777" w:rsidR="009404D5" w:rsidRDefault="009404D5">
            <w:r>
              <w:t>DAILYCASHFLOW</w:t>
            </w:r>
          </w:p>
        </w:tc>
        <w:tc>
          <w:tcPr>
            <w:tcW w:w="4819" w:type="dxa"/>
          </w:tcPr>
          <w:p w14:paraId="62200A0D" w14:textId="77777777" w:rsidR="009404D5" w:rsidRDefault="009404D5">
            <w:pPr>
              <w:cnfStyle w:val="000000000000" w:firstRow="0" w:lastRow="0" w:firstColumn="0" w:lastColumn="0" w:oddVBand="0" w:evenVBand="0" w:oddHBand="0" w:evenHBand="0" w:firstRowFirstColumn="0" w:firstRowLastColumn="0" w:lastRowFirstColumn="0" w:lastRowLastColumn="0"/>
            </w:pPr>
            <w:r>
              <w:t>Napi forgalmi jelentés</w:t>
            </w:r>
          </w:p>
        </w:tc>
      </w:tr>
      <w:tr w:rsidR="009404D5" w14:paraId="4C71E67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E7BEC22" w14:textId="77777777" w:rsidR="009404D5" w:rsidRDefault="009404D5">
            <w:r>
              <w:t>CASHREGISTER</w:t>
            </w:r>
          </w:p>
        </w:tc>
        <w:tc>
          <w:tcPr>
            <w:tcW w:w="4819" w:type="dxa"/>
          </w:tcPr>
          <w:p w14:paraId="031EB77D" w14:textId="77777777" w:rsidR="009404D5" w:rsidRDefault="009404D5">
            <w:pPr>
              <w:cnfStyle w:val="000000100000" w:firstRow="0" w:lastRow="0" w:firstColumn="0" w:lastColumn="0" w:oddVBand="0" w:evenVBand="0" w:oddHBand="1" w:evenHBand="0" w:firstRowFirstColumn="0" w:firstRowLastColumn="0" w:lastRowFirstColumn="0" w:lastRowLastColumn="0"/>
            </w:pPr>
            <w:r>
              <w:t>Pénztárjelentés</w:t>
            </w:r>
          </w:p>
        </w:tc>
      </w:tr>
      <w:tr w:rsidR="009404D5" w14:paraId="28F53401" w14:textId="77777777">
        <w:tc>
          <w:tcPr>
            <w:cnfStyle w:val="001000000000" w:firstRow="0" w:lastRow="0" w:firstColumn="1" w:lastColumn="0" w:oddVBand="0" w:evenVBand="0" w:oddHBand="0" w:evenHBand="0" w:firstRowFirstColumn="0" w:firstRowLastColumn="0" w:lastRowFirstColumn="0" w:lastRowLastColumn="0"/>
            <w:tcW w:w="4819" w:type="dxa"/>
          </w:tcPr>
          <w:p w14:paraId="48A24116" w14:textId="77777777" w:rsidR="009404D5" w:rsidRDefault="009404D5">
            <w:r>
              <w:t>CASHFLOW</w:t>
            </w:r>
          </w:p>
        </w:tc>
        <w:tc>
          <w:tcPr>
            <w:tcW w:w="4819" w:type="dxa"/>
          </w:tcPr>
          <w:p w14:paraId="13A7D724" w14:textId="77777777" w:rsidR="009404D5" w:rsidRDefault="009404D5">
            <w:pPr>
              <w:cnfStyle w:val="000000000000" w:firstRow="0" w:lastRow="0" w:firstColumn="0" w:lastColumn="0" w:oddVBand="0" w:evenVBand="0" w:oddHBand="0" w:evenHBand="0" w:firstRowFirstColumn="0" w:firstRowLastColumn="0" w:lastRowFirstColumn="0" w:lastRowLastColumn="0"/>
            </w:pPr>
            <w:r>
              <w:t>Pénzmozgás bizonylat</w:t>
            </w:r>
          </w:p>
        </w:tc>
      </w:tr>
      <w:tr w:rsidR="009404D5" w14:paraId="6D120E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1D8DF7B" w14:textId="77777777" w:rsidR="009404D5" w:rsidRDefault="009404D5">
            <w:r>
              <w:t>OTHER</w:t>
            </w:r>
          </w:p>
        </w:tc>
        <w:tc>
          <w:tcPr>
            <w:tcW w:w="4819" w:type="dxa"/>
          </w:tcPr>
          <w:p w14:paraId="580258B5" w14:textId="77777777" w:rsidR="009404D5" w:rsidRDefault="009404D5">
            <w:pPr>
              <w:cnfStyle w:val="000000100000" w:firstRow="0" w:lastRow="0" w:firstColumn="0" w:lastColumn="0" w:oddVBand="0" w:evenVBand="0" w:oddHBand="1" w:evenHBand="0" w:firstRowFirstColumn="0" w:firstRowLastColumn="0" w:lastRowFirstColumn="0" w:lastRowLastColumn="0"/>
            </w:pPr>
            <w:r>
              <w:t>Egyéb jelentés</w:t>
            </w:r>
          </w:p>
        </w:tc>
      </w:tr>
    </w:tbl>
    <w:p w14:paraId="68C693D7" w14:textId="77777777" w:rsidR="009404D5" w:rsidRDefault="009404D5" w:rsidP="009404D5">
      <w:pPr>
        <w:pStyle w:val="Cmsor2"/>
      </w:pPr>
      <w:bookmarkStart w:id="1180" w:name="_Toc195567143"/>
      <w:r>
        <w:t>eDocumentStoreApi.xsd</w:t>
      </w:r>
      <w:bookmarkEnd w:id="1180"/>
    </w:p>
    <w:p w14:paraId="252288FB" w14:textId="77777777" w:rsidR="009404D5" w:rsidRDefault="009404D5" w:rsidP="009404D5">
      <w:pPr>
        <w:pStyle w:val="Cmsor3"/>
      </w:pPr>
      <w:bookmarkStart w:id="1181" w:name="_Toc195567144"/>
      <w:r w:rsidRPr="110D1BC2">
        <w:rPr>
          <w:lang w:val="en-US"/>
        </w:rPr>
        <w:t>XSD Element lista</w:t>
      </w:r>
      <w:bookmarkEnd w:id="1181"/>
    </w:p>
    <w:p w14:paraId="38EDD1E9" w14:textId="77777777" w:rsidR="009404D5" w:rsidRDefault="009404D5" w:rsidP="009404D5">
      <w:pPr>
        <w:pStyle w:val="Cmsor4"/>
      </w:pPr>
      <w:r w:rsidRPr="110D1BC2">
        <w:rPr>
          <w:lang w:val="en-US"/>
        </w:rPr>
        <w:t>AppRegistrationRequest</w:t>
      </w:r>
    </w:p>
    <w:p w14:paraId="169AB17D" w14:textId="77777777" w:rsidR="009404D5" w:rsidRDefault="009404D5" w:rsidP="009404D5">
      <w:r>
        <w:t>Vevői alkalmazás regisztrációját megvalósító szolgáltatás kérés objektuma.</w:t>
      </w:r>
    </w:p>
    <w:p w14:paraId="4797B3B8" w14:textId="77777777" w:rsidR="009404D5" w:rsidRDefault="009404D5" w:rsidP="009404D5">
      <w:pPr>
        <w:pStyle w:val="Cmsor4"/>
      </w:pPr>
      <w:r w:rsidRPr="110D1BC2">
        <w:rPr>
          <w:lang w:val="en-US"/>
        </w:rPr>
        <w:t>AppRegistrationResponse</w:t>
      </w:r>
    </w:p>
    <w:p w14:paraId="21D6733C" w14:textId="77777777" w:rsidR="009404D5" w:rsidRDefault="009404D5" w:rsidP="009404D5">
      <w:r>
        <w:t>Vevői alkalmazás regisztrációját megvalósító szolgáltatás válasz objektuma.</w:t>
      </w:r>
    </w:p>
    <w:p w14:paraId="3B0F9306" w14:textId="77777777" w:rsidR="009404D5" w:rsidRDefault="009404D5" w:rsidP="009404D5">
      <w:pPr>
        <w:pStyle w:val="Cmsor4"/>
      </w:pPr>
      <w:r w:rsidRPr="110D1BC2">
        <w:rPr>
          <w:lang w:val="en-US"/>
        </w:rPr>
        <w:t>GetDocumentRequest</w:t>
      </w:r>
    </w:p>
    <w:p w14:paraId="5F8818EE" w14:textId="77777777" w:rsidR="009404D5" w:rsidRDefault="009404D5" w:rsidP="009404D5">
      <w:r>
        <w:t>Dokumentum (nyugta, számla, egyszerűsített számla ...) letöltést megvalósító szolgáltatás kérés objektuma.</w:t>
      </w:r>
    </w:p>
    <w:p w14:paraId="033154CE" w14:textId="77777777" w:rsidR="009404D5" w:rsidRDefault="009404D5" w:rsidP="009404D5">
      <w:pPr>
        <w:pStyle w:val="Cmsor4"/>
      </w:pPr>
      <w:r w:rsidRPr="41BBA8E3">
        <w:rPr>
          <w:lang w:val="en-US"/>
        </w:rPr>
        <w:t>GetDocumentResponse</w:t>
      </w:r>
    </w:p>
    <w:p w14:paraId="168F1D5C" w14:textId="77777777" w:rsidR="009404D5" w:rsidRDefault="009404D5" w:rsidP="009404D5">
      <w:r>
        <w:t>Dokumentum (nyugta, számla, egyszerűsített számla ...) letöltést megvalósító szolgáltatás válasz objektuma.</w:t>
      </w:r>
    </w:p>
    <w:p w14:paraId="0B660095" w14:textId="77777777" w:rsidR="009404D5" w:rsidRDefault="009404D5" w:rsidP="009404D5">
      <w:pPr>
        <w:pStyle w:val="Cmsor4"/>
      </w:pPr>
      <w:r w:rsidRPr="110D1BC2">
        <w:rPr>
          <w:lang w:val="en-US"/>
        </w:rPr>
        <w:t>ClientEventRequest</w:t>
      </w:r>
    </w:p>
    <w:p w14:paraId="63311A69" w14:textId="77777777" w:rsidR="009404D5" w:rsidRDefault="009404D5" w:rsidP="009404D5">
      <w:r>
        <w:t>Vevői applikációk számára eseménybeküldést lehetővé tevő szolgáltatás kérés objektuma.</w:t>
      </w:r>
    </w:p>
    <w:p w14:paraId="6DCF1684" w14:textId="77777777" w:rsidR="009404D5" w:rsidRDefault="009404D5" w:rsidP="009404D5">
      <w:pPr>
        <w:pStyle w:val="Cmsor4"/>
      </w:pPr>
      <w:r w:rsidRPr="110D1BC2">
        <w:rPr>
          <w:lang w:val="en-US"/>
        </w:rPr>
        <w:t>ClientEventResponse</w:t>
      </w:r>
    </w:p>
    <w:p w14:paraId="3C9FC721" w14:textId="77777777" w:rsidR="009404D5" w:rsidRDefault="009404D5" w:rsidP="009404D5">
      <w:r>
        <w:t>Vevői applikációk számára eseménybeküldést lehetővé tevő szolgáltatás válasz objektuma.</w:t>
      </w:r>
    </w:p>
    <w:p w14:paraId="58A71C85" w14:textId="77777777" w:rsidR="009404D5" w:rsidRDefault="009404D5" w:rsidP="009404D5">
      <w:pPr>
        <w:pStyle w:val="Cmsor2"/>
      </w:pPr>
      <w:bookmarkStart w:id="1182" w:name="_Toc195567145"/>
      <w:r>
        <w:t>eDocumentStoreMessage.xsd</w:t>
      </w:r>
      <w:bookmarkEnd w:id="1182"/>
    </w:p>
    <w:p w14:paraId="1DFE0ADC" w14:textId="77777777" w:rsidR="009404D5" w:rsidRDefault="009404D5" w:rsidP="009404D5">
      <w:pPr>
        <w:pStyle w:val="Cmsor2"/>
      </w:pPr>
      <w:bookmarkStart w:id="1183" w:name="_Toc195567146"/>
      <w:r>
        <w:t>eReceiptExport.xsd</w:t>
      </w:r>
      <w:bookmarkEnd w:id="1183"/>
    </w:p>
    <w:p w14:paraId="35F36D05" w14:textId="77777777" w:rsidR="009404D5" w:rsidRDefault="009404D5" w:rsidP="009404D5">
      <w:pPr>
        <w:pStyle w:val="Cmsor3"/>
      </w:pPr>
      <w:bookmarkStart w:id="1184" w:name="_Toc195567147"/>
      <w:r w:rsidRPr="110D1BC2">
        <w:rPr>
          <w:lang w:val="en-US"/>
        </w:rPr>
        <w:t>XSD Element lista</w:t>
      </w:r>
      <w:bookmarkEnd w:id="1184"/>
    </w:p>
    <w:p w14:paraId="56AA1D26" w14:textId="77777777" w:rsidR="009404D5" w:rsidRDefault="009404D5" w:rsidP="009404D5">
      <w:pPr>
        <w:pStyle w:val="Cmsor4"/>
      </w:pPr>
      <w:r w:rsidRPr="110D1BC2">
        <w:rPr>
          <w:lang w:val="en-US"/>
        </w:rPr>
        <w:t>ExportEnvelope</w:t>
      </w:r>
    </w:p>
    <w:p w14:paraId="572D2DD2" w14:textId="77777777" w:rsidR="009404D5" w:rsidRDefault="009404D5" w:rsidP="009404D5">
      <w:r>
        <w:t>Export boríték</w:t>
      </w:r>
    </w:p>
    <w:p w14:paraId="7D62B4C3" w14:textId="77777777" w:rsidR="00204BA4" w:rsidRPr="005977A9" w:rsidRDefault="00204BA4" w:rsidP="00DA3390">
      <w:pPr>
        <w:jc w:val="both"/>
      </w:pPr>
    </w:p>
    <w:bookmarkEnd w:id="421"/>
    <w:bookmarkEnd w:id="422"/>
    <w:bookmarkEnd w:id="423"/>
    <w:p w14:paraId="35FB30D6" w14:textId="77777777" w:rsidR="00985984" w:rsidRPr="005977A9" w:rsidRDefault="00985984" w:rsidP="00DA3390">
      <w:pPr>
        <w:jc w:val="both"/>
        <w:sectPr w:rsidR="00985984" w:rsidRPr="005977A9" w:rsidSect="00AC10B4">
          <w:headerReference w:type="default" r:id="rId87"/>
          <w:footerReference w:type="default" r:id="rId88"/>
          <w:pgSz w:w="11906" w:h="16838"/>
          <w:pgMar w:top="1417" w:right="1417" w:bottom="1417" w:left="1417" w:header="1276" w:footer="708" w:gutter="0"/>
          <w:cols w:space="708"/>
          <w:docGrid w:linePitch="360"/>
        </w:sectPr>
      </w:pPr>
    </w:p>
    <w:p w14:paraId="008D4482" w14:textId="77777777" w:rsidR="00E33764" w:rsidRPr="005977A9" w:rsidRDefault="00E33764" w:rsidP="00DA3390">
      <w:pPr>
        <w:jc w:val="both"/>
      </w:pPr>
    </w:p>
    <w:p w14:paraId="4689DCA2" w14:textId="5AFC2246" w:rsidR="002200C3" w:rsidRPr="005977A9" w:rsidRDefault="002200C3" w:rsidP="00DA3390">
      <w:pPr>
        <w:pStyle w:val="Cmsor1"/>
        <w:numPr>
          <w:ilvl w:val="0"/>
          <w:numId w:val="0"/>
        </w:numPr>
        <w:ind w:left="284"/>
        <w:jc w:val="both"/>
      </w:pPr>
      <w:bookmarkStart w:id="1185" w:name="_Toc135127662"/>
      <w:bookmarkStart w:id="1186" w:name="_Toc138241224"/>
      <w:bookmarkStart w:id="1187" w:name="_Toc138749139"/>
      <w:bookmarkStart w:id="1188" w:name="_Toc147150896"/>
      <w:bookmarkStart w:id="1189" w:name="_Toc167061700"/>
      <w:bookmarkStart w:id="1190" w:name="_Toc1963353976"/>
      <w:bookmarkStart w:id="1191" w:name="_Ref184599968"/>
      <w:bookmarkStart w:id="1192" w:name="_Ref187883962"/>
      <w:bookmarkStart w:id="1193" w:name="_Ref187885612"/>
      <w:bookmarkStart w:id="1194" w:name="_Toc195567148"/>
      <w:r w:rsidRPr="005977A9">
        <w:rPr>
          <w:lang w:val="en-US"/>
        </w:rPr>
        <w:t>Hibakezelés</w:t>
      </w:r>
      <w:bookmarkEnd w:id="424"/>
      <w:bookmarkEnd w:id="1185"/>
      <w:bookmarkEnd w:id="1186"/>
      <w:bookmarkEnd w:id="1187"/>
      <w:bookmarkEnd w:id="1188"/>
      <w:bookmarkEnd w:id="1189"/>
      <w:bookmarkEnd w:id="1190"/>
      <w:bookmarkEnd w:id="1191"/>
      <w:bookmarkEnd w:id="1192"/>
      <w:bookmarkEnd w:id="1193"/>
      <w:bookmarkEnd w:id="1194"/>
    </w:p>
    <w:p w14:paraId="30E9B4E8" w14:textId="0B187C3E" w:rsidR="002200C3" w:rsidRPr="00010356" w:rsidRDefault="002200C3" w:rsidP="00DA3390">
      <w:pPr>
        <w:spacing w:after="165" w:line="259" w:lineRule="auto"/>
        <w:jc w:val="both"/>
        <w:rPr>
          <w:rFonts w:asciiTheme="minorHAnsi" w:eastAsiaTheme="minorHAnsi" w:hAnsiTheme="minorHAnsi" w:cstheme="minorHAnsi"/>
          <w:szCs w:val="22"/>
          <w:lang w:val="hu-HU" w:eastAsia="en-US"/>
        </w:rPr>
      </w:pPr>
      <w:r w:rsidRPr="00010356">
        <w:rPr>
          <w:lang w:val="hu-HU"/>
        </w:rPr>
        <w:t>A szolgáltatás egy közös, a szolgáltatás oldalán enumerált értékkészletből vett eredmény és hibakód listával működik. Az eredménykódoktól eltérően a hibakódok szándékosan nem jelennek meg a sémaleíró enumerációiban, hogy azok esetleges változása vagy bővülése ne keletkeztessen implementációs függőséget a kliensek oldalán. Az eredménykódok a BasicResultType</w:t>
      </w:r>
      <w:r w:rsidR="003F23D3" w:rsidRPr="00010356">
        <w:rPr>
          <w:lang w:val="hu-HU"/>
        </w:rPr>
        <w:t xml:space="preserve"> </w:t>
      </w:r>
      <w:r w:rsidRPr="00010356">
        <w:rPr>
          <w:lang w:val="hu-HU"/>
        </w:rPr>
        <w:t>node</w:t>
      </w:r>
      <w:r w:rsidR="00101AAB" w:rsidRPr="00010356">
        <w:rPr>
          <w:lang w:val="hu-HU"/>
        </w:rPr>
        <w:t xml:space="preserve"> </w:t>
      </w:r>
      <w:r w:rsidRPr="00010356">
        <w:rPr>
          <w:lang w:val="hu-HU"/>
        </w:rPr>
        <w:t>funcCode tagjában, míg a hibakódok az errorCode tagban kerül</w:t>
      </w:r>
      <w:r w:rsidR="00562CFC" w:rsidRPr="00010356">
        <w:rPr>
          <w:lang w:val="hu-HU"/>
        </w:rPr>
        <w:t>h</w:t>
      </w:r>
      <w:r w:rsidRPr="00010356">
        <w:rPr>
          <w:lang w:val="hu-HU"/>
        </w:rPr>
        <w:t>etnek vissza a válaszüzenetben. A visszakapott funcCode értékeket a hívott üzleti folyamatnak megfelelően kell értelmezni.</w:t>
      </w:r>
    </w:p>
    <w:p w14:paraId="10CDF409" w14:textId="77777777" w:rsidR="002200C3" w:rsidRPr="005977A9" w:rsidRDefault="002200C3" w:rsidP="0035442C">
      <w:pPr>
        <w:pStyle w:val="Cmsor2"/>
        <w:rPr>
          <w:lang w:val="en-US"/>
        </w:rPr>
      </w:pPr>
      <w:bookmarkStart w:id="1195" w:name="_Toc25256243"/>
      <w:bookmarkStart w:id="1196" w:name="_Toc135127663"/>
      <w:bookmarkStart w:id="1197" w:name="_Toc138241225"/>
      <w:bookmarkStart w:id="1198" w:name="_Toc138749140"/>
      <w:bookmarkStart w:id="1199" w:name="_Toc147150897"/>
      <w:bookmarkStart w:id="1200" w:name="_Toc167061701"/>
      <w:bookmarkStart w:id="1201" w:name="_Toc960543501"/>
      <w:bookmarkStart w:id="1202" w:name="_Toc195567149"/>
      <w:r w:rsidRPr="005977A9">
        <w:rPr>
          <w:lang w:val="en-US"/>
        </w:rPr>
        <w:t>Hibaválasz</w:t>
      </w:r>
      <w:bookmarkEnd w:id="1195"/>
      <w:bookmarkEnd w:id="1196"/>
      <w:bookmarkEnd w:id="1197"/>
      <w:bookmarkEnd w:id="1198"/>
      <w:bookmarkEnd w:id="1199"/>
      <w:bookmarkEnd w:id="1200"/>
      <w:bookmarkEnd w:id="1201"/>
      <w:bookmarkEnd w:id="1202"/>
    </w:p>
    <w:p w14:paraId="4817C93F" w14:textId="607F35C4" w:rsidR="002200C3" w:rsidRPr="005977A9" w:rsidRDefault="002200C3" w:rsidP="00DA3390">
      <w:pPr>
        <w:spacing w:after="165" w:line="259" w:lineRule="auto"/>
        <w:jc w:val="both"/>
        <w:rPr>
          <w:rFonts w:asciiTheme="minorHAnsi" w:eastAsiaTheme="minorHAnsi" w:hAnsiTheme="minorHAnsi" w:cstheme="minorHAnsi"/>
          <w:szCs w:val="22"/>
          <w:lang w:eastAsia="en-US"/>
        </w:rPr>
      </w:pPr>
      <w:r w:rsidRPr="005977A9">
        <w:t>Hibaválasz esetén a szolgáltatás az adott szolgáltatásnak megfelelő response</w:t>
      </w:r>
      <w:r w:rsidR="003F23D3" w:rsidRPr="005977A9">
        <w:t xml:space="preserve"> </w:t>
      </w:r>
      <w:r w:rsidRPr="005977A9">
        <w:t xml:space="preserve">objektummal tér vissza, viszont a response objektum nem tartalmazza az üzleti eredményt hordozó </w:t>
      </w:r>
      <w:r w:rsidR="00101AAB" w:rsidRPr="005977A9">
        <w:t>mezőket</w:t>
      </w:r>
      <w:r w:rsidRPr="005977A9">
        <w:t>, hanem csak a Basic</w:t>
      </w:r>
      <w:r w:rsidR="00101AAB" w:rsidRPr="005977A9">
        <w:t>EReceipt</w:t>
      </w:r>
      <w:r w:rsidRPr="005977A9">
        <w:t xml:space="preserve">ResponseType elem kerül vissza. A </w:t>
      </w:r>
      <w:r w:rsidR="00101AAB" w:rsidRPr="005977A9">
        <w:t xml:space="preserve">BasicEReceiptResponseType </w:t>
      </w:r>
      <w:r w:rsidRPr="005977A9">
        <w:t>elemen belül a BasicResultType elem tartalmazza a hibával kapcsolatos adatokat.</w:t>
      </w:r>
    </w:p>
    <w:p w14:paraId="539056C5" w14:textId="77777777" w:rsidR="002200C3" w:rsidRPr="005977A9" w:rsidRDefault="002200C3" w:rsidP="00DA3390">
      <w:pPr>
        <w:spacing w:after="165" w:line="259" w:lineRule="auto"/>
        <w:jc w:val="both"/>
        <w:rPr>
          <w:rFonts w:asciiTheme="minorHAnsi" w:eastAsiaTheme="minorHAnsi" w:hAnsiTheme="minorHAnsi" w:cstheme="minorHAnsi"/>
          <w:szCs w:val="22"/>
          <w:lang w:eastAsia="en-US"/>
        </w:rPr>
      </w:pPr>
      <w:r w:rsidRPr="005977A9">
        <w:t>A funcCode hibaválasz esetén mindig ERROR értéket tartalmaz.</w:t>
      </w:r>
    </w:p>
    <w:p w14:paraId="635D9815" w14:textId="5013147F" w:rsidR="002200C3" w:rsidRPr="005977A9" w:rsidRDefault="00C31241" w:rsidP="0035442C">
      <w:pPr>
        <w:pStyle w:val="Cmsor2"/>
        <w:rPr>
          <w:lang w:val="en-US"/>
        </w:rPr>
      </w:pPr>
      <w:bookmarkStart w:id="1203" w:name="_Toc135127664"/>
      <w:bookmarkStart w:id="1204" w:name="_Toc138241226"/>
      <w:bookmarkStart w:id="1205" w:name="_Toc138749141"/>
      <w:bookmarkStart w:id="1206" w:name="_Toc147150898"/>
      <w:bookmarkStart w:id="1207" w:name="_Toc167061702"/>
      <w:bookmarkStart w:id="1208" w:name="_Toc939384686"/>
      <w:bookmarkStart w:id="1209" w:name="_Toc195567150"/>
      <w:r w:rsidRPr="005977A9">
        <w:rPr>
          <w:lang w:val="en-US"/>
        </w:rPr>
        <w:t>Technikai hibakódok</w:t>
      </w:r>
      <w:bookmarkEnd w:id="1203"/>
      <w:bookmarkEnd w:id="1204"/>
      <w:bookmarkEnd w:id="1205"/>
      <w:bookmarkEnd w:id="1206"/>
      <w:bookmarkEnd w:id="1207"/>
      <w:bookmarkEnd w:id="1208"/>
      <w:bookmarkEnd w:id="1209"/>
    </w:p>
    <w:p w14:paraId="07063783" w14:textId="50BE0E9B" w:rsidR="003A73FC" w:rsidRPr="005977A9" w:rsidRDefault="003A73FC" w:rsidP="005977A9">
      <w:pPr>
        <w:spacing w:after="165" w:line="259" w:lineRule="auto"/>
        <w:jc w:val="both"/>
        <w:rPr>
          <w:rFonts w:eastAsiaTheme="minorHAnsi"/>
        </w:rPr>
      </w:pPr>
      <w:r w:rsidRPr="005977A9">
        <w:t xml:space="preserve">A kérés befogadásakor a „Bizonylat fogadás” és „Riport fogadás” interfészek kivételével a teljes kérés ellenőrzésre kerül. „Bizonylat fogadás” és „Riport fogadás” esetén a borítékokban </w:t>
      </w:r>
      <w:r w:rsidR="008C3325" w:rsidRPr="005977A9">
        <w:t>lévő BASE64 kódolású üzleti tartalom ebben a lépésben nem kerül ellenőrzésre.</w:t>
      </w:r>
    </w:p>
    <w:p w14:paraId="41BE2AD6" w14:textId="6BAA23F8" w:rsidR="002A15B6" w:rsidRPr="005977A9" w:rsidRDefault="00A17CAB" w:rsidP="00EF5E3E">
      <w:pPr>
        <w:spacing w:after="165" w:line="259" w:lineRule="auto"/>
        <w:jc w:val="both"/>
      </w:pPr>
      <w:r w:rsidRPr="005977A9">
        <w:t xml:space="preserve">A hiba </w:t>
      </w:r>
      <w:r w:rsidR="00A63ED5" w:rsidRPr="005977A9">
        <w:t>jellege szerint megkülönböztetünk „tranziens” (átmeneti) és permanens hibákat.</w:t>
      </w:r>
      <w:r w:rsidR="00536218" w:rsidRPr="005977A9">
        <w:t xml:space="preserve"> Tranziens hibának </w:t>
      </w:r>
      <w:r w:rsidR="00B63102" w:rsidRPr="005977A9">
        <w:t>azt nevezzük, ami nem a beküldött adattartalom</w:t>
      </w:r>
      <w:r w:rsidR="00905E40" w:rsidRPr="005977A9">
        <w:t>, hanem a kiszolgáló</w:t>
      </w:r>
      <w:r w:rsidR="00E268CB" w:rsidRPr="005977A9">
        <w:t xml:space="preserve"> </w:t>
      </w:r>
      <w:r w:rsidR="00EF2828" w:rsidRPr="005977A9">
        <w:t>oldali állapot következménye.</w:t>
      </w:r>
      <w:r w:rsidR="002E0775" w:rsidRPr="005977A9">
        <w:t xml:space="preserve"> Ilyen esetben a kérés beküldése változatlan adattartalommal</w:t>
      </w:r>
      <w:r w:rsidR="00A56EDB" w:rsidRPr="005977A9">
        <w:t xml:space="preserve"> (a kérés időbélyegének a frissítése mellett)</w:t>
      </w:r>
      <w:r w:rsidR="005519D0" w:rsidRPr="005977A9">
        <w:t>, a</w:t>
      </w:r>
      <w:r w:rsidR="00A769C5" w:rsidRPr="005977A9">
        <w:t xml:space="preserve"> hibakódhoz </w:t>
      </w:r>
      <w:r w:rsidR="00A56EDB" w:rsidRPr="005977A9">
        <w:t>megjelölt várakozási idő elteltével újra beküldhető.</w:t>
      </w:r>
    </w:p>
    <w:p w14:paraId="6A241103" w14:textId="597F8854" w:rsidR="0020023A" w:rsidRPr="005977A9" w:rsidRDefault="0020023A" w:rsidP="005977A9">
      <w:pPr>
        <w:spacing w:after="165" w:line="259" w:lineRule="auto"/>
        <w:jc w:val="both"/>
      </w:pPr>
      <w:r w:rsidRPr="005977A9">
        <w:t>A permanens hiba adattartalomra vonatkozik</w:t>
      </w:r>
      <w:r w:rsidR="00870764" w:rsidRPr="005977A9">
        <w:t xml:space="preserve">, az adott </w:t>
      </w:r>
      <w:r w:rsidR="00B664CE" w:rsidRPr="005977A9">
        <w:t xml:space="preserve">adatmező </w:t>
      </w:r>
      <w:r w:rsidR="00870764" w:rsidRPr="005977A9">
        <w:t xml:space="preserve">olyan értéket tartalmaz, amely </w:t>
      </w:r>
      <w:r w:rsidR="00DB45D4" w:rsidRPr="005977A9">
        <w:t xml:space="preserve">megszegi a tartalomra vonatkozó szabályokat, </w:t>
      </w:r>
      <w:r w:rsidR="00870764" w:rsidRPr="005977A9">
        <w:t>annak befogadás</w:t>
      </w:r>
      <w:r w:rsidR="00DB45D4" w:rsidRPr="005977A9">
        <w:t>a nem lehetséges</w:t>
      </w:r>
      <w:r w:rsidR="00870764" w:rsidRPr="005977A9">
        <w:t>.</w:t>
      </w:r>
      <w:r w:rsidR="000E261C" w:rsidRPr="005977A9">
        <w:t xml:space="preserve"> Ilyen hiba esetén a kérés változatlan adattartalommal nem ismételhető meg</w:t>
      </w:r>
      <w:r w:rsidR="00C810D5" w:rsidRPr="005977A9">
        <w:t>, a jelzett mező értékét felül kell vizsgálni</w:t>
      </w:r>
      <w:r w:rsidR="000E261C" w:rsidRPr="005977A9">
        <w:t>.</w:t>
      </w:r>
    </w:p>
    <w:p w14:paraId="18A059A3" w14:textId="3CC5E9E9" w:rsidR="001C5E25" w:rsidRPr="005977A9" w:rsidRDefault="7AE7EFF9" w:rsidP="006434FB">
      <w:pPr>
        <w:pStyle w:val="Cmsor3"/>
      </w:pPr>
      <w:bookmarkStart w:id="1210" w:name="_Toc195567151"/>
      <w:r w:rsidRPr="46920C6E">
        <w:rPr>
          <w:lang w:val="en-US"/>
        </w:rPr>
        <w:t>Közös hibakódok</w:t>
      </w:r>
      <w:bookmarkEnd w:id="1210"/>
    </w:p>
    <w:p w14:paraId="29AAA5D8" w14:textId="305FBB07" w:rsidR="00F42FD7" w:rsidRPr="00010356" w:rsidRDefault="005F5992" w:rsidP="00DA3390">
      <w:pPr>
        <w:jc w:val="both"/>
        <w:rPr>
          <w:lang w:val="hu-HU"/>
        </w:rPr>
      </w:pPr>
      <w:r w:rsidRPr="00010356">
        <w:rPr>
          <w:lang w:val="hu-HU"/>
        </w:rPr>
        <w:t>Az alábbi táblázatban az e-pénztárgép</w:t>
      </w:r>
      <w:r w:rsidR="00F14BE7" w:rsidRPr="00010356">
        <w:rPr>
          <w:lang w:val="hu-HU"/>
        </w:rPr>
        <w:t xml:space="preserve">ek és a NAV közötti interfészre és a nyugtatár interfészre egyaránt vonatkozó hibakódokat </w:t>
      </w:r>
      <w:r w:rsidR="00796828" w:rsidRPr="00010356">
        <w:rPr>
          <w:lang w:val="hu-HU"/>
        </w:rPr>
        <w:t>foglaltuk össze.</w:t>
      </w:r>
    </w:p>
    <w:p w14:paraId="024FFD90" w14:textId="77777777" w:rsidR="005F5992" w:rsidRPr="00010356" w:rsidRDefault="005F5992" w:rsidP="00DA3390">
      <w:pPr>
        <w:jc w:val="both"/>
        <w:rPr>
          <w:lang w:val="hu-HU"/>
        </w:rPr>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47554C" w:rsidRPr="005977A9" w14:paraId="74229C6F" w14:textId="77777777" w:rsidTr="00597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9B8D4B" w14:textId="77777777" w:rsidR="00F23C48" w:rsidRPr="00F746FB" w:rsidRDefault="00F23C48" w:rsidP="00DA3390">
            <w:pPr>
              <w:spacing w:after="165" w:line="259" w:lineRule="auto"/>
              <w:jc w:val="both"/>
              <w:rPr>
                <w:b w:val="0"/>
                <w:color w:val="auto"/>
                <w:sz w:val="20"/>
                <w:szCs w:val="20"/>
              </w:rPr>
            </w:pPr>
            <w:r w:rsidRPr="00F746FB">
              <w:rPr>
                <w:color w:val="auto"/>
                <w:sz w:val="20"/>
                <w:szCs w:val="20"/>
              </w:rPr>
              <w:t>HTTP válasz</w:t>
            </w:r>
          </w:p>
        </w:tc>
        <w:tc>
          <w:tcPr>
            <w:tcW w:w="850" w:type="dxa"/>
          </w:tcPr>
          <w:p w14:paraId="1C88503D" w14:textId="77777777"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errorCode</w:t>
            </w:r>
          </w:p>
        </w:tc>
        <w:tc>
          <w:tcPr>
            <w:tcW w:w="2136" w:type="dxa"/>
          </w:tcPr>
          <w:p w14:paraId="3FF9448C" w14:textId="01021F31" w:rsidR="00F23C48" w:rsidRPr="00F746FB" w:rsidRDefault="00D668EE"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347AED68" w14:textId="77777777"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Hiba oka</w:t>
            </w:r>
          </w:p>
        </w:tc>
        <w:tc>
          <w:tcPr>
            <w:tcW w:w="567" w:type="dxa"/>
          </w:tcPr>
          <w:p w14:paraId="30B79366" w14:textId="29CD3EE6"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381D7FF3" w14:textId="20FDB603"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Jel-lege</w:t>
            </w:r>
          </w:p>
        </w:tc>
        <w:tc>
          <w:tcPr>
            <w:tcW w:w="2121" w:type="dxa"/>
          </w:tcPr>
          <w:p w14:paraId="6AF27FED" w14:textId="5EB2CDFB"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Magyarázat / Teendő</w:t>
            </w:r>
          </w:p>
        </w:tc>
      </w:tr>
      <w:tr w:rsidR="0047554C" w:rsidRPr="005977A9" w14:paraId="148EC690" w14:textId="77777777" w:rsidTr="00475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D8398B" w14:textId="04D653FE" w:rsidR="00F23C48" w:rsidRPr="005977A9" w:rsidRDefault="00F23C48" w:rsidP="00DA3390">
            <w:pPr>
              <w:pStyle w:val="TblzatSzveg"/>
              <w:jc w:val="both"/>
            </w:pPr>
            <w:r w:rsidRPr="005977A9">
              <w:t>HTTP 404 Not</w:t>
            </w:r>
            <w:r w:rsidR="00D668EE" w:rsidRPr="005977A9">
              <w:t xml:space="preserve"> </w:t>
            </w:r>
            <w:r w:rsidRPr="005977A9">
              <w:t>Found</w:t>
            </w:r>
          </w:p>
        </w:tc>
        <w:tc>
          <w:tcPr>
            <w:tcW w:w="850" w:type="dxa"/>
          </w:tcPr>
          <w:p w14:paraId="782486FF" w14:textId="5A47BF1F" w:rsidR="00F23C48" w:rsidRPr="005977A9" w:rsidRDefault="00743A5E"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N/A</w:t>
            </w:r>
          </w:p>
        </w:tc>
        <w:tc>
          <w:tcPr>
            <w:tcW w:w="2136" w:type="dxa"/>
          </w:tcPr>
          <w:p w14:paraId="67F95D16" w14:textId="587B0F3D" w:rsidR="00F23C48" w:rsidRPr="005977A9" w:rsidRDefault="00743A5E"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N/A</w:t>
            </w:r>
          </w:p>
        </w:tc>
        <w:tc>
          <w:tcPr>
            <w:tcW w:w="1833" w:type="dxa"/>
          </w:tcPr>
          <w:p w14:paraId="2C5BEE6E" w14:textId="77777777"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hibás a szolgáltatás endpoint a kérésben</w:t>
            </w:r>
          </w:p>
        </w:tc>
        <w:tc>
          <w:tcPr>
            <w:tcW w:w="567" w:type="dxa"/>
          </w:tcPr>
          <w:p w14:paraId="56704F59" w14:textId="243E5906"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8BF1606" w14:textId="68E061D7"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DD6CD4C" w14:textId="5624B19F"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Ellenőrizni kell a szolgáltatás meghívására használt URL-t.</w:t>
            </w:r>
          </w:p>
        </w:tc>
      </w:tr>
      <w:tr w:rsidR="0047554C" w:rsidRPr="005977A9" w14:paraId="3683825B"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44642FA5" w14:textId="5465D31E" w:rsidR="00F23C48" w:rsidRPr="005977A9" w:rsidRDefault="00F23C48" w:rsidP="00DA3390">
            <w:pPr>
              <w:pStyle w:val="TblzatSzveg"/>
              <w:jc w:val="both"/>
            </w:pPr>
            <w:r w:rsidRPr="005977A9">
              <w:t>HTTP 400 Bad</w:t>
            </w:r>
            <w:r w:rsidR="00D668EE" w:rsidRPr="005977A9">
              <w:t xml:space="preserve"> </w:t>
            </w:r>
            <w:r w:rsidRPr="005977A9">
              <w:t>Request</w:t>
            </w:r>
          </w:p>
        </w:tc>
        <w:tc>
          <w:tcPr>
            <w:tcW w:w="850" w:type="dxa"/>
          </w:tcPr>
          <w:p w14:paraId="5284A2A9" w14:textId="0D7BE40D" w:rsidR="00F23C48" w:rsidRPr="005977A9" w:rsidRDefault="00743A5E"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N/A</w:t>
            </w:r>
          </w:p>
        </w:tc>
        <w:tc>
          <w:tcPr>
            <w:tcW w:w="2136" w:type="dxa"/>
          </w:tcPr>
          <w:p w14:paraId="75373CC8" w14:textId="1206594B" w:rsidR="00F23C48" w:rsidRPr="005977A9" w:rsidRDefault="00743A5E"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N/A</w:t>
            </w:r>
          </w:p>
        </w:tc>
        <w:tc>
          <w:tcPr>
            <w:tcW w:w="1833" w:type="dxa"/>
          </w:tcPr>
          <w:p w14:paraId="4560FF71" w14:textId="77777777"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rosszul formázott az XML a request üzenetben</w:t>
            </w:r>
          </w:p>
        </w:tc>
        <w:tc>
          <w:tcPr>
            <w:tcW w:w="567" w:type="dxa"/>
          </w:tcPr>
          <w:p w14:paraId="40E91BAE" w14:textId="5EA31503"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546C579" w14:textId="0F17EA30"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53467EB" w14:textId="41B91AD2"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A szintaktikailag helytelen XML üzenetet az XML szabvány szerint tilos XML-nek tekinteni és feldolgozni, javítani kell.</w:t>
            </w:r>
          </w:p>
        </w:tc>
      </w:tr>
      <w:tr w:rsidR="0047554C" w:rsidRPr="005977A9" w14:paraId="26097338"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2CAAAF" w14:textId="48902AB6" w:rsidR="00743A5E" w:rsidRPr="005977A9" w:rsidRDefault="00743A5E" w:rsidP="00743A5E">
            <w:pPr>
              <w:pStyle w:val="TblzatSzveg"/>
              <w:jc w:val="both"/>
            </w:pPr>
            <w:r w:rsidRPr="005977A9">
              <w:t xml:space="preserve">HTTP </w:t>
            </w:r>
            <w:r w:rsidR="00AD031E">
              <w:t>422</w:t>
            </w:r>
            <w:r w:rsidR="00AD031E" w:rsidRPr="005977A9">
              <w:t xml:space="preserve"> </w:t>
            </w:r>
            <w:r w:rsidR="00D3567B" w:rsidRPr="00D3567B">
              <w:t>Unprocessable Content</w:t>
            </w:r>
          </w:p>
        </w:tc>
        <w:tc>
          <w:tcPr>
            <w:tcW w:w="850" w:type="dxa"/>
          </w:tcPr>
          <w:p w14:paraId="429CDC4F" w14:textId="64E88DC1" w:rsidR="00743A5E" w:rsidRPr="005977A9" w:rsidRDefault="00D668E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M0002</w:t>
            </w:r>
          </w:p>
        </w:tc>
        <w:tc>
          <w:tcPr>
            <w:tcW w:w="2136" w:type="dxa"/>
          </w:tcPr>
          <w:p w14:paraId="1119D91E" w14:textId="2A85A02B"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request</w:t>
            </w:r>
          </w:p>
        </w:tc>
        <w:tc>
          <w:tcPr>
            <w:tcW w:w="1833" w:type="dxa"/>
          </w:tcPr>
          <w:p w14:paraId="16BC895C"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nem séma-valid XML a request body-ban</w:t>
            </w:r>
          </w:p>
        </w:tc>
        <w:tc>
          <w:tcPr>
            <w:tcW w:w="567" w:type="dxa"/>
          </w:tcPr>
          <w:p w14:paraId="55236DF0" w14:textId="374C4C04"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BF2D947" w14:textId="7FE3CCFB"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9EE4CE9" w14:textId="58597BE5"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beküldött XML - válaszban felsorolt - elemei sértik az XSD megkötéseit, javítani kell.</w:t>
            </w:r>
          </w:p>
        </w:tc>
      </w:tr>
      <w:tr w:rsidR="0047554C" w:rsidRPr="005977A9" w14:paraId="44D67099"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1F8F036B" w14:textId="2A6C92DE" w:rsidR="00743A5E" w:rsidRPr="005977A9" w:rsidRDefault="00743A5E" w:rsidP="00743A5E">
            <w:pPr>
              <w:pStyle w:val="TblzatSzveg"/>
              <w:jc w:val="both"/>
            </w:pPr>
            <w:r w:rsidRPr="005977A9">
              <w:t xml:space="preserve">HTTP </w:t>
            </w:r>
            <w:r w:rsidR="00CC6208">
              <w:t>503 Service unavailable</w:t>
            </w:r>
          </w:p>
        </w:tc>
        <w:tc>
          <w:tcPr>
            <w:tcW w:w="850" w:type="dxa"/>
          </w:tcPr>
          <w:p w14:paraId="4C82F570" w14:textId="48930672" w:rsidR="00743A5E" w:rsidRPr="005977A9" w:rsidRDefault="00D668E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M0001</w:t>
            </w:r>
          </w:p>
        </w:tc>
        <w:tc>
          <w:tcPr>
            <w:tcW w:w="2136" w:type="dxa"/>
          </w:tcPr>
          <w:p w14:paraId="51B3B0AD" w14:textId="3D7AD370"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Maintenance mode</w:t>
            </w:r>
          </w:p>
        </w:tc>
        <w:tc>
          <w:tcPr>
            <w:tcW w:w="1833" w:type="dxa"/>
          </w:tcPr>
          <w:p w14:paraId="570EB429" w14:textId="7777777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karbantartás van folyamatban</w:t>
            </w:r>
          </w:p>
        </w:tc>
        <w:tc>
          <w:tcPr>
            <w:tcW w:w="567" w:type="dxa"/>
          </w:tcPr>
          <w:p w14:paraId="02DB6D77" w14:textId="5D8BC1B5"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4A091D8A" w14:textId="58D412B2"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6A226701" w14:textId="6FDE9BBA"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hívott operáció karbantartás miatt átmenetileg nem szolgál ki. Kísérje figyelemmel a felületen elhelyezett tájékoztatót és ismételje meg a kérést egy későbbi időpontban! Az eredeti és a megismételt kérés között legalább 30 percnek el kell telnie. </w:t>
            </w:r>
          </w:p>
        </w:tc>
      </w:tr>
      <w:tr w:rsidR="0047554C" w:rsidRPr="00FB36BC" w14:paraId="6AF89F4C"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AA7240" w14:textId="380C98B4" w:rsidR="00743A5E" w:rsidRPr="005977A9" w:rsidRDefault="00743A5E" w:rsidP="00743A5E">
            <w:pPr>
              <w:pStyle w:val="TblzatSzveg"/>
              <w:jc w:val="both"/>
            </w:pPr>
            <w:r w:rsidRPr="005977A9">
              <w:t xml:space="preserve">HTTP </w:t>
            </w:r>
            <w:r w:rsidR="00D3567B">
              <w:t>422</w:t>
            </w:r>
            <w:r w:rsidR="00D3567B" w:rsidRPr="005977A9">
              <w:t xml:space="preserve"> </w:t>
            </w:r>
            <w:r w:rsidR="00D3567B" w:rsidRPr="00D3567B">
              <w:t>Unprocessable Content</w:t>
            </w:r>
          </w:p>
        </w:tc>
        <w:tc>
          <w:tcPr>
            <w:tcW w:w="850" w:type="dxa"/>
          </w:tcPr>
          <w:p w14:paraId="32EDE4D5" w14:textId="4B6B1B61" w:rsidR="00743A5E" w:rsidRPr="005977A9" w:rsidRDefault="00D10D27"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M0003</w:t>
            </w:r>
          </w:p>
        </w:tc>
        <w:tc>
          <w:tcPr>
            <w:tcW w:w="2136" w:type="dxa"/>
          </w:tcPr>
          <w:p w14:paraId="3D50F513" w14:textId="69B98461"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timestamp</w:t>
            </w:r>
          </w:p>
        </w:tc>
        <w:tc>
          <w:tcPr>
            <w:tcW w:w="1833" w:type="dxa"/>
          </w:tcPr>
          <w:p w14:paraId="6B70824A"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timestamp túl régi vagy jövőbeli</w:t>
            </w:r>
          </w:p>
        </w:tc>
        <w:tc>
          <w:tcPr>
            <w:tcW w:w="567" w:type="dxa"/>
          </w:tcPr>
          <w:p w14:paraId="6DCE8947" w14:textId="5D33AE68"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E2FF9C2" w14:textId="77456324"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0EA96F25"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timestamp értéke kívül esik a megengedett tolerancián, amely szerveridőhöz képest jelenleg +- 1 óra.</w:t>
            </w:r>
          </w:p>
          <w:p w14:paraId="56433297" w14:textId="63FE8ACC" w:rsidR="00743A5E" w:rsidRPr="00010356"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 kliens rendszerórájának frissítését követően a kérés azonnal megismételhető.</w:t>
            </w:r>
          </w:p>
        </w:tc>
      </w:tr>
      <w:tr w:rsidR="0047554C" w:rsidRPr="005977A9" w14:paraId="4B50F4EF"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5F041BA5" w14:textId="564B0B14" w:rsidR="00743A5E" w:rsidRPr="005977A9" w:rsidRDefault="00743A5E" w:rsidP="00743A5E">
            <w:pPr>
              <w:pStyle w:val="TblzatSzveg"/>
              <w:jc w:val="both"/>
            </w:pPr>
            <w:r w:rsidRPr="005977A9">
              <w:t xml:space="preserve">HTTP </w:t>
            </w:r>
            <w:r w:rsidR="00D1286A">
              <w:t>500 Internal server error</w:t>
            </w:r>
          </w:p>
        </w:tc>
        <w:tc>
          <w:tcPr>
            <w:tcW w:w="850" w:type="dxa"/>
          </w:tcPr>
          <w:p w14:paraId="3BA57EA8" w14:textId="67063B84"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p>
        </w:tc>
        <w:tc>
          <w:tcPr>
            <w:tcW w:w="2136" w:type="dxa"/>
          </w:tcPr>
          <w:p w14:paraId="424CD886" w14:textId="2697F179"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Operation failed</w:t>
            </w:r>
          </w:p>
        </w:tc>
        <w:tc>
          <w:tcPr>
            <w:tcW w:w="1833" w:type="dxa"/>
          </w:tcPr>
          <w:p w14:paraId="56F8B438" w14:textId="7777777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váratlan feldolgozási hiba esetén</w:t>
            </w:r>
          </w:p>
        </w:tc>
        <w:tc>
          <w:tcPr>
            <w:tcW w:w="567" w:type="dxa"/>
          </w:tcPr>
          <w:p w14:paraId="4CA34BA6" w14:textId="27F11765"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68584DBD" w14:textId="591D40E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1E26A33C" w14:textId="696BD1B0"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kérést későbbi időpontban meg kell ismételni. Az eredeti és a megismételt kérés között legalább 30 percnek el kell telnie. Ha a hiba ekkor is fennáll, akkor a hibát jelezni kell a NAV helpdesk felé, azonban célszerű előtte tájékozódni, hogy a portál oldalon nincs-e üzemszünettel, üzemzavarral kapcsolatos tájékoztatás.</w:t>
            </w:r>
          </w:p>
        </w:tc>
      </w:tr>
      <w:tr w:rsidR="0047554C" w:rsidRPr="005977A9" w14:paraId="5245368E"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05C245" w14:textId="17F4E85E" w:rsidR="00743A5E" w:rsidRPr="005977A9" w:rsidRDefault="00743A5E" w:rsidP="00743A5E">
            <w:pPr>
              <w:pStyle w:val="TblzatSzveg"/>
              <w:jc w:val="both"/>
            </w:pPr>
            <w:r w:rsidRPr="005977A9">
              <w:t xml:space="preserve">HTTP </w:t>
            </w:r>
            <w:r w:rsidR="00D3567B">
              <w:t>422</w:t>
            </w:r>
            <w:r w:rsidR="00D3567B" w:rsidRPr="005977A9">
              <w:t xml:space="preserve"> </w:t>
            </w:r>
            <w:r w:rsidR="00D3567B" w:rsidRPr="00D3567B">
              <w:t>Unprocessable Content</w:t>
            </w:r>
          </w:p>
        </w:tc>
        <w:tc>
          <w:tcPr>
            <w:tcW w:w="850" w:type="dxa"/>
          </w:tcPr>
          <w:p w14:paraId="21FAA0B8" w14:textId="75262AA4" w:rsidR="00743A5E" w:rsidRPr="005977A9" w:rsidRDefault="00557242"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B0002</w:t>
            </w:r>
          </w:p>
        </w:tc>
        <w:tc>
          <w:tcPr>
            <w:tcW w:w="2136" w:type="dxa"/>
          </w:tcPr>
          <w:p w14:paraId="72B52B83" w14:textId="41D89FD0"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request version</w:t>
            </w:r>
          </w:p>
        </w:tc>
        <w:tc>
          <w:tcPr>
            <w:tcW w:w="1833" w:type="dxa"/>
          </w:tcPr>
          <w:p w14:paraId="26F4698B"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nem megfelelő kérés verziószám</w:t>
            </w:r>
          </w:p>
        </w:tc>
        <w:tc>
          <w:tcPr>
            <w:tcW w:w="567" w:type="dxa"/>
          </w:tcPr>
          <w:p w14:paraId="123E8F2B" w14:textId="53A65A50"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22FB800B" w14:textId="5AB85EDC"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0981C3E7" w14:textId="3B395EED"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Csak az "1.0" az elfogadott érték jelenleg.</w:t>
            </w:r>
          </w:p>
        </w:tc>
      </w:tr>
      <w:tr w:rsidR="0047554C" w:rsidRPr="005977A9" w14:paraId="480F8010"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346A5435" w14:textId="75C490B2" w:rsidR="00743A5E" w:rsidRPr="005977A9" w:rsidRDefault="00743A5E" w:rsidP="00743A5E">
            <w:pPr>
              <w:pStyle w:val="TblzatSzveg"/>
              <w:jc w:val="both"/>
            </w:pPr>
            <w:r w:rsidRPr="005977A9">
              <w:t xml:space="preserve">HTTP </w:t>
            </w:r>
            <w:r w:rsidR="00286B15">
              <w:t>422</w:t>
            </w:r>
            <w:r w:rsidR="00286B15" w:rsidRPr="005977A9">
              <w:t xml:space="preserve"> </w:t>
            </w:r>
            <w:r w:rsidR="00286B15" w:rsidRPr="00D3567B">
              <w:t>Unprocessable Content</w:t>
            </w:r>
          </w:p>
        </w:tc>
        <w:tc>
          <w:tcPr>
            <w:tcW w:w="850" w:type="dxa"/>
          </w:tcPr>
          <w:p w14:paraId="6E2D5276" w14:textId="0E448070" w:rsidR="00743A5E" w:rsidRPr="005977A9" w:rsidRDefault="001F348C"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B0003</w:t>
            </w:r>
          </w:p>
        </w:tc>
        <w:tc>
          <w:tcPr>
            <w:tcW w:w="2136" w:type="dxa"/>
          </w:tcPr>
          <w:p w14:paraId="0A82CBE2" w14:textId="10EFF467"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Request ID not unique</w:t>
            </w:r>
          </w:p>
        </w:tc>
        <w:tc>
          <w:tcPr>
            <w:tcW w:w="1833" w:type="dxa"/>
          </w:tcPr>
          <w:p w14:paraId="5BC17792" w14:textId="7D9FCC2B"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requestId nem egyedi</w:t>
            </w:r>
          </w:p>
        </w:tc>
        <w:tc>
          <w:tcPr>
            <w:tcW w:w="567" w:type="dxa"/>
          </w:tcPr>
          <w:p w14:paraId="3684C300" w14:textId="37968A42"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16825391" w14:textId="0C9EEC7B"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2814FBE0" w14:textId="6E859A6E"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számra a megadott requestId-t már felhasználták. Az egyediség miatt új id megadása szükséges.</w:t>
            </w:r>
          </w:p>
        </w:tc>
      </w:tr>
      <w:tr w:rsidR="0047554C" w:rsidRPr="005977A9" w14:paraId="7B6904AA"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7945141" w14:textId="607FD115" w:rsidR="00743A5E" w:rsidRPr="005977A9" w:rsidRDefault="00743A5E" w:rsidP="00743A5E">
            <w:pPr>
              <w:pStyle w:val="TblzatSzveg"/>
              <w:jc w:val="both"/>
            </w:pPr>
            <w:r w:rsidRPr="005977A9">
              <w:t xml:space="preserve">HTTP </w:t>
            </w:r>
            <w:r w:rsidR="00286B15">
              <w:t>422</w:t>
            </w:r>
            <w:r w:rsidR="00286B15" w:rsidRPr="005977A9">
              <w:t xml:space="preserve"> </w:t>
            </w:r>
            <w:r w:rsidR="00286B15" w:rsidRPr="00D3567B">
              <w:t>Unprocessable Content</w:t>
            </w:r>
          </w:p>
        </w:tc>
        <w:tc>
          <w:tcPr>
            <w:tcW w:w="850" w:type="dxa"/>
          </w:tcPr>
          <w:p w14:paraId="7FFDE20F" w14:textId="75000C7F" w:rsidR="00743A5E" w:rsidRPr="005977A9" w:rsidRDefault="00931C24"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M0009</w:t>
            </w:r>
          </w:p>
        </w:tc>
        <w:tc>
          <w:tcPr>
            <w:tcW w:w="2136" w:type="dxa"/>
          </w:tcPr>
          <w:p w14:paraId="4F3F1FDF" w14:textId="788B3876"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search key timestamp</w:t>
            </w:r>
          </w:p>
        </w:tc>
        <w:tc>
          <w:tcPr>
            <w:tcW w:w="1833" w:type="dxa"/>
          </w:tcPr>
          <w:p w14:paraId="49D6432C" w14:textId="4E82EF8B"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searchKeyTimestamp túl régi vagy jövőbeli</w:t>
            </w:r>
          </w:p>
        </w:tc>
        <w:tc>
          <w:tcPr>
            <w:tcW w:w="567" w:type="dxa"/>
          </w:tcPr>
          <w:p w14:paraId="1EA534BE" w14:textId="0F1BA2EC"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4587CFF" w14:textId="14F4FCE1"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3BDBD437" w14:textId="5E94FA70"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searchKeyTimestamp értéke kívül esik a megengedett tartományon. A searchKeyTimestamp nem lehet régebbi, mint 2024.01.01 és a szerveridőhöz képest nem lehet későbbi mint +1 óra.</w:t>
            </w:r>
          </w:p>
        </w:tc>
      </w:tr>
    </w:tbl>
    <w:p w14:paraId="3FA63F78" w14:textId="77777777" w:rsidR="001C5E25" w:rsidRDefault="001C5E25" w:rsidP="00DA3390">
      <w:pPr>
        <w:jc w:val="both"/>
      </w:pPr>
    </w:p>
    <w:p w14:paraId="1758D5FD" w14:textId="359DCEC3" w:rsidR="00796828" w:rsidRDefault="20765578" w:rsidP="006434FB">
      <w:pPr>
        <w:pStyle w:val="Cmsor3"/>
      </w:pPr>
      <w:bookmarkStart w:id="1211" w:name="_Toc195567152"/>
      <w:r w:rsidRPr="46920C6E">
        <w:rPr>
          <w:lang w:val="en-US"/>
        </w:rPr>
        <w:t>E-pénztárgép interfész hibakódok</w:t>
      </w:r>
      <w:bookmarkEnd w:id="1211"/>
    </w:p>
    <w:p w14:paraId="695E3347" w14:textId="69E623C4" w:rsidR="00796828" w:rsidRPr="00010356" w:rsidRDefault="00511A5B" w:rsidP="00DA3390">
      <w:pPr>
        <w:jc w:val="both"/>
        <w:rPr>
          <w:lang w:val="hu-HU"/>
        </w:rPr>
      </w:pPr>
      <w:r w:rsidRPr="00010356">
        <w:rPr>
          <w:lang w:val="hu-HU"/>
        </w:rPr>
        <w:t>Ebben a pontban az e-pénztárgép és a NAV közötti kommunikációra vonatkozó</w:t>
      </w:r>
      <w:r w:rsidR="008E4CF0" w:rsidRPr="00010356">
        <w:rPr>
          <w:lang w:val="hu-HU"/>
        </w:rPr>
        <w:t xml:space="preserve"> válaszkódokat foglaltuk össze.</w:t>
      </w:r>
    </w:p>
    <w:p w14:paraId="3597FA76" w14:textId="77777777" w:rsidR="00511A5B" w:rsidRPr="00010356" w:rsidRDefault="00511A5B" w:rsidP="00DA3390">
      <w:pPr>
        <w:jc w:val="both"/>
        <w:rPr>
          <w:lang w:val="hu-HU"/>
        </w:rPr>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796828" w:rsidRPr="005977A9" w14:paraId="084E5459" w14:textId="77777777" w:rsidTr="003B3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5974C5" w14:textId="77777777" w:rsidR="00796828" w:rsidRPr="00F746FB" w:rsidRDefault="00796828" w:rsidP="003B3F6A">
            <w:pPr>
              <w:spacing w:after="165" w:line="259" w:lineRule="auto"/>
              <w:jc w:val="both"/>
              <w:rPr>
                <w:b w:val="0"/>
                <w:color w:val="auto"/>
                <w:sz w:val="20"/>
                <w:szCs w:val="20"/>
              </w:rPr>
            </w:pPr>
            <w:r w:rsidRPr="00F746FB">
              <w:rPr>
                <w:color w:val="auto"/>
                <w:sz w:val="20"/>
                <w:szCs w:val="20"/>
              </w:rPr>
              <w:t>HTTP válasz</w:t>
            </w:r>
          </w:p>
        </w:tc>
        <w:tc>
          <w:tcPr>
            <w:tcW w:w="850" w:type="dxa"/>
          </w:tcPr>
          <w:p w14:paraId="50E15FF7"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errorCode</w:t>
            </w:r>
          </w:p>
        </w:tc>
        <w:tc>
          <w:tcPr>
            <w:tcW w:w="2136" w:type="dxa"/>
          </w:tcPr>
          <w:p w14:paraId="712B5B9F"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2766DB40"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Hiba oka</w:t>
            </w:r>
          </w:p>
        </w:tc>
        <w:tc>
          <w:tcPr>
            <w:tcW w:w="567" w:type="dxa"/>
          </w:tcPr>
          <w:p w14:paraId="2FF5DCB9"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06218113"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Jel-lege</w:t>
            </w:r>
          </w:p>
        </w:tc>
        <w:tc>
          <w:tcPr>
            <w:tcW w:w="2121" w:type="dxa"/>
          </w:tcPr>
          <w:p w14:paraId="4E615D8A"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Magyarázat / Teendő</w:t>
            </w:r>
          </w:p>
        </w:tc>
      </w:tr>
      <w:tr w:rsidR="00796828" w:rsidRPr="005977A9" w14:paraId="35E4DEFF"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9CF098" w14:textId="77777777" w:rsidR="00796828" w:rsidRPr="005977A9" w:rsidRDefault="00796828" w:rsidP="003B3F6A">
            <w:pPr>
              <w:pStyle w:val="TblzatSzveg"/>
              <w:jc w:val="both"/>
            </w:pPr>
            <w:r w:rsidRPr="005977A9">
              <w:t xml:space="preserve">HTTP </w:t>
            </w:r>
            <w:r>
              <w:t>403 Forbidden</w:t>
            </w:r>
          </w:p>
        </w:tc>
        <w:tc>
          <w:tcPr>
            <w:tcW w:w="850" w:type="dxa"/>
          </w:tcPr>
          <w:p w14:paraId="75C6E2F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B0001</w:t>
            </w:r>
          </w:p>
        </w:tc>
        <w:tc>
          <w:tcPr>
            <w:tcW w:w="2136" w:type="dxa"/>
          </w:tcPr>
          <w:p w14:paraId="69FDFF3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IP address error</w:t>
            </w:r>
          </w:p>
        </w:tc>
        <w:tc>
          <w:tcPr>
            <w:tcW w:w="1833" w:type="dxa"/>
          </w:tcPr>
          <w:p w14:paraId="5034A09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IP cím hiba</w:t>
            </w:r>
          </w:p>
        </w:tc>
        <w:tc>
          <w:tcPr>
            <w:tcW w:w="567" w:type="dxa"/>
          </w:tcPr>
          <w:p w14:paraId="0E01C93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Sz</w:t>
            </w:r>
          </w:p>
        </w:tc>
        <w:tc>
          <w:tcPr>
            <w:tcW w:w="567" w:type="dxa"/>
          </w:tcPr>
          <w:p w14:paraId="7591800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w:t>
            </w:r>
          </w:p>
        </w:tc>
        <w:tc>
          <w:tcPr>
            <w:tcW w:w="2121" w:type="dxa"/>
          </w:tcPr>
          <w:p w14:paraId="69E94AB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hívást meg kell ismételni egy későbbi időpontban. Az eredeti és a megismételt kérés között legalább 30 percnek el kell telnie.</w:t>
            </w:r>
          </w:p>
        </w:tc>
      </w:tr>
      <w:tr w:rsidR="00796828" w:rsidRPr="005977A9" w14:paraId="63664028"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357680F" w14:textId="77777777" w:rsidR="00796828" w:rsidRPr="005977A9" w:rsidRDefault="00796828" w:rsidP="003B3F6A">
            <w:pPr>
              <w:pStyle w:val="TblzatSzveg"/>
              <w:jc w:val="both"/>
            </w:pPr>
            <w:r w:rsidRPr="00BD384A">
              <w:t>HTTP 403 Forbidden</w:t>
            </w:r>
          </w:p>
        </w:tc>
        <w:tc>
          <w:tcPr>
            <w:tcW w:w="850" w:type="dxa"/>
          </w:tcPr>
          <w:p w14:paraId="3B3FCDB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M0004</w:t>
            </w:r>
          </w:p>
        </w:tc>
        <w:tc>
          <w:tcPr>
            <w:tcW w:w="2136" w:type="dxa"/>
          </w:tcPr>
          <w:p w14:paraId="19C4675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AP number conflict auth cert</w:t>
            </w:r>
          </w:p>
        </w:tc>
        <w:tc>
          <w:tcPr>
            <w:tcW w:w="1833" w:type="dxa"/>
          </w:tcPr>
          <w:p w14:paraId="1EBC1C8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 nem egyezik meg az authentikációs tanúsítványban szereplővel</w:t>
            </w:r>
          </w:p>
        </w:tc>
        <w:tc>
          <w:tcPr>
            <w:tcW w:w="567" w:type="dxa"/>
          </w:tcPr>
          <w:p w14:paraId="319EAD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2F646EC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AFBA7E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request üzenetbe ugyanazt az AP számot kell írni, ami a kliens tanúsítványban szerepel.</w:t>
            </w:r>
          </w:p>
        </w:tc>
      </w:tr>
      <w:tr w:rsidR="00796828" w:rsidRPr="005977A9" w14:paraId="45E8DE4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B8318B" w14:textId="77777777" w:rsidR="00796828" w:rsidRPr="005977A9" w:rsidRDefault="00796828" w:rsidP="003B3F6A">
            <w:pPr>
              <w:pStyle w:val="TblzatSzveg"/>
              <w:jc w:val="both"/>
            </w:pPr>
            <w:r w:rsidRPr="00BD384A">
              <w:t>HTTP 403 Forbidden</w:t>
            </w:r>
          </w:p>
        </w:tc>
        <w:tc>
          <w:tcPr>
            <w:tcW w:w="850" w:type="dxa"/>
          </w:tcPr>
          <w:p w14:paraId="09519AB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M0005</w:t>
            </w:r>
          </w:p>
        </w:tc>
        <w:tc>
          <w:tcPr>
            <w:tcW w:w="2136" w:type="dxa"/>
          </w:tcPr>
          <w:p w14:paraId="1AA9CDB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Tax number conflict auth cert</w:t>
            </w:r>
          </w:p>
        </w:tc>
        <w:tc>
          <w:tcPr>
            <w:tcW w:w="1833" w:type="dxa"/>
          </w:tcPr>
          <w:p w14:paraId="7F46319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adószám nem egyezik meg az authentikációs tanúsítványban szereplővel</w:t>
            </w:r>
          </w:p>
        </w:tc>
        <w:tc>
          <w:tcPr>
            <w:tcW w:w="567" w:type="dxa"/>
          </w:tcPr>
          <w:p w14:paraId="42E9193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037A199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E34AD4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request üzenetbe ugyanazt az adószámot kell írni, ami a kliens tanúsítványban szerepel.</w:t>
            </w:r>
          </w:p>
        </w:tc>
      </w:tr>
      <w:tr w:rsidR="00796828" w:rsidRPr="005977A9" w14:paraId="36745B4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1A32C86" w14:textId="77777777" w:rsidR="00796828" w:rsidRPr="005977A9" w:rsidRDefault="00796828" w:rsidP="003B3F6A">
            <w:pPr>
              <w:pStyle w:val="TblzatSzveg"/>
              <w:jc w:val="both"/>
            </w:pPr>
            <w:r w:rsidRPr="00BD384A">
              <w:t>HTTP 403 Forbidden</w:t>
            </w:r>
          </w:p>
        </w:tc>
        <w:tc>
          <w:tcPr>
            <w:tcW w:w="850" w:type="dxa"/>
          </w:tcPr>
          <w:p w14:paraId="3BEFBA0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M0007</w:t>
            </w:r>
          </w:p>
        </w:tc>
        <w:tc>
          <w:tcPr>
            <w:tcW w:w="2136" w:type="dxa"/>
          </w:tcPr>
          <w:p w14:paraId="76C0F5A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AP number conflict signing cert</w:t>
            </w:r>
          </w:p>
        </w:tc>
        <w:tc>
          <w:tcPr>
            <w:tcW w:w="1833" w:type="dxa"/>
          </w:tcPr>
          <w:p w14:paraId="639D410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 nem egyezik meg az aláíró tanúsítványban szereplővel</w:t>
            </w:r>
          </w:p>
        </w:tc>
        <w:tc>
          <w:tcPr>
            <w:tcW w:w="567" w:type="dxa"/>
          </w:tcPr>
          <w:p w14:paraId="22D5050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612DF88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BA4A5A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request üzenetbe ugyanazt az AP számot kell írni, ami a beküldött bizonylatboríték aláírásához használt tanúsítványban szerepel.</w:t>
            </w:r>
          </w:p>
        </w:tc>
      </w:tr>
      <w:tr w:rsidR="00796828" w:rsidRPr="005977A9" w14:paraId="6B766747"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DF6C12" w14:textId="77777777" w:rsidR="00796828" w:rsidRPr="005977A9" w:rsidRDefault="00796828" w:rsidP="003B3F6A">
            <w:pPr>
              <w:pStyle w:val="TblzatSzveg"/>
              <w:jc w:val="both"/>
            </w:pPr>
            <w:r w:rsidRPr="00BD384A">
              <w:t>HTTP 403 Forbidden</w:t>
            </w:r>
          </w:p>
        </w:tc>
        <w:tc>
          <w:tcPr>
            <w:tcW w:w="850" w:type="dxa"/>
          </w:tcPr>
          <w:p w14:paraId="1E41B2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M0008</w:t>
            </w:r>
          </w:p>
        </w:tc>
        <w:tc>
          <w:tcPr>
            <w:tcW w:w="2136" w:type="dxa"/>
          </w:tcPr>
          <w:p w14:paraId="5978080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Tax number conflict signing cert</w:t>
            </w:r>
          </w:p>
        </w:tc>
        <w:tc>
          <w:tcPr>
            <w:tcW w:w="1833" w:type="dxa"/>
          </w:tcPr>
          <w:p w14:paraId="6CD8C76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adószám nem egyezik meg az aláíró tanúsítványban szereplővel</w:t>
            </w:r>
          </w:p>
        </w:tc>
        <w:tc>
          <w:tcPr>
            <w:tcW w:w="567" w:type="dxa"/>
          </w:tcPr>
          <w:p w14:paraId="5367034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31F67A1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7B5908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request üzenetbe ugyanazt az adószámot kell írni, ami a beküldött bizonylatboríték aláírásához használt tanúsítványban szerepel.</w:t>
            </w:r>
          </w:p>
        </w:tc>
      </w:tr>
      <w:tr w:rsidR="00796828" w:rsidRPr="005977A9" w14:paraId="34AF9CF2"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0C0AFD1C"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tcPr>
          <w:p w14:paraId="1C9CD1C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B0004</w:t>
            </w:r>
          </w:p>
        </w:tc>
        <w:tc>
          <w:tcPr>
            <w:tcW w:w="2136" w:type="dxa"/>
          </w:tcPr>
          <w:p w14:paraId="4729428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Record counter not unique</w:t>
            </w:r>
          </w:p>
        </w:tc>
        <w:tc>
          <w:tcPr>
            <w:tcW w:w="1833" w:type="dxa"/>
          </w:tcPr>
          <w:p w14:paraId="14EABA9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recordCounter nem egyedi</w:t>
            </w:r>
          </w:p>
        </w:tc>
        <w:tc>
          <w:tcPr>
            <w:tcW w:w="567" w:type="dxa"/>
          </w:tcPr>
          <w:p w14:paraId="0C061D5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61A123B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DE426C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számra és adózóra a megadott recordCounter-t már beküldték, és nincs megadva az ismételt beküldésre való felszólítás folyamat-azonosítója. Az egyediség miatt új recordCounter megadása, vagy a folyamat-azonosító megadása szükséges.</w:t>
            </w:r>
          </w:p>
        </w:tc>
      </w:tr>
      <w:tr w:rsidR="00796828" w:rsidRPr="005977A9" w14:paraId="67BC158A"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24B9DE"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tcPr>
          <w:p w14:paraId="2BFB5E3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B0005</w:t>
            </w:r>
          </w:p>
        </w:tc>
        <w:tc>
          <w:tcPr>
            <w:tcW w:w="2136" w:type="dxa"/>
          </w:tcPr>
          <w:p w14:paraId="6559C19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last record counter</w:t>
            </w:r>
          </w:p>
        </w:tc>
        <w:tc>
          <w:tcPr>
            <w:tcW w:w="1833" w:type="dxa"/>
          </w:tcPr>
          <w:p w14:paraId="3F64896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lastRecordCounter hibás</w:t>
            </w:r>
          </w:p>
        </w:tc>
        <w:tc>
          <w:tcPr>
            <w:tcW w:w="567" w:type="dxa"/>
          </w:tcPr>
          <w:p w14:paraId="0EF7520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4113108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36D6B5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lastRecordCounter nem lehet kisebb, mint a recordCounter, illetve nem lehet kisebb, mint az adott AP számra és adózóra előzőleg már beküldött lastRecordCounter érték.</w:t>
            </w:r>
          </w:p>
        </w:tc>
      </w:tr>
      <w:tr w:rsidR="00796828" w:rsidRPr="005977A9" w14:paraId="132EE37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59331AA"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tcPr>
          <w:p w14:paraId="6AE51B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
        </w:tc>
        <w:tc>
          <w:tcPr>
            <w:tcW w:w="2136" w:type="dxa"/>
          </w:tcPr>
          <w:p w14:paraId="724E88B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End-of-operation not permitted</w:t>
            </w:r>
          </w:p>
        </w:tc>
        <w:tc>
          <w:tcPr>
            <w:tcW w:w="1833" w:type="dxa"/>
          </w:tcPr>
          <w:p w14:paraId="49DEE80F"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az üzemeltetés befejezés nem hajtható végre</w:t>
            </w:r>
          </w:p>
        </w:tc>
        <w:tc>
          <w:tcPr>
            <w:tcW w:w="567" w:type="dxa"/>
          </w:tcPr>
          <w:p w14:paraId="077967B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578D5A6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64D3249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adott e-pénztárgép nem teljesíti az „Üzemeltetés befejezés” szolgáltatásnál meghatározott feltételeket, ezért az üzemeltetés befejezés nem hajtható végre.</w:t>
            </w:r>
          </w:p>
        </w:tc>
      </w:tr>
      <w:tr w:rsidR="00796828" w:rsidRPr="005977A9" w14:paraId="01569748"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D9DBD9"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28D3D87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B2001</w:t>
            </w:r>
          </w:p>
        </w:tc>
        <w:tc>
          <w:tcPr>
            <w:tcW w:w="2136" w:type="dxa"/>
          </w:tcPr>
          <w:p w14:paraId="622435C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licence number</w:t>
            </w:r>
          </w:p>
        </w:tc>
        <w:tc>
          <w:tcPr>
            <w:tcW w:w="1833" w:type="dxa"/>
            <w:vAlign w:val="bottom"/>
          </w:tcPr>
          <w:p w14:paraId="222F15D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AP számban érvénytelen az engedélyszám</w:t>
            </w:r>
          </w:p>
        </w:tc>
        <w:tc>
          <w:tcPr>
            <w:tcW w:w="567" w:type="dxa"/>
          </w:tcPr>
          <w:p w14:paraId="0366969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1AB76B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9F556B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adott e-pénztárgép olyan AP számmal próbál regisztrálni, ami nem létező engedélyszámot tartalmaz.</w:t>
            </w:r>
          </w:p>
          <w:p w14:paraId="540C925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Helyes engedélyszámot tartalmazó AP számmal indítható újra a folyamat.</w:t>
            </w:r>
          </w:p>
        </w:tc>
      </w:tr>
      <w:tr w:rsidR="00796828" w:rsidRPr="005977A9" w14:paraId="7DE0E185"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1F654CF"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122077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B2002</w:t>
            </w:r>
          </w:p>
        </w:tc>
        <w:tc>
          <w:tcPr>
            <w:tcW w:w="2136" w:type="dxa"/>
          </w:tcPr>
          <w:p w14:paraId="0286B11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Taxpayer mode mismatch</w:t>
            </w:r>
          </w:p>
        </w:tc>
        <w:tc>
          <w:tcPr>
            <w:tcW w:w="1833" w:type="dxa"/>
            <w:vAlign w:val="bottom"/>
          </w:tcPr>
          <w:p w14:paraId="044558A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Nem egységes kétvállalkozós üzemmód</w:t>
            </w:r>
          </w:p>
        </w:tc>
        <w:tc>
          <w:tcPr>
            <w:tcW w:w="567" w:type="dxa"/>
          </w:tcPr>
          <w:p w14:paraId="73663A6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3DBACC6"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0D800A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eszközregisztráció során megadott üzemebehelyezési kód nem illeszkedik az engedélyszámban rögzített vállalozószámmal, azaz egyvállalkozós e-pénztárgépet kétvállalkozós ÜH kóddal próbáltak megszemélyesíteni, vagy fordítva.</w:t>
            </w:r>
          </w:p>
          <w:p w14:paraId="040CE6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engedélyszámhoz illeszkedő vállalkozószámú ÜH kóddal indítható újra a folyamat.</w:t>
            </w:r>
          </w:p>
        </w:tc>
      </w:tr>
      <w:tr w:rsidR="00796828" w:rsidRPr="00FB36BC" w14:paraId="132ED4CD"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38A2C1"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12C88E1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B2003</w:t>
            </w:r>
          </w:p>
        </w:tc>
        <w:tc>
          <w:tcPr>
            <w:tcW w:w="2136" w:type="dxa"/>
          </w:tcPr>
          <w:p w14:paraId="3301041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AP number</w:t>
            </w:r>
          </w:p>
        </w:tc>
        <w:tc>
          <w:tcPr>
            <w:tcW w:w="1833" w:type="dxa"/>
            <w:vAlign w:val="bottom"/>
          </w:tcPr>
          <w:p w14:paraId="4906D57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Pénztárgép már regisztrált</w:t>
            </w:r>
          </w:p>
        </w:tc>
        <w:tc>
          <w:tcPr>
            <w:tcW w:w="567" w:type="dxa"/>
          </w:tcPr>
          <w:p w14:paraId="26386B1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D71D71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355062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megadott AP számmal már történt befejezett eszközregisztráció.</w:t>
            </w:r>
          </w:p>
          <w:p w14:paraId="1FDA4251"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Más, még nem létező AP számmal indítható újra a folyamat.</w:t>
            </w:r>
          </w:p>
        </w:tc>
      </w:tr>
      <w:tr w:rsidR="00796828" w:rsidRPr="005977A9" w14:paraId="3D76DD8F"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06A678DE"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3B779F8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B2004</w:t>
            </w:r>
          </w:p>
        </w:tc>
        <w:tc>
          <w:tcPr>
            <w:tcW w:w="2136" w:type="dxa"/>
          </w:tcPr>
          <w:p w14:paraId="773112A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Restarted registration data mismatch</w:t>
            </w:r>
          </w:p>
        </w:tc>
        <w:tc>
          <w:tcPr>
            <w:tcW w:w="1833" w:type="dxa"/>
            <w:vAlign w:val="bottom"/>
          </w:tcPr>
          <w:p w14:paraId="30A58B7A"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Regisztráció ismétlés eltérő adatokkal nem megengedett</w:t>
            </w:r>
          </w:p>
        </w:tc>
        <w:tc>
          <w:tcPr>
            <w:tcW w:w="567" w:type="dxa"/>
          </w:tcPr>
          <w:p w14:paraId="59E4961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15E06B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F34233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Egy nem lezárt eszköz-regisztráció újraindítása csak azonos IMEI és IMSI párral, AP számmal és üzemebe helyezési kóddal lehetséges.</w:t>
            </w:r>
          </w:p>
          <w:p w14:paraId="0E390B6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eszközregisztráció első indításakor megadott adatokkal kell a folyamatot újraindítani.</w:t>
            </w:r>
          </w:p>
        </w:tc>
      </w:tr>
      <w:tr w:rsidR="00796828" w:rsidRPr="005977A9" w14:paraId="0BF867E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1E95D0"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7465FE6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B2005</w:t>
            </w:r>
          </w:p>
        </w:tc>
        <w:tc>
          <w:tcPr>
            <w:tcW w:w="2136" w:type="dxa"/>
          </w:tcPr>
          <w:p w14:paraId="07DD142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registration code</w:t>
            </w:r>
          </w:p>
        </w:tc>
        <w:tc>
          <w:tcPr>
            <w:tcW w:w="1833" w:type="dxa"/>
            <w:vAlign w:val="bottom"/>
          </w:tcPr>
          <w:p w14:paraId="475ADD21"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ÜH kód már nem használható</w:t>
            </w:r>
          </w:p>
        </w:tc>
        <w:tc>
          <w:tcPr>
            <w:tcW w:w="567" w:type="dxa"/>
          </w:tcPr>
          <w:p w14:paraId="03E2275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60BDAB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FD3965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ÜH kód nem létezik, vagy már fel lett használva.</w:t>
            </w:r>
          </w:p>
          <w:p w14:paraId="533AA5D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Létező, még nem használt ÜH kóddal lehet a folyamatot újraindítani.</w:t>
            </w:r>
          </w:p>
        </w:tc>
      </w:tr>
      <w:tr w:rsidR="00796828" w:rsidRPr="005977A9" w14:paraId="48EEE137"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3B77B29"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40FCB71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B2006</w:t>
            </w:r>
          </w:p>
        </w:tc>
        <w:tc>
          <w:tcPr>
            <w:tcW w:w="2136" w:type="dxa"/>
          </w:tcPr>
          <w:p w14:paraId="3A0926C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IMSI-IMEI mismatch</w:t>
            </w:r>
          </w:p>
        </w:tc>
        <w:tc>
          <w:tcPr>
            <w:tcW w:w="1833" w:type="dxa"/>
            <w:vAlign w:val="bottom"/>
          </w:tcPr>
          <w:p w14:paraId="0C2275D2"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IMEI és IMSI párosítás invalid</w:t>
            </w:r>
          </w:p>
        </w:tc>
        <w:tc>
          <w:tcPr>
            <w:tcW w:w="567" w:type="dxa"/>
          </w:tcPr>
          <w:p w14:paraId="210EA99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4A8DF24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4295875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megadott IMSI és IMEI értékek nem kerültek be egy AE-hez rendelve a gyártói eszközregisztráció során a NAV rendszerébe.</w:t>
            </w:r>
          </w:p>
          <w:p w14:paraId="7D7692E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Ellenőrizni kell az AE eszközregisztrációs állományát.</w:t>
            </w:r>
          </w:p>
        </w:tc>
      </w:tr>
      <w:tr w:rsidR="00796828" w:rsidRPr="005977A9" w14:paraId="0AA95BE0"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42DC77"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131080C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B2011</w:t>
            </w:r>
          </w:p>
        </w:tc>
        <w:tc>
          <w:tcPr>
            <w:tcW w:w="2136" w:type="dxa"/>
          </w:tcPr>
          <w:p w14:paraId="7B28E09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software version</w:t>
            </w:r>
          </w:p>
        </w:tc>
        <w:tc>
          <w:tcPr>
            <w:tcW w:w="1833" w:type="dxa"/>
            <w:vAlign w:val="bottom"/>
          </w:tcPr>
          <w:p w14:paraId="6A3D686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Nem nyilvántartott szoftver (hash)</w:t>
            </w:r>
          </w:p>
        </w:tc>
        <w:tc>
          <w:tcPr>
            <w:tcW w:w="567" w:type="dxa"/>
          </w:tcPr>
          <w:p w14:paraId="50DA5BC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63FFDB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69A3008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eszközregisztráció csak az engedélyszámhoz tartozó, engedélyezett szoftveren hajtható végre.</w:t>
            </w:r>
          </w:p>
          <w:p w14:paraId="2D5756C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engedélyezett szoftver telepítését követően indítható újra a folyamat.</w:t>
            </w:r>
          </w:p>
        </w:tc>
      </w:tr>
      <w:tr w:rsidR="00796828" w:rsidRPr="005977A9" w14:paraId="09E95107"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E3667B6"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2835619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B2012</w:t>
            </w:r>
          </w:p>
        </w:tc>
        <w:tc>
          <w:tcPr>
            <w:tcW w:w="2136" w:type="dxa"/>
          </w:tcPr>
          <w:p w14:paraId="22EDF21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Misused hello during registration</w:t>
            </w:r>
          </w:p>
        </w:tc>
        <w:tc>
          <w:tcPr>
            <w:tcW w:w="1833" w:type="dxa"/>
            <w:vAlign w:val="bottom"/>
          </w:tcPr>
          <w:p w14:paraId="1D6C349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Üzembehelyezés nem véglegesíthető (új eszköz-regsiztráció)</w:t>
            </w:r>
          </w:p>
        </w:tc>
        <w:tc>
          <w:tcPr>
            <w:tcW w:w="567" w:type="dxa"/>
          </w:tcPr>
          <w:p w14:paraId="5B2A6A7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0542F00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3FF417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hello végpont hívása csak akkor hívható, ha az eszközregisztráció végpont hívása és a tanúsítványok letöltése sikeres.</w:t>
            </w:r>
          </w:p>
          <w:p w14:paraId="227F54E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hello hívást megelőző műveleteket végre kell hajtani az ismételt hívás előtt.</w:t>
            </w:r>
          </w:p>
        </w:tc>
      </w:tr>
      <w:tr w:rsidR="00796828" w:rsidRPr="005977A9" w14:paraId="1645676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63FF9"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746129C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B2013</w:t>
            </w:r>
          </w:p>
        </w:tc>
        <w:tc>
          <w:tcPr>
            <w:tcW w:w="2136" w:type="dxa"/>
          </w:tcPr>
          <w:p w14:paraId="4E8C3D2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Misused hello during owner change</w:t>
            </w:r>
          </w:p>
        </w:tc>
        <w:tc>
          <w:tcPr>
            <w:tcW w:w="1833" w:type="dxa"/>
            <w:vAlign w:val="bottom"/>
          </w:tcPr>
          <w:p w14:paraId="751247F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Üzembehelyezés nem véglegesíthető (átszemélyesítés)</w:t>
            </w:r>
          </w:p>
        </w:tc>
        <w:tc>
          <w:tcPr>
            <w:tcW w:w="567" w:type="dxa"/>
          </w:tcPr>
          <w:p w14:paraId="5960EB2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6296DF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2E6C64D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Átszemélyesítés esetén a hello végpont csak az üzemeltetés befejezése folyamat sikeres végrehajtását követően indított átszemélyesítés hívás sikeres lefutása esetén hívható.</w:t>
            </w:r>
          </w:p>
          <w:p w14:paraId="0F644F5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hello hívást megelőző műveleteket végre kell hajtani az ismételt hívás előtt.</w:t>
            </w:r>
          </w:p>
        </w:tc>
      </w:tr>
      <w:tr w:rsidR="00796828" w:rsidRPr="00FB36BC" w14:paraId="1EF30422"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F9D5C64"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52EE777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B2014</w:t>
            </w:r>
          </w:p>
        </w:tc>
        <w:tc>
          <w:tcPr>
            <w:tcW w:w="2136" w:type="dxa"/>
          </w:tcPr>
          <w:p w14:paraId="2169015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Taxpayer data not confirmed</w:t>
            </w:r>
          </w:p>
        </w:tc>
        <w:tc>
          <w:tcPr>
            <w:tcW w:w="1833" w:type="dxa"/>
            <w:vAlign w:val="bottom"/>
          </w:tcPr>
          <w:p w14:paraId="546557E5" w14:textId="1F1C5A21"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Hiányzó DEFUPD</w:t>
            </w:r>
          </w:p>
        </w:tc>
        <w:tc>
          <w:tcPr>
            <w:tcW w:w="567" w:type="dxa"/>
          </w:tcPr>
          <w:p w14:paraId="4EE9DE9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D0DC82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14C49D4C"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 hello üzenetben az e-pénztárgép nem igazolta vissza az adózói adatok frissítését.</w:t>
            </w:r>
          </w:p>
          <w:p w14:paraId="55D31C56"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Az adózói adatok beállításának folyamatazonosítóját meg kell adni a hello request-ben.</w:t>
            </w:r>
          </w:p>
        </w:tc>
      </w:tr>
      <w:tr w:rsidR="00796828" w:rsidRPr="00FB36BC" w14:paraId="16BBD36D"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F24D9D"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499861E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B2015</w:t>
            </w:r>
          </w:p>
        </w:tc>
        <w:tc>
          <w:tcPr>
            <w:tcW w:w="2136" w:type="dxa"/>
          </w:tcPr>
          <w:p w14:paraId="75F04A3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VAT table not confirmed</w:t>
            </w:r>
          </w:p>
        </w:tc>
        <w:tc>
          <w:tcPr>
            <w:tcW w:w="1833" w:type="dxa"/>
            <w:vAlign w:val="bottom"/>
          </w:tcPr>
          <w:p w14:paraId="1E5BC00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Hiányzó VATUPD</w:t>
            </w:r>
          </w:p>
        </w:tc>
        <w:tc>
          <w:tcPr>
            <w:tcW w:w="567" w:type="dxa"/>
          </w:tcPr>
          <w:p w14:paraId="40E382A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318D30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A65A05F"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 hello üzenetben az e-pénztárgép nem igazolta vissza az ÁFA-kulcsok letárolását.</w:t>
            </w:r>
          </w:p>
          <w:p w14:paraId="47C61FB9"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Az ÁFA kulcsok beállításának folyamatazonosítóját meg kell adni a hello request-ben.</w:t>
            </w:r>
          </w:p>
        </w:tc>
      </w:tr>
      <w:tr w:rsidR="00796828" w:rsidRPr="005977A9" w14:paraId="4F66E3C4"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EAAC08F" w14:textId="77777777" w:rsidR="00796828" w:rsidRPr="005977A9" w:rsidRDefault="00796828" w:rsidP="003B3F6A">
            <w:pPr>
              <w:pStyle w:val="TblzatSzveg"/>
              <w:jc w:val="both"/>
            </w:pPr>
            <w:r w:rsidRPr="00FC3E71">
              <w:t>HTTP 422 Unprocessable Content</w:t>
            </w:r>
          </w:p>
        </w:tc>
        <w:tc>
          <w:tcPr>
            <w:tcW w:w="850" w:type="dxa"/>
            <w:vAlign w:val="bottom"/>
          </w:tcPr>
          <w:p w14:paraId="37A9FE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B2015</w:t>
            </w:r>
          </w:p>
        </w:tc>
        <w:tc>
          <w:tcPr>
            <w:tcW w:w="2136" w:type="dxa"/>
          </w:tcPr>
          <w:p w14:paraId="0F86D2B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Operation not suspended</w:t>
            </w:r>
          </w:p>
        </w:tc>
        <w:tc>
          <w:tcPr>
            <w:tcW w:w="1833" w:type="dxa"/>
            <w:vAlign w:val="bottom"/>
          </w:tcPr>
          <w:p w14:paraId="424F709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Üzemeltetése nincsen befejezve</w:t>
            </w:r>
          </w:p>
        </w:tc>
        <w:tc>
          <w:tcPr>
            <w:tcW w:w="567" w:type="dxa"/>
          </w:tcPr>
          <w:p w14:paraId="7C9EC86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27A6A0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5D41CC1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Átszemélyesítés csak befejezett üzemeltetés állapotában hívható.</w:t>
            </w:r>
          </w:p>
          <w:p w14:paraId="403F171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Először el kell indítani az üzemeltetés befejezését, annak sikeres végrehajtását követően indítható az átszemélyesítés.</w:t>
            </w:r>
          </w:p>
        </w:tc>
      </w:tr>
      <w:tr w:rsidR="00796828" w:rsidRPr="005977A9" w14:paraId="53E01496"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3CB86F" w14:textId="77777777" w:rsidR="00796828" w:rsidRPr="005977A9" w:rsidRDefault="00796828" w:rsidP="003B3F6A">
            <w:pPr>
              <w:pStyle w:val="TblzatSzveg"/>
              <w:jc w:val="both"/>
            </w:pPr>
            <w:r w:rsidRPr="00FC3E71">
              <w:t>HTTP 422 Unprocessable Content</w:t>
            </w:r>
          </w:p>
        </w:tc>
        <w:tc>
          <w:tcPr>
            <w:tcW w:w="850" w:type="dxa"/>
            <w:vAlign w:val="bottom"/>
          </w:tcPr>
          <w:p w14:paraId="697C592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B2016</w:t>
            </w:r>
          </w:p>
        </w:tc>
        <w:tc>
          <w:tcPr>
            <w:tcW w:w="2136" w:type="dxa"/>
          </w:tcPr>
          <w:p w14:paraId="6276384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Unblock not confirmed</w:t>
            </w:r>
          </w:p>
        </w:tc>
        <w:tc>
          <w:tcPr>
            <w:tcW w:w="1833" w:type="dxa"/>
            <w:vAlign w:val="bottom"/>
          </w:tcPr>
          <w:p w14:paraId="6C595A8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Unblock hiányzik</w:t>
            </w:r>
          </w:p>
        </w:tc>
        <w:tc>
          <w:tcPr>
            <w:tcW w:w="567" w:type="dxa"/>
          </w:tcPr>
          <w:p w14:paraId="3AF2AE0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0B0A48C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24971A7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 nem jelezte vissza a blokkolás feloldását átszemélyesítés után a hello hívásban.</w:t>
            </w:r>
          </w:p>
        </w:tc>
      </w:tr>
      <w:tr w:rsidR="00796828" w:rsidRPr="00FB36BC" w14:paraId="15640BA0"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6829CE7" w14:textId="77777777" w:rsidR="00796828" w:rsidRPr="005977A9" w:rsidRDefault="00796828" w:rsidP="003B3F6A">
            <w:pPr>
              <w:pStyle w:val="TblzatSzveg"/>
              <w:jc w:val="both"/>
            </w:pPr>
            <w:r w:rsidRPr="00FC3E71">
              <w:t>HTTP 422 Unprocessable Content</w:t>
            </w:r>
          </w:p>
        </w:tc>
        <w:tc>
          <w:tcPr>
            <w:tcW w:w="850" w:type="dxa"/>
            <w:vAlign w:val="bottom"/>
          </w:tcPr>
          <w:p w14:paraId="6BCA1EA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B2017</w:t>
            </w:r>
          </w:p>
        </w:tc>
        <w:tc>
          <w:tcPr>
            <w:tcW w:w="2136" w:type="dxa"/>
          </w:tcPr>
          <w:p w14:paraId="440723F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Invalid certificate reference</w:t>
            </w:r>
          </w:p>
        </w:tc>
        <w:tc>
          <w:tcPr>
            <w:tcW w:w="1833" w:type="dxa"/>
            <w:vAlign w:val="bottom"/>
          </w:tcPr>
          <w:p w14:paraId="60FAB9A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Tanúsítvány letöltés nem engedélyezett</w:t>
            </w:r>
          </w:p>
        </w:tc>
        <w:tc>
          <w:tcPr>
            <w:tcW w:w="567" w:type="dxa"/>
          </w:tcPr>
          <w:p w14:paraId="0DB0309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B4558F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6E73C1F7"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Az e-pénztárgép nem a saját tanúsítványát próbálja letölteni.</w:t>
            </w:r>
          </w:p>
          <w:p w14:paraId="69E51BB0"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 tanúsítvány-letöltés végpontot az adott e-pénztárgépről kell meghívni.</w:t>
            </w:r>
          </w:p>
        </w:tc>
      </w:tr>
      <w:tr w:rsidR="00796828" w:rsidRPr="005977A9" w14:paraId="7EE807F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A1EC70D" w14:textId="77777777" w:rsidR="00796828" w:rsidRPr="005977A9" w:rsidRDefault="00796828" w:rsidP="003B3F6A">
            <w:pPr>
              <w:pStyle w:val="TblzatSzveg"/>
              <w:jc w:val="both"/>
            </w:pPr>
            <w:r w:rsidRPr="006F4431">
              <w:t>HTTP 422 Unprocessable Content</w:t>
            </w:r>
          </w:p>
        </w:tc>
        <w:tc>
          <w:tcPr>
            <w:tcW w:w="850" w:type="dxa"/>
            <w:vAlign w:val="bottom"/>
          </w:tcPr>
          <w:p w14:paraId="49C713F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B2018</w:t>
            </w:r>
          </w:p>
        </w:tc>
        <w:tc>
          <w:tcPr>
            <w:tcW w:w="2136" w:type="dxa"/>
          </w:tcPr>
          <w:p w14:paraId="7555C73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Expired certificate renewal code invalid</w:t>
            </w:r>
          </w:p>
        </w:tc>
        <w:tc>
          <w:tcPr>
            <w:tcW w:w="1833" w:type="dxa"/>
            <w:vAlign w:val="bottom"/>
          </w:tcPr>
          <w:p w14:paraId="76C7822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Helytelen tanúsítvány megújítási kód</w:t>
            </w:r>
          </w:p>
        </w:tc>
        <w:tc>
          <w:tcPr>
            <w:tcW w:w="567" w:type="dxa"/>
          </w:tcPr>
          <w:p w14:paraId="5EDA27C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233F97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4EF7439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tanúsítvány-megújító végponton érvényes megújító kódot kell megüldeni (lejárt tanúsítvány esetén)</w:t>
            </w:r>
          </w:p>
        </w:tc>
      </w:tr>
      <w:tr w:rsidR="00796828" w:rsidRPr="005977A9" w14:paraId="392238C9"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2687477C" w14:textId="77777777" w:rsidR="00796828" w:rsidRPr="005977A9" w:rsidRDefault="00796828" w:rsidP="003B3F6A">
            <w:pPr>
              <w:pStyle w:val="TblzatSzveg"/>
              <w:jc w:val="both"/>
            </w:pPr>
            <w:r w:rsidRPr="006F4431">
              <w:t>HTTP 422 Unprocessable Content</w:t>
            </w:r>
          </w:p>
        </w:tc>
        <w:tc>
          <w:tcPr>
            <w:tcW w:w="850" w:type="dxa"/>
            <w:vAlign w:val="bottom"/>
          </w:tcPr>
          <w:p w14:paraId="2ECE19F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B2019</w:t>
            </w:r>
          </w:p>
        </w:tc>
        <w:tc>
          <w:tcPr>
            <w:tcW w:w="2136" w:type="dxa"/>
          </w:tcPr>
          <w:p w14:paraId="33C7023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Invalid CMS</w:t>
            </w:r>
          </w:p>
        </w:tc>
        <w:tc>
          <w:tcPr>
            <w:tcW w:w="1833" w:type="dxa"/>
            <w:vAlign w:val="bottom"/>
          </w:tcPr>
          <w:p w14:paraId="74AD61A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Hibás CMS.</w:t>
            </w:r>
          </w:p>
        </w:tc>
        <w:tc>
          <w:tcPr>
            <w:tcW w:w="567" w:type="dxa"/>
          </w:tcPr>
          <w:p w14:paraId="3A893EA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E3582D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25E8EA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még érvényes tanúsítvány megújításához beküldött CMS adat hibás.</w:t>
            </w:r>
          </w:p>
          <w:p w14:paraId="73665D9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Helyesen, a vonatkozó RFC szerinti szabványos CMS adatot kell beküldeni.</w:t>
            </w:r>
          </w:p>
        </w:tc>
      </w:tr>
      <w:tr w:rsidR="00796828" w:rsidRPr="005977A9" w14:paraId="51289987"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E94E4F" w14:textId="77777777" w:rsidR="00796828" w:rsidRPr="005977A9" w:rsidRDefault="00796828" w:rsidP="003B3F6A">
            <w:pPr>
              <w:pStyle w:val="TblzatSzveg"/>
              <w:jc w:val="both"/>
            </w:pPr>
            <w:r w:rsidRPr="006F4431">
              <w:t>HTTP 422 Unprocessable Content</w:t>
            </w:r>
          </w:p>
        </w:tc>
        <w:tc>
          <w:tcPr>
            <w:tcW w:w="850" w:type="dxa"/>
            <w:vAlign w:val="bottom"/>
          </w:tcPr>
          <w:p w14:paraId="416E1DF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B2020</w:t>
            </w:r>
          </w:p>
        </w:tc>
        <w:tc>
          <w:tcPr>
            <w:tcW w:w="2136" w:type="dxa"/>
          </w:tcPr>
          <w:p w14:paraId="3881655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Unauthorised firmware slice download attempt</w:t>
            </w:r>
          </w:p>
        </w:tc>
        <w:tc>
          <w:tcPr>
            <w:tcW w:w="1833" w:type="dxa"/>
            <w:vAlign w:val="bottom"/>
          </w:tcPr>
          <w:p w14:paraId="5719090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Slice letöltéshez nincs joga</w:t>
            </w:r>
          </w:p>
        </w:tc>
        <w:tc>
          <w:tcPr>
            <w:tcW w:w="567" w:type="dxa"/>
          </w:tcPr>
          <w:p w14:paraId="767B3BC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0B07DD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3DD9287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e-pénztárgépnek nincs joga az adott firmware-szelet letöltésére.</w:t>
            </w:r>
          </w:p>
          <w:p w14:paraId="4EF2BC2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 csak a firmware-frissítési felszólításban szereplő firmware szeleteit töltheti le.</w:t>
            </w:r>
          </w:p>
        </w:tc>
      </w:tr>
      <w:tr w:rsidR="00796828" w:rsidRPr="005977A9" w14:paraId="309DEA6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D96B1D4" w14:textId="77777777" w:rsidR="00796828" w:rsidRPr="005977A9" w:rsidRDefault="00796828" w:rsidP="003B3F6A">
            <w:pPr>
              <w:pStyle w:val="TblzatSzveg"/>
              <w:jc w:val="both"/>
            </w:pPr>
            <w:r w:rsidRPr="006F4431">
              <w:t>HTTP 422 Unprocessable Content</w:t>
            </w:r>
          </w:p>
        </w:tc>
        <w:tc>
          <w:tcPr>
            <w:tcW w:w="850" w:type="dxa"/>
            <w:vAlign w:val="bottom"/>
          </w:tcPr>
          <w:p w14:paraId="3930C71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B2021</w:t>
            </w:r>
          </w:p>
        </w:tc>
        <w:tc>
          <w:tcPr>
            <w:tcW w:w="2136" w:type="dxa"/>
          </w:tcPr>
          <w:p w14:paraId="1F51A1B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Endpoint access not requested</w:t>
            </w:r>
          </w:p>
        </w:tc>
        <w:tc>
          <w:tcPr>
            <w:tcW w:w="1833" w:type="dxa"/>
            <w:vAlign w:val="bottom"/>
          </w:tcPr>
          <w:p w14:paraId="19B6528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Keresett feladat hiányzik</w:t>
            </w:r>
          </w:p>
        </w:tc>
        <w:tc>
          <w:tcPr>
            <w:tcW w:w="567" w:type="dxa"/>
          </w:tcPr>
          <w:p w14:paraId="02881B5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A8CE75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4A92CFB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e-pénztárgép olyan végpontot hívott meg (pl. adózói adatfrissítés, ÁFA-frissítés, firmware-frissítés, technikai üzenet), melyre nem kapott felszólítást.</w:t>
            </w:r>
          </w:p>
          <w:p w14:paraId="7D368BC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Csak a Kommunikációs Manager által megnevezett végpontokat kell hívni.</w:t>
            </w:r>
          </w:p>
        </w:tc>
      </w:tr>
      <w:tr w:rsidR="00796828" w:rsidRPr="005977A9" w14:paraId="1D68BE0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5371EDB" w14:textId="77777777" w:rsidR="00796828" w:rsidRPr="005977A9" w:rsidRDefault="00796828" w:rsidP="003B3F6A">
            <w:pPr>
              <w:pStyle w:val="TblzatSzveg"/>
              <w:jc w:val="both"/>
            </w:pPr>
            <w:r w:rsidRPr="009473AF">
              <w:t>HTTP 422 Unprocessable Content</w:t>
            </w:r>
          </w:p>
        </w:tc>
        <w:tc>
          <w:tcPr>
            <w:tcW w:w="850" w:type="dxa"/>
            <w:vAlign w:val="bottom"/>
          </w:tcPr>
          <w:p w14:paraId="1EA7876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B2023</w:t>
            </w:r>
          </w:p>
        </w:tc>
        <w:tc>
          <w:tcPr>
            <w:tcW w:w="2136" w:type="dxa"/>
          </w:tcPr>
          <w:p w14:paraId="1C0378E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Unsent document or report</w:t>
            </w:r>
          </w:p>
        </w:tc>
        <w:tc>
          <w:tcPr>
            <w:tcW w:w="1833" w:type="dxa"/>
            <w:vAlign w:val="bottom"/>
          </w:tcPr>
          <w:p w14:paraId="4C43008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Hiányzó bizonylat/riport</w:t>
            </w:r>
          </w:p>
        </w:tc>
        <w:tc>
          <w:tcPr>
            <w:tcW w:w="567" w:type="dxa"/>
          </w:tcPr>
          <w:p w14:paraId="417717A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0D228E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w:t>
            </w:r>
          </w:p>
        </w:tc>
        <w:tc>
          <w:tcPr>
            <w:tcW w:w="2121" w:type="dxa"/>
          </w:tcPr>
          <w:p w14:paraId="6977B5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 nem küldte be a NAV-nak az összes bizonylatot, így az üzemeltetés befejezése nem hajtható végre.</w:t>
            </w:r>
          </w:p>
          <w:p w14:paraId="308946A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összes bizonylat és riport beküldését követően indítható újra.</w:t>
            </w:r>
          </w:p>
        </w:tc>
      </w:tr>
      <w:tr w:rsidR="00796828" w:rsidRPr="005977A9" w14:paraId="140B875B"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64DE276" w14:textId="77777777" w:rsidR="00796828" w:rsidRPr="005977A9" w:rsidRDefault="00796828" w:rsidP="003B3F6A">
            <w:pPr>
              <w:pStyle w:val="TblzatSzveg"/>
              <w:jc w:val="both"/>
            </w:pPr>
            <w:r w:rsidRPr="009473AF">
              <w:t>HTTP 422 Unprocessable Content</w:t>
            </w:r>
          </w:p>
        </w:tc>
        <w:tc>
          <w:tcPr>
            <w:tcW w:w="850" w:type="dxa"/>
            <w:vAlign w:val="bottom"/>
          </w:tcPr>
          <w:p w14:paraId="04F5A84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B2024</w:t>
            </w:r>
          </w:p>
        </w:tc>
        <w:tc>
          <w:tcPr>
            <w:tcW w:w="2136" w:type="dxa"/>
          </w:tcPr>
          <w:p w14:paraId="5F4481D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Owner change not permitted</w:t>
            </w:r>
          </w:p>
        </w:tc>
        <w:tc>
          <w:tcPr>
            <w:tcW w:w="1833" w:type="dxa"/>
            <w:vAlign w:val="bottom"/>
          </w:tcPr>
          <w:p w14:paraId="623689E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 Kétváll. átszemélyesítés nem engedélyezett</w:t>
            </w:r>
          </w:p>
        </w:tc>
        <w:tc>
          <w:tcPr>
            <w:tcW w:w="567" w:type="dxa"/>
          </w:tcPr>
          <w:p w14:paraId="6155002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14F338C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51D5D9A6"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Kétvállalkozós pénztárgépen nem hajtható végre átszemélyesítés.</w:t>
            </w:r>
          </w:p>
        </w:tc>
      </w:tr>
      <w:tr w:rsidR="00796828" w:rsidRPr="00FB36BC" w14:paraId="02CD204E"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545D91" w14:textId="77777777" w:rsidR="00796828" w:rsidRPr="005977A9" w:rsidRDefault="00796828" w:rsidP="003B3F6A">
            <w:pPr>
              <w:pStyle w:val="TblzatSzveg"/>
              <w:jc w:val="both"/>
            </w:pPr>
            <w:r w:rsidRPr="009473AF">
              <w:t>HTTP 422 Unprocessable Content</w:t>
            </w:r>
          </w:p>
        </w:tc>
        <w:tc>
          <w:tcPr>
            <w:tcW w:w="850" w:type="dxa"/>
            <w:vAlign w:val="bottom"/>
          </w:tcPr>
          <w:p w14:paraId="54963D4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B2025</w:t>
            </w:r>
          </w:p>
        </w:tc>
        <w:tc>
          <w:tcPr>
            <w:tcW w:w="2136" w:type="dxa"/>
          </w:tcPr>
          <w:p w14:paraId="22BA5A3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Owner change to current taxpayer not permitted</w:t>
            </w:r>
          </w:p>
        </w:tc>
        <w:tc>
          <w:tcPr>
            <w:tcW w:w="1833" w:type="dxa"/>
            <w:vAlign w:val="bottom"/>
          </w:tcPr>
          <w:p w14:paraId="6224908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Adószámegyezés, átszemélyesítés nem engedélyezett</w:t>
            </w:r>
          </w:p>
        </w:tc>
        <w:tc>
          <w:tcPr>
            <w:tcW w:w="567" w:type="dxa"/>
          </w:tcPr>
          <w:p w14:paraId="2FC977F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F0D02C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1311671"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Az e-pénztárgép nem személyesíthető át a jelenlegi adóalanyra.</w:t>
            </w:r>
          </w:p>
          <w:p w14:paraId="2336A7B9"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Eltérő adóalanyhoz tartozó üzembe helyezési kóddal indítható újra a folyamat.</w:t>
            </w:r>
          </w:p>
        </w:tc>
      </w:tr>
      <w:tr w:rsidR="004E19FB" w:rsidRPr="005977A9" w14:paraId="4FBEEF13"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42160E6D" w14:textId="58E97389" w:rsidR="004E19FB" w:rsidRPr="009473AF" w:rsidRDefault="004E19FB" w:rsidP="003B3F6A">
            <w:pPr>
              <w:pStyle w:val="TblzatSzveg"/>
              <w:jc w:val="both"/>
            </w:pPr>
            <w:r w:rsidRPr="009473AF">
              <w:t>HTTP 422 Unprocessable Content</w:t>
            </w:r>
          </w:p>
        </w:tc>
        <w:tc>
          <w:tcPr>
            <w:tcW w:w="850" w:type="dxa"/>
            <w:vAlign w:val="bottom"/>
          </w:tcPr>
          <w:p w14:paraId="6334546C" w14:textId="6B81D4D9" w:rsidR="004E19FB" w:rsidRPr="005977A9" w:rsidRDefault="0087484E" w:rsidP="003B3F6A">
            <w:pPr>
              <w:pStyle w:val="TblzatSzveg"/>
              <w:jc w:val="both"/>
              <w:cnfStyle w:val="000000000000" w:firstRow="0" w:lastRow="0" w:firstColumn="0" w:lastColumn="0" w:oddVBand="0" w:evenVBand="0" w:oddHBand="0" w:evenHBand="0" w:firstRowFirstColumn="0" w:firstRowLastColumn="0" w:lastRowFirstColumn="0" w:lastRowLastColumn="0"/>
            </w:pPr>
            <w:r>
              <w:t>M0010</w:t>
            </w:r>
          </w:p>
        </w:tc>
        <w:tc>
          <w:tcPr>
            <w:tcW w:w="2136" w:type="dxa"/>
          </w:tcPr>
          <w:p w14:paraId="6997917E" w14:textId="31D3C46C" w:rsidR="004E19FB" w:rsidRPr="005977A9" w:rsidRDefault="0087484E" w:rsidP="006434FB">
            <w:pPr>
              <w:pStyle w:val="TblzatSzveg"/>
              <w:cnfStyle w:val="000000000000" w:firstRow="0" w:lastRow="0" w:firstColumn="0" w:lastColumn="0" w:oddVBand="0" w:evenVBand="0" w:oddHBand="0" w:evenHBand="0" w:firstRowFirstColumn="0" w:firstRowLastColumn="0" w:lastRowFirstColumn="0" w:lastRowLastColumn="0"/>
            </w:pPr>
            <w:r w:rsidRPr="0087484E">
              <w:t>DECRYPTION_ERROR</w:t>
            </w:r>
          </w:p>
        </w:tc>
        <w:tc>
          <w:tcPr>
            <w:tcW w:w="1833" w:type="dxa"/>
            <w:vAlign w:val="bottom"/>
          </w:tcPr>
          <w:p w14:paraId="76B57BF1" w14:textId="1797A3DF"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A beküldött bizonylat titkosítása nem oldható fel.</w:t>
            </w:r>
          </w:p>
        </w:tc>
        <w:tc>
          <w:tcPr>
            <w:tcW w:w="567" w:type="dxa"/>
          </w:tcPr>
          <w:p w14:paraId="2B60BF58" w14:textId="7721D649"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K</w:t>
            </w:r>
          </w:p>
        </w:tc>
        <w:tc>
          <w:tcPr>
            <w:tcW w:w="567" w:type="dxa"/>
          </w:tcPr>
          <w:p w14:paraId="399950EF" w14:textId="619AFB75"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P</w:t>
            </w:r>
          </w:p>
        </w:tc>
        <w:tc>
          <w:tcPr>
            <w:tcW w:w="2121" w:type="dxa"/>
          </w:tcPr>
          <w:p w14:paraId="49C2C2FB" w14:textId="3AB6CABE"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Az e-pénztárgépnek a titkosításhoz használt szimmetrikus kulcsot kell beküldenie az eélvárt formában, illetve a titkosítást a meghatározott algoritmussal kell végeznie.</w:t>
            </w:r>
          </w:p>
        </w:tc>
      </w:tr>
      <w:tr w:rsidR="0087484E" w:rsidRPr="005977A9" w14:paraId="61CD36B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0E0E27C" w14:textId="17F8C628" w:rsidR="0087484E" w:rsidRPr="009473AF" w:rsidRDefault="00303D8A" w:rsidP="003B3F6A">
            <w:pPr>
              <w:pStyle w:val="TblzatSzveg"/>
              <w:jc w:val="both"/>
            </w:pPr>
            <w:r w:rsidRPr="009473AF">
              <w:t>HTTP 422 Unprocessable Content</w:t>
            </w:r>
          </w:p>
        </w:tc>
        <w:tc>
          <w:tcPr>
            <w:tcW w:w="850" w:type="dxa"/>
            <w:vAlign w:val="bottom"/>
          </w:tcPr>
          <w:p w14:paraId="1E5D7B40" w14:textId="336E0659" w:rsidR="0087484E" w:rsidRDefault="00303D8A" w:rsidP="003B3F6A">
            <w:pPr>
              <w:pStyle w:val="TblzatSzveg"/>
              <w:jc w:val="both"/>
              <w:cnfStyle w:val="000000100000" w:firstRow="0" w:lastRow="0" w:firstColumn="0" w:lastColumn="0" w:oddVBand="0" w:evenVBand="0" w:oddHBand="1" w:evenHBand="0" w:firstRowFirstColumn="0" w:firstRowLastColumn="0" w:lastRowFirstColumn="0" w:lastRowLastColumn="0"/>
            </w:pPr>
            <w:r>
              <w:t>M0011</w:t>
            </w:r>
          </w:p>
        </w:tc>
        <w:tc>
          <w:tcPr>
            <w:tcW w:w="2136" w:type="dxa"/>
          </w:tcPr>
          <w:p w14:paraId="034E15AE" w14:textId="572EAD6C" w:rsidR="0087484E" w:rsidRPr="0087484E" w:rsidRDefault="00AC56F7" w:rsidP="0087484E">
            <w:pPr>
              <w:pStyle w:val="TblzatSzveg"/>
              <w:cnfStyle w:val="000000100000" w:firstRow="0" w:lastRow="0" w:firstColumn="0" w:lastColumn="0" w:oddVBand="0" w:evenVBand="0" w:oddHBand="1" w:evenHBand="0" w:firstRowFirstColumn="0" w:firstRowLastColumn="0" w:lastRowFirstColumn="0" w:lastRowLastColumn="0"/>
            </w:pPr>
            <w:r w:rsidRPr="00AC56F7">
              <w:t>FILETYPE_ERROR</w:t>
            </w:r>
          </w:p>
        </w:tc>
        <w:tc>
          <w:tcPr>
            <w:tcW w:w="1833" w:type="dxa"/>
            <w:vAlign w:val="bottom"/>
          </w:tcPr>
          <w:p w14:paraId="65A25600" w14:textId="3E4295D0" w:rsidR="0087484E" w:rsidRPr="00010356" w:rsidRDefault="00DD43F1"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 titkosításból feoldott adat nem GZIP formátumú.</w:t>
            </w:r>
          </w:p>
        </w:tc>
        <w:tc>
          <w:tcPr>
            <w:tcW w:w="567" w:type="dxa"/>
          </w:tcPr>
          <w:p w14:paraId="1FCA3B23" w14:textId="4E438CA5" w:rsidR="0087484E" w:rsidRPr="005977A9" w:rsidRDefault="00302160"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2C4B5EDF" w14:textId="4BB57EA0" w:rsidR="0087484E" w:rsidRPr="005977A9" w:rsidRDefault="00302160"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62834A7B" w14:textId="6EB14343" w:rsidR="0087484E" w:rsidRPr="005977A9" w:rsidRDefault="00DD43F1" w:rsidP="003B3F6A">
            <w:pPr>
              <w:pStyle w:val="TblzatSzveg"/>
              <w:jc w:val="both"/>
              <w:cnfStyle w:val="000000100000" w:firstRow="0" w:lastRow="0" w:firstColumn="0" w:lastColumn="0" w:oddVBand="0" w:evenVBand="0" w:oddHBand="1" w:evenHBand="0" w:firstRowFirstColumn="0" w:firstRowLastColumn="0" w:lastRowFirstColumn="0" w:lastRowLastColumn="0"/>
            </w:pPr>
            <w:r>
              <w:t>A</w:t>
            </w:r>
            <w:r w:rsidR="00785C5D">
              <w:t xml:space="preserve"> titkosított adatnak GZIP formátumúnak kell lennie.</w:t>
            </w:r>
          </w:p>
        </w:tc>
      </w:tr>
      <w:tr w:rsidR="00303D8A" w:rsidRPr="005977A9" w14:paraId="2325DB74"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6A8CDC1B" w14:textId="089F2F0C" w:rsidR="00303D8A" w:rsidRPr="009473AF" w:rsidRDefault="00303D8A" w:rsidP="003B3F6A">
            <w:pPr>
              <w:pStyle w:val="TblzatSzveg"/>
              <w:jc w:val="both"/>
            </w:pPr>
            <w:r w:rsidRPr="009473AF">
              <w:t>HTTP 422 Unprocessable Content</w:t>
            </w:r>
          </w:p>
        </w:tc>
        <w:tc>
          <w:tcPr>
            <w:tcW w:w="850" w:type="dxa"/>
            <w:vAlign w:val="bottom"/>
          </w:tcPr>
          <w:p w14:paraId="38E4EDBF" w14:textId="1428A04D" w:rsidR="00303D8A" w:rsidRDefault="00303D8A" w:rsidP="003B3F6A">
            <w:pPr>
              <w:pStyle w:val="TblzatSzveg"/>
              <w:jc w:val="both"/>
              <w:cnfStyle w:val="000000000000" w:firstRow="0" w:lastRow="0" w:firstColumn="0" w:lastColumn="0" w:oddVBand="0" w:evenVBand="0" w:oddHBand="0" w:evenHBand="0" w:firstRowFirstColumn="0" w:firstRowLastColumn="0" w:lastRowFirstColumn="0" w:lastRowLastColumn="0"/>
            </w:pPr>
            <w:r>
              <w:t>M0012</w:t>
            </w:r>
          </w:p>
        </w:tc>
        <w:tc>
          <w:tcPr>
            <w:tcW w:w="2136" w:type="dxa"/>
          </w:tcPr>
          <w:p w14:paraId="41818E7B" w14:textId="3A267DF6" w:rsidR="00303D8A" w:rsidRPr="0087484E" w:rsidRDefault="00EA10CB" w:rsidP="0087484E">
            <w:pPr>
              <w:pStyle w:val="TblzatSzveg"/>
              <w:cnfStyle w:val="000000000000" w:firstRow="0" w:lastRow="0" w:firstColumn="0" w:lastColumn="0" w:oddVBand="0" w:evenVBand="0" w:oddHBand="0" w:evenHBand="0" w:firstRowFirstColumn="0" w:firstRowLastColumn="0" w:lastRowFirstColumn="0" w:lastRowLastColumn="0"/>
            </w:pPr>
            <w:r w:rsidRPr="00EA10CB">
              <w:t>DECOMPRESSION_ERROR</w:t>
            </w:r>
          </w:p>
        </w:tc>
        <w:tc>
          <w:tcPr>
            <w:tcW w:w="1833" w:type="dxa"/>
            <w:vAlign w:val="bottom"/>
          </w:tcPr>
          <w:p w14:paraId="2243D336" w14:textId="55361C76" w:rsidR="00303D8A" w:rsidRPr="005977A9" w:rsidRDefault="00785C5D" w:rsidP="003B3F6A">
            <w:pPr>
              <w:pStyle w:val="TblzatSzveg"/>
              <w:jc w:val="both"/>
              <w:cnfStyle w:val="000000000000" w:firstRow="0" w:lastRow="0" w:firstColumn="0" w:lastColumn="0" w:oddVBand="0" w:evenVBand="0" w:oddHBand="0" w:evenHBand="0" w:firstRowFirstColumn="0" w:firstRowLastColumn="0" w:lastRowFirstColumn="0" w:lastRowLastColumn="0"/>
            </w:pPr>
            <w:r>
              <w:t xml:space="preserve">A GZIP </w:t>
            </w:r>
            <w:r w:rsidR="000F5A27">
              <w:t>kitömörítés során hiba lépett fel.</w:t>
            </w:r>
          </w:p>
        </w:tc>
        <w:tc>
          <w:tcPr>
            <w:tcW w:w="567" w:type="dxa"/>
          </w:tcPr>
          <w:p w14:paraId="1F0A7FE2" w14:textId="2E8E3BA8" w:rsidR="00303D8A"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K</w:t>
            </w:r>
          </w:p>
        </w:tc>
        <w:tc>
          <w:tcPr>
            <w:tcW w:w="567" w:type="dxa"/>
          </w:tcPr>
          <w:p w14:paraId="70D8BC98" w14:textId="16EB34DE" w:rsidR="00303D8A"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P</w:t>
            </w:r>
          </w:p>
        </w:tc>
        <w:tc>
          <w:tcPr>
            <w:tcW w:w="2121" w:type="dxa"/>
          </w:tcPr>
          <w:p w14:paraId="45C7F599" w14:textId="16E6078D" w:rsidR="00303D8A" w:rsidRPr="005977A9" w:rsidRDefault="000F5A27" w:rsidP="003B3F6A">
            <w:pPr>
              <w:pStyle w:val="TblzatSzveg"/>
              <w:jc w:val="both"/>
              <w:cnfStyle w:val="000000000000" w:firstRow="0" w:lastRow="0" w:firstColumn="0" w:lastColumn="0" w:oddVBand="0" w:evenVBand="0" w:oddHBand="0" w:evenHBand="0" w:firstRowFirstColumn="0" w:firstRowLastColumn="0" w:lastRowFirstColumn="0" w:lastRowLastColumn="0"/>
            </w:pPr>
            <w:r>
              <w:t>A GZIP tömörítést annak specifikáció szerint kell végrehajtani, a teljes tömörített állományt kell titkosítani.</w:t>
            </w:r>
          </w:p>
        </w:tc>
      </w:tr>
    </w:tbl>
    <w:p w14:paraId="1B1C345B" w14:textId="77777777" w:rsidR="00796828" w:rsidRDefault="00796828" w:rsidP="00DA3390">
      <w:pPr>
        <w:jc w:val="both"/>
      </w:pPr>
    </w:p>
    <w:p w14:paraId="70B8C679" w14:textId="72521E11" w:rsidR="00796828" w:rsidRDefault="22EE3AD5" w:rsidP="006434FB">
      <w:pPr>
        <w:pStyle w:val="Cmsor3"/>
      </w:pPr>
      <w:bookmarkStart w:id="1212" w:name="_Toc195567153"/>
      <w:r w:rsidRPr="46920C6E">
        <w:rPr>
          <w:lang w:val="en-US"/>
        </w:rPr>
        <w:t>Nyugtatár válaszkódok</w:t>
      </w:r>
      <w:bookmarkEnd w:id="1212"/>
    </w:p>
    <w:p w14:paraId="0420B28D" w14:textId="760FE8AB" w:rsidR="00796828" w:rsidRPr="00010356" w:rsidRDefault="002300E0" w:rsidP="00DA3390">
      <w:pPr>
        <w:jc w:val="both"/>
        <w:rPr>
          <w:lang w:val="hu-HU"/>
        </w:rPr>
      </w:pPr>
      <w:r w:rsidRPr="00010356">
        <w:rPr>
          <w:lang w:val="hu-HU"/>
        </w:rPr>
        <w:t>Ez a t</w:t>
      </w:r>
      <w:r w:rsidR="002B16C4" w:rsidRPr="00010356">
        <w:rPr>
          <w:lang w:val="hu-HU"/>
        </w:rPr>
        <w:t>á</w:t>
      </w:r>
      <w:r w:rsidRPr="00010356">
        <w:rPr>
          <w:lang w:val="hu-HU"/>
        </w:rPr>
        <w:t>blázat a nyugtatár által a vevői applikációnak visszaadható válaszkódjait tartalmazza.</w:t>
      </w:r>
    </w:p>
    <w:p w14:paraId="09483735" w14:textId="77777777" w:rsidR="002300E0" w:rsidRPr="00010356" w:rsidRDefault="002300E0" w:rsidP="00DA3390">
      <w:pPr>
        <w:jc w:val="both"/>
        <w:rPr>
          <w:lang w:val="hu-HU"/>
        </w:rPr>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8E4CF0" w:rsidRPr="005977A9" w14:paraId="167AC809" w14:textId="77777777" w:rsidTr="003B3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239893" w14:textId="77777777" w:rsidR="008E4CF0" w:rsidRPr="00F746FB" w:rsidRDefault="008E4CF0" w:rsidP="003B3F6A">
            <w:pPr>
              <w:spacing w:after="165" w:line="259" w:lineRule="auto"/>
              <w:jc w:val="both"/>
              <w:rPr>
                <w:b w:val="0"/>
                <w:color w:val="auto"/>
                <w:sz w:val="20"/>
                <w:szCs w:val="20"/>
              </w:rPr>
            </w:pPr>
            <w:r w:rsidRPr="00F746FB">
              <w:rPr>
                <w:color w:val="auto"/>
                <w:sz w:val="20"/>
                <w:szCs w:val="20"/>
              </w:rPr>
              <w:t>HTTP válasz</w:t>
            </w:r>
          </w:p>
        </w:tc>
        <w:tc>
          <w:tcPr>
            <w:tcW w:w="850" w:type="dxa"/>
          </w:tcPr>
          <w:p w14:paraId="06A0EEE9"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errorCode</w:t>
            </w:r>
          </w:p>
        </w:tc>
        <w:tc>
          <w:tcPr>
            <w:tcW w:w="2136" w:type="dxa"/>
          </w:tcPr>
          <w:p w14:paraId="66FA1A43"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23CE7055"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Hiba oka</w:t>
            </w:r>
          </w:p>
        </w:tc>
        <w:tc>
          <w:tcPr>
            <w:tcW w:w="567" w:type="dxa"/>
          </w:tcPr>
          <w:p w14:paraId="41B82740"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50C688D5"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Jel-lege</w:t>
            </w:r>
          </w:p>
        </w:tc>
        <w:tc>
          <w:tcPr>
            <w:tcW w:w="2121" w:type="dxa"/>
          </w:tcPr>
          <w:p w14:paraId="6B7C3143"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Magyarázat / Teendő</w:t>
            </w:r>
          </w:p>
        </w:tc>
      </w:tr>
      <w:tr w:rsidR="008E4CF0" w:rsidRPr="005977A9" w14:paraId="485ECAB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58BBEF" w14:textId="77777777" w:rsidR="008E4CF0" w:rsidRPr="005977A9" w:rsidRDefault="008E4CF0" w:rsidP="003B3F6A">
            <w:pPr>
              <w:pStyle w:val="TblzatSzveg"/>
              <w:jc w:val="both"/>
            </w:pPr>
            <w:r w:rsidRPr="005977A9">
              <w:t xml:space="preserve">HTTP </w:t>
            </w:r>
            <w:r>
              <w:t>403 Forbidden</w:t>
            </w:r>
          </w:p>
        </w:tc>
        <w:tc>
          <w:tcPr>
            <w:tcW w:w="850" w:type="dxa"/>
          </w:tcPr>
          <w:p w14:paraId="0A2EC8A6" w14:textId="32A33267" w:rsidR="008E4CF0" w:rsidRPr="005977A9" w:rsidRDefault="00314CD6" w:rsidP="003B3F6A">
            <w:pPr>
              <w:pStyle w:val="TblzatSzveg"/>
              <w:jc w:val="both"/>
              <w:cnfStyle w:val="000000100000" w:firstRow="0" w:lastRow="0" w:firstColumn="0" w:lastColumn="0" w:oddVBand="0" w:evenVBand="0" w:oddHBand="1" w:evenHBand="0" w:firstRowFirstColumn="0" w:firstRowLastColumn="0" w:lastRowFirstColumn="0" w:lastRowLastColumn="0"/>
            </w:pPr>
            <w:r>
              <w:t>B5004</w:t>
            </w:r>
          </w:p>
        </w:tc>
        <w:tc>
          <w:tcPr>
            <w:tcW w:w="2136" w:type="dxa"/>
          </w:tcPr>
          <w:p w14:paraId="3FD42F58" w14:textId="6959D879" w:rsidR="008E4CF0" w:rsidRPr="005977A9" w:rsidRDefault="00314CD6" w:rsidP="003B3F6A">
            <w:pPr>
              <w:pStyle w:val="TblzatSzveg"/>
              <w:jc w:val="both"/>
              <w:cnfStyle w:val="000000100000" w:firstRow="0" w:lastRow="0" w:firstColumn="0" w:lastColumn="0" w:oddVBand="0" w:evenVBand="0" w:oddHBand="1" w:evenHBand="0" w:firstRowFirstColumn="0" w:firstRowLastColumn="0" w:lastRowFirstColumn="0" w:lastRowLastColumn="0"/>
            </w:pPr>
            <w:r>
              <w:t>Invalid token</w:t>
            </w:r>
          </w:p>
        </w:tc>
        <w:tc>
          <w:tcPr>
            <w:tcW w:w="1833" w:type="dxa"/>
          </w:tcPr>
          <w:p w14:paraId="4A290ECC" w14:textId="63D57E0E" w:rsidR="008E4CF0" w:rsidRPr="00821555" w:rsidRDefault="00821555"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6434FB">
              <w:t>A vevői applikáció invalid token-</w:t>
            </w:r>
            <w:r w:rsidR="009B6EFB">
              <w:t>n</w:t>
            </w:r>
            <w:r w:rsidRPr="006434FB">
              <w:t>el próbál lekérdezést indítani.</w:t>
            </w:r>
          </w:p>
        </w:tc>
        <w:tc>
          <w:tcPr>
            <w:tcW w:w="567" w:type="dxa"/>
          </w:tcPr>
          <w:p w14:paraId="24297B0F" w14:textId="74C94530" w:rsidR="008E4CF0" w:rsidRPr="005977A9" w:rsidRDefault="007A6686"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6662A4D8" w14:textId="724E79A7" w:rsidR="008E4CF0" w:rsidRPr="005977A9" w:rsidRDefault="007A6686"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715AEDB9" w14:textId="1C7D4FFF" w:rsidR="008E4CF0" w:rsidRPr="005977A9" w:rsidRDefault="002300E0" w:rsidP="003B3F6A">
            <w:pPr>
              <w:pStyle w:val="TblzatSzveg"/>
              <w:jc w:val="both"/>
              <w:cnfStyle w:val="000000100000" w:firstRow="0" w:lastRow="0" w:firstColumn="0" w:lastColumn="0" w:oddVBand="0" w:evenVBand="0" w:oddHBand="1" w:evenHBand="0" w:firstRowFirstColumn="0" w:firstRowLastColumn="0" w:lastRowFirstColumn="0" w:lastRowLastColumn="0"/>
            </w:pPr>
            <w:r>
              <w:t>Az applikációnak új regisztrációt kell végrehajtania.</w:t>
            </w:r>
          </w:p>
        </w:tc>
      </w:tr>
      <w:tr w:rsidR="008E4CF0" w:rsidRPr="005977A9" w14:paraId="03563B4A"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792C522" w14:textId="10E313F4" w:rsidR="008E4CF0" w:rsidRPr="005977A9" w:rsidRDefault="001F2648" w:rsidP="003B3F6A">
            <w:pPr>
              <w:pStyle w:val="TblzatSzveg"/>
              <w:jc w:val="both"/>
            </w:pPr>
            <w:r>
              <w:t>HTTP 200 OK</w:t>
            </w:r>
          </w:p>
        </w:tc>
        <w:tc>
          <w:tcPr>
            <w:tcW w:w="850" w:type="dxa"/>
          </w:tcPr>
          <w:p w14:paraId="54A1AB93" w14:textId="3D41F35D"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B5005</w:t>
            </w:r>
          </w:p>
        </w:tc>
        <w:tc>
          <w:tcPr>
            <w:tcW w:w="2136" w:type="dxa"/>
          </w:tcPr>
          <w:p w14:paraId="59401AC4" w14:textId="060A6516"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Receipt not found</w:t>
            </w:r>
          </w:p>
        </w:tc>
        <w:tc>
          <w:tcPr>
            <w:tcW w:w="1833" w:type="dxa"/>
          </w:tcPr>
          <w:p w14:paraId="0B4FAE6B" w14:textId="33C0B77F" w:rsidR="008E4CF0" w:rsidRPr="00010356"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 megadott keresőkullccsal nem található bizonylat</w:t>
            </w:r>
          </w:p>
        </w:tc>
        <w:tc>
          <w:tcPr>
            <w:tcW w:w="567" w:type="dxa"/>
          </w:tcPr>
          <w:p w14:paraId="0AE2F0DA" w14:textId="60ADB162"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Sz</w:t>
            </w:r>
          </w:p>
        </w:tc>
        <w:tc>
          <w:tcPr>
            <w:tcW w:w="567" w:type="dxa"/>
          </w:tcPr>
          <w:p w14:paraId="3F3E9497" w14:textId="7C49B6D7"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T</w:t>
            </w:r>
          </w:p>
        </w:tc>
        <w:tc>
          <w:tcPr>
            <w:tcW w:w="2121" w:type="dxa"/>
          </w:tcPr>
          <w:p w14:paraId="5ED743F0" w14:textId="059CDC47" w:rsidR="00385BA1" w:rsidRPr="005977A9" w:rsidRDefault="001F2648" w:rsidP="00914567">
            <w:pPr>
              <w:pStyle w:val="TblzatSzveg"/>
              <w:jc w:val="both"/>
              <w:cnfStyle w:val="000000000000" w:firstRow="0" w:lastRow="0" w:firstColumn="0" w:lastColumn="0" w:oddVBand="0" w:evenVBand="0" w:oddHBand="0" w:evenHBand="0" w:firstRowFirstColumn="0" w:firstRowLastColumn="0" w:lastRowFirstColumn="0" w:lastRowLastColumn="0"/>
            </w:pPr>
            <w:r>
              <w:t>A</w:t>
            </w:r>
            <w:r w:rsidR="00914567">
              <w:t xml:space="preserve"> hívás megismételhet</w:t>
            </w:r>
            <w:r w:rsidR="00F022A0">
              <w:t>ő</w:t>
            </w:r>
            <w:r w:rsidR="00432261">
              <w:t xml:space="preserve"> a </w:t>
            </w:r>
            <w:r w:rsidR="00480A2B">
              <w:t>„Bizonylat lekérdezés” alfejezet</w:t>
            </w:r>
            <w:r w:rsidR="00914567">
              <w:t>ben leírtak szerint.</w:t>
            </w:r>
          </w:p>
        </w:tc>
      </w:tr>
      <w:tr w:rsidR="005117C6" w:rsidRPr="005977A9" w14:paraId="68A336EF"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C58F56" w14:textId="34B4883A" w:rsidR="005117C6" w:rsidRDefault="004A23F1" w:rsidP="003B3F6A">
            <w:pPr>
              <w:pStyle w:val="TblzatSzveg"/>
              <w:jc w:val="both"/>
            </w:pPr>
            <w:r>
              <w:t>HTTP 403 Forbidden</w:t>
            </w:r>
          </w:p>
        </w:tc>
        <w:tc>
          <w:tcPr>
            <w:tcW w:w="850" w:type="dxa"/>
          </w:tcPr>
          <w:p w14:paraId="5218C5BC" w14:textId="3918EEB3" w:rsidR="005117C6" w:rsidRDefault="00C10535" w:rsidP="003B3F6A">
            <w:pPr>
              <w:pStyle w:val="TblzatSzveg"/>
              <w:jc w:val="both"/>
              <w:cnfStyle w:val="000000100000" w:firstRow="0" w:lastRow="0" w:firstColumn="0" w:lastColumn="0" w:oddVBand="0" w:evenVBand="0" w:oddHBand="1" w:evenHBand="0" w:firstRowFirstColumn="0" w:firstRowLastColumn="0" w:lastRowFirstColumn="0" w:lastRowLastColumn="0"/>
            </w:pPr>
            <w:r>
              <w:t>B5006</w:t>
            </w:r>
          </w:p>
        </w:tc>
        <w:tc>
          <w:tcPr>
            <w:tcW w:w="2136" w:type="dxa"/>
          </w:tcPr>
          <w:p w14:paraId="1B66A1EE" w14:textId="344DB160" w:rsidR="005117C6" w:rsidRPr="00041D21" w:rsidRDefault="00041D21" w:rsidP="006434FB">
            <w:pPr>
              <w:pStyle w:val="TblzatSzveg"/>
              <w:cnfStyle w:val="000000100000" w:firstRow="0" w:lastRow="0" w:firstColumn="0" w:lastColumn="0" w:oddVBand="0" w:evenVBand="0" w:oddHBand="1" w:evenHBand="0" w:firstRowFirstColumn="0" w:firstRowLastColumn="0" w:lastRowFirstColumn="0" w:lastRowLastColumn="0"/>
            </w:pPr>
            <w:r w:rsidRPr="00041D21">
              <w:t>INVALID_APP_SOFTWARE_VERSION</w:t>
            </w:r>
          </w:p>
        </w:tc>
        <w:tc>
          <w:tcPr>
            <w:tcW w:w="1833" w:type="dxa"/>
          </w:tcPr>
          <w:p w14:paraId="4B5ED8C3" w14:textId="73F52D8D" w:rsidR="005117C6" w:rsidRPr="00010356" w:rsidRDefault="00041D21"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 xml:space="preserve">Az alkalmazás-regisztrációs </w:t>
            </w:r>
            <w:r w:rsidR="00335089" w:rsidRPr="00010356">
              <w:rPr>
                <w:lang w:val="pt-BR"/>
              </w:rPr>
              <w:t>hívásban a</w:t>
            </w:r>
            <w:r w:rsidR="00157D6D" w:rsidRPr="00010356">
              <w:rPr>
                <w:lang w:val="pt-BR"/>
              </w:rPr>
              <w:t xml:space="preserve"> szoftververzió nem megfelelő</w:t>
            </w:r>
          </w:p>
        </w:tc>
        <w:tc>
          <w:tcPr>
            <w:tcW w:w="567" w:type="dxa"/>
          </w:tcPr>
          <w:p w14:paraId="10AE9E9D" w14:textId="1D992770" w:rsidR="005117C6" w:rsidRDefault="00157D6D"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1607A47C" w14:textId="5D06ECC6" w:rsidR="005117C6" w:rsidRDefault="00157D6D"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3E3DEC68" w14:textId="2CE1B632" w:rsidR="005117C6" w:rsidRDefault="00157D6D" w:rsidP="00914567">
            <w:pPr>
              <w:pStyle w:val="TblzatSzveg"/>
              <w:jc w:val="both"/>
              <w:cnfStyle w:val="000000100000" w:firstRow="0" w:lastRow="0" w:firstColumn="0" w:lastColumn="0" w:oddVBand="0" w:evenVBand="0" w:oddHBand="1" w:evenHBand="0" w:firstRowFirstColumn="0" w:firstRowLastColumn="0" w:lastRowFirstColumn="0" w:lastRowLastColumn="0"/>
            </w:pPr>
            <w:r>
              <w:t xml:space="preserve">Az applikációnak </w:t>
            </w:r>
            <w:r w:rsidR="000B6B10">
              <w:t>valós, engedélyezett szoftververziót kell megadnia.</w:t>
            </w:r>
          </w:p>
        </w:tc>
      </w:tr>
    </w:tbl>
    <w:p w14:paraId="1BB6DC6A" w14:textId="77777777" w:rsidR="008E4CF0" w:rsidRDefault="008E4CF0" w:rsidP="00DA3390">
      <w:pPr>
        <w:jc w:val="both"/>
      </w:pPr>
    </w:p>
    <w:p w14:paraId="352E007F" w14:textId="77777777" w:rsidR="00796828" w:rsidRPr="005977A9" w:rsidRDefault="00796828" w:rsidP="00DA3390">
      <w:pPr>
        <w:jc w:val="both"/>
      </w:pPr>
    </w:p>
    <w:p w14:paraId="67DDB97B" w14:textId="26432009" w:rsidR="00C31241" w:rsidRPr="005977A9" w:rsidRDefault="00E44BF2" w:rsidP="0035442C">
      <w:pPr>
        <w:pStyle w:val="Cmsor2"/>
        <w:rPr>
          <w:lang w:val="en-US"/>
        </w:rPr>
      </w:pPr>
      <w:bookmarkStart w:id="1213" w:name="_Toc135127665"/>
      <w:bookmarkStart w:id="1214" w:name="_Toc138241227"/>
      <w:bookmarkStart w:id="1215" w:name="_Toc138749142"/>
      <w:bookmarkStart w:id="1216" w:name="_Toc147150899"/>
      <w:bookmarkStart w:id="1217" w:name="_Toc167061703"/>
      <w:bookmarkStart w:id="1218" w:name="_Toc1546614135"/>
      <w:bookmarkStart w:id="1219" w:name="_Ref187883882"/>
      <w:bookmarkStart w:id="1220" w:name="_Toc195567154"/>
      <w:r w:rsidRPr="005977A9">
        <w:rPr>
          <w:lang w:val="en-US"/>
        </w:rPr>
        <w:t>Validációs</w:t>
      </w:r>
      <w:r w:rsidR="00C31241" w:rsidRPr="005977A9">
        <w:rPr>
          <w:lang w:val="en-US"/>
        </w:rPr>
        <w:t xml:space="preserve"> hibák és hibakódok</w:t>
      </w:r>
      <w:bookmarkEnd w:id="1213"/>
      <w:bookmarkEnd w:id="1214"/>
      <w:bookmarkEnd w:id="1215"/>
      <w:bookmarkEnd w:id="1216"/>
      <w:bookmarkEnd w:id="1217"/>
      <w:bookmarkEnd w:id="1218"/>
      <w:bookmarkEnd w:id="1219"/>
      <w:bookmarkEnd w:id="1220"/>
    </w:p>
    <w:p w14:paraId="03D349D0" w14:textId="07E53CFC" w:rsidR="006B06C4" w:rsidRPr="005977A9" w:rsidRDefault="008C3325" w:rsidP="00DA3390">
      <w:pPr>
        <w:jc w:val="both"/>
        <w:rPr>
          <w:rFonts w:asciiTheme="minorHAnsi" w:eastAsiaTheme="minorHAnsi" w:hAnsiTheme="minorHAnsi" w:cstheme="minorHAnsi"/>
          <w:szCs w:val="22"/>
          <w:lang w:eastAsia="en-US"/>
        </w:rPr>
      </w:pPr>
      <w:r w:rsidRPr="005977A9">
        <w:t xml:space="preserve">A „Bizonylat fogadás” és „Riport fogadás” interfészek BASE64 kódolású bizonylat </w:t>
      </w:r>
      <w:r w:rsidR="00D57430" w:rsidRPr="005977A9">
        <w:t xml:space="preserve">adata </w:t>
      </w:r>
      <w:r w:rsidRPr="005977A9">
        <w:t xml:space="preserve">és </w:t>
      </w:r>
      <w:r w:rsidR="00D57430" w:rsidRPr="005977A9">
        <w:t xml:space="preserve">bizonylathoz tartozó </w:t>
      </w:r>
      <w:r w:rsidRPr="005977A9">
        <w:t>adatszolgáltatás</w:t>
      </w:r>
      <w:r w:rsidR="00D57430" w:rsidRPr="005977A9">
        <w:t>a</w:t>
      </w:r>
      <w:r w:rsidRPr="005977A9">
        <w:t xml:space="preserve"> az adatok befogadása után, külön lépésben kerül ellenőrzésre és feldolgozásra. </w:t>
      </w:r>
    </w:p>
    <w:p w14:paraId="2BB8517D" w14:textId="68F9869A" w:rsidR="002200C3" w:rsidRPr="005977A9" w:rsidRDefault="002200C3" w:rsidP="00DA3390">
      <w:pPr>
        <w:jc w:val="both"/>
      </w:pPr>
    </w:p>
    <w:tbl>
      <w:tblPr>
        <w:tblStyle w:val="Tblzatrcsos41jellszn"/>
        <w:tblW w:w="0" w:type="auto"/>
        <w:tblLayout w:type="fixed"/>
        <w:tblLook w:val="04A0" w:firstRow="1" w:lastRow="0" w:firstColumn="1" w:lastColumn="0" w:noHBand="0" w:noVBand="1"/>
      </w:tblPr>
      <w:tblGrid>
        <w:gridCol w:w="1696"/>
        <w:gridCol w:w="2268"/>
        <w:gridCol w:w="1985"/>
        <w:gridCol w:w="3113"/>
      </w:tblGrid>
      <w:tr w:rsidR="005A00D1" w:rsidRPr="005977A9" w14:paraId="0787F311" w14:textId="77777777" w:rsidTr="003A4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E7A3C6" w14:textId="31ADCADB" w:rsidR="005A00D1" w:rsidRPr="00F746FB" w:rsidRDefault="005A00D1" w:rsidP="00DA3390">
            <w:pPr>
              <w:spacing w:after="165" w:line="259" w:lineRule="auto"/>
              <w:jc w:val="both"/>
              <w:rPr>
                <w:b w:val="0"/>
                <w:color w:val="auto"/>
              </w:rPr>
            </w:pPr>
            <w:r w:rsidRPr="00F746FB">
              <w:rPr>
                <w:color w:val="auto"/>
              </w:rPr>
              <w:t>H</w:t>
            </w:r>
            <w:r w:rsidR="006B06C4" w:rsidRPr="00F746FB">
              <w:rPr>
                <w:color w:val="auto"/>
              </w:rPr>
              <w:t>iba típus</w:t>
            </w:r>
          </w:p>
        </w:tc>
        <w:tc>
          <w:tcPr>
            <w:tcW w:w="2268" w:type="dxa"/>
          </w:tcPr>
          <w:p w14:paraId="3F82C28A" w14:textId="3B130EB8" w:rsidR="005A00D1" w:rsidRPr="00F746FB" w:rsidRDefault="006B06C4"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Hiba kód</w:t>
            </w:r>
          </w:p>
        </w:tc>
        <w:tc>
          <w:tcPr>
            <w:tcW w:w="1985" w:type="dxa"/>
          </w:tcPr>
          <w:p w14:paraId="166DF948" w14:textId="77777777" w:rsidR="005A00D1" w:rsidRPr="00F746FB" w:rsidRDefault="005A00D1"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Hiba oka</w:t>
            </w:r>
          </w:p>
        </w:tc>
        <w:tc>
          <w:tcPr>
            <w:tcW w:w="3113" w:type="dxa"/>
          </w:tcPr>
          <w:p w14:paraId="14010E22" w14:textId="6BD5A3DE" w:rsidR="005A00D1" w:rsidRPr="00F746FB" w:rsidRDefault="006B06C4"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Teendő</w:t>
            </w:r>
          </w:p>
        </w:tc>
      </w:tr>
      <w:tr w:rsidR="005A00D1" w:rsidRPr="005977A9" w14:paraId="7DF7D2C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58475F2" w14:textId="1F6CE289" w:rsidR="005A00D1" w:rsidRPr="005977A9" w:rsidRDefault="006B06C4" w:rsidP="00DA3390">
            <w:pPr>
              <w:pStyle w:val="TblzatSzveg"/>
              <w:jc w:val="both"/>
            </w:pPr>
            <w:r w:rsidRPr="005977A9">
              <w:t>Technikai hiba</w:t>
            </w:r>
          </w:p>
        </w:tc>
        <w:tc>
          <w:tcPr>
            <w:tcW w:w="2268" w:type="dxa"/>
          </w:tcPr>
          <w:p w14:paraId="45AD832E" w14:textId="3583133C"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SCHEMA_VIOLATION</w:t>
            </w:r>
          </w:p>
        </w:tc>
        <w:tc>
          <w:tcPr>
            <w:tcW w:w="1985" w:type="dxa"/>
          </w:tcPr>
          <w:p w14:paraId="2C8E5361" w14:textId="08C65B57"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nem séma-valid XML</w:t>
            </w:r>
          </w:p>
        </w:tc>
        <w:tc>
          <w:tcPr>
            <w:tcW w:w="3113" w:type="dxa"/>
          </w:tcPr>
          <w:p w14:paraId="6B2177A5" w14:textId="333E69A2"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A beküldött XML - válaszban felsorolt - elemei sértik az XSD megkötéseit.</w:t>
            </w:r>
            <w:r w:rsidR="00F641C5" w:rsidRPr="005977A9">
              <w:t xml:space="preserve"> A hiba kijavítása érdekében fel kell venni a kapcsolatot a</w:t>
            </w:r>
            <w:r w:rsidR="00C37590" w:rsidRPr="005977A9">
              <w:t>z</w:t>
            </w:r>
            <w:r w:rsidR="00F641C5" w:rsidRPr="005977A9">
              <w:t xml:space="preserve"> </w:t>
            </w:r>
            <w:r w:rsidR="00C37590" w:rsidRPr="005977A9">
              <w:t>e-</w:t>
            </w:r>
            <w:r w:rsidR="00F641C5" w:rsidRPr="005977A9">
              <w:t xml:space="preserve">pénztárgép forgalmazójával. </w:t>
            </w:r>
          </w:p>
        </w:tc>
      </w:tr>
      <w:tr w:rsidR="00F641C5" w:rsidRPr="005977A9" w14:paraId="3AF44FFB" w14:textId="77777777" w:rsidTr="003A46D0">
        <w:tc>
          <w:tcPr>
            <w:cnfStyle w:val="001000000000" w:firstRow="0" w:lastRow="0" w:firstColumn="1" w:lastColumn="0" w:oddVBand="0" w:evenVBand="0" w:oddHBand="0" w:evenHBand="0" w:firstRowFirstColumn="0" w:firstRowLastColumn="0" w:lastRowFirstColumn="0" w:lastRowLastColumn="0"/>
            <w:tcW w:w="1696" w:type="dxa"/>
          </w:tcPr>
          <w:p w14:paraId="3372C426" w14:textId="267F468F" w:rsidR="00F641C5" w:rsidRPr="005977A9" w:rsidRDefault="00F641C5" w:rsidP="00DA3390">
            <w:pPr>
              <w:pStyle w:val="TblzatSzveg"/>
              <w:jc w:val="both"/>
            </w:pPr>
            <w:r w:rsidRPr="005977A9">
              <w:t>Technikai hiba</w:t>
            </w:r>
          </w:p>
        </w:tc>
        <w:tc>
          <w:tcPr>
            <w:tcW w:w="2268" w:type="dxa"/>
          </w:tcPr>
          <w:p w14:paraId="54DBB90D" w14:textId="7C581BC5"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DECOMPRESSION_ERROR</w:t>
            </w:r>
          </w:p>
        </w:tc>
        <w:tc>
          <w:tcPr>
            <w:tcW w:w="1985" w:type="dxa"/>
          </w:tcPr>
          <w:p w14:paraId="0C56F9FF" w14:textId="7B468377"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hiba a kitömörítés közben</w:t>
            </w:r>
          </w:p>
        </w:tc>
        <w:tc>
          <w:tcPr>
            <w:tcW w:w="3113" w:type="dxa"/>
          </w:tcPr>
          <w:p w14:paraId="7FC1700B" w14:textId="3B57EE18"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Az adat nem kitömöríthető. A hiba kijavítása érdekében fel kell venni a kapcsolatot a</w:t>
            </w:r>
            <w:r w:rsidR="00B63C1E" w:rsidRPr="005977A9">
              <w:t>z e-</w:t>
            </w:r>
            <w:r w:rsidRPr="005977A9">
              <w:t>pénztárgép forgalmazójával.</w:t>
            </w:r>
          </w:p>
        </w:tc>
      </w:tr>
      <w:tr w:rsidR="00F641C5" w:rsidRPr="005977A9" w14:paraId="141968ED"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8D48203" w14:textId="51A9896F" w:rsidR="00F641C5" w:rsidRPr="005977A9" w:rsidRDefault="008D4BFA" w:rsidP="00DA3390">
            <w:pPr>
              <w:pStyle w:val="TblzatSzveg"/>
              <w:jc w:val="both"/>
            </w:pPr>
            <w:r w:rsidRPr="005977A9">
              <w:t>Üzleti hiba</w:t>
            </w:r>
          </w:p>
        </w:tc>
        <w:tc>
          <w:tcPr>
            <w:tcW w:w="2268" w:type="dxa"/>
          </w:tcPr>
          <w:p w14:paraId="4B8C7339" w14:textId="73F9CA06"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SUPPLIER_TAX_NUMBER_MISMATCH</w:t>
            </w:r>
          </w:p>
        </w:tc>
        <w:tc>
          <w:tcPr>
            <w:tcW w:w="1985" w:type="dxa"/>
          </w:tcPr>
          <w:p w14:paraId="662D2C25" w14:textId="3990DB31"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az eladó adószáma eltér a kérésben szereplő adószámtól</w:t>
            </w:r>
          </w:p>
        </w:tc>
        <w:tc>
          <w:tcPr>
            <w:tcW w:w="3113" w:type="dxa"/>
          </w:tcPr>
          <w:p w14:paraId="6E036A7E" w14:textId="3755D800"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A bizonylatban szereplő adószám eltér az e-pénztárgép</w:t>
            </w:r>
            <w:r w:rsidR="00B63C1E" w:rsidRPr="005977A9">
              <w:t xml:space="preserve"> üzemeltetőjének</w:t>
            </w:r>
            <w:r w:rsidRPr="005977A9">
              <w:t xml:space="preserve"> adószámától. A hiba kijavítása érdekében fel kell venni a kapcsolatot a</w:t>
            </w:r>
            <w:r w:rsidR="00B63C1E" w:rsidRPr="005977A9">
              <w:t>z e-</w:t>
            </w:r>
            <w:r w:rsidRPr="005977A9">
              <w:t xml:space="preserve">pénztárgép forgalmazójával.  </w:t>
            </w:r>
          </w:p>
        </w:tc>
      </w:tr>
    </w:tbl>
    <w:p w14:paraId="432DBA61" w14:textId="77777777" w:rsidR="005A00D1" w:rsidRPr="005977A9" w:rsidRDefault="005A00D1" w:rsidP="00DA3390">
      <w:pPr>
        <w:spacing w:after="165" w:line="259" w:lineRule="auto"/>
        <w:jc w:val="both"/>
      </w:pPr>
    </w:p>
    <w:p w14:paraId="75A1AADA" w14:textId="77777777" w:rsidR="00091302" w:rsidRPr="006434FB" w:rsidRDefault="00091302" w:rsidP="006434FB">
      <w:pPr>
        <w:pStyle w:val="Cmsor1"/>
      </w:pPr>
      <w:bookmarkStart w:id="1221" w:name="_Toc165397632"/>
      <w:bookmarkStart w:id="1222" w:name="_Toc165401876"/>
      <w:bookmarkStart w:id="1223" w:name="_Toc165397633"/>
      <w:bookmarkStart w:id="1224" w:name="_Toc165401877"/>
      <w:bookmarkStart w:id="1225" w:name="_Toc165401884"/>
      <w:bookmarkStart w:id="1226" w:name="_Toc165345779"/>
      <w:bookmarkStart w:id="1227" w:name="_Toc165345994"/>
      <w:bookmarkStart w:id="1228" w:name="_Toc165397641"/>
      <w:bookmarkStart w:id="1229" w:name="_Toc165401885"/>
      <w:bookmarkStart w:id="1230" w:name="_Toc165345780"/>
      <w:bookmarkStart w:id="1231" w:name="_Toc165345995"/>
      <w:bookmarkStart w:id="1232" w:name="_Toc165397642"/>
      <w:bookmarkStart w:id="1233" w:name="_Toc165401886"/>
      <w:bookmarkStart w:id="1234" w:name="_Toc165345781"/>
      <w:bookmarkStart w:id="1235" w:name="_Toc165345996"/>
      <w:bookmarkStart w:id="1236" w:name="_Toc165397643"/>
      <w:bookmarkStart w:id="1237" w:name="_Toc165401887"/>
      <w:bookmarkStart w:id="1238" w:name="_Toc165345782"/>
      <w:bookmarkStart w:id="1239" w:name="_Toc165345997"/>
      <w:bookmarkStart w:id="1240" w:name="_Toc165397644"/>
      <w:bookmarkStart w:id="1241" w:name="_Toc165401888"/>
      <w:bookmarkStart w:id="1242" w:name="_Toc165345783"/>
      <w:bookmarkStart w:id="1243" w:name="_Toc165345998"/>
      <w:bookmarkStart w:id="1244" w:name="_Toc165397645"/>
      <w:bookmarkStart w:id="1245" w:name="_Toc165401889"/>
      <w:bookmarkStart w:id="1246" w:name="_Toc165345784"/>
      <w:bookmarkStart w:id="1247" w:name="_Toc165345999"/>
      <w:bookmarkStart w:id="1248" w:name="_Toc165397646"/>
      <w:bookmarkStart w:id="1249" w:name="_Toc165401890"/>
      <w:bookmarkStart w:id="1250" w:name="_Toc165345785"/>
      <w:bookmarkStart w:id="1251" w:name="_Toc165346000"/>
      <w:bookmarkStart w:id="1252" w:name="_Toc165397647"/>
      <w:bookmarkStart w:id="1253" w:name="_Toc165401891"/>
      <w:bookmarkStart w:id="1254" w:name="_Toc165345786"/>
      <w:bookmarkStart w:id="1255" w:name="_Toc165346001"/>
      <w:bookmarkStart w:id="1256" w:name="_Toc165397648"/>
      <w:bookmarkStart w:id="1257" w:name="_Toc165401892"/>
      <w:bookmarkStart w:id="1258" w:name="_Toc165345787"/>
      <w:bookmarkStart w:id="1259" w:name="_Toc165346002"/>
      <w:bookmarkStart w:id="1260" w:name="_Toc165397649"/>
      <w:bookmarkStart w:id="1261" w:name="_Toc165401893"/>
      <w:bookmarkStart w:id="1262" w:name="_Toc165345788"/>
      <w:bookmarkStart w:id="1263" w:name="_Toc165346003"/>
      <w:bookmarkStart w:id="1264" w:name="_Toc165397650"/>
      <w:bookmarkStart w:id="1265" w:name="_Toc165401894"/>
      <w:bookmarkStart w:id="1266" w:name="_Toc165345789"/>
      <w:bookmarkStart w:id="1267" w:name="_Toc165346004"/>
      <w:bookmarkStart w:id="1268" w:name="_Toc165397651"/>
      <w:bookmarkStart w:id="1269" w:name="_Toc165401895"/>
      <w:bookmarkStart w:id="1270" w:name="_Toc165345790"/>
      <w:bookmarkStart w:id="1271" w:name="_Toc165346005"/>
      <w:bookmarkStart w:id="1272" w:name="_Toc165397652"/>
      <w:bookmarkStart w:id="1273" w:name="_Toc165401896"/>
      <w:bookmarkStart w:id="1274" w:name="_Toc165345791"/>
      <w:bookmarkStart w:id="1275" w:name="_Toc165346006"/>
      <w:bookmarkStart w:id="1276" w:name="_Toc165397653"/>
      <w:bookmarkStart w:id="1277" w:name="_Toc165401897"/>
      <w:bookmarkStart w:id="1278" w:name="_Toc165345792"/>
      <w:bookmarkStart w:id="1279" w:name="_Toc165346007"/>
      <w:bookmarkStart w:id="1280" w:name="_Toc165397654"/>
      <w:bookmarkStart w:id="1281" w:name="_Toc165401898"/>
      <w:bookmarkStart w:id="1282" w:name="_Toc165345793"/>
      <w:bookmarkStart w:id="1283" w:name="_Toc165346008"/>
      <w:bookmarkStart w:id="1284" w:name="_Toc165397655"/>
      <w:bookmarkStart w:id="1285" w:name="_Toc165401899"/>
      <w:bookmarkStart w:id="1286" w:name="_Toc165345795"/>
      <w:bookmarkStart w:id="1287" w:name="_Toc165346010"/>
      <w:bookmarkStart w:id="1288" w:name="_Toc165345796"/>
      <w:bookmarkStart w:id="1289" w:name="_Toc165346011"/>
      <w:bookmarkStart w:id="1290" w:name="_Toc165345797"/>
      <w:bookmarkStart w:id="1291" w:name="_Toc165346012"/>
      <w:bookmarkStart w:id="1292" w:name="_Toc165345798"/>
      <w:bookmarkStart w:id="1293" w:name="_Toc165346013"/>
      <w:bookmarkStart w:id="1294" w:name="_Toc165345799"/>
      <w:bookmarkStart w:id="1295" w:name="_Toc165346014"/>
      <w:bookmarkStart w:id="1296" w:name="_Toc165345800"/>
      <w:bookmarkStart w:id="1297" w:name="_Toc165346015"/>
      <w:bookmarkStart w:id="1298" w:name="_Toc165345801"/>
      <w:bookmarkStart w:id="1299" w:name="_Toc165346016"/>
      <w:bookmarkStart w:id="1300" w:name="_Toc165345802"/>
      <w:bookmarkStart w:id="1301" w:name="_Toc165346017"/>
      <w:bookmarkStart w:id="1302" w:name="_Toc165345803"/>
      <w:bookmarkStart w:id="1303" w:name="_Toc165346018"/>
      <w:bookmarkStart w:id="1304" w:name="_Toc165345804"/>
      <w:bookmarkStart w:id="1305" w:name="_Toc165346019"/>
      <w:bookmarkStart w:id="1306" w:name="_Toc165345805"/>
      <w:bookmarkStart w:id="1307" w:name="_Toc165346020"/>
      <w:bookmarkStart w:id="1308" w:name="_Toc165345806"/>
      <w:bookmarkStart w:id="1309" w:name="_Toc165346021"/>
      <w:bookmarkStart w:id="1310" w:name="_Toc165345807"/>
      <w:bookmarkStart w:id="1311" w:name="_Toc165346022"/>
      <w:bookmarkStart w:id="1312" w:name="_Toc165345808"/>
      <w:bookmarkStart w:id="1313" w:name="_Toc165346023"/>
      <w:bookmarkStart w:id="1314" w:name="_Toc165345809"/>
      <w:bookmarkStart w:id="1315" w:name="_Toc165346024"/>
      <w:bookmarkStart w:id="1316" w:name="_Toc165345810"/>
      <w:bookmarkStart w:id="1317" w:name="_Toc165346025"/>
      <w:bookmarkStart w:id="1318" w:name="_Toc165345811"/>
      <w:bookmarkStart w:id="1319" w:name="_Toc165346026"/>
      <w:bookmarkStart w:id="1320" w:name="_Toc165345812"/>
      <w:bookmarkStart w:id="1321" w:name="_Toc165346027"/>
      <w:bookmarkStart w:id="1322" w:name="_Toc165345813"/>
      <w:bookmarkStart w:id="1323" w:name="_Toc165346028"/>
      <w:bookmarkStart w:id="1324" w:name="_Toc165345814"/>
      <w:bookmarkStart w:id="1325" w:name="_Toc165346029"/>
      <w:bookmarkStart w:id="1326" w:name="_Toc165345815"/>
      <w:bookmarkStart w:id="1327" w:name="_Toc165346030"/>
      <w:bookmarkStart w:id="1328" w:name="_Toc165345816"/>
      <w:bookmarkStart w:id="1329" w:name="_Toc165346031"/>
      <w:bookmarkStart w:id="1330" w:name="_Toc165345817"/>
      <w:bookmarkStart w:id="1331" w:name="_Toc165346032"/>
      <w:bookmarkStart w:id="1332" w:name="_Toc165345818"/>
      <w:bookmarkStart w:id="1333" w:name="_Toc165346033"/>
      <w:bookmarkStart w:id="1334" w:name="_Toc1807874451"/>
      <w:bookmarkStart w:id="1335" w:name="_Toc167061704"/>
      <w:bookmarkStart w:id="1336" w:name="_Toc1520176857"/>
      <w:bookmarkStart w:id="1337" w:name="_Ref185202544"/>
      <w:bookmarkStart w:id="1338" w:name="_Ref185204400"/>
      <w:bookmarkStart w:id="1339" w:name="_Toc195567155"/>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r w:rsidRPr="0130D6B0">
        <w:rPr>
          <w:lang w:val="en-US"/>
        </w:rPr>
        <w:t xml:space="preserve">Felhőalapú adóügyi </w:t>
      </w:r>
      <w:bookmarkEnd w:id="1334"/>
      <w:r w:rsidRPr="0130D6B0">
        <w:rPr>
          <w:lang w:val="en-US"/>
        </w:rPr>
        <w:t>modul (FAM)</w:t>
      </w:r>
      <w:bookmarkEnd w:id="1335"/>
      <w:bookmarkEnd w:id="1336"/>
      <w:bookmarkEnd w:id="1337"/>
      <w:bookmarkEnd w:id="1338"/>
      <w:bookmarkEnd w:id="1339"/>
    </w:p>
    <w:p w14:paraId="56246D19" w14:textId="77777777" w:rsidR="00091302" w:rsidRPr="005977A9" w:rsidRDefault="00091302" w:rsidP="00091302">
      <w:pPr>
        <w:jc w:val="both"/>
        <w:rPr>
          <w:rFonts w:ascii="Calibri" w:eastAsia="Calibri" w:hAnsi="Calibri" w:cs="Calibri"/>
        </w:rPr>
      </w:pPr>
    </w:p>
    <w:p w14:paraId="4E7A345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Felhőalapú Adóügyi Modul (továbbiakban FAM) egy szolgáltatás, az Adóügyi Egység (AE) felhőben futó szoftveres változata, melynek célja az adóügyi bizonylatok kezeléséhez tartozó aritmetikai (tételek összegzése, számszaki jelentések összeállítása) és adminisztrációs (pl. naplózás, hitelesítés) feladatok, illetve az adóhatósági adatszolgáltatás és vezérlés integrált megvalósítása. </w:t>
      </w:r>
    </w:p>
    <w:p w14:paraId="4135F845" w14:textId="77777777" w:rsidR="00091302" w:rsidRPr="005977A9" w:rsidRDefault="00091302" w:rsidP="00091302">
      <w:pPr>
        <w:jc w:val="both"/>
      </w:pPr>
    </w:p>
    <w:p w14:paraId="4E8237A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legfontosabb funkciói:</w:t>
      </w:r>
    </w:p>
    <w:p w14:paraId="749E9BB2" w14:textId="77777777" w:rsidR="00091302" w:rsidRPr="005977A9" w:rsidRDefault="00091302" w:rsidP="00B97AE5">
      <w:pPr>
        <w:pStyle w:val="Listaszerbekezds"/>
        <w:numPr>
          <w:ilvl w:val="0"/>
          <w:numId w:val="56"/>
        </w:numPr>
        <w:spacing w:before="0" w:after="0"/>
        <w:jc w:val="both"/>
      </w:pPr>
      <w:r w:rsidRPr="005977A9">
        <w:rPr>
          <w:b/>
        </w:rPr>
        <w:t>Virtuális adóügyi egységek nyilvántartása</w:t>
      </w:r>
      <w:r w:rsidRPr="005977A9">
        <w:t xml:space="preserve"> – egyedi azonosítóval (AP számmal) azonosított FAM példányok adatainak és állapotának tárolása.</w:t>
      </w:r>
    </w:p>
    <w:p w14:paraId="03C7F02E" w14:textId="5CEF520D" w:rsidR="00091302" w:rsidRPr="005977A9" w:rsidRDefault="00091302" w:rsidP="00B97AE5">
      <w:pPr>
        <w:pStyle w:val="Listaszerbekezds"/>
        <w:numPr>
          <w:ilvl w:val="0"/>
          <w:numId w:val="56"/>
        </w:numPr>
      </w:pPr>
      <w:r w:rsidRPr="005977A9">
        <w:rPr>
          <w:b/>
        </w:rPr>
        <w:t>Bizonylatok kezelése</w:t>
      </w:r>
      <w:r w:rsidRPr="005977A9">
        <w:t xml:space="preserve"> – adóügyi és nem adóügyi bizonylatok, nyugták, </w:t>
      </w:r>
      <w:r w:rsidR="0006470A">
        <w:t xml:space="preserve">számlák, </w:t>
      </w:r>
      <w:r w:rsidRPr="005977A9">
        <w:t xml:space="preserve">egyszerűsített számlák, érvénytelenítő- és módosító bizonylatok, pénzmozgás bizonylatok, pénztárjelentések, napi forgalmi jelentések és egyedi bizonylatok összeállítása. </w:t>
      </w:r>
    </w:p>
    <w:p w14:paraId="2855D992" w14:textId="77777777" w:rsidR="00091302" w:rsidRPr="005977A9" w:rsidRDefault="00091302" w:rsidP="00B97AE5">
      <w:pPr>
        <w:pStyle w:val="Listaszerbekezds"/>
        <w:numPr>
          <w:ilvl w:val="0"/>
          <w:numId w:val="56"/>
        </w:numPr>
        <w:spacing w:before="0" w:after="0"/>
        <w:jc w:val="both"/>
      </w:pPr>
      <w:r w:rsidRPr="005977A9">
        <w:rPr>
          <w:b/>
        </w:rPr>
        <w:t xml:space="preserve">Aritmetika, pénzügyi kalkuláció </w:t>
      </w:r>
      <w:r w:rsidRPr="005977A9">
        <w:t xml:space="preserve">– bizonylattételek összegzése, kerekítések számítása, adótartalom kalkulációja, számszaki jelentések adatainak előállítása stb. </w:t>
      </w:r>
    </w:p>
    <w:p w14:paraId="00888D1C" w14:textId="77777777" w:rsidR="00091302" w:rsidRPr="005977A9" w:rsidRDefault="00091302" w:rsidP="00B97AE5">
      <w:pPr>
        <w:pStyle w:val="Listaszerbekezds"/>
        <w:numPr>
          <w:ilvl w:val="0"/>
          <w:numId w:val="56"/>
        </w:numPr>
        <w:spacing w:before="0" w:after="0"/>
        <w:jc w:val="both"/>
      </w:pPr>
      <w:r w:rsidRPr="005977A9">
        <w:rPr>
          <w:b/>
        </w:rPr>
        <w:t xml:space="preserve">Bizonylatképek adatainak összeállítása </w:t>
      </w:r>
      <w:r w:rsidRPr="005977A9">
        <w:t>– a bizonylatmásolatokra nyomtatandó adatok (fejléc, tételadatok, vonalkódok, meta- és ellenőrző adatok, lábléc) összegyűjtése, számszaki adatok előkészítése a szabványos számábrázolással, hogy a bizonylat nyomtatása vagy képi megjelenítése a lehető legkevesebb kliensoldali feldolgozást igényelje.</w:t>
      </w:r>
    </w:p>
    <w:p w14:paraId="119A2133" w14:textId="77777777" w:rsidR="00091302" w:rsidRPr="005977A9" w:rsidRDefault="00091302" w:rsidP="00B97AE5">
      <w:pPr>
        <w:pStyle w:val="Listaszerbekezds"/>
        <w:numPr>
          <w:ilvl w:val="0"/>
          <w:numId w:val="56"/>
        </w:numPr>
        <w:spacing w:before="0" w:after="0"/>
        <w:jc w:val="both"/>
      </w:pPr>
      <w:r w:rsidRPr="005977A9">
        <w:rPr>
          <w:b/>
        </w:rPr>
        <w:t xml:space="preserve">Adatok védett tárolása </w:t>
      </w:r>
      <w:r w:rsidRPr="005977A9">
        <w:t xml:space="preserve">– bizonylatok adatainak, illetve meghatározott események naplózása hiteles, ellenőrizhető formában. </w:t>
      </w:r>
    </w:p>
    <w:p w14:paraId="60F85394" w14:textId="340D1FE7" w:rsidR="00091302" w:rsidRPr="005977A9" w:rsidRDefault="00091302" w:rsidP="00B97AE5">
      <w:pPr>
        <w:pStyle w:val="Listaszerbekezds"/>
        <w:numPr>
          <w:ilvl w:val="0"/>
          <w:numId w:val="56"/>
        </w:numPr>
        <w:spacing w:before="0" w:after="0"/>
        <w:jc w:val="both"/>
      </w:pPr>
      <w:r w:rsidRPr="005977A9">
        <w:rPr>
          <w:b/>
        </w:rPr>
        <w:t xml:space="preserve">Adatszolgáltatás </w:t>
      </w:r>
      <w:r w:rsidRPr="005977A9">
        <w:t xml:space="preserve">– a bizonylatok továbbítása a </w:t>
      </w:r>
      <w:r w:rsidR="003328BB">
        <w:t>n</w:t>
      </w:r>
      <w:r w:rsidRPr="005977A9">
        <w:t>yugtatár felé.</w:t>
      </w:r>
    </w:p>
    <w:p w14:paraId="31AB46FF" w14:textId="3761E937" w:rsidR="00091302" w:rsidRPr="005977A9" w:rsidRDefault="00091302" w:rsidP="00B97AE5">
      <w:pPr>
        <w:pStyle w:val="Listaszerbekezds"/>
        <w:numPr>
          <w:ilvl w:val="0"/>
          <w:numId w:val="56"/>
        </w:numPr>
        <w:spacing w:before="0" w:after="0"/>
        <w:jc w:val="both"/>
      </w:pPr>
      <w:r w:rsidRPr="005977A9">
        <w:rPr>
          <w:b/>
        </w:rPr>
        <w:t xml:space="preserve">Központi vezérlés fogadása, végrehajtása </w:t>
      </w:r>
      <w:r w:rsidRPr="005977A9">
        <w:t>– a NAV</w:t>
      </w:r>
      <w:r w:rsidR="00AC1DD6">
        <w:t>-I</w:t>
      </w:r>
      <w:r w:rsidRPr="005977A9">
        <w:t xml:space="preserve"> rendszerből érkező adatok feldolgozása, műveletek végrehajtása, pl. adózói adatok frissítése, ÁFA-kulcsok frissítése, üzemeltetés felfüggesztése, blokkolás vagy annak feloldása </w:t>
      </w:r>
    </w:p>
    <w:p w14:paraId="12CF67ED" w14:textId="77777777" w:rsidR="00091302" w:rsidRPr="005977A9" w:rsidRDefault="00091302" w:rsidP="00091302">
      <w:pPr>
        <w:jc w:val="both"/>
        <w:rPr>
          <w:rFonts w:ascii="Calibri" w:eastAsia="Calibri" w:hAnsi="Calibri" w:cs="Calibri"/>
          <w:color w:val="00000A"/>
        </w:rPr>
      </w:pPr>
    </w:p>
    <w:p w14:paraId="39D2A6EC" w14:textId="77777777" w:rsidR="00091302" w:rsidRPr="00010356" w:rsidRDefault="00091302" w:rsidP="00091302">
      <w:pPr>
        <w:jc w:val="both"/>
        <w:rPr>
          <w:rFonts w:ascii="Calibri" w:eastAsia="Calibri" w:hAnsi="Calibri" w:cs="Calibri"/>
          <w:color w:val="00000A"/>
          <w:lang w:val="pt-BR"/>
        </w:rPr>
      </w:pPr>
      <w:r w:rsidRPr="005977A9">
        <w:rPr>
          <w:rFonts w:ascii="Calibri" w:eastAsia="Calibri" w:hAnsi="Calibri" w:cs="Calibri"/>
          <w:color w:val="00000A"/>
        </w:rPr>
        <w:t xml:space="preserve">A FAM a felhőalapú e-pénztárgép alkalmazások által kötelezően használandó adóügyi back end szolgáltatás. Az alkalmazás kapcsolódhat saját back end-hez, melyen keresztül kényelmi vagy értéknövelt üzleti szolgáltatásokat vehet igénybe, de adóügy funkciókat csak a FAM-on keresztül, ahhoz közvetlenül csatlakozva használhat. </w:t>
      </w:r>
      <w:r w:rsidRPr="00010356">
        <w:rPr>
          <w:rFonts w:ascii="Calibri" w:eastAsia="Calibri" w:hAnsi="Calibri" w:cs="Calibri"/>
          <w:color w:val="00000A"/>
          <w:lang w:val="pt-BR"/>
        </w:rPr>
        <w:t>A felhőalapú e-pénztárgép üzleti back end-je felől a FAM elérése nem megengedett.</w:t>
      </w:r>
    </w:p>
    <w:p w14:paraId="615A6B92" w14:textId="77777777" w:rsidR="00091302" w:rsidRPr="00010356" w:rsidRDefault="00091302" w:rsidP="00091302">
      <w:pPr>
        <w:jc w:val="both"/>
        <w:rPr>
          <w:rFonts w:ascii="Calibri" w:eastAsia="Calibri" w:hAnsi="Calibri" w:cs="Calibri"/>
          <w:color w:val="00000A"/>
          <w:lang w:val="pt-BR"/>
        </w:rPr>
      </w:pPr>
    </w:p>
    <w:p w14:paraId="64DDB6F3" w14:textId="77777777" w:rsidR="00091302" w:rsidRPr="005977A9" w:rsidRDefault="00091302" w:rsidP="00091302">
      <w:pPr>
        <w:jc w:val="center"/>
        <w:rPr>
          <w:rFonts w:ascii="Calibri" w:eastAsia="Calibri" w:hAnsi="Calibri" w:cs="Calibri"/>
          <w:color w:val="00000A"/>
        </w:rPr>
      </w:pPr>
      <w:r w:rsidRPr="005977A9">
        <w:rPr>
          <w:rFonts w:ascii="Calibri" w:eastAsia="Calibri" w:hAnsi="Calibri" w:cs="Calibri"/>
          <w:noProof/>
          <w:color w:val="00000A"/>
          <w:lang w:val="hu-HU" w:eastAsia="hu-HU"/>
        </w:rPr>
        <w:drawing>
          <wp:inline distT="0" distB="0" distL="0" distR="0" wp14:anchorId="2FA34A32" wp14:editId="5D39A6A8">
            <wp:extent cx="3366000" cy="1756800"/>
            <wp:effectExtent l="0" t="0" r="0" b="0"/>
            <wp:docPr id="359654497"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54497" name="Picture 1" descr="A diagram of a cloud computing system&#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366000" cy="1756800"/>
                    </a:xfrm>
                    <a:prstGeom prst="rect">
                      <a:avLst/>
                    </a:prstGeom>
                  </pic:spPr>
                </pic:pic>
              </a:graphicData>
            </a:graphic>
          </wp:inline>
        </w:drawing>
      </w:r>
    </w:p>
    <w:p w14:paraId="28C06C3C" w14:textId="77777777" w:rsidR="00091302" w:rsidRPr="005977A9" w:rsidRDefault="00091302" w:rsidP="00091302">
      <w:pPr>
        <w:jc w:val="both"/>
        <w:rPr>
          <w:rFonts w:ascii="Calibri" w:eastAsia="Calibri" w:hAnsi="Calibri" w:cs="Calibri"/>
          <w:color w:val="00000A"/>
        </w:rPr>
      </w:pPr>
    </w:p>
    <w:p w14:paraId="7904F91C" w14:textId="77777777" w:rsidR="00091302" w:rsidRPr="005977A9" w:rsidRDefault="00091302" w:rsidP="00091302">
      <w:pPr>
        <w:jc w:val="both"/>
        <w:rPr>
          <w:rFonts w:ascii="Calibri" w:eastAsia="Calibri" w:hAnsi="Calibri" w:cs="Calibri"/>
          <w:color w:val="00000A"/>
        </w:rPr>
      </w:pPr>
    </w:p>
    <w:p w14:paraId="4ED593AB"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FAM a felhőalapú e-pénztárgép minden futó példányának saját, egyedi azonosítóval (AP számmal) ellátott virtuális adóügyi egységet biztosít. A bevizsgálást követően minden felhőalapú e-pénztárgép szoftver a fizikai pénztárgépekhez hasonlóan egyedi engedélyszámot kap, azon belül egy futó sorszám azonosítja a virtuális adóügyi egység példányát, pl. „C12345678”.</w:t>
      </w:r>
    </w:p>
    <w:p w14:paraId="728EE18F" w14:textId="77777777" w:rsidR="00091302" w:rsidRPr="005977A9" w:rsidRDefault="00091302" w:rsidP="00091302">
      <w:pPr>
        <w:jc w:val="both"/>
        <w:rPr>
          <w:rFonts w:ascii="Calibri" w:eastAsia="Calibri" w:hAnsi="Calibri" w:cs="Calibri"/>
          <w:color w:val="00000A"/>
        </w:rPr>
      </w:pPr>
    </w:p>
    <w:p w14:paraId="6E700E00"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Minden virtuális adóügyi egység önálló, teljes állapotleíróval rendelkezik, a FAM adatbázisa minden működési adatot tárol. Nyilvántartja az adóügyi nap állapotát, a napi bizonylat sorszámokat, a napi és globális forgalmi gyűjtőket stb. Így a FAM lényegében egy virtuális pénztárgépnek tekintendő, melynek a felhasználói felületét az e-pénztárgép kliens alkalmazás adja. A szolgáltatás kialakításából adódóan a kliens alkalmazásban minimális adattárolás, az eléréshez szükséges authentikációs tanúsítvány tárolása elegendő lehet.</w:t>
      </w:r>
    </w:p>
    <w:p w14:paraId="5BD61B25" w14:textId="77777777" w:rsidR="00091302" w:rsidRPr="005977A9" w:rsidRDefault="00091302" w:rsidP="00091302">
      <w:pPr>
        <w:jc w:val="both"/>
        <w:rPr>
          <w:rFonts w:ascii="Calibri" w:eastAsia="Calibri" w:hAnsi="Calibri" w:cs="Calibri"/>
          <w:color w:val="00000A"/>
        </w:rPr>
      </w:pPr>
    </w:p>
    <w:p w14:paraId="3FDC521A"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Ennek köszönhetően, ha a kliens alkalmazást újra kell telepíteni vagy új készülékre kell átköltöztetni, elegendő új hozzáférési tanúsítványt igényelni, a felhasználói tevékenység az újratelepítés előtti állapotból folytatható.</w:t>
      </w:r>
    </w:p>
    <w:p w14:paraId="02468C5C" w14:textId="77777777" w:rsidR="00091302" w:rsidRPr="005977A9" w:rsidRDefault="00091302" w:rsidP="00091302">
      <w:pPr>
        <w:jc w:val="both"/>
        <w:rPr>
          <w:rFonts w:ascii="Calibri" w:eastAsia="Calibri" w:hAnsi="Calibri" w:cs="Calibri"/>
          <w:color w:val="00000A"/>
        </w:rPr>
      </w:pPr>
    </w:p>
    <w:p w14:paraId="678361E3"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FAM API interfésze mikroszerviz architektúrában készült, az intefész végpontjai elemi lépéseket hajtanak végre a kliens applikáció által kezelt FAM példányon. Minden hívás végrehajtottnak tekintendő, amennyiben a FAM azt a válaszüzenetben visszaigazolta.</w:t>
      </w:r>
    </w:p>
    <w:p w14:paraId="364F31B6" w14:textId="77777777" w:rsidR="00091302" w:rsidRPr="005977A9" w:rsidRDefault="00091302" w:rsidP="00091302">
      <w:pPr>
        <w:pStyle w:val="Cmsor2"/>
        <w:rPr>
          <w:lang w:val="en-US"/>
        </w:rPr>
      </w:pPr>
      <w:bookmarkStart w:id="1340" w:name="_Toc167061705"/>
      <w:bookmarkStart w:id="1341" w:name="_Toc1008060188"/>
      <w:bookmarkStart w:id="1342" w:name="_Toc195567156"/>
      <w:r w:rsidRPr="005977A9">
        <w:rPr>
          <w:lang w:val="en-US"/>
        </w:rPr>
        <w:t>Regisztrációs szolgáltatás</w:t>
      </w:r>
      <w:bookmarkEnd w:id="1340"/>
      <w:bookmarkEnd w:id="1341"/>
      <w:bookmarkEnd w:id="1342"/>
    </w:p>
    <w:p w14:paraId="1732E158"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felhőalapú e-pénztárgép alkalmazást csak az arra jogosult természetes vagy jogi személyek használhatják, ezért a felhőalapú e-pénztárgép igénylést a NAV által biztosított e-pénztárgép portálon kell benyújtani.</w:t>
      </w:r>
    </w:p>
    <w:p w14:paraId="15FBB8B9" w14:textId="77777777" w:rsidR="00091302" w:rsidRPr="005977A9" w:rsidRDefault="00091302" w:rsidP="00091302">
      <w:pPr>
        <w:jc w:val="both"/>
        <w:rPr>
          <w:rFonts w:ascii="Calibri" w:eastAsia="Calibri" w:hAnsi="Calibri" w:cs="Calibri"/>
          <w:color w:val="00000A"/>
        </w:rPr>
      </w:pPr>
    </w:p>
    <w:p w14:paraId="74EA5D2E"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regisztrációs portálra KAÜ-s azonosítással lehet bejelentkezni, a portál külső szolgáltatáson keresztül ellenőrzi, hogy a bejelentkezett felhasználónak van-e a megadott természetes vagy jogi személy képviseletére felhatalmazása.</w:t>
      </w:r>
    </w:p>
    <w:p w14:paraId="5E05B4F4" w14:textId="77777777" w:rsidR="00091302" w:rsidRPr="005977A9" w:rsidRDefault="00091302" w:rsidP="00091302">
      <w:pPr>
        <w:jc w:val="both"/>
        <w:rPr>
          <w:rFonts w:ascii="Calibri" w:eastAsia="Calibri" w:hAnsi="Calibri" w:cs="Calibri"/>
          <w:color w:val="00000A"/>
        </w:rPr>
      </w:pPr>
    </w:p>
    <w:p w14:paraId="1BFBEF9A" w14:textId="77777777" w:rsidR="00091302" w:rsidRPr="00010356" w:rsidRDefault="00091302" w:rsidP="00091302">
      <w:pPr>
        <w:jc w:val="both"/>
        <w:rPr>
          <w:rFonts w:ascii="Calibri" w:eastAsia="Calibri" w:hAnsi="Calibri" w:cs="Calibri"/>
          <w:color w:val="00000A"/>
          <w:lang w:val="pt-BR"/>
        </w:rPr>
      </w:pPr>
      <w:r w:rsidRPr="005977A9">
        <w:rPr>
          <w:rFonts w:ascii="Calibri" w:eastAsia="Calibri" w:hAnsi="Calibri" w:cs="Calibri"/>
          <w:color w:val="00000A"/>
        </w:rPr>
        <w:t xml:space="preserve">Az igénylés során a felhasználó kiválasztja, hogy melyik felhőalapú e-pénztárgép alkalmazást szeretné használni. A jogosultság ellenőrzését követően a portál elindítja a FAM-ban a virtuális adóügyi egység példány létrehozását, mely a kiválasztott szoftvernek megfelelő engedélyszámú AP számot kapja. </w:t>
      </w:r>
      <w:r w:rsidRPr="00010356">
        <w:rPr>
          <w:rFonts w:ascii="Calibri" w:eastAsia="Calibri" w:hAnsi="Calibri" w:cs="Calibri"/>
          <w:color w:val="00000A"/>
          <w:lang w:val="pt-BR"/>
        </w:rPr>
        <w:t>Ez egy standard pénztárgép regisztrációs folyamatot hajt végre a NAV-I felé. Az üzembe helyezési kód igénylését a regisztrációs portál automatikusan elvégzi.</w:t>
      </w:r>
    </w:p>
    <w:p w14:paraId="2B239D32" w14:textId="77777777" w:rsidR="00091302" w:rsidRPr="00010356" w:rsidRDefault="00091302" w:rsidP="00091302">
      <w:pPr>
        <w:jc w:val="both"/>
        <w:rPr>
          <w:rFonts w:ascii="Calibri" w:eastAsia="Calibri" w:hAnsi="Calibri" w:cs="Calibri"/>
          <w:color w:val="00000A"/>
          <w:lang w:val="pt-BR"/>
        </w:rPr>
      </w:pPr>
    </w:p>
    <w:p w14:paraId="10524E20" w14:textId="308EC5AB"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portál az új virtuális adóügyi egység példány AP számát, technikai felhasználóját és jelszavát, valamint egy egyszer használatos tokent gépi beolvasásra alkalmas módon (QR</w:t>
      </w:r>
      <w:r w:rsidR="008D36E6" w:rsidRPr="00010356">
        <w:rPr>
          <w:rFonts w:ascii="Calibri" w:eastAsia="Calibri" w:hAnsi="Calibri" w:cs="Calibri"/>
          <w:color w:val="00000A"/>
          <w:lang w:val="pt-BR"/>
        </w:rPr>
        <w:t>-</w:t>
      </w:r>
      <w:r w:rsidRPr="00010356">
        <w:rPr>
          <w:rFonts w:ascii="Calibri" w:eastAsia="Calibri" w:hAnsi="Calibri" w:cs="Calibri"/>
          <w:color w:val="00000A"/>
          <w:lang w:val="pt-BR"/>
        </w:rPr>
        <w:t>kód) megjeleníti. A kiválasztott alkalmazás letöltését (és opcionális gyártói regisztrációját) követően az alkalmazásba be kell olvasni a kódot, ami egy kliens tanúsítvány kérést állít össze, amit elküld a QR</w:t>
      </w:r>
      <w:r w:rsidR="008D36E6" w:rsidRPr="00010356">
        <w:rPr>
          <w:rFonts w:ascii="Calibri" w:eastAsia="Calibri" w:hAnsi="Calibri" w:cs="Calibri"/>
          <w:color w:val="00000A"/>
          <w:lang w:val="pt-BR"/>
        </w:rPr>
        <w:t>-</w:t>
      </w:r>
      <w:r w:rsidRPr="00010356">
        <w:rPr>
          <w:rFonts w:ascii="Calibri" w:eastAsia="Calibri" w:hAnsi="Calibri" w:cs="Calibri"/>
          <w:color w:val="00000A"/>
          <w:lang w:val="pt-BR"/>
        </w:rPr>
        <w:t>kódból beolvasott authentikációs adatokkal meghívandó FAM kliens authentikációs tanúsítvány igénylése végpontra.</w:t>
      </w:r>
    </w:p>
    <w:p w14:paraId="408BD5A0" w14:textId="77777777" w:rsidR="00091302" w:rsidRPr="00010356" w:rsidRDefault="00091302" w:rsidP="00091302">
      <w:pPr>
        <w:jc w:val="both"/>
        <w:rPr>
          <w:rFonts w:ascii="Calibri" w:eastAsia="Calibri" w:hAnsi="Calibri" w:cs="Calibri"/>
          <w:color w:val="00000A"/>
          <w:lang w:val="pt-BR"/>
        </w:rPr>
      </w:pPr>
    </w:p>
    <w:p w14:paraId="4F8F3736"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tanúsítvány létrehozását követően a technikai felhasználóval be kell jelentkezni a FAM-ba, melynek eredményeként az alkalmazás egy hosszú távú session tokent kap.</w:t>
      </w:r>
    </w:p>
    <w:p w14:paraId="4445F586" w14:textId="77777777" w:rsidR="00091302" w:rsidRPr="00010356" w:rsidRDefault="00091302" w:rsidP="00091302">
      <w:pPr>
        <w:jc w:val="both"/>
        <w:rPr>
          <w:rFonts w:ascii="Calibri" w:eastAsia="Calibri" w:hAnsi="Calibri" w:cs="Calibri"/>
          <w:color w:val="00000A"/>
          <w:lang w:val="pt-BR"/>
        </w:rPr>
      </w:pPr>
    </w:p>
    <w:p w14:paraId="4AE8E687"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tanúsítvány kiadását követően annak kulcsait, valamint a session tokent az operációs rendszer védett tárolójában kell tárolni, és azt az alkalmazásban kötelezően megadandó PIN kóddal kell védeni. A PIN kód bekérése a készülék által nyújtott biometrikus azonosítással opcionálisan kiváltható.</w:t>
      </w:r>
    </w:p>
    <w:p w14:paraId="63E0A281" w14:textId="77777777" w:rsidR="00091302" w:rsidRPr="00010356" w:rsidRDefault="00091302" w:rsidP="00091302">
      <w:pPr>
        <w:jc w:val="both"/>
        <w:rPr>
          <w:rFonts w:ascii="Calibri" w:eastAsia="Calibri" w:hAnsi="Calibri" w:cs="Calibri"/>
          <w:color w:val="00000A"/>
          <w:lang w:val="pt-BR"/>
        </w:rPr>
      </w:pPr>
    </w:p>
    <w:p w14:paraId="3BC72A6C"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Ezt követően az e-pénztárgép kliens alkalmazáshoz kötelező a nyomtató beállítása. Ez történhet vezetékes vagy vezeték nélküli (pl. Bluetooth) csatlakoztatással. A nyomtató működését tesztoldal nyomtatásával kell ellenőrizni.</w:t>
      </w:r>
    </w:p>
    <w:p w14:paraId="62B338DD" w14:textId="77777777" w:rsidR="00091302" w:rsidRPr="00010356" w:rsidRDefault="00091302" w:rsidP="00091302">
      <w:pPr>
        <w:jc w:val="both"/>
        <w:rPr>
          <w:rFonts w:ascii="Calibri" w:eastAsia="Calibri" w:hAnsi="Calibri" w:cs="Calibri"/>
          <w:color w:val="00000A"/>
          <w:lang w:val="pt-BR"/>
        </w:rPr>
      </w:pPr>
    </w:p>
    <w:p w14:paraId="10996901" w14:textId="7041F5FA"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kliens authentikációs tanúsítvány és session token birtokában, beállított nyomtatóval a felhőalapú e-pénztár</w:t>
      </w:r>
      <w:r w:rsidR="0048059A" w:rsidRPr="00010356">
        <w:rPr>
          <w:rFonts w:ascii="Calibri" w:eastAsia="Calibri" w:hAnsi="Calibri" w:cs="Calibri"/>
          <w:color w:val="00000A"/>
          <w:lang w:val="pt-BR"/>
        </w:rPr>
        <w:t>g</w:t>
      </w:r>
      <w:r w:rsidRPr="00010356">
        <w:rPr>
          <w:rFonts w:ascii="Calibri" w:eastAsia="Calibri" w:hAnsi="Calibri" w:cs="Calibri"/>
          <w:color w:val="00000A"/>
          <w:lang w:val="pt-BR"/>
        </w:rPr>
        <w:t>ép kliens beküld egy „hello” üzenetet, ezt követően kezdődhet meg az alkalmazás adóügyi funkcióinak a használata.</w:t>
      </w:r>
    </w:p>
    <w:p w14:paraId="685E025C" w14:textId="77777777" w:rsidR="00091302" w:rsidRPr="00010356" w:rsidRDefault="00091302" w:rsidP="00091302">
      <w:pPr>
        <w:jc w:val="both"/>
        <w:rPr>
          <w:rFonts w:ascii="Calibri" w:eastAsia="Calibri" w:hAnsi="Calibri" w:cs="Calibri"/>
          <w:color w:val="00000A"/>
          <w:lang w:val="pt-BR"/>
        </w:rPr>
      </w:pPr>
    </w:p>
    <w:p w14:paraId="798D69B2"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regisztráció főbb lépései összefoglalva:</w:t>
      </w:r>
    </w:p>
    <w:p w14:paraId="411CCF8B" w14:textId="77777777" w:rsidR="00091302" w:rsidRPr="005977A9" w:rsidRDefault="00091302" w:rsidP="00B97AE5">
      <w:pPr>
        <w:pStyle w:val="Listaszerbekezds"/>
        <w:numPr>
          <w:ilvl w:val="0"/>
          <w:numId w:val="136"/>
        </w:numPr>
        <w:jc w:val="both"/>
      </w:pPr>
      <w:r w:rsidRPr="005977A9">
        <w:t>Igénylés az ePG Portálon</w:t>
      </w:r>
    </w:p>
    <w:p w14:paraId="0952E755" w14:textId="77777777" w:rsidR="00091302" w:rsidRPr="005977A9" w:rsidRDefault="00091302" w:rsidP="00B97AE5">
      <w:pPr>
        <w:pStyle w:val="Listaszerbekezds"/>
        <w:numPr>
          <w:ilvl w:val="1"/>
          <w:numId w:val="136"/>
        </w:numPr>
        <w:jc w:val="both"/>
      </w:pPr>
      <w:r w:rsidRPr="005977A9">
        <w:t>Ellenőrzések</w:t>
      </w:r>
    </w:p>
    <w:p w14:paraId="4C816791" w14:textId="77777777" w:rsidR="00091302" w:rsidRPr="00010356" w:rsidRDefault="00091302" w:rsidP="00B97AE5">
      <w:pPr>
        <w:pStyle w:val="Listaszerbekezds"/>
        <w:numPr>
          <w:ilvl w:val="1"/>
          <w:numId w:val="136"/>
        </w:numPr>
        <w:jc w:val="both"/>
        <w:rPr>
          <w:lang w:val="pt-BR"/>
        </w:rPr>
      </w:pPr>
      <w:r w:rsidRPr="00010356">
        <w:rPr>
          <w:lang w:val="pt-BR"/>
        </w:rPr>
        <w:t>FAM példány kiosztása, NAV-os regisztrációja</w:t>
      </w:r>
    </w:p>
    <w:p w14:paraId="1B6F0EA7" w14:textId="77777777" w:rsidR="00091302" w:rsidRPr="005977A9" w:rsidRDefault="00091302" w:rsidP="00B97AE5">
      <w:pPr>
        <w:pStyle w:val="Listaszerbekezds"/>
        <w:numPr>
          <w:ilvl w:val="1"/>
          <w:numId w:val="136"/>
        </w:numPr>
        <w:jc w:val="both"/>
      </w:pPr>
      <w:r w:rsidRPr="005977A9">
        <w:t>Aktivációs adatok visszaadása</w:t>
      </w:r>
    </w:p>
    <w:p w14:paraId="0E91E281" w14:textId="77777777" w:rsidR="00091302" w:rsidRPr="005977A9" w:rsidRDefault="00091302" w:rsidP="00B97AE5">
      <w:pPr>
        <w:pStyle w:val="Listaszerbekezds"/>
        <w:numPr>
          <w:ilvl w:val="0"/>
          <w:numId w:val="136"/>
        </w:numPr>
        <w:jc w:val="both"/>
      </w:pPr>
      <w:r w:rsidRPr="005977A9">
        <w:t>Applikáció beállítása</w:t>
      </w:r>
    </w:p>
    <w:p w14:paraId="0DAB2D6F" w14:textId="2D867540" w:rsidR="00091302" w:rsidRPr="005977A9" w:rsidRDefault="00091302" w:rsidP="00B97AE5">
      <w:pPr>
        <w:pStyle w:val="Listaszerbekezds"/>
        <w:numPr>
          <w:ilvl w:val="1"/>
          <w:numId w:val="136"/>
        </w:numPr>
        <w:jc w:val="both"/>
      </w:pPr>
      <w:r w:rsidRPr="005977A9">
        <w:t>Aktivációs adatok (QR</w:t>
      </w:r>
      <w:r w:rsidR="00355A6E">
        <w:t>-</w:t>
      </w:r>
      <w:r w:rsidRPr="005977A9">
        <w:t>kód) beolvasása</w:t>
      </w:r>
    </w:p>
    <w:p w14:paraId="7AFAA222" w14:textId="77777777" w:rsidR="00091302" w:rsidRPr="005977A9" w:rsidRDefault="00091302" w:rsidP="00B97AE5">
      <w:pPr>
        <w:pStyle w:val="Listaszerbekezds"/>
        <w:numPr>
          <w:ilvl w:val="1"/>
          <w:numId w:val="136"/>
        </w:numPr>
        <w:jc w:val="both"/>
      </w:pPr>
      <w:r w:rsidRPr="005977A9">
        <w:t>Kliens tanúsítvány igénylése</w:t>
      </w:r>
    </w:p>
    <w:p w14:paraId="7C2AF5FF" w14:textId="77777777" w:rsidR="00091302" w:rsidRPr="005977A9" w:rsidRDefault="00091302" w:rsidP="00B97AE5">
      <w:pPr>
        <w:pStyle w:val="Listaszerbekezds"/>
        <w:numPr>
          <w:ilvl w:val="1"/>
          <w:numId w:val="136"/>
        </w:numPr>
        <w:jc w:val="both"/>
      </w:pPr>
      <w:r w:rsidRPr="005977A9">
        <w:t>Alkalmazásszintű bejelentkezés a FAM-ba</w:t>
      </w:r>
    </w:p>
    <w:p w14:paraId="172C3D63" w14:textId="77777777" w:rsidR="00091302" w:rsidRPr="005977A9" w:rsidRDefault="00091302" w:rsidP="00B97AE5">
      <w:pPr>
        <w:pStyle w:val="Listaszerbekezds"/>
        <w:numPr>
          <w:ilvl w:val="1"/>
          <w:numId w:val="136"/>
        </w:numPr>
        <w:jc w:val="both"/>
      </w:pPr>
      <w:r w:rsidRPr="005977A9">
        <w:t>Nyomtató csatlakoztatása, működés ellenőrzése</w:t>
      </w:r>
    </w:p>
    <w:p w14:paraId="173BBB49" w14:textId="77777777" w:rsidR="00091302" w:rsidRPr="005977A9" w:rsidRDefault="00091302" w:rsidP="00B97AE5">
      <w:pPr>
        <w:pStyle w:val="Listaszerbekezds"/>
        <w:numPr>
          <w:ilvl w:val="1"/>
          <w:numId w:val="136"/>
        </w:numPr>
        <w:jc w:val="both"/>
      </w:pPr>
      <w:r w:rsidRPr="005977A9">
        <w:t>Beállítás készre jelentése („hello”).</w:t>
      </w:r>
    </w:p>
    <w:p w14:paraId="698C9B76" w14:textId="77777777" w:rsidR="00091302" w:rsidRPr="005977A9" w:rsidRDefault="00091302" w:rsidP="00091302">
      <w:pPr>
        <w:jc w:val="both"/>
        <w:rPr>
          <w:rFonts w:ascii="Calibri" w:eastAsia="Calibri" w:hAnsi="Calibri" w:cs="Calibri"/>
          <w:color w:val="00000A"/>
        </w:rPr>
      </w:pPr>
    </w:p>
    <w:p w14:paraId="5234E3B2" w14:textId="1A4CF4A4"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tanúsítvány érvényességét az alkalmazás indulásakor, naponta legalább egyszer ellenőrizni kell. Amennyiben az alkalmazás nem látja a tanúsítványt (pl. véletlen adattörlés eredményeként), vagy a felhasználó elfelejtette a PIN kódját, vagy a tanúsítvány lejárt, a felhasználó az e-pénztárgép regisztrációs felületen igényelhet új QR</w:t>
      </w:r>
      <w:r w:rsidR="00355A6E">
        <w:rPr>
          <w:rFonts w:ascii="Calibri" w:eastAsia="Calibri" w:hAnsi="Calibri" w:cs="Calibri"/>
          <w:color w:val="00000A"/>
        </w:rPr>
        <w:t>-</w:t>
      </w:r>
      <w:r w:rsidRPr="005977A9">
        <w:rPr>
          <w:rFonts w:ascii="Calibri" w:eastAsia="Calibri" w:hAnsi="Calibri" w:cs="Calibri"/>
          <w:color w:val="00000A"/>
        </w:rPr>
        <w:t>kódot, amivel a fentebb ismertetett módon kell új kliens authentikációs tanúsítványt igényelnie.</w:t>
      </w:r>
    </w:p>
    <w:p w14:paraId="520FF7BC" w14:textId="77777777" w:rsidR="00091302" w:rsidRPr="005977A9" w:rsidRDefault="00091302" w:rsidP="00091302">
      <w:pPr>
        <w:jc w:val="both"/>
        <w:rPr>
          <w:rFonts w:ascii="Calibri" w:eastAsia="Calibri" w:hAnsi="Calibri" w:cs="Calibri"/>
          <w:color w:val="00000A"/>
        </w:rPr>
      </w:pPr>
    </w:p>
    <w:p w14:paraId="499FB97E" w14:textId="77777777" w:rsidR="00091302" w:rsidRPr="005977A9" w:rsidRDefault="00091302" w:rsidP="00091302">
      <w:pPr>
        <w:jc w:val="both"/>
        <w:rPr>
          <w:rFonts w:ascii="Calibri" w:eastAsia="Calibri" w:hAnsi="Calibri" w:cs="Calibri"/>
          <w:color w:val="00000A"/>
        </w:rPr>
      </w:pPr>
    </w:p>
    <w:p w14:paraId="0F9BFA95" w14:textId="77777777" w:rsidR="00091302" w:rsidRPr="00010356" w:rsidRDefault="00091302" w:rsidP="00091302">
      <w:pPr>
        <w:pStyle w:val="Cmsor2"/>
        <w:rPr>
          <w:lang w:val="pt-BR"/>
        </w:rPr>
      </w:pPr>
      <w:bookmarkStart w:id="1343" w:name="_Toc167061707"/>
      <w:bookmarkStart w:id="1344" w:name="_Toc1915143890"/>
      <w:bookmarkStart w:id="1345" w:name="_Toc195567157"/>
      <w:bookmarkStart w:id="1346" w:name="_Toc1581723600"/>
      <w:r w:rsidRPr="00010356">
        <w:rPr>
          <w:lang w:val="pt-BR"/>
        </w:rPr>
        <w:t>E-pénztárgép REST interfész</w:t>
      </w:r>
      <w:bookmarkEnd w:id="1343"/>
      <w:bookmarkEnd w:id="1344"/>
      <w:r w:rsidRPr="00010356">
        <w:rPr>
          <w:lang w:val="pt-BR"/>
        </w:rPr>
        <w:t xml:space="preserve"> – Általános információk</w:t>
      </w:r>
      <w:bookmarkEnd w:id="1345"/>
    </w:p>
    <w:p w14:paraId="6DE8D781" w14:textId="6D8E9566" w:rsidR="00091302" w:rsidRPr="00010356" w:rsidRDefault="00091302" w:rsidP="00091302">
      <w:pPr>
        <w:jc w:val="both"/>
        <w:rPr>
          <w:lang w:val="pt-BR"/>
        </w:rPr>
      </w:pPr>
      <w:r w:rsidRPr="00010356">
        <w:rPr>
          <w:rFonts w:asciiTheme="minorHAnsi" w:eastAsiaTheme="minorEastAsia" w:hAnsiTheme="minorHAnsi" w:cstheme="minorBidi"/>
          <w:lang w:val="pt-BR"/>
        </w:rPr>
        <w:t>Az e-pénztárgép kliens SSL/TLS kapcsolat felett, szabványos REST API-n keresztül kommunikál a FAM-mal. A kapcsolat felépítése során az e-pénztárgép a regisztráció során generált kliens authentikációs tanúsítványt használja. A FAM adóügyi funkcióhoz tartozó végpontok csak a tanúsítvány bemutatásával szólíthatók meg. Ez alól kivétel a tanúsítvány-</w:t>
      </w:r>
      <w:r w:rsidR="003D290D">
        <w:rPr>
          <w:rFonts w:asciiTheme="minorHAnsi" w:eastAsiaTheme="minorEastAsia" w:hAnsiTheme="minorHAnsi" w:cstheme="minorBidi"/>
          <w:lang w:val="pt-BR"/>
        </w:rPr>
        <w:t>igénylés</w:t>
      </w:r>
      <w:r w:rsidR="003D290D" w:rsidRPr="00010356">
        <w:rPr>
          <w:rFonts w:asciiTheme="minorHAnsi" w:eastAsiaTheme="minorEastAsia" w:hAnsiTheme="minorHAnsi" w:cstheme="minorBidi"/>
          <w:lang w:val="pt-BR"/>
        </w:rPr>
        <w:t xml:space="preserve"> </w:t>
      </w:r>
      <w:r w:rsidRPr="00010356">
        <w:rPr>
          <w:rFonts w:asciiTheme="minorHAnsi" w:eastAsiaTheme="minorEastAsia" w:hAnsiTheme="minorHAnsi" w:cstheme="minorBidi"/>
          <w:lang w:val="pt-BR"/>
        </w:rPr>
        <w:t>(</w:t>
      </w:r>
      <w:r w:rsidRPr="00010356">
        <w:rPr>
          <w:rFonts w:asciiTheme="minorHAnsi" w:eastAsiaTheme="minorEastAsia" w:hAnsiTheme="minorHAnsi" w:cstheme="minorBidi"/>
          <w:i/>
          <w:lang w:val="pt-BR"/>
        </w:rPr>
        <w:t>sign</w:t>
      </w:r>
      <w:r w:rsidRPr="00010356">
        <w:rPr>
          <w:rFonts w:asciiTheme="minorHAnsi" w:eastAsiaTheme="minorEastAsia" w:hAnsiTheme="minorHAnsi" w:cstheme="minorBidi"/>
          <w:lang w:val="pt-BR"/>
        </w:rPr>
        <w:t xml:space="preserve">) </w:t>
      </w:r>
      <w:r w:rsidR="003D290D">
        <w:rPr>
          <w:rFonts w:asciiTheme="minorHAnsi" w:eastAsiaTheme="minorEastAsia" w:hAnsiTheme="minorHAnsi" w:cstheme="minorBidi"/>
          <w:lang w:val="pt-BR"/>
        </w:rPr>
        <w:t xml:space="preserve">és tanúsítvány-letöltés (query-cert) </w:t>
      </w:r>
      <w:r w:rsidRPr="00010356">
        <w:rPr>
          <w:rFonts w:asciiTheme="minorHAnsi" w:eastAsiaTheme="minorEastAsia" w:hAnsiTheme="minorHAnsi" w:cstheme="minorBidi"/>
          <w:lang w:val="pt-BR"/>
        </w:rPr>
        <w:t>hívás.</w:t>
      </w:r>
    </w:p>
    <w:p w14:paraId="18A0649B" w14:textId="77777777" w:rsidR="00091302" w:rsidRPr="00010356" w:rsidRDefault="00091302" w:rsidP="00091302">
      <w:pPr>
        <w:jc w:val="both"/>
        <w:rPr>
          <w:lang w:val="pt-BR"/>
        </w:rPr>
      </w:pPr>
    </w:p>
    <w:p w14:paraId="5C4041A2" w14:textId="77777777" w:rsidR="00091302" w:rsidRPr="00010356" w:rsidRDefault="00091302" w:rsidP="00091302">
      <w:pPr>
        <w:jc w:val="both"/>
        <w:rPr>
          <w:rFonts w:asciiTheme="minorHAnsi" w:eastAsiaTheme="minorEastAsia" w:hAnsiTheme="minorHAnsi" w:cstheme="minorBidi"/>
          <w:lang w:val="pt-BR"/>
        </w:rPr>
      </w:pPr>
      <w:r w:rsidRPr="00010356">
        <w:rPr>
          <w:rFonts w:asciiTheme="minorHAnsi" w:eastAsiaTheme="minorEastAsia" w:hAnsiTheme="minorHAnsi" w:cstheme="minorBidi"/>
          <w:lang w:val="pt-BR"/>
        </w:rPr>
        <w:t>Az API végpontok a funkcióik szerint a következő csoportokba vannak gyűjtve:</w:t>
      </w:r>
      <w:bookmarkEnd w:id="1346"/>
    </w:p>
    <w:p w14:paraId="2822CDF4" w14:textId="77777777" w:rsidR="00091302" w:rsidRPr="005977A9" w:rsidRDefault="00091302" w:rsidP="00B97AE5">
      <w:pPr>
        <w:pStyle w:val="Listaszerbekezds"/>
        <w:numPr>
          <w:ilvl w:val="0"/>
          <w:numId w:val="86"/>
        </w:numPr>
        <w:spacing w:before="0" w:after="0"/>
        <w:jc w:val="both"/>
      </w:pPr>
      <w:r w:rsidRPr="005977A9">
        <w:rPr>
          <w:b/>
        </w:rPr>
        <w:t>Azonosítás (Authentication)</w:t>
      </w:r>
      <w:r w:rsidRPr="005977A9">
        <w:t xml:space="preserve"> – felhasználói be- és kijelentkezés </w:t>
      </w:r>
    </w:p>
    <w:p w14:paraId="5A43C4E8" w14:textId="77777777" w:rsidR="00091302" w:rsidRPr="005977A9" w:rsidRDefault="00091302" w:rsidP="00B97AE5">
      <w:pPr>
        <w:pStyle w:val="Listaszerbekezds"/>
        <w:numPr>
          <w:ilvl w:val="0"/>
          <w:numId w:val="86"/>
        </w:numPr>
        <w:spacing w:before="0" w:after="0"/>
        <w:jc w:val="both"/>
      </w:pPr>
      <w:r w:rsidRPr="005977A9">
        <w:rPr>
          <w:b/>
        </w:rPr>
        <w:t>Bizonylatok kezelése (Document)</w:t>
      </w:r>
      <w:r w:rsidRPr="005977A9">
        <w:t xml:space="preserve"> – bizonylat létrehozásával és nyomtatásával kapcsolatos végpontok. </w:t>
      </w:r>
    </w:p>
    <w:p w14:paraId="74E5EC1E" w14:textId="77777777" w:rsidR="00091302" w:rsidRPr="005977A9" w:rsidRDefault="00091302" w:rsidP="00B97AE5">
      <w:pPr>
        <w:pStyle w:val="Listaszerbekezds"/>
        <w:numPr>
          <w:ilvl w:val="0"/>
          <w:numId w:val="86"/>
        </w:numPr>
        <w:spacing w:before="0" w:after="0"/>
        <w:jc w:val="both"/>
      </w:pPr>
      <w:r w:rsidRPr="005977A9">
        <w:rPr>
          <w:b/>
        </w:rPr>
        <w:t xml:space="preserve">Valutakezelés (Currencies) </w:t>
      </w:r>
      <w:r w:rsidRPr="005977A9">
        <w:t>– A FAM által kezelt valuták kezelését biztosító végpontok.</w:t>
      </w:r>
    </w:p>
    <w:p w14:paraId="33A0340F" w14:textId="77777777" w:rsidR="00091302" w:rsidRPr="005977A9" w:rsidRDefault="00091302" w:rsidP="00B97AE5">
      <w:pPr>
        <w:pStyle w:val="Listaszerbekezds"/>
        <w:numPr>
          <w:ilvl w:val="0"/>
          <w:numId w:val="86"/>
        </w:numPr>
        <w:spacing w:before="0" w:after="0"/>
        <w:jc w:val="both"/>
      </w:pPr>
      <w:r w:rsidRPr="005977A9">
        <w:rPr>
          <w:b/>
        </w:rPr>
        <w:t xml:space="preserve">Fizetési módok (PaymentMethod) </w:t>
      </w:r>
      <w:r w:rsidRPr="005977A9">
        <w:t xml:space="preserve">– A FAM-ban alapértelmezetten megtalálható beépített (Pénztárgéprendeletben előírt), illetve az egyedi fizetési módokat kezelő funkciók. </w:t>
      </w:r>
    </w:p>
    <w:p w14:paraId="23F9F25A" w14:textId="77777777" w:rsidR="00091302" w:rsidRPr="005977A9" w:rsidRDefault="00091302" w:rsidP="00B97AE5">
      <w:pPr>
        <w:pStyle w:val="Listaszerbekezds"/>
        <w:numPr>
          <w:ilvl w:val="0"/>
          <w:numId w:val="86"/>
        </w:numPr>
        <w:spacing w:before="0" w:after="0"/>
        <w:jc w:val="both"/>
      </w:pPr>
      <w:r w:rsidRPr="005977A9">
        <w:rPr>
          <w:b/>
        </w:rPr>
        <w:t xml:space="preserve">Fájlkezelés (File) </w:t>
      </w:r>
      <w:r w:rsidRPr="005977A9">
        <w:t>– A NAV által biztosított, a NAV-I történő sikeres feltöltést jelző (animált) GIF és WAV hangfájl letöltésére szolgáló interfész.</w:t>
      </w:r>
    </w:p>
    <w:p w14:paraId="46D32470" w14:textId="77777777" w:rsidR="00091302" w:rsidRPr="005977A9" w:rsidRDefault="00091302" w:rsidP="00B97AE5">
      <w:pPr>
        <w:pStyle w:val="Listaszerbekezds"/>
        <w:numPr>
          <w:ilvl w:val="0"/>
          <w:numId w:val="86"/>
        </w:numPr>
        <w:spacing w:before="0" w:after="0"/>
        <w:jc w:val="both"/>
      </w:pPr>
      <w:r w:rsidRPr="005977A9">
        <w:rPr>
          <w:b/>
        </w:rPr>
        <w:t xml:space="preserve">Tanúsítvány-aláírás (ConnectionInitializer) </w:t>
      </w:r>
      <w:r w:rsidRPr="005977A9">
        <w:t>– A fiskális rendszer klienstanúsítványát kiadó végpont. A FAM háttérrendszer része.</w:t>
      </w:r>
    </w:p>
    <w:p w14:paraId="2D29A9F1" w14:textId="77777777" w:rsidR="00091302" w:rsidRPr="005977A9" w:rsidRDefault="00091302" w:rsidP="00B97AE5">
      <w:pPr>
        <w:pStyle w:val="Listaszerbekezds"/>
        <w:numPr>
          <w:ilvl w:val="0"/>
          <w:numId w:val="86"/>
        </w:numPr>
        <w:spacing w:before="0" w:after="0"/>
        <w:jc w:val="both"/>
      </w:pPr>
      <w:r w:rsidRPr="005977A9">
        <w:rPr>
          <w:b/>
        </w:rPr>
        <w:t xml:space="preserve">Rendszer (System) </w:t>
      </w:r>
      <w:r w:rsidRPr="005977A9">
        <w:t>– Az állapot-lekérdezés végpontjai.</w:t>
      </w:r>
    </w:p>
    <w:p w14:paraId="32694071" w14:textId="77777777" w:rsidR="00091302" w:rsidRPr="00010356" w:rsidRDefault="00091302" w:rsidP="00B97AE5">
      <w:pPr>
        <w:pStyle w:val="Listaszerbekezds"/>
        <w:numPr>
          <w:ilvl w:val="0"/>
          <w:numId w:val="86"/>
        </w:numPr>
        <w:spacing w:before="0" w:after="0"/>
        <w:jc w:val="both"/>
        <w:rPr>
          <w:lang w:val="pt-BR"/>
        </w:rPr>
      </w:pPr>
      <w:r w:rsidRPr="00010356">
        <w:rPr>
          <w:b/>
          <w:lang w:val="pt-BR"/>
        </w:rPr>
        <w:t xml:space="preserve">Telemetria (Telemetry) </w:t>
      </w:r>
      <w:r w:rsidRPr="00010356">
        <w:rPr>
          <w:lang w:val="pt-BR"/>
        </w:rPr>
        <w:t>– NAV-I kommunikációs funkciók.</w:t>
      </w:r>
    </w:p>
    <w:p w14:paraId="0ADA0A3E" w14:textId="77777777" w:rsidR="00091302" w:rsidRPr="00010356" w:rsidRDefault="00091302" w:rsidP="00091302">
      <w:pPr>
        <w:jc w:val="both"/>
        <w:rPr>
          <w:rFonts w:ascii="Calibri" w:eastAsia="Calibri" w:hAnsi="Calibri" w:cs="Calibri"/>
          <w:color w:val="00000A"/>
          <w:lang w:val="pt-BR"/>
        </w:rPr>
      </w:pPr>
    </w:p>
    <w:p w14:paraId="4BF3F67E" w14:textId="0B1ECA9B" w:rsidR="00183EC6" w:rsidRPr="00010356" w:rsidRDefault="00183EC6" w:rsidP="00183EC6">
      <w:pPr>
        <w:jc w:val="both"/>
        <w:rPr>
          <w:rFonts w:asciiTheme="minorHAnsi" w:eastAsiaTheme="minorEastAsia" w:hAnsiTheme="minorHAnsi" w:cstheme="minorBidi"/>
          <w:lang w:val="pt-BR"/>
        </w:rPr>
      </w:pPr>
      <w:r w:rsidRPr="00010356">
        <w:rPr>
          <w:rFonts w:asciiTheme="minorHAnsi" w:eastAsiaTheme="minorEastAsia" w:hAnsiTheme="minorHAnsi" w:cstheme="minorBidi"/>
          <w:lang w:val="pt-BR"/>
        </w:rPr>
        <w:t>A FAM szolgáltatási végpontok context root-ja az alábbiak egyike lehet:</w:t>
      </w:r>
    </w:p>
    <w:p w14:paraId="76CDB43A" w14:textId="02966FE9" w:rsidR="00183EC6" w:rsidRPr="005977A9" w:rsidRDefault="00183EC6" w:rsidP="00183EC6">
      <w:pPr>
        <w:pStyle w:val="Listaszerbekezds"/>
        <w:numPr>
          <w:ilvl w:val="0"/>
          <w:numId w:val="96"/>
        </w:numPr>
        <w:jc w:val="both"/>
      </w:pPr>
      <w:r w:rsidRPr="005977A9">
        <w:t>/</w:t>
      </w:r>
      <w:r>
        <w:t>fam-</w:t>
      </w:r>
      <w:r w:rsidR="00F3168E">
        <w:t>c</w:t>
      </w:r>
      <w:r w:rsidR="003F3E34">
        <w:t>a</w:t>
      </w:r>
      <w:r w:rsidRPr="005977A9">
        <w:t>/v1 – az</w:t>
      </w:r>
      <w:r w:rsidR="00F3168E">
        <w:t xml:space="preserve"> FePG applikációk tanúsítványkezelésével kapcsolatos</w:t>
      </w:r>
      <w:r w:rsidRPr="005977A9">
        <w:t xml:space="preserve"> végpontok</w:t>
      </w:r>
    </w:p>
    <w:p w14:paraId="171A86B8" w14:textId="77777777" w:rsidR="0014139E" w:rsidRPr="005977A9" w:rsidRDefault="0014139E" w:rsidP="0014139E">
      <w:pPr>
        <w:pStyle w:val="Listaszerbekezds"/>
        <w:numPr>
          <w:ilvl w:val="0"/>
          <w:numId w:val="96"/>
        </w:numPr>
        <w:jc w:val="both"/>
      </w:pPr>
      <w:r w:rsidRPr="005977A9">
        <w:t>/</w:t>
      </w:r>
      <w:r>
        <w:t>fam</w:t>
      </w:r>
      <w:r w:rsidRPr="005977A9">
        <w:t xml:space="preserve">/v1 – az </w:t>
      </w:r>
      <w:r>
        <w:t>FePG applikációk által a klienstanúsítvány birtokában hívott üzleti végpontok</w:t>
      </w:r>
    </w:p>
    <w:p w14:paraId="57A90697" w14:textId="77777777" w:rsidR="00407700" w:rsidRDefault="00407700" w:rsidP="00091302">
      <w:pPr>
        <w:jc w:val="both"/>
        <w:rPr>
          <w:rFonts w:ascii="Calibri" w:eastAsia="Calibri" w:hAnsi="Calibri" w:cs="Calibri"/>
          <w:color w:val="00000A"/>
        </w:rPr>
      </w:pPr>
    </w:p>
    <w:p w14:paraId="40F02C00" w14:textId="77777777" w:rsidR="00183EC6" w:rsidRPr="005977A9" w:rsidRDefault="00183EC6" w:rsidP="00091302">
      <w:pPr>
        <w:jc w:val="both"/>
        <w:rPr>
          <w:rFonts w:ascii="Calibri" w:eastAsia="Calibri" w:hAnsi="Calibri" w:cs="Calibri"/>
          <w:color w:val="00000A"/>
        </w:rPr>
      </w:pPr>
    </w:p>
    <w:p w14:paraId="69C7A22B" w14:textId="77777777" w:rsidR="00091302" w:rsidRPr="005977A9" w:rsidRDefault="00091302" w:rsidP="00091302">
      <w:pPr>
        <w:jc w:val="both"/>
      </w:pPr>
      <w:r w:rsidRPr="005977A9">
        <w:rPr>
          <w:rFonts w:ascii="Calibri" w:eastAsia="Calibri" w:hAnsi="Calibri" w:cs="Calibri"/>
          <w:b/>
        </w:rPr>
        <w:t>HTTP metódusok</w:t>
      </w:r>
    </w:p>
    <w:p w14:paraId="2AA54DEC" w14:textId="77777777" w:rsidR="00091302" w:rsidRPr="005977A9" w:rsidRDefault="00091302" w:rsidP="00B97AE5">
      <w:pPr>
        <w:pStyle w:val="Listaszerbekezds"/>
        <w:numPr>
          <w:ilvl w:val="0"/>
          <w:numId w:val="93"/>
        </w:numPr>
        <w:jc w:val="both"/>
      </w:pPr>
      <w:r w:rsidRPr="005977A9">
        <w:t xml:space="preserve">GET – Adatokat kér el az alkalmazástól az URL-ben átadott paramétereket használva </w:t>
      </w:r>
    </w:p>
    <w:p w14:paraId="22AB2BB5" w14:textId="77777777" w:rsidR="00091302" w:rsidRPr="005977A9" w:rsidRDefault="00091302" w:rsidP="00B97AE5">
      <w:pPr>
        <w:pStyle w:val="Listaszerbekezds"/>
        <w:numPr>
          <w:ilvl w:val="0"/>
          <w:numId w:val="93"/>
        </w:numPr>
        <w:jc w:val="both"/>
      </w:pPr>
      <w:r w:rsidRPr="005977A9">
        <w:t>POST – Adatokat rögzít, módosít a kérés törzsében átadott adatokat használva</w:t>
      </w:r>
    </w:p>
    <w:p w14:paraId="1BB8717C" w14:textId="77777777" w:rsidR="00091302" w:rsidRPr="005977A9" w:rsidRDefault="00091302" w:rsidP="00B97AE5">
      <w:pPr>
        <w:pStyle w:val="Listaszerbekezds"/>
        <w:numPr>
          <w:ilvl w:val="0"/>
          <w:numId w:val="93"/>
        </w:numPr>
        <w:jc w:val="both"/>
      </w:pPr>
      <w:r w:rsidRPr="005977A9">
        <w:t>DELETE - Adatokat töröl az URL-ben átadott paramétereket használva</w:t>
      </w:r>
    </w:p>
    <w:p w14:paraId="0DE65467" w14:textId="77777777" w:rsidR="00091302" w:rsidRPr="005977A9" w:rsidRDefault="00091302" w:rsidP="00091302">
      <w:pPr>
        <w:jc w:val="both"/>
        <w:rPr>
          <w:rFonts w:ascii="Calibri" w:eastAsia="Calibri" w:hAnsi="Calibri" w:cs="Calibri"/>
          <w:color w:val="00000A"/>
        </w:rPr>
      </w:pPr>
    </w:p>
    <w:p w14:paraId="5840A94A" w14:textId="77777777" w:rsidR="00091302" w:rsidRPr="005977A9" w:rsidRDefault="00091302" w:rsidP="00091302">
      <w:pPr>
        <w:jc w:val="both"/>
      </w:pPr>
      <w:r w:rsidRPr="005977A9">
        <w:rPr>
          <w:rFonts w:ascii="Calibri" w:eastAsia="Calibri" w:hAnsi="Calibri" w:cs="Calibri"/>
          <w:b/>
        </w:rPr>
        <w:t>HTTP fejlécek</w:t>
      </w:r>
    </w:p>
    <w:p w14:paraId="43AB6CBA" w14:textId="77777777" w:rsidR="00091302" w:rsidRPr="005977A9" w:rsidRDefault="00091302" w:rsidP="00091302">
      <w:pPr>
        <w:jc w:val="both"/>
      </w:pPr>
      <w:r w:rsidRPr="005977A9">
        <w:rPr>
          <w:rFonts w:ascii="Calibri" w:eastAsia="Calibri" w:hAnsi="Calibri" w:cs="Calibri"/>
        </w:rPr>
        <w:t xml:space="preserve">Az alkalmazás által használt HTTP fejlécek két külön csoportra oszthatóak: </w:t>
      </w:r>
    </w:p>
    <w:p w14:paraId="2276E42E" w14:textId="77777777" w:rsidR="00091302" w:rsidRPr="005977A9" w:rsidRDefault="00091302" w:rsidP="00B97AE5">
      <w:pPr>
        <w:pStyle w:val="Listaszerbekezds"/>
        <w:numPr>
          <w:ilvl w:val="0"/>
          <w:numId w:val="25"/>
        </w:numPr>
        <w:spacing w:before="0" w:after="0"/>
        <w:jc w:val="both"/>
      </w:pPr>
      <w:r w:rsidRPr="005977A9">
        <w:t>Kötelező</w:t>
      </w:r>
    </w:p>
    <w:p w14:paraId="461C6C90" w14:textId="77777777" w:rsidR="00091302" w:rsidRPr="005977A9" w:rsidRDefault="00091302" w:rsidP="00B97AE5">
      <w:pPr>
        <w:pStyle w:val="Listaszerbekezds"/>
        <w:numPr>
          <w:ilvl w:val="0"/>
          <w:numId w:val="25"/>
        </w:numPr>
        <w:spacing w:before="0" w:after="0"/>
        <w:jc w:val="both"/>
      </w:pPr>
      <w:r w:rsidRPr="005977A9">
        <w:t>Ideiglenes</w:t>
      </w:r>
    </w:p>
    <w:p w14:paraId="4B7D9E76" w14:textId="77777777" w:rsidR="00091302" w:rsidRPr="005977A9" w:rsidRDefault="00091302" w:rsidP="00091302">
      <w:pPr>
        <w:jc w:val="both"/>
        <w:rPr>
          <w:rFonts w:ascii="Calibri" w:eastAsia="Calibri" w:hAnsi="Calibri" w:cs="Calibri"/>
          <w:color w:val="00000A"/>
        </w:rPr>
      </w:pPr>
    </w:p>
    <w:tbl>
      <w:tblPr>
        <w:tblStyle w:val="MediumShading1-Accent11"/>
        <w:tblW w:w="0" w:type="auto"/>
        <w:tblLayout w:type="fixed"/>
        <w:tblLook w:val="06A0" w:firstRow="1" w:lastRow="0" w:firstColumn="1" w:lastColumn="0" w:noHBand="1" w:noVBand="1"/>
      </w:tblPr>
      <w:tblGrid>
        <w:gridCol w:w="3020"/>
        <w:gridCol w:w="3020"/>
        <w:gridCol w:w="3020"/>
      </w:tblGrid>
      <w:tr w:rsidR="00091302" w:rsidRPr="005977A9" w14:paraId="47BEABF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0" w:type="dxa"/>
          </w:tcPr>
          <w:p w14:paraId="2D350004"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Fejléc kulcsa</w:t>
            </w:r>
          </w:p>
        </w:tc>
        <w:tc>
          <w:tcPr>
            <w:tcW w:w="3020" w:type="dxa"/>
          </w:tcPr>
          <w:p w14:paraId="654E698D" w14:textId="77777777" w:rsidR="00091302" w:rsidRPr="005977A9" w:rsidRDefault="00091302">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color w:val="00000A"/>
                <w:sz w:val="24"/>
              </w:rPr>
            </w:pPr>
            <w:r w:rsidRPr="005977A9">
              <w:rPr>
                <w:rFonts w:ascii="Calibri" w:eastAsia="Calibri" w:hAnsi="Calibri" w:cs="Calibri"/>
                <w:color w:val="00000A"/>
              </w:rPr>
              <w:t>Fejléc értéke/formátuma</w:t>
            </w:r>
          </w:p>
        </w:tc>
        <w:tc>
          <w:tcPr>
            <w:tcW w:w="3020" w:type="dxa"/>
          </w:tcPr>
          <w:p w14:paraId="0C3426BC" w14:textId="77777777" w:rsidR="00091302" w:rsidRPr="005977A9" w:rsidRDefault="00091302">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color w:val="00000A"/>
                <w:sz w:val="24"/>
              </w:rPr>
            </w:pPr>
            <w:r w:rsidRPr="005977A9">
              <w:rPr>
                <w:rFonts w:ascii="Calibri" w:eastAsia="Calibri" w:hAnsi="Calibri" w:cs="Calibri"/>
                <w:color w:val="00000A"/>
              </w:rPr>
              <w:t>Típus</w:t>
            </w:r>
          </w:p>
        </w:tc>
      </w:tr>
      <w:tr w:rsidR="00091302" w:rsidRPr="005977A9" w14:paraId="7799865C"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78D859B4"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Content-Type</w:t>
            </w:r>
          </w:p>
        </w:tc>
        <w:tc>
          <w:tcPr>
            <w:tcW w:w="3020" w:type="dxa"/>
          </w:tcPr>
          <w:p w14:paraId="1EF63DF6"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application/json</w:t>
            </w:r>
          </w:p>
        </w:tc>
        <w:tc>
          <w:tcPr>
            <w:tcW w:w="3020" w:type="dxa"/>
          </w:tcPr>
          <w:p w14:paraId="67B3CBAC"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r w:rsidRPr="005977A9">
              <w:rPr>
                <w:rFonts w:ascii="Calibri" w:eastAsia="Calibri" w:hAnsi="Calibri" w:cs="Calibri"/>
                <w:color w:val="00000A"/>
              </w:rPr>
              <w:t>Kötelező</w:t>
            </w:r>
          </w:p>
        </w:tc>
      </w:tr>
      <w:tr w:rsidR="00091302" w:rsidRPr="005977A9" w14:paraId="41623F99"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57C46172"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X-API-Version</w:t>
            </w:r>
          </w:p>
        </w:tc>
        <w:tc>
          <w:tcPr>
            <w:tcW w:w="3020" w:type="dxa"/>
          </w:tcPr>
          <w:p w14:paraId="23DB2D27"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X</w:t>
            </w:r>
          </w:p>
        </w:tc>
        <w:tc>
          <w:tcPr>
            <w:tcW w:w="3020" w:type="dxa"/>
          </w:tcPr>
          <w:p w14:paraId="2A6009BC"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r w:rsidRPr="005977A9">
              <w:rPr>
                <w:rFonts w:ascii="Calibri" w:eastAsia="Calibri" w:hAnsi="Calibri" w:cs="Calibri"/>
                <w:color w:val="00000A"/>
              </w:rPr>
              <w:t>Kötelező</w:t>
            </w:r>
          </w:p>
        </w:tc>
      </w:tr>
      <w:tr w:rsidR="00091302" w:rsidRPr="005977A9" w14:paraId="4EF00C51"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712EA34D"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X-Auth-Token</w:t>
            </w:r>
          </w:p>
        </w:tc>
        <w:tc>
          <w:tcPr>
            <w:tcW w:w="3020" w:type="dxa"/>
          </w:tcPr>
          <w:p w14:paraId="253BAF32"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12345678-90abcdef-0123-4567890abcdef</w:t>
            </w:r>
          </w:p>
        </w:tc>
        <w:tc>
          <w:tcPr>
            <w:tcW w:w="3020" w:type="dxa"/>
          </w:tcPr>
          <w:p w14:paraId="7DBCCC21"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r w:rsidRPr="005977A9">
              <w:rPr>
                <w:rFonts w:ascii="Calibri" w:eastAsia="Calibri" w:hAnsi="Calibri" w:cs="Calibri"/>
                <w:color w:val="00000A"/>
              </w:rPr>
              <w:t>Kötelező</w:t>
            </w:r>
          </w:p>
        </w:tc>
      </w:tr>
      <w:tr w:rsidR="000B5611" w:rsidRPr="005977A9" w14:paraId="15D59873"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3E3AEAE4" w14:textId="2BF604F4" w:rsidR="000B5611" w:rsidRPr="005977A9" w:rsidRDefault="00867D3A">
            <w:pPr>
              <w:jc w:val="both"/>
              <w:rPr>
                <w:rFonts w:ascii="Calibri" w:eastAsia="Calibri" w:hAnsi="Calibri" w:cs="Calibri"/>
                <w:color w:val="00000A"/>
              </w:rPr>
            </w:pPr>
            <w:r>
              <w:rPr>
                <w:rFonts w:ascii="Calibri" w:eastAsia="Calibri" w:hAnsi="Calibri" w:cs="Calibri"/>
                <w:color w:val="00000A"/>
              </w:rPr>
              <w:t>User-Agent</w:t>
            </w:r>
          </w:p>
        </w:tc>
        <w:tc>
          <w:tcPr>
            <w:tcW w:w="3020" w:type="dxa"/>
          </w:tcPr>
          <w:p w14:paraId="755200F8" w14:textId="050B3468" w:rsidR="000B5611" w:rsidRPr="00010356" w:rsidRDefault="00867D3A">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lang w:val="pt-BR"/>
              </w:rPr>
            </w:pPr>
            <w:r w:rsidRPr="00010356">
              <w:rPr>
                <w:rFonts w:ascii="Calibri" w:eastAsia="Calibri" w:hAnsi="Calibri" w:cs="Calibri"/>
                <w:i/>
                <w:color w:val="00000A"/>
                <w:lang w:val="pt-BR"/>
              </w:rPr>
              <w:t>&lt;app neve&gt;/&lt;app verzió&gt; (</w:t>
            </w:r>
            <w:r w:rsidR="00585F34" w:rsidRPr="00010356">
              <w:rPr>
                <w:rFonts w:ascii="Calibri" w:eastAsia="Calibri" w:hAnsi="Calibri" w:cs="Calibri"/>
                <w:i/>
                <w:color w:val="00000A"/>
                <w:lang w:val="pt-BR"/>
              </w:rPr>
              <w:t>&lt;os&gt;; &lt;os verzió&gt;</w:t>
            </w:r>
            <w:r w:rsidR="00700490" w:rsidRPr="00010356">
              <w:rPr>
                <w:rFonts w:ascii="Calibri" w:eastAsia="Calibri" w:hAnsi="Calibri" w:cs="Calibri"/>
                <w:i/>
                <w:color w:val="00000A"/>
                <w:lang w:val="pt-BR"/>
              </w:rPr>
              <w:t>; &lt;eszköz&gt;) &lt;platform&gt;/&lt;platformverzió&gt;</w:t>
            </w:r>
          </w:p>
        </w:tc>
        <w:tc>
          <w:tcPr>
            <w:tcW w:w="3020" w:type="dxa"/>
          </w:tcPr>
          <w:p w14:paraId="65FC299F" w14:textId="26727153" w:rsidR="000B5611" w:rsidRPr="005977A9" w:rsidRDefault="0070049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rPr>
            </w:pPr>
            <w:r>
              <w:rPr>
                <w:rFonts w:ascii="Calibri" w:eastAsia="Calibri" w:hAnsi="Calibri" w:cs="Calibri"/>
                <w:color w:val="00000A"/>
              </w:rPr>
              <w:t>Kötelező</w:t>
            </w:r>
          </w:p>
        </w:tc>
      </w:tr>
    </w:tbl>
    <w:p w14:paraId="6A1562B4" w14:textId="77777777" w:rsidR="00091302" w:rsidRPr="005977A9" w:rsidRDefault="00091302" w:rsidP="00091302">
      <w:pPr>
        <w:jc w:val="both"/>
      </w:pPr>
      <w:r w:rsidRPr="005977A9">
        <w:rPr>
          <w:rFonts w:ascii="Calibri" w:eastAsia="Calibri" w:hAnsi="Calibri" w:cs="Calibri"/>
          <w:b/>
        </w:rPr>
        <w:t>Content-Type:</w:t>
      </w:r>
      <w:r w:rsidRPr="005977A9">
        <w:rPr>
          <w:rFonts w:ascii="Calibri" w:eastAsia="Calibri" w:hAnsi="Calibri" w:cs="Calibri"/>
        </w:rPr>
        <w:t xml:space="preserve"> </w:t>
      </w:r>
    </w:p>
    <w:p w14:paraId="5178871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Content-Type fejléc az erőforrás eredeti médiatípusának jelzésére szolgál.</w:t>
      </w:r>
    </w:p>
    <w:p w14:paraId="17E2F57E" w14:textId="77777777" w:rsidR="00091302" w:rsidRPr="005977A9" w:rsidRDefault="00091302" w:rsidP="00091302">
      <w:pPr>
        <w:jc w:val="both"/>
        <w:rPr>
          <w:rFonts w:ascii="Calibri" w:eastAsia="Calibri" w:hAnsi="Calibri" w:cs="Calibri"/>
        </w:rPr>
      </w:pPr>
    </w:p>
    <w:p w14:paraId="78F0937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X-API-Version:</w:t>
      </w:r>
    </w:p>
    <w:p w14:paraId="40568BB5" w14:textId="77777777" w:rsidR="00091302" w:rsidRPr="00010356" w:rsidRDefault="00091302" w:rsidP="00091302">
      <w:pPr>
        <w:jc w:val="both"/>
        <w:rPr>
          <w:rFonts w:ascii="Calibri" w:eastAsia="Calibri" w:hAnsi="Calibri" w:cs="Calibri"/>
          <w:lang w:val="pt-BR"/>
        </w:rPr>
      </w:pPr>
      <w:r w:rsidRPr="005977A9">
        <w:rPr>
          <w:rFonts w:ascii="Calibri" w:eastAsia="Calibri" w:hAnsi="Calibri" w:cs="Calibri"/>
        </w:rPr>
        <w:t xml:space="preserve">A kliensnek és a szerver oldali alkalmazásnak szinkronban kell lennie. A szerver oldal nem tud befogadni és feldolgozni olyan kéréseket, amelyeknek nem megfelelő az adatformátuma. </w:t>
      </w:r>
      <w:r w:rsidRPr="00010356">
        <w:rPr>
          <w:rFonts w:ascii="Calibri" w:eastAsia="Calibri" w:hAnsi="Calibri" w:cs="Calibri"/>
          <w:lang w:val="pt-BR"/>
        </w:rPr>
        <w:t>Az X-API-Version segítségével a kliens informálni tudja a szervert az általa ismert API verzióról. Amennyiben a szerver oldali verzió nem egyezik meg a kliens által beküldött verzió számmal, a szerver oldal elutasítja a kérést.</w:t>
      </w:r>
    </w:p>
    <w:p w14:paraId="533A773E" w14:textId="77777777" w:rsidR="00091302" w:rsidRPr="00010356" w:rsidRDefault="00091302" w:rsidP="00091302">
      <w:pPr>
        <w:jc w:val="both"/>
        <w:rPr>
          <w:rFonts w:ascii="Calibri" w:eastAsia="Calibri" w:hAnsi="Calibri" w:cs="Calibri"/>
          <w:lang w:val="pt-BR"/>
        </w:rPr>
      </w:pPr>
    </w:p>
    <w:p w14:paraId="04FD7339" w14:textId="3E1B490F"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A FAM az „1”-es verziószámmal kerül bevezetésre.</w:t>
      </w:r>
    </w:p>
    <w:p w14:paraId="0A3A0230" w14:textId="77777777" w:rsidR="00091302" w:rsidRPr="00010356" w:rsidRDefault="00091302" w:rsidP="00091302">
      <w:pPr>
        <w:jc w:val="both"/>
        <w:rPr>
          <w:rFonts w:ascii="Calibri" w:eastAsia="Calibri" w:hAnsi="Calibri" w:cs="Calibri"/>
          <w:lang w:val="pt-BR"/>
        </w:rPr>
      </w:pPr>
    </w:p>
    <w:p w14:paraId="6E72B2EB" w14:textId="77777777" w:rsidR="00091302" w:rsidRPr="00010356" w:rsidRDefault="00091302" w:rsidP="00091302">
      <w:pPr>
        <w:jc w:val="both"/>
        <w:rPr>
          <w:lang w:val="pt-BR"/>
        </w:rPr>
      </w:pPr>
      <w:r w:rsidRPr="00010356">
        <w:rPr>
          <w:rFonts w:ascii="Calibri" w:eastAsia="Calibri" w:hAnsi="Calibri" w:cs="Calibri"/>
          <w:b/>
          <w:lang w:val="pt-BR"/>
        </w:rPr>
        <w:t>X-Auth-Token:</w:t>
      </w:r>
      <w:r w:rsidRPr="00010356">
        <w:rPr>
          <w:rFonts w:ascii="Calibri" w:eastAsia="Calibri" w:hAnsi="Calibri" w:cs="Calibri"/>
          <w:lang w:val="pt-BR"/>
        </w:rPr>
        <w:t xml:space="preserve"> </w:t>
      </w:r>
    </w:p>
    <w:p w14:paraId="4146C626" w14:textId="77777777" w:rsidR="00091302" w:rsidRPr="00010356" w:rsidRDefault="00091302" w:rsidP="00091302">
      <w:pPr>
        <w:jc w:val="both"/>
        <w:rPr>
          <w:lang w:val="pt-BR"/>
        </w:rPr>
      </w:pPr>
      <w:r w:rsidRPr="00010356">
        <w:rPr>
          <w:rFonts w:ascii="Calibri" w:eastAsia="Calibri" w:hAnsi="Calibri" w:cs="Calibri"/>
          <w:lang w:val="pt-BR"/>
        </w:rPr>
        <w:t>Az X-Auth-Token HTTP fejlécet csak abban az esetben használja az alkalmazás, ha egy felhasználónak aktív munkamenete van. Ilyenkor szerepelnie kell a bejelentkezés során kapott karaktersorozatnak a HTTP fejlécek között. Amennyiben a fejléc nem tartalmazza a bejelentkezett felhasználó tokenjét, de a szerver oldal számít rá, akkor a szerver automatikusan 401-es hibakódú HTTP választ küld a kliens felé.</w:t>
      </w:r>
    </w:p>
    <w:p w14:paraId="532C857B" w14:textId="77777777" w:rsidR="00091302" w:rsidRPr="00010356" w:rsidRDefault="00091302" w:rsidP="00091302">
      <w:pPr>
        <w:jc w:val="both"/>
        <w:rPr>
          <w:rFonts w:ascii="Calibri" w:eastAsia="Calibri" w:hAnsi="Calibri" w:cs="Calibri"/>
          <w:lang w:val="pt-BR"/>
        </w:rPr>
      </w:pPr>
    </w:p>
    <w:p w14:paraId="65289F45" w14:textId="5E88CCB9" w:rsidR="001C2BCE" w:rsidRPr="00042690" w:rsidRDefault="001C2BCE" w:rsidP="00091302">
      <w:pPr>
        <w:jc w:val="both"/>
        <w:rPr>
          <w:rFonts w:ascii="Calibri" w:eastAsia="Calibri" w:hAnsi="Calibri" w:cs="Calibri"/>
          <w:b/>
          <w:bCs/>
        </w:rPr>
      </w:pPr>
      <w:r w:rsidRPr="00042690">
        <w:rPr>
          <w:rFonts w:ascii="Calibri" w:eastAsia="Calibri" w:hAnsi="Calibri" w:cs="Calibri"/>
          <w:b/>
          <w:bCs/>
        </w:rPr>
        <w:t>User-Agent:</w:t>
      </w:r>
    </w:p>
    <w:p w14:paraId="7154024F" w14:textId="596340FE" w:rsidR="001C2BCE" w:rsidRDefault="001C2BCE" w:rsidP="00091302">
      <w:pPr>
        <w:jc w:val="both"/>
        <w:rPr>
          <w:rFonts w:ascii="Calibri" w:eastAsia="Calibri" w:hAnsi="Calibri" w:cs="Calibri"/>
        </w:rPr>
      </w:pPr>
      <w:r>
        <w:rPr>
          <w:rFonts w:ascii="Calibri" w:eastAsia="Calibri" w:hAnsi="Calibri" w:cs="Calibri"/>
        </w:rPr>
        <w:t>A</w:t>
      </w:r>
      <w:r w:rsidR="00A2557F">
        <w:rPr>
          <w:rFonts w:ascii="Calibri" w:eastAsia="Calibri" w:hAnsi="Calibri" w:cs="Calibri"/>
        </w:rPr>
        <w:t xml:space="preserve"> FePG kliens a User-Agent HTTP header-ben az alkalmazás- és környezet-specifikus adatait küldi be. A header-t dinamikusan kell generálni az alábbi adatokból:</w:t>
      </w:r>
    </w:p>
    <w:p w14:paraId="47165AD6" w14:textId="6EB84821" w:rsidR="00F43CDA" w:rsidRDefault="00F43CDA" w:rsidP="00A2557F">
      <w:pPr>
        <w:pStyle w:val="Listaszerbekezds"/>
        <w:numPr>
          <w:ilvl w:val="0"/>
          <w:numId w:val="203"/>
        </w:numPr>
        <w:jc w:val="both"/>
      </w:pPr>
      <w:r>
        <w:t>Alkalmazás-adatok:</w:t>
      </w:r>
    </w:p>
    <w:p w14:paraId="4433C145" w14:textId="3C2DE0D0" w:rsidR="00A2557F" w:rsidRDefault="00A2557F" w:rsidP="00042690">
      <w:pPr>
        <w:pStyle w:val="Listaszerbekezds"/>
        <w:numPr>
          <w:ilvl w:val="1"/>
          <w:numId w:val="203"/>
        </w:numPr>
        <w:jc w:val="both"/>
      </w:pPr>
      <w:r>
        <w:t xml:space="preserve">Alkalmazás neve – </w:t>
      </w:r>
      <w:r w:rsidR="00F43CDA">
        <w:t>Az app store-ban regisztrált név</w:t>
      </w:r>
    </w:p>
    <w:p w14:paraId="341FD12E" w14:textId="1454B0A9" w:rsidR="00F43CDA" w:rsidRDefault="00F43CDA" w:rsidP="00042690">
      <w:pPr>
        <w:pStyle w:val="Listaszerbekezds"/>
        <w:numPr>
          <w:ilvl w:val="1"/>
          <w:numId w:val="203"/>
        </w:numPr>
        <w:jc w:val="both"/>
      </w:pPr>
      <w:r>
        <w:t>Alkalmazás verziószáma – Az app store-ban regisztrált verziószám</w:t>
      </w:r>
    </w:p>
    <w:p w14:paraId="69C725DE" w14:textId="7819A004" w:rsidR="00F43CDA" w:rsidRDefault="00F43CDA" w:rsidP="00F43CDA">
      <w:pPr>
        <w:pStyle w:val="Listaszerbekezds"/>
        <w:numPr>
          <w:ilvl w:val="0"/>
          <w:numId w:val="203"/>
        </w:numPr>
        <w:jc w:val="both"/>
      </w:pPr>
      <w:r>
        <w:t>Környezeti adatok:</w:t>
      </w:r>
    </w:p>
    <w:p w14:paraId="0B68075E" w14:textId="3FB34C02" w:rsidR="00F43CDA" w:rsidRPr="00010356" w:rsidRDefault="00857F02" w:rsidP="00F43CDA">
      <w:pPr>
        <w:pStyle w:val="Listaszerbekezds"/>
        <w:numPr>
          <w:ilvl w:val="1"/>
          <w:numId w:val="203"/>
        </w:numPr>
        <w:jc w:val="both"/>
        <w:rPr>
          <w:lang w:val="pt-BR"/>
        </w:rPr>
      </w:pPr>
      <w:r w:rsidRPr="00010356">
        <w:rPr>
          <w:lang w:val="pt-BR"/>
        </w:rPr>
        <w:t>Operációs rendszer, „iOS” vagy „Android”</w:t>
      </w:r>
    </w:p>
    <w:p w14:paraId="2F194427" w14:textId="24968C98" w:rsidR="00857F02" w:rsidRDefault="00857F02" w:rsidP="00F43CDA">
      <w:pPr>
        <w:pStyle w:val="Listaszerbekezds"/>
        <w:numPr>
          <w:ilvl w:val="1"/>
          <w:numId w:val="203"/>
        </w:numPr>
        <w:jc w:val="both"/>
      </w:pPr>
      <w:r>
        <w:t>O</w:t>
      </w:r>
      <w:r w:rsidR="00FA17A9">
        <w:t>perációs rendszer verziószáma</w:t>
      </w:r>
      <w:r w:rsidR="00C6021E">
        <w:t xml:space="preserve"> </w:t>
      </w:r>
      <w:r w:rsidR="00C6021E" w:rsidRPr="00C6021E">
        <w:t>(</w:t>
      </w:r>
      <w:r w:rsidR="00C6021E">
        <w:t>pl</w:t>
      </w:r>
      <w:r w:rsidR="00C6021E" w:rsidRPr="00C6021E">
        <w:t>., Build.VERSION.RELEASE Android</w:t>
      </w:r>
      <w:r w:rsidR="00C6021E">
        <w:t>-on</w:t>
      </w:r>
      <w:r w:rsidR="00C6021E" w:rsidRPr="00C6021E">
        <w:t>, UIDevice.current.systemVersion iOS</w:t>
      </w:r>
      <w:r w:rsidR="00C6021E">
        <w:t>-en</w:t>
      </w:r>
      <w:r w:rsidR="00C6021E" w:rsidRPr="00C6021E">
        <w:t>)</w:t>
      </w:r>
    </w:p>
    <w:p w14:paraId="10825CD4" w14:textId="121FE6F2" w:rsidR="007B15A9" w:rsidRDefault="007B15A9" w:rsidP="00D51F98">
      <w:pPr>
        <w:pStyle w:val="Listaszerbekezds"/>
        <w:numPr>
          <w:ilvl w:val="1"/>
          <w:numId w:val="203"/>
        </w:numPr>
        <w:jc w:val="both"/>
      </w:pPr>
      <w:r>
        <w:t xml:space="preserve">Készülék – Az alkalmazást futtató eszköz </w:t>
      </w:r>
      <w:r w:rsidR="004F0BDE">
        <w:t>modell-azonosítója</w:t>
      </w:r>
      <w:r w:rsidR="00D51F98">
        <w:t xml:space="preserve"> </w:t>
      </w:r>
      <w:r w:rsidR="00D51F98" w:rsidRPr="00C6021E">
        <w:t>(</w:t>
      </w:r>
      <w:r w:rsidR="00D51F98">
        <w:t>pl</w:t>
      </w:r>
      <w:r w:rsidR="00D51F98" w:rsidRPr="00C6021E">
        <w:t>., Build.</w:t>
      </w:r>
      <w:r w:rsidR="00D51F98">
        <w:t>MODEL</w:t>
      </w:r>
      <w:r w:rsidR="00D51F98" w:rsidRPr="00C6021E">
        <w:t xml:space="preserve"> Android</w:t>
      </w:r>
      <w:r w:rsidR="00D51F98">
        <w:t>-on</w:t>
      </w:r>
      <w:r w:rsidR="00D51F98" w:rsidRPr="00C6021E">
        <w:t>, UIDevice.</w:t>
      </w:r>
      <w:r w:rsidR="00B50E28" w:rsidRPr="00B50E28">
        <w:t>current.model</w:t>
      </w:r>
      <w:r w:rsidR="00D51F98" w:rsidRPr="00C6021E">
        <w:t xml:space="preserve"> iOS</w:t>
      </w:r>
      <w:r w:rsidR="00D51F98">
        <w:t>-en</w:t>
      </w:r>
      <w:r w:rsidR="00D51F98" w:rsidRPr="00C6021E">
        <w:t>)</w:t>
      </w:r>
    </w:p>
    <w:p w14:paraId="1E61B7DD" w14:textId="7AC7C1A0" w:rsidR="004F0BDE" w:rsidRDefault="004F0BDE" w:rsidP="004F0BDE">
      <w:pPr>
        <w:pStyle w:val="Listaszerbekezds"/>
        <w:numPr>
          <w:ilvl w:val="0"/>
          <w:numId w:val="203"/>
        </w:numPr>
        <w:jc w:val="both"/>
      </w:pPr>
      <w:r>
        <w:t>Platform-adatok:</w:t>
      </w:r>
    </w:p>
    <w:p w14:paraId="46F5A250" w14:textId="391331D5" w:rsidR="004F0BDE" w:rsidRDefault="004F0BDE" w:rsidP="004F0BDE">
      <w:pPr>
        <w:pStyle w:val="Listaszerbekezds"/>
        <w:numPr>
          <w:ilvl w:val="1"/>
          <w:numId w:val="203"/>
        </w:numPr>
        <w:jc w:val="both"/>
      </w:pPr>
      <w:r>
        <w:t xml:space="preserve">Platform – Az alkalmazás </w:t>
      </w:r>
      <w:r w:rsidR="008E1AC3">
        <w:t>fejelsztői keretrendszer</w:t>
      </w:r>
      <w:r w:rsidR="006E5D45">
        <w:t>ének hivatalos megnevezése</w:t>
      </w:r>
      <w:r w:rsidR="008E1AC3">
        <w:t>.</w:t>
      </w:r>
    </w:p>
    <w:p w14:paraId="665E238F" w14:textId="0C3CE6F2" w:rsidR="008E1AC3" w:rsidRPr="00F43CDA" w:rsidRDefault="008E1AC3" w:rsidP="00042690">
      <w:pPr>
        <w:pStyle w:val="Listaszerbekezds"/>
        <w:numPr>
          <w:ilvl w:val="1"/>
          <w:numId w:val="203"/>
        </w:numPr>
        <w:jc w:val="both"/>
      </w:pPr>
      <w:r>
        <w:t>Platform verzió – A keretrendszer verziója</w:t>
      </w:r>
      <w:r w:rsidR="006A563A">
        <w:t>, a melyben az adott alkalmazásverzió készült</w:t>
      </w:r>
      <w:r>
        <w:t>.</w:t>
      </w:r>
    </w:p>
    <w:p w14:paraId="0659CA86" w14:textId="3FC56C8F" w:rsidR="001C2BCE" w:rsidRPr="00010356" w:rsidRDefault="006A563A" w:rsidP="00091302">
      <w:pPr>
        <w:jc w:val="both"/>
        <w:rPr>
          <w:rFonts w:ascii="Calibri" w:eastAsia="Calibri" w:hAnsi="Calibri" w:cs="Calibri"/>
          <w:lang w:val="pt-BR"/>
        </w:rPr>
      </w:pPr>
      <w:r w:rsidRPr="00010356">
        <w:rPr>
          <w:rFonts w:ascii="Calibri" w:eastAsia="Calibri" w:hAnsi="Calibri" w:cs="Calibri"/>
          <w:lang w:val="pt-BR"/>
        </w:rPr>
        <w:t xml:space="preserve">A User-Agent </w:t>
      </w:r>
      <w:r w:rsidR="00913CAD" w:rsidRPr="00010356">
        <w:rPr>
          <w:rFonts w:ascii="Calibri" w:eastAsia="Calibri" w:hAnsi="Calibri" w:cs="Calibri"/>
          <w:lang w:val="pt-BR"/>
        </w:rPr>
        <w:t xml:space="preserve">HTTP </w:t>
      </w:r>
      <w:r w:rsidRPr="00010356">
        <w:rPr>
          <w:rFonts w:ascii="Calibri" w:eastAsia="Calibri" w:hAnsi="Calibri" w:cs="Calibri"/>
          <w:lang w:val="pt-BR"/>
        </w:rPr>
        <w:t>header</w:t>
      </w:r>
      <w:r w:rsidR="00913CAD" w:rsidRPr="00010356">
        <w:rPr>
          <w:rFonts w:ascii="Calibri" w:eastAsia="Calibri" w:hAnsi="Calibri" w:cs="Calibri"/>
          <w:lang w:val="pt-BR"/>
        </w:rPr>
        <w:t xml:space="preserve"> tartalma az alábbi felépítést követi</w:t>
      </w:r>
      <w:r w:rsidR="00214C72" w:rsidRPr="00010356">
        <w:rPr>
          <w:rFonts w:ascii="Calibri" w:eastAsia="Calibri" w:hAnsi="Calibri" w:cs="Calibri"/>
          <w:lang w:val="pt-BR"/>
        </w:rPr>
        <w:t>:</w:t>
      </w:r>
    </w:p>
    <w:p w14:paraId="5FF8AF3B" w14:textId="35ECAE76" w:rsidR="006A563A" w:rsidRPr="00010356" w:rsidRDefault="00913CAD" w:rsidP="00091302">
      <w:pPr>
        <w:jc w:val="both"/>
        <w:rPr>
          <w:rFonts w:ascii="Calibri" w:eastAsia="Calibri" w:hAnsi="Calibri" w:cs="Calibri"/>
          <w:lang w:val="pt-BR"/>
        </w:rPr>
      </w:pPr>
      <w:r w:rsidRPr="00010356">
        <w:rPr>
          <w:rFonts w:ascii="Calibri" w:eastAsia="Calibri" w:hAnsi="Calibri" w:cs="Calibri"/>
          <w:i/>
          <w:lang w:val="pt-BR"/>
        </w:rPr>
        <w:t>&lt;app neve&gt;/&lt;app verzió&gt; (&lt;os&gt;; &lt;os verzió&gt;; &lt;eszköz&gt;) &lt;platform&gt;/&lt;platformverzió&gt;</w:t>
      </w:r>
    </w:p>
    <w:p w14:paraId="65306DC8" w14:textId="0E695FB6" w:rsidR="006A563A" w:rsidRDefault="0038129D" w:rsidP="00091302">
      <w:pPr>
        <w:jc w:val="both"/>
        <w:rPr>
          <w:rFonts w:ascii="Calibri" w:eastAsia="Calibri" w:hAnsi="Calibri" w:cs="Calibri"/>
        </w:rPr>
      </w:pPr>
      <w:r>
        <w:rPr>
          <w:rFonts w:ascii="Calibri" w:eastAsia="Calibri" w:hAnsi="Calibri" w:cs="Calibri"/>
        </w:rPr>
        <w:t xml:space="preserve">Pl.: „NAV </w:t>
      </w:r>
      <w:r w:rsidR="00312004">
        <w:rPr>
          <w:rFonts w:ascii="Calibri" w:eastAsia="Calibri" w:hAnsi="Calibri" w:cs="Calibri"/>
        </w:rPr>
        <w:t>FePG</w:t>
      </w:r>
      <w:r w:rsidRPr="0038129D">
        <w:rPr>
          <w:rFonts w:ascii="Calibri" w:eastAsia="Calibri" w:hAnsi="Calibri" w:cs="Calibri"/>
        </w:rPr>
        <w:t>/1.0 (iOS; 1</w:t>
      </w:r>
      <w:r w:rsidR="00312004">
        <w:rPr>
          <w:rFonts w:ascii="Calibri" w:eastAsia="Calibri" w:hAnsi="Calibri" w:cs="Calibri"/>
        </w:rPr>
        <w:t>8</w:t>
      </w:r>
      <w:r w:rsidRPr="0038129D">
        <w:rPr>
          <w:rFonts w:ascii="Calibri" w:eastAsia="Calibri" w:hAnsi="Calibri" w:cs="Calibri"/>
        </w:rPr>
        <w:t>.</w:t>
      </w:r>
      <w:r w:rsidR="00312004">
        <w:rPr>
          <w:rFonts w:ascii="Calibri" w:eastAsia="Calibri" w:hAnsi="Calibri" w:cs="Calibri"/>
        </w:rPr>
        <w:t>1.1</w:t>
      </w:r>
      <w:r w:rsidRPr="0038129D">
        <w:rPr>
          <w:rFonts w:ascii="Calibri" w:eastAsia="Calibri" w:hAnsi="Calibri" w:cs="Calibri"/>
        </w:rPr>
        <w:t xml:space="preserve">; iPhone14,2) </w:t>
      </w:r>
      <w:r w:rsidR="00A332DF">
        <w:rPr>
          <w:rFonts w:ascii="Calibri" w:eastAsia="Calibri" w:hAnsi="Calibri" w:cs="Calibri"/>
        </w:rPr>
        <w:t>ExoPlayerLib</w:t>
      </w:r>
      <w:r w:rsidRPr="0038129D">
        <w:rPr>
          <w:rFonts w:ascii="Calibri" w:eastAsia="Calibri" w:hAnsi="Calibri" w:cs="Calibri"/>
        </w:rPr>
        <w:t>/</w:t>
      </w:r>
      <w:r w:rsidR="00A332DF">
        <w:rPr>
          <w:rFonts w:ascii="Calibri" w:eastAsia="Calibri" w:hAnsi="Calibri" w:cs="Calibri"/>
        </w:rPr>
        <w:t>2</w:t>
      </w:r>
      <w:r w:rsidRPr="0038129D">
        <w:rPr>
          <w:rFonts w:ascii="Calibri" w:eastAsia="Calibri" w:hAnsi="Calibri" w:cs="Calibri"/>
        </w:rPr>
        <w:t>.</w:t>
      </w:r>
      <w:r w:rsidR="00A332DF">
        <w:rPr>
          <w:rFonts w:ascii="Calibri" w:eastAsia="Calibri" w:hAnsi="Calibri" w:cs="Calibri"/>
        </w:rPr>
        <w:t>11</w:t>
      </w:r>
      <w:r w:rsidRPr="0038129D">
        <w:rPr>
          <w:rFonts w:ascii="Calibri" w:eastAsia="Calibri" w:hAnsi="Calibri" w:cs="Calibri"/>
        </w:rPr>
        <w:t>.</w:t>
      </w:r>
      <w:r w:rsidR="00A332DF">
        <w:rPr>
          <w:rFonts w:ascii="Calibri" w:eastAsia="Calibri" w:hAnsi="Calibri" w:cs="Calibri"/>
        </w:rPr>
        <w:t>4</w:t>
      </w:r>
      <w:r>
        <w:rPr>
          <w:rFonts w:ascii="Calibri" w:eastAsia="Calibri" w:hAnsi="Calibri" w:cs="Calibri"/>
        </w:rPr>
        <w:t>”</w:t>
      </w:r>
      <w:r w:rsidR="0086368D">
        <w:rPr>
          <w:rFonts w:ascii="Calibri" w:eastAsia="Calibri" w:hAnsi="Calibri" w:cs="Calibri"/>
        </w:rPr>
        <w:t>, vagy</w:t>
      </w:r>
    </w:p>
    <w:p w14:paraId="4AD3BE1E" w14:textId="40D8AA09" w:rsidR="0086368D" w:rsidRDefault="0086368D" w:rsidP="00091302">
      <w:pPr>
        <w:jc w:val="both"/>
        <w:rPr>
          <w:rFonts w:ascii="Calibri" w:eastAsia="Calibri" w:hAnsi="Calibri" w:cs="Calibri"/>
        </w:rPr>
      </w:pPr>
      <w:r>
        <w:rPr>
          <w:rFonts w:ascii="Calibri" w:eastAsia="Calibri" w:hAnsi="Calibri" w:cs="Calibri"/>
        </w:rPr>
        <w:t>„</w:t>
      </w:r>
      <w:r w:rsidR="00641230">
        <w:rPr>
          <w:rFonts w:ascii="Calibri" w:eastAsia="Calibri" w:hAnsi="Calibri" w:cs="Calibri"/>
        </w:rPr>
        <w:t>NAV Vevői App</w:t>
      </w:r>
      <w:r w:rsidR="00641230" w:rsidRPr="00641230">
        <w:rPr>
          <w:rFonts w:ascii="Calibri" w:eastAsia="Calibri" w:hAnsi="Calibri" w:cs="Calibri"/>
        </w:rPr>
        <w:t xml:space="preserve">/1.0 (Android; 13.0; Pixel 7) </w:t>
      </w:r>
      <w:r w:rsidR="00641230">
        <w:rPr>
          <w:rFonts w:ascii="Calibri" w:eastAsia="Calibri" w:hAnsi="Calibri" w:cs="Calibri"/>
        </w:rPr>
        <w:t>ExoPlayerLib</w:t>
      </w:r>
      <w:r w:rsidR="00641230" w:rsidRPr="00641230">
        <w:rPr>
          <w:rFonts w:ascii="Calibri" w:eastAsia="Calibri" w:hAnsi="Calibri" w:cs="Calibri"/>
        </w:rPr>
        <w:t>/2.9.0</w:t>
      </w:r>
      <w:r>
        <w:rPr>
          <w:rFonts w:ascii="Calibri" w:eastAsia="Calibri" w:hAnsi="Calibri" w:cs="Calibri"/>
        </w:rPr>
        <w:t>”</w:t>
      </w:r>
    </w:p>
    <w:p w14:paraId="440C50D1" w14:textId="77777777" w:rsidR="006A563A" w:rsidRDefault="006A563A" w:rsidP="00091302">
      <w:pPr>
        <w:jc w:val="both"/>
        <w:rPr>
          <w:rFonts w:ascii="Calibri" w:eastAsia="Calibri" w:hAnsi="Calibri" w:cs="Calibri"/>
        </w:rPr>
      </w:pPr>
    </w:p>
    <w:p w14:paraId="7F4564C5" w14:textId="77777777" w:rsidR="000D0CE4" w:rsidRPr="005977A9" w:rsidRDefault="000D0CE4" w:rsidP="00091302">
      <w:pPr>
        <w:jc w:val="both"/>
        <w:rPr>
          <w:rFonts w:ascii="Calibri" w:eastAsia="Calibri" w:hAnsi="Calibri" w:cs="Calibri"/>
        </w:rPr>
      </w:pPr>
    </w:p>
    <w:p w14:paraId="6E09AC2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Szerializáció:</w:t>
      </w:r>
    </w:p>
    <w:p w14:paraId="041F3B27"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A bemenő és kijövő objektumok JSON formátumban vannak szerializálva. A FAM válaszaiban a null értékű mezők opcionálisak.</w:t>
      </w:r>
    </w:p>
    <w:p w14:paraId="3D2D03EF" w14:textId="77777777" w:rsidR="00091302" w:rsidRPr="005977A9" w:rsidRDefault="00091302" w:rsidP="00091302">
      <w:pPr>
        <w:spacing w:line="259" w:lineRule="auto"/>
        <w:jc w:val="both"/>
        <w:rPr>
          <w:rFonts w:ascii="Calibri" w:eastAsia="Calibri" w:hAnsi="Calibri" w:cs="Calibri"/>
        </w:rPr>
      </w:pPr>
    </w:p>
    <w:p w14:paraId="02FCCD95" w14:textId="77777777" w:rsidR="00091302" w:rsidRPr="005977A9" w:rsidRDefault="00091302" w:rsidP="00091302">
      <w:pPr>
        <w:pStyle w:val="Cmsor3"/>
      </w:pPr>
      <w:bookmarkStart w:id="1347" w:name="_Általános_request_validációk"/>
      <w:bookmarkStart w:id="1348" w:name="_Toc195567158"/>
      <w:bookmarkEnd w:id="1347"/>
      <w:r w:rsidRPr="005977A9">
        <w:rPr>
          <w:lang w:val="en-US"/>
        </w:rPr>
        <w:t>Általános request validációk és válaszüzenetek</w:t>
      </w:r>
      <w:bookmarkEnd w:id="1348"/>
    </w:p>
    <w:p w14:paraId="376773DE" w14:textId="77777777" w:rsidR="00091302" w:rsidRPr="005977A9" w:rsidRDefault="00091302" w:rsidP="00091302">
      <w:pPr>
        <w:spacing w:line="259" w:lineRule="auto"/>
        <w:jc w:val="both"/>
        <w:rPr>
          <w:rFonts w:ascii="Calibri" w:eastAsia="Calibri" w:hAnsi="Calibri" w:cs="Calibri"/>
        </w:rPr>
      </w:pPr>
    </w:p>
    <w:p w14:paraId="16D4E1F9"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A FAM minden request beérkezésekor a beküldött adatokon validációt végez, és csak azokat a hívásokat dolgozza fel, melynek adattartalma hiánytalan, és az adott végpont szabályainak megfelel.</w:t>
      </w:r>
    </w:p>
    <w:p w14:paraId="7FEDBB29" w14:textId="77777777" w:rsidR="00091302" w:rsidRPr="005977A9" w:rsidRDefault="00091302" w:rsidP="00091302">
      <w:pPr>
        <w:spacing w:line="259" w:lineRule="auto"/>
        <w:jc w:val="both"/>
        <w:rPr>
          <w:rFonts w:ascii="Calibri" w:eastAsia="Calibri" w:hAnsi="Calibri" w:cs="Calibri"/>
        </w:rPr>
      </w:pPr>
    </w:p>
    <w:p w14:paraId="5E320C74"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A végpont hívások esetén a visszaadott válaszokban található állandó mezők:</w:t>
      </w:r>
    </w:p>
    <w:p w14:paraId="4114A205" w14:textId="77777777" w:rsidR="00091302" w:rsidRPr="00010356" w:rsidRDefault="00091302" w:rsidP="00B97AE5">
      <w:pPr>
        <w:pStyle w:val="Listaszerbekezds"/>
        <w:numPr>
          <w:ilvl w:val="0"/>
          <w:numId w:val="25"/>
        </w:numPr>
        <w:spacing w:before="0" w:after="0"/>
        <w:rPr>
          <w:lang w:val="pt-BR"/>
        </w:rPr>
      </w:pPr>
      <w:r w:rsidRPr="00010356">
        <w:rPr>
          <w:b/>
          <w:lang w:val="pt-BR"/>
        </w:rPr>
        <w:t>resultCode</w:t>
      </w:r>
      <w:r w:rsidRPr="00010356">
        <w:rPr>
          <w:lang w:val="pt-BR"/>
        </w:rPr>
        <w:t xml:space="preserve"> - A feladat eredményének azonosító kódja</w:t>
      </w:r>
    </w:p>
    <w:p w14:paraId="4F987886" w14:textId="77777777" w:rsidR="00091302" w:rsidRPr="00010356" w:rsidRDefault="00091302" w:rsidP="00091302">
      <w:pPr>
        <w:pStyle w:val="Listaszerbekezds"/>
        <w:spacing w:before="0" w:after="0"/>
        <w:ind w:left="709"/>
        <w:jc w:val="both"/>
        <w:rPr>
          <w:lang w:val="pt-BR"/>
        </w:rPr>
      </w:pPr>
      <w:r w:rsidRPr="00010356">
        <w:rPr>
          <w:b/>
          <w:lang w:val="pt-BR"/>
        </w:rPr>
        <w:t>resultDesc</w:t>
      </w:r>
      <w:r w:rsidRPr="00010356">
        <w:rPr>
          <w:lang w:val="pt-BR"/>
        </w:rPr>
        <w:t xml:space="preserve"> - A feladat eredményének rövid szöveges leírása, hibaüzenetek szövegei.</w:t>
      </w:r>
    </w:p>
    <w:p w14:paraId="27549D4C" w14:textId="77777777" w:rsidR="00091302" w:rsidRPr="00010356" w:rsidRDefault="00091302" w:rsidP="00091302">
      <w:pPr>
        <w:spacing w:line="259" w:lineRule="auto"/>
        <w:jc w:val="both"/>
        <w:rPr>
          <w:rFonts w:ascii="Calibri" w:eastAsia="Calibri" w:hAnsi="Calibri" w:cs="Calibri"/>
          <w:lang w:val="pt-BR"/>
        </w:rPr>
      </w:pPr>
    </w:p>
    <w:p w14:paraId="742346AC" w14:textId="77777777" w:rsidR="00091302" w:rsidRPr="00010356" w:rsidRDefault="00091302" w:rsidP="00091302">
      <w:pPr>
        <w:spacing w:after="120" w:line="259" w:lineRule="auto"/>
        <w:jc w:val="both"/>
        <w:rPr>
          <w:rFonts w:asciiTheme="minorHAnsi" w:eastAsia="Calibri" w:hAnsiTheme="minorHAnsi" w:cstheme="minorHAnsi"/>
          <w:i/>
          <w:lang w:val="pt-BR"/>
        </w:rPr>
      </w:pPr>
      <w:r w:rsidRPr="00010356">
        <w:rPr>
          <w:rFonts w:asciiTheme="minorHAnsi" w:eastAsia="Calibri" w:hAnsiTheme="minorHAnsi" w:cstheme="minorHAnsi"/>
          <w:lang w:val="pt-BR"/>
        </w:rPr>
        <w:t xml:space="preserve">Sikeres végpont hívás esetén a visszaadott válaszban a </w:t>
      </w:r>
      <w:r w:rsidRPr="00010356">
        <w:rPr>
          <w:rFonts w:asciiTheme="minorHAnsi" w:eastAsia="Calibri" w:hAnsiTheme="minorHAnsi" w:cstheme="minorHAnsi"/>
          <w:b/>
          <w:lang w:val="pt-BR"/>
        </w:rPr>
        <w:t>resultCode</w:t>
      </w:r>
      <w:r w:rsidRPr="00010356">
        <w:rPr>
          <w:rFonts w:asciiTheme="minorHAnsi" w:eastAsia="Calibri" w:hAnsiTheme="minorHAnsi" w:cstheme="minorHAnsi"/>
          <w:lang w:val="pt-BR"/>
        </w:rPr>
        <w:t xml:space="preserve"> = </w:t>
      </w:r>
      <w:r w:rsidRPr="00010356">
        <w:rPr>
          <w:rFonts w:asciiTheme="minorHAnsi" w:eastAsia="Calibri" w:hAnsiTheme="minorHAnsi" w:cstheme="minorHAnsi"/>
          <w:b/>
          <w:lang w:val="pt-BR"/>
        </w:rPr>
        <w:t>SUCCESS</w:t>
      </w:r>
      <w:r w:rsidRPr="00010356">
        <w:rPr>
          <w:rFonts w:asciiTheme="minorHAnsi" w:eastAsia="Calibri" w:hAnsiTheme="minorHAnsi" w:cstheme="minorHAnsi"/>
          <w:lang w:val="pt-BR"/>
        </w:rPr>
        <w:t xml:space="preserve"> értékkel szerepel. Ettől eltérő sikert jelző válaszkódok az egyes végpontok leírásában olvasható.</w:t>
      </w:r>
      <w:r w:rsidRPr="00010356">
        <w:rPr>
          <w:rFonts w:asciiTheme="minorHAnsi" w:eastAsia="Calibri" w:hAnsiTheme="minorHAnsi" w:cstheme="minorHAnsi"/>
          <w:i/>
          <w:lang w:val="pt-BR"/>
        </w:rPr>
        <w:t xml:space="preserve"> </w:t>
      </w:r>
    </w:p>
    <w:p w14:paraId="085B1B11" w14:textId="77777777" w:rsidR="00091302" w:rsidRPr="00010356" w:rsidRDefault="00091302" w:rsidP="00091302">
      <w:pPr>
        <w:spacing w:after="120" w:line="259" w:lineRule="auto"/>
        <w:jc w:val="both"/>
        <w:rPr>
          <w:lang w:val="pt-BR"/>
        </w:rPr>
      </w:pPr>
      <w:r w:rsidRPr="00010356">
        <w:rPr>
          <w:rFonts w:asciiTheme="minorHAnsi" w:eastAsia="Calibri" w:hAnsiTheme="minorHAnsi" w:cstheme="minorHAnsi"/>
          <w:lang w:val="pt-BR"/>
        </w:rPr>
        <w:t>Minden egyes hívásnál ellenőrzésre kerülnek az alább felsorolt validációk és</w:t>
      </w:r>
      <w:r w:rsidRPr="00010356">
        <w:rPr>
          <w:rFonts w:asciiTheme="minorHAnsi" w:hAnsiTheme="minorHAnsi" w:cstheme="minorHAnsi"/>
          <w:lang w:val="pt-BR"/>
        </w:rPr>
        <w:t xml:space="preserve"> amennyiben valamelyik ellenőrzésen elbukik a hívás (</w:t>
      </w:r>
      <w:r w:rsidRPr="00010356">
        <w:rPr>
          <w:rFonts w:asciiTheme="minorHAnsi" w:hAnsiTheme="minorHAnsi" w:cstheme="minorHAnsi"/>
          <w:b/>
          <w:lang w:val="pt-BR"/>
        </w:rPr>
        <w:t>h</w:t>
      </w:r>
      <w:r w:rsidRPr="00010356">
        <w:rPr>
          <w:rFonts w:asciiTheme="minorHAnsi" w:eastAsia="Calibri" w:hAnsiTheme="minorHAnsi" w:cstheme="minorHAnsi"/>
          <w:b/>
          <w:lang w:val="pt-BR"/>
        </w:rPr>
        <w:t>iba</w:t>
      </w:r>
      <w:r w:rsidRPr="00010356">
        <w:rPr>
          <w:rFonts w:asciiTheme="minorHAnsi" w:hAnsiTheme="minorHAnsi" w:cstheme="minorHAnsi"/>
          <w:lang w:val="pt-BR"/>
        </w:rPr>
        <w:t>), a FAM HTTP 200-as válaszban a vonatkozó eredménykódot adja vissza. Ha egy adott végponthívás során ezen validációk valamelyikére nem kerül sor, akkor az kivételként az adott végpont leírásában feltűntetésre kerül.</w:t>
      </w:r>
    </w:p>
    <w:p w14:paraId="2A2A01EA" w14:textId="50CA3A5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Amennyiben egy válasz üzenetben hib</w:t>
      </w:r>
      <w:r w:rsidR="00C75863">
        <w:rPr>
          <w:rFonts w:ascii="Calibri" w:eastAsia="Calibri" w:hAnsi="Calibri" w:cs="Calibri"/>
        </w:rPr>
        <w:t>a</w:t>
      </w:r>
      <w:r w:rsidRPr="005977A9">
        <w:rPr>
          <w:rFonts w:ascii="Calibri" w:eastAsia="Calibri" w:hAnsi="Calibri" w:cs="Calibri"/>
        </w:rPr>
        <w:t xml:space="preserve">kód kerül visszaadásra, akkor válasz üzenetben elegendő csak a </w:t>
      </w:r>
      <w:r w:rsidRPr="005977A9">
        <w:rPr>
          <w:rFonts w:ascii="Calibri" w:eastAsia="Calibri" w:hAnsi="Calibri" w:cs="Calibri"/>
          <w:b/>
        </w:rPr>
        <w:t>resultCode</w:t>
      </w:r>
      <w:r w:rsidRPr="005977A9">
        <w:rPr>
          <w:rFonts w:ascii="Calibri" w:eastAsia="Calibri" w:hAnsi="Calibri" w:cs="Calibri"/>
        </w:rPr>
        <w:t xml:space="preserve"> és a </w:t>
      </w:r>
      <w:r w:rsidRPr="005977A9">
        <w:rPr>
          <w:rFonts w:ascii="Calibri" w:eastAsia="Calibri" w:hAnsi="Calibri" w:cs="Calibri"/>
          <w:b/>
        </w:rPr>
        <w:t>resultDesc</w:t>
      </w:r>
      <w:r w:rsidRPr="005977A9">
        <w:rPr>
          <w:rFonts w:ascii="Calibri" w:eastAsia="Calibri" w:hAnsi="Calibri" w:cs="Calibri"/>
        </w:rPr>
        <w:t xml:space="preserve"> mezők olvasása, értelmezése. Néhány speciális esetben lehetnek kivételek, de azok kiemelésre kerülnek az kapcsolódó helyeken.</w:t>
      </w:r>
    </w:p>
    <w:p w14:paraId="28984454" w14:textId="4D4D02C1" w:rsidR="00091302" w:rsidRPr="005977A9" w:rsidRDefault="00091302" w:rsidP="00091302">
      <w:pPr>
        <w:spacing w:line="259" w:lineRule="auto"/>
        <w:jc w:val="both"/>
      </w:pPr>
      <w:r w:rsidRPr="005977A9">
        <w:rPr>
          <w:rFonts w:ascii="Calibri" w:eastAsia="Calibri" w:hAnsi="Calibri" w:cs="Calibri"/>
        </w:rPr>
        <w:t>Az egyes végpontcsoportoknál is kiemelésre kerülnek a csoportra vonatkozó általános validációk és hibakódok, az egyes végpontokhoz tartozó speciális validációk/leírások, kapcsolódó hibakódok</w:t>
      </w:r>
      <w:r w:rsidR="00C75863">
        <w:rPr>
          <w:rFonts w:ascii="Calibri" w:eastAsia="Calibri" w:hAnsi="Calibri" w:cs="Calibri"/>
        </w:rPr>
        <w:t>,</w:t>
      </w:r>
      <w:r w:rsidRPr="005977A9">
        <w:rPr>
          <w:rFonts w:ascii="Calibri" w:eastAsia="Calibri" w:hAnsi="Calibri" w:cs="Calibri"/>
        </w:rPr>
        <w:t xml:space="preserve"> valamint teendők az egyes végpontok vonatkozó leírásában olvashatók.</w:t>
      </w:r>
    </w:p>
    <w:p w14:paraId="74820794" w14:textId="77777777" w:rsidR="00091302" w:rsidRPr="005977A9" w:rsidRDefault="00091302" w:rsidP="00091302">
      <w:pPr>
        <w:spacing w:line="259" w:lineRule="auto"/>
        <w:jc w:val="both"/>
        <w:rPr>
          <w:rFonts w:ascii="Calibri" w:eastAsia="Calibri" w:hAnsi="Calibri" w:cs="Calibri"/>
        </w:rPr>
      </w:pPr>
    </w:p>
    <w:tbl>
      <w:tblPr>
        <w:tblStyle w:val="Rcsostblzat"/>
        <w:tblW w:w="9214" w:type="dxa"/>
        <w:tblInd w:w="-147" w:type="dxa"/>
        <w:tblLayout w:type="fixed"/>
        <w:tblLook w:val="04A0" w:firstRow="1" w:lastRow="0" w:firstColumn="1" w:lastColumn="0" w:noHBand="0" w:noVBand="1"/>
      </w:tblPr>
      <w:tblGrid>
        <w:gridCol w:w="3261"/>
        <w:gridCol w:w="3118"/>
        <w:gridCol w:w="334"/>
        <w:gridCol w:w="2501"/>
      </w:tblGrid>
      <w:tr w:rsidR="00091302" w:rsidRPr="005977A9" w14:paraId="0400152E" w14:textId="77777777">
        <w:tc>
          <w:tcPr>
            <w:tcW w:w="3261" w:type="dxa"/>
          </w:tcPr>
          <w:p w14:paraId="3B69BA64"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3118" w:type="dxa"/>
          </w:tcPr>
          <w:p w14:paraId="6220714E"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334" w:type="dxa"/>
          </w:tcPr>
          <w:p w14:paraId="11A7BB8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2501" w:type="dxa"/>
          </w:tcPr>
          <w:p w14:paraId="6AD18C4B"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19A32BAD" w14:textId="77777777">
        <w:tc>
          <w:tcPr>
            <w:tcW w:w="3261" w:type="dxa"/>
          </w:tcPr>
          <w:p w14:paraId="123949D3"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Az API verzió ellenőrzése.</w:t>
            </w:r>
          </w:p>
          <w:p w14:paraId="3AD1DB66"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xml:space="preserve"> Eltér az X-API-Version HTTP fejléc paraméter az elvárttól</w:t>
            </w:r>
          </w:p>
        </w:tc>
        <w:tc>
          <w:tcPr>
            <w:tcW w:w="3118" w:type="dxa"/>
          </w:tcPr>
          <w:p w14:paraId="1FDAB74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API_VERSION_MISMATCH</w:t>
            </w:r>
          </w:p>
        </w:tc>
        <w:tc>
          <w:tcPr>
            <w:tcW w:w="334" w:type="dxa"/>
          </w:tcPr>
          <w:p w14:paraId="24B6668E"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048912CE"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Megfelelő X-API-Version megadása a HTTP fejlécben</w:t>
            </w:r>
          </w:p>
        </w:tc>
      </w:tr>
      <w:tr w:rsidR="00091302" w:rsidRPr="005977A9" w14:paraId="5D9BA934" w14:textId="77777777">
        <w:tc>
          <w:tcPr>
            <w:tcW w:w="3261" w:type="dxa"/>
          </w:tcPr>
          <w:p w14:paraId="23CF4039" w14:textId="77777777" w:rsidR="00091302" w:rsidRPr="005977A9" w:rsidRDefault="00091302">
            <w:pPr>
              <w:jc w:val="both"/>
              <w:rPr>
                <w:rFonts w:asciiTheme="minorHAnsi" w:hAnsiTheme="minorHAnsi" w:cstheme="minorBidi"/>
                <w:sz w:val="18"/>
                <w:szCs w:val="18"/>
              </w:rPr>
            </w:pPr>
            <w:r w:rsidRPr="005977A9">
              <w:rPr>
                <w:rFonts w:asciiTheme="minorHAnsi" w:hAnsiTheme="minorHAnsi" w:cstheme="minorBidi"/>
                <w:sz w:val="18"/>
                <w:szCs w:val="18"/>
              </w:rPr>
              <w:t>Kötelező paraméterek kitöltése.</w:t>
            </w:r>
            <w:r w:rsidRPr="005977A9">
              <w:br/>
            </w:r>
            <w:r w:rsidRPr="005977A9">
              <w:rPr>
                <w:rFonts w:asciiTheme="minorHAnsi" w:hAnsiTheme="minorHAnsi" w:cstheme="minorBidi"/>
                <w:b/>
                <w:sz w:val="18"/>
                <w:szCs w:val="18"/>
              </w:rPr>
              <w:t>Hiba</w:t>
            </w:r>
            <w:r w:rsidRPr="005977A9">
              <w:rPr>
                <w:rFonts w:asciiTheme="minorHAnsi" w:hAnsiTheme="minorHAnsi" w:cstheme="minorBidi"/>
                <w:sz w:val="18"/>
                <w:szCs w:val="18"/>
              </w:rPr>
              <w:t>: A beküldött request-ből hiányzik valamelyik required (kötelező) paraméter</w:t>
            </w:r>
          </w:p>
          <w:p w14:paraId="60DFA345" w14:textId="77777777" w:rsidR="00091302" w:rsidRPr="005977A9" w:rsidRDefault="00091302">
            <w:pPr>
              <w:jc w:val="both"/>
              <w:rPr>
                <w:rFonts w:asciiTheme="minorHAnsi" w:hAnsiTheme="minorHAnsi" w:cstheme="minorBidi"/>
                <w:sz w:val="18"/>
                <w:szCs w:val="18"/>
              </w:rPr>
            </w:pPr>
          </w:p>
          <w:p w14:paraId="7E8782BA" w14:textId="77777777" w:rsidR="00091302" w:rsidRPr="005977A9" w:rsidRDefault="00091302">
            <w:pPr>
              <w:jc w:val="both"/>
              <w:rPr>
                <w:rFonts w:asciiTheme="minorHAnsi" w:hAnsiTheme="minorHAnsi" w:cstheme="minorBidi"/>
                <w:sz w:val="18"/>
                <w:szCs w:val="18"/>
              </w:rPr>
            </w:pPr>
            <w:r w:rsidRPr="005977A9">
              <w:rPr>
                <w:rFonts w:asciiTheme="minorHAnsi" w:hAnsiTheme="minorHAnsi" w:cstheme="minorBidi"/>
                <w:sz w:val="18"/>
                <w:szCs w:val="18"/>
              </w:rPr>
              <w:t>A válasz üzenet resultDesc mezőjében visszaadásra kerül a hiányzó paraméter. A resultDesc mező tartalma abban az esetben is csak egy kötelező mezőt jelöl meg pótolandónak, ha a kérésből több kötelező mező hiányzik.</w:t>
            </w:r>
          </w:p>
        </w:tc>
        <w:tc>
          <w:tcPr>
            <w:tcW w:w="3118" w:type="dxa"/>
          </w:tcPr>
          <w:p w14:paraId="2FAF12A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MISSING_REQUEST_PARAMETERS</w:t>
            </w:r>
          </w:p>
        </w:tc>
        <w:tc>
          <w:tcPr>
            <w:tcW w:w="334" w:type="dxa"/>
          </w:tcPr>
          <w:p w14:paraId="6A6B7EE3"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38EFABB9"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Kötelező mezők kitöltése</w:t>
            </w:r>
          </w:p>
        </w:tc>
      </w:tr>
      <w:tr w:rsidR="00091302" w:rsidRPr="005977A9" w14:paraId="255C9932" w14:textId="77777777">
        <w:tc>
          <w:tcPr>
            <w:tcW w:w="3261" w:type="dxa"/>
          </w:tcPr>
          <w:p w14:paraId="37B7174B"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Az AP szám (systemId) egyezése az applikáció kliens tanúsítványában szereplő AP számmal.</w:t>
            </w:r>
          </w:p>
          <w:p w14:paraId="06056534"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A request-ben beküldött AP szám (systemId) nem megfelelő</w:t>
            </w:r>
          </w:p>
        </w:tc>
        <w:tc>
          <w:tcPr>
            <w:tcW w:w="3118" w:type="dxa"/>
          </w:tcPr>
          <w:p w14:paraId="18081DE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INVALID_SYSTEM_ID</w:t>
            </w:r>
          </w:p>
        </w:tc>
        <w:tc>
          <w:tcPr>
            <w:tcW w:w="334" w:type="dxa"/>
          </w:tcPr>
          <w:p w14:paraId="0A7038F5"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0E45C328"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Megfelelő AP szám megadása</w:t>
            </w:r>
          </w:p>
        </w:tc>
      </w:tr>
      <w:tr w:rsidR="00091302" w:rsidRPr="00FB36BC" w14:paraId="6582DF07" w14:textId="77777777">
        <w:tc>
          <w:tcPr>
            <w:tcW w:w="3261" w:type="dxa"/>
          </w:tcPr>
          <w:p w14:paraId="6C6DC776"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Blokkolt állapot ellenőrzése</w:t>
            </w:r>
          </w:p>
          <w:p w14:paraId="4A89F1D4"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A pénztárgép (FAM példány) blokkolát állapotban van.</w:t>
            </w:r>
          </w:p>
          <w:p w14:paraId="290F2483" w14:textId="77777777" w:rsidR="00091302" w:rsidRPr="005977A9" w:rsidRDefault="00091302">
            <w:pPr>
              <w:jc w:val="both"/>
              <w:rPr>
                <w:rFonts w:asciiTheme="minorHAnsi" w:hAnsiTheme="minorHAnsi" w:cstheme="minorHAnsi"/>
                <w:sz w:val="18"/>
                <w:szCs w:val="18"/>
              </w:rPr>
            </w:pPr>
          </w:p>
          <w:p w14:paraId="44F88EE8" w14:textId="77777777" w:rsidR="00091302" w:rsidRPr="005977A9" w:rsidRDefault="00091302">
            <w:pPr>
              <w:jc w:val="both"/>
              <w:rPr>
                <w:rFonts w:asciiTheme="minorHAnsi" w:hAnsiTheme="minorHAnsi" w:cstheme="minorHAnsi"/>
                <w:sz w:val="18"/>
                <w:szCs w:val="18"/>
              </w:rPr>
            </w:pPr>
          </w:p>
        </w:tc>
        <w:tc>
          <w:tcPr>
            <w:tcW w:w="3118" w:type="dxa"/>
          </w:tcPr>
          <w:p w14:paraId="0E8F218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FCU_IS_BLOCKED</w:t>
            </w:r>
          </w:p>
        </w:tc>
        <w:tc>
          <w:tcPr>
            <w:tcW w:w="334" w:type="dxa"/>
          </w:tcPr>
          <w:p w14:paraId="24067B02" w14:textId="77777777" w:rsidR="00091302" w:rsidRPr="005977A9" w:rsidRDefault="00091302">
            <w:pPr>
              <w:ind w:left="1418" w:hanging="1418"/>
              <w:jc w:val="both"/>
              <w:rPr>
                <w:rFonts w:asciiTheme="minorHAnsi" w:hAnsiTheme="minorHAnsi" w:cstheme="minorHAnsi"/>
                <w:sz w:val="18"/>
                <w:szCs w:val="18"/>
              </w:rPr>
            </w:pPr>
            <w:r w:rsidRPr="005977A9">
              <w:rPr>
                <w:rFonts w:asciiTheme="minorHAnsi" w:hAnsiTheme="minorHAnsi" w:cstheme="minorHAnsi"/>
                <w:sz w:val="18"/>
                <w:szCs w:val="18"/>
              </w:rPr>
              <w:t>T</w:t>
            </w:r>
          </w:p>
        </w:tc>
        <w:tc>
          <w:tcPr>
            <w:tcW w:w="2501" w:type="dxa"/>
          </w:tcPr>
          <w:p w14:paraId="3D08FD09"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A blokkolás okát az e-pénztárgép üzemeltetője az ePG Portálon megtekintheti, vagy a NAV-tól megkérdezheti.</w:t>
            </w:r>
          </w:p>
          <w:p w14:paraId="1CE025A0"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A FAM esetében ilyenkor csak a következő interfészek hívhatóak:</w:t>
            </w:r>
          </w:p>
          <w:p w14:paraId="5E103F6B"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Kliens authentikációs tanúsítvány végpontok</w:t>
            </w:r>
          </w:p>
          <w:p w14:paraId="305DD2F9"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Bejelentkezés</w:t>
            </w:r>
          </w:p>
          <w:p w14:paraId="1A7371E7"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Pénztárgép információk, események beküldése</w:t>
            </w:r>
          </w:p>
          <w:p w14:paraId="59E55D6B"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FAM példány állapotlekérdezés</w:t>
            </w:r>
          </w:p>
          <w:p w14:paraId="4F3DBC0B"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Periféria beállítása és lekérdezése</w:t>
            </w:r>
          </w:p>
          <w:p w14:paraId="162A8BC8" w14:textId="77777777" w:rsidR="00091302" w:rsidRPr="005977A9" w:rsidRDefault="00091302">
            <w:pPr>
              <w:rPr>
                <w:rFonts w:asciiTheme="minorHAnsi" w:hAnsiTheme="minorHAnsi" w:cstheme="minorHAnsi"/>
                <w:sz w:val="18"/>
                <w:szCs w:val="18"/>
              </w:rPr>
            </w:pPr>
            <w:r w:rsidRPr="00010356">
              <w:rPr>
                <w:rFonts w:asciiTheme="minorHAnsi" w:hAnsiTheme="minorHAnsi" w:cstheme="minorBidi"/>
                <w:sz w:val="18"/>
                <w:szCs w:val="18"/>
                <w:lang w:val="pt-BR"/>
              </w:rPr>
              <w:t>Telemetria (ez alól kivétel a belföldi adószám lekérdezése végpont)</w:t>
            </w:r>
          </w:p>
        </w:tc>
      </w:tr>
    </w:tbl>
    <w:p w14:paraId="68B2F225" w14:textId="77777777" w:rsidR="00091302" w:rsidRPr="005977A9" w:rsidRDefault="00091302" w:rsidP="00091302">
      <w:pPr>
        <w:spacing w:line="259" w:lineRule="auto"/>
        <w:jc w:val="both"/>
        <w:rPr>
          <w:rFonts w:ascii="Calibri" w:eastAsia="Calibri" w:hAnsi="Calibri" w:cs="Calibri"/>
          <w:sz w:val="18"/>
          <w:szCs w:val="18"/>
        </w:rPr>
      </w:pPr>
      <w:r w:rsidRPr="005977A9">
        <w:rPr>
          <w:rFonts w:ascii="Calibri" w:eastAsia="Calibri" w:hAnsi="Calibri" w:cs="Calibri"/>
          <w:sz w:val="18"/>
          <w:szCs w:val="18"/>
        </w:rPr>
        <w:t xml:space="preserve">A hiba jellege </w:t>
      </w:r>
      <w:r w:rsidRPr="005977A9">
        <w:rPr>
          <w:rFonts w:ascii="Calibri" w:eastAsia="Calibri" w:hAnsi="Calibri" w:cs="Calibri"/>
          <w:i/>
          <w:sz w:val="18"/>
          <w:szCs w:val="18"/>
        </w:rPr>
        <w:t>(J oszlop)</w:t>
      </w:r>
      <w:r w:rsidRPr="005977A9">
        <w:rPr>
          <w:rFonts w:ascii="Calibri" w:eastAsia="Calibri" w:hAnsi="Calibri" w:cs="Calibri"/>
          <w:sz w:val="18"/>
          <w:szCs w:val="18"/>
        </w:rPr>
        <w:t xml:space="preserve"> lehet</w:t>
      </w:r>
    </w:p>
    <w:p w14:paraId="34007725" w14:textId="77777777" w:rsidR="00091302" w:rsidRPr="005977A9" w:rsidRDefault="00091302" w:rsidP="00B97AE5">
      <w:pPr>
        <w:pStyle w:val="Listaszerbekezds"/>
        <w:numPr>
          <w:ilvl w:val="0"/>
          <w:numId w:val="86"/>
        </w:numPr>
        <w:spacing w:line="259" w:lineRule="auto"/>
        <w:jc w:val="both"/>
        <w:rPr>
          <w:sz w:val="18"/>
          <w:szCs w:val="18"/>
        </w:rPr>
      </w:pPr>
      <w:r w:rsidRPr="005977A9">
        <w:rPr>
          <w:sz w:val="18"/>
          <w:szCs w:val="18"/>
        </w:rPr>
        <w:t>Permanens (P) – Ezen hibák esetén a hibát jelezni kell az üzemeltetésnek/fejlesztőknek. Ezen hibák elhárítása csak üzemeltetési beavatkozással és/vagy szoftververzió módosítással lehetséges.</w:t>
      </w:r>
    </w:p>
    <w:p w14:paraId="10E78A08" w14:textId="5B1FB087" w:rsidR="00091302" w:rsidRPr="005977A9" w:rsidRDefault="00091302" w:rsidP="00091302">
      <w:pPr>
        <w:pStyle w:val="Listaszerbekezds"/>
        <w:spacing w:line="259" w:lineRule="auto"/>
        <w:ind w:left="709"/>
        <w:jc w:val="both"/>
        <w:rPr>
          <w:sz w:val="18"/>
          <w:szCs w:val="18"/>
        </w:rPr>
      </w:pPr>
      <w:r w:rsidRPr="005977A9">
        <w:rPr>
          <w:sz w:val="18"/>
          <w:szCs w:val="18"/>
        </w:rPr>
        <w:t>Tranziens (T) – Ezen hibák esetén a hiba az aktuális állapotban áll csak fenn. Normál, üzleti beavatkozással, állapotmódosítással a hiba elhárulhat/elhárítható. Nincs szükség szoftverve</w:t>
      </w:r>
      <w:r w:rsidR="00FB36BC">
        <w:rPr>
          <w:sz w:val="18"/>
          <w:szCs w:val="18"/>
        </w:rPr>
        <w:t>r</w:t>
      </w:r>
      <w:r w:rsidRPr="005977A9">
        <w:rPr>
          <w:sz w:val="18"/>
          <w:szCs w:val="18"/>
        </w:rPr>
        <w:t>zió kiadásra. (Pl. A pénztárgép a blokkolt állapotból üzleti folyamattal aktív állapotba kerülhet.)</w:t>
      </w:r>
    </w:p>
    <w:p w14:paraId="1DA7023E" w14:textId="77777777" w:rsidR="00091302" w:rsidRPr="005977A9" w:rsidRDefault="00091302" w:rsidP="00091302">
      <w:pPr>
        <w:spacing w:line="259" w:lineRule="auto"/>
        <w:jc w:val="both"/>
        <w:rPr>
          <w:rFonts w:ascii="Calibri" w:eastAsia="Calibri" w:hAnsi="Calibri" w:cs="Calibri"/>
        </w:rPr>
      </w:pPr>
    </w:p>
    <w:p w14:paraId="2B0DB3E1" w14:textId="77777777" w:rsidR="00091302" w:rsidRPr="005977A9" w:rsidRDefault="00091302" w:rsidP="00091302">
      <w:pPr>
        <w:pStyle w:val="Cmsor3"/>
      </w:pPr>
      <w:bookmarkStart w:id="1349" w:name="_Toc195567159"/>
      <w:r w:rsidRPr="005977A9">
        <w:rPr>
          <w:lang w:val="en-US"/>
        </w:rPr>
        <w:t>Kiemelt adatmezők (és értékkészletük)</w:t>
      </w:r>
      <w:bookmarkEnd w:id="1349"/>
    </w:p>
    <w:p w14:paraId="47BA90C9" w14:textId="77777777" w:rsidR="00091302" w:rsidRPr="00010356" w:rsidRDefault="00091302" w:rsidP="00091302">
      <w:pPr>
        <w:spacing w:line="259" w:lineRule="auto"/>
        <w:jc w:val="both"/>
        <w:rPr>
          <w:rFonts w:ascii="Calibri" w:eastAsia="Calibri" w:hAnsi="Calibri" w:cs="Calibri"/>
          <w:lang w:val="hu-HU"/>
        </w:rPr>
      </w:pPr>
      <w:r w:rsidRPr="00010356">
        <w:rPr>
          <w:rFonts w:ascii="Calibri" w:eastAsia="Calibri" w:hAnsi="Calibri" w:cs="Calibri"/>
          <w:lang w:val="hu-HU"/>
        </w:rPr>
        <w:t>Ezen leírásban találhatóak azon keimelt adatmezők melyek a teljes rendszer működését érintik és/vagy értékkészlettel rendelkeznek.</w:t>
      </w:r>
    </w:p>
    <w:p w14:paraId="5B5144E3" w14:textId="77777777" w:rsidR="00091302" w:rsidRPr="005977A9" w:rsidRDefault="00091302" w:rsidP="00091302">
      <w:pPr>
        <w:pStyle w:val="Cmsor4"/>
        <w:rPr>
          <w:lang w:val="en-US"/>
        </w:rPr>
      </w:pPr>
      <w:r w:rsidRPr="005977A9">
        <w:t>systemId – AP szám</w:t>
      </w:r>
    </w:p>
    <w:p w14:paraId="57CC9872" w14:textId="77777777" w:rsidR="00091302" w:rsidRPr="00010356" w:rsidRDefault="00091302" w:rsidP="00091302">
      <w:pPr>
        <w:jc w:val="both"/>
        <w:rPr>
          <w:rFonts w:asciiTheme="minorHAnsi" w:hAnsiTheme="minorHAnsi" w:cstheme="minorHAnsi"/>
          <w:lang w:val="pt-BR"/>
        </w:rPr>
      </w:pPr>
      <w:r w:rsidRPr="00010356">
        <w:rPr>
          <w:rFonts w:asciiTheme="minorHAnsi" w:hAnsiTheme="minorHAnsi" w:cstheme="minorHAnsi"/>
          <w:lang w:val="pt-BR"/>
        </w:rPr>
        <w:t>A FAM példányt azonosító egyedi azonosító (AP szám).</w:t>
      </w:r>
    </w:p>
    <w:p w14:paraId="5F014167" w14:textId="77777777" w:rsidR="00091302" w:rsidRPr="00010356" w:rsidRDefault="00091302" w:rsidP="00B97AE5">
      <w:pPr>
        <w:pStyle w:val="Listaszerbekezds"/>
        <w:numPr>
          <w:ilvl w:val="1"/>
          <w:numId w:val="137"/>
        </w:numPr>
        <w:spacing w:before="0" w:after="0"/>
        <w:jc w:val="both"/>
        <w:rPr>
          <w:lang w:val="pt-BR"/>
        </w:rPr>
      </w:pPr>
      <w:r w:rsidRPr="00010356">
        <w:rPr>
          <w:lang w:val="pt-BR"/>
        </w:rPr>
        <w:t>9 karakteres szöveges mező, tartalma: 1 betű és 8 szám</w:t>
      </w:r>
    </w:p>
    <w:p w14:paraId="4E36ED26" w14:textId="77777777" w:rsidR="00091302" w:rsidRPr="00010356" w:rsidRDefault="00091302" w:rsidP="00B97AE5">
      <w:pPr>
        <w:pStyle w:val="Listaszerbekezds"/>
        <w:numPr>
          <w:ilvl w:val="1"/>
          <w:numId w:val="137"/>
        </w:numPr>
        <w:spacing w:before="0" w:after="0"/>
        <w:jc w:val="both"/>
        <w:rPr>
          <w:lang w:val="pt-BR"/>
        </w:rPr>
      </w:pPr>
      <w:r w:rsidRPr="00010356">
        <w:rPr>
          <w:lang w:val="pt-BR"/>
        </w:rPr>
        <w:t>Amennyiben egy hívásban szerepel ez az adat, akkor a megadása minden esetben kötelező (*).</w:t>
      </w:r>
    </w:p>
    <w:p w14:paraId="2C34B7C1" w14:textId="77777777" w:rsidR="00091302" w:rsidRPr="005977A9" w:rsidRDefault="00091302" w:rsidP="00091302">
      <w:pPr>
        <w:pStyle w:val="Cmsor4"/>
      </w:pPr>
      <w:r w:rsidRPr="005977A9">
        <w:rPr>
          <w:lang w:val="en-US"/>
        </w:rPr>
        <w:t>documentId / docId – FAM dokumentum azonosító</w:t>
      </w:r>
    </w:p>
    <w:p w14:paraId="7D7A1EA2" w14:textId="77777777" w:rsidR="00091302" w:rsidRPr="00010356" w:rsidRDefault="00091302" w:rsidP="00091302">
      <w:pPr>
        <w:jc w:val="both"/>
        <w:rPr>
          <w:rFonts w:asciiTheme="minorHAnsi" w:hAnsiTheme="minorHAnsi" w:cstheme="minorHAnsi"/>
          <w:lang w:val="hu-HU"/>
        </w:rPr>
      </w:pPr>
      <w:r w:rsidRPr="00010356">
        <w:rPr>
          <w:rFonts w:asciiTheme="minorHAnsi" w:hAnsiTheme="minorHAnsi" w:cstheme="minorHAnsi"/>
          <w:b/>
          <w:lang w:val="hu-HU"/>
        </w:rPr>
        <w:t xml:space="preserve">documentId </w:t>
      </w:r>
      <w:r w:rsidRPr="00010356">
        <w:rPr>
          <w:rFonts w:asciiTheme="minorHAnsi" w:hAnsiTheme="minorHAnsi" w:cstheme="minorHAnsi"/>
          <w:lang w:val="hu-HU"/>
        </w:rPr>
        <w:t>vagy</w:t>
      </w:r>
      <w:r w:rsidRPr="00010356">
        <w:rPr>
          <w:rFonts w:asciiTheme="minorHAnsi" w:hAnsiTheme="minorHAnsi" w:cstheme="minorHAnsi"/>
          <w:b/>
          <w:lang w:val="hu-HU"/>
        </w:rPr>
        <w:t xml:space="preserve"> docId </w:t>
      </w:r>
      <w:r w:rsidRPr="00010356">
        <w:rPr>
          <w:rFonts w:asciiTheme="minorHAnsi" w:hAnsiTheme="minorHAnsi" w:cstheme="minorHAnsi"/>
          <w:lang w:val="hu-HU"/>
        </w:rPr>
        <w:t>– A kapcsolódó bizonylat (FAM rendszerben szereplő) egyedi azonosítója.</w:t>
      </w:r>
    </w:p>
    <w:p w14:paraId="50F61D8B" w14:textId="77777777" w:rsidR="00091302" w:rsidRPr="00010356" w:rsidRDefault="00091302" w:rsidP="00091302">
      <w:pPr>
        <w:jc w:val="both"/>
        <w:rPr>
          <w:lang w:val="pt-BR"/>
        </w:rPr>
      </w:pPr>
      <w:r w:rsidRPr="00010356">
        <w:rPr>
          <w:rFonts w:asciiTheme="minorHAnsi" w:hAnsiTheme="minorHAnsi" w:cstheme="minorHAnsi"/>
          <w:lang w:val="pt-BR"/>
        </w:rPr>
        <w:t xml:space="preserve">Ez NEM a bizonylatazonosító! Az a </w:t>
      </w:r>
      <w:r w:rsidRPr="00010356">
        <w:rPr>
          <w:rFonts w:asciiTheme="minorHAnsi" w:hAnsiTheme="minorHAnsi" w:cstheme="minorHAnsi"/>
          <w:b/>
          <w:lang w:val="pt-BR"/>
        </w:rPr>
        <w:t xml:space="preserve">docNo </w:t>
      </w:r>
      <w:r w:rsidRPr="00010356">
        <w:rPr>
          <w:rFonts w:asciiTheme="minorHAnsi" w:hAnsiTheme="minorHAnsi" w:cstheme="minorHAnsi"/>
          <w:lang w:val="pt-BR"/>
        </w:rPr>
        <w:t>mező.</w:t>
      </w:r>
    </w:p>
    <w:p w14:paraId="0CD83E88" w14:textId="77777777" w:rsidR="00091302" w:rsidRPr="005977A9" w:rsidRDefault="00091302" w:rsidP="00091302">
      <w:pPr>
        <w:pStyle w:val="Cmsor4"/>
        <w:rPr>
          <w:rFonts w:asciiTheme="minorHAnsi" w:hAnsiTheme="minorHAnsi" w:cstheme="minorHAnsi"/>
        </w:rPr>
      </w:pPr>
      <w:r w:rsidRPr="005977A9">
        <w:rPr>
          <w:lang w:val="en-US"/>
        </w:rPr>
        <w:t xml:space="preserve">fiscalDayNo - </w:t>
      </w:r>
      <w:r w:rsidRPr="005977A9">
        <w:rPr>
          <w:rFonts w:asciiTheme="minorHAnsi" w:hAnsiTheme="minorHAnsi" w:cstheme="minorHAnsi"/>
        </w:rPr>
        <w:t>Az adóügyi nap sorszáma.</w:t>
      </w:r>
    </w:p>
    <w:p w14:paraId="5EE3A37F" w14:textId="77777777" w:rsidR="00091302" w:rsidRPr="005977A9" w:rsidRDefault="00091302" w:rsidP="00091302">
      <w:pPr>
        <w:pStyle w:val="Cmsor4"/>
      </w:pPr>
      <w:r w:rsidRPr="005977A9">
        <w:rPr>
          <w:lang w:val="en-US"/>
        </w:rPr>
        <w:t>Pénzösszegek és mennyiségek számábrázolása</w:t>
      </w:r>
    </w:p>
    <w:p w14:paraId="5E0432E6" w14:textId="77777777" w:rsidR="00091302" w:rsidRPr="005977A9" w:rsidRDefault="00091302" w:rsidP="00091302">
      <w:pPr>
        <w:rPr>
          <w:rFonts w:asciiTheme="minorHAnsi" w:hAnsiTheme="minorHAnsi" w:cstheme="minorHAnsi"/>
        </w:rPr>
      </w:pPr>
      <w:r w:rsidRPr="00010356">
        <w:rPr>
          <w:rFonts w:asciiTheme="minorHAnsi" w:hAnsiTheme="minorHAnsi" w:cstheme="minorHAnsi"/>
          <w:lang w:val="hu-HU"/>
        </w:rPr>
        <w:t xml:space="preserve">A FAM által használt pénzösszegek és mennyiségek adatmezői string formátumúak, max. 26 numerikus karakteres megkötéssel. </w:t>
      </w:r>
      <w:r w:rsidRPr="005977A9">
        <w:rPr>
          <w:rFonts w:asciiTheme="minorHAnsi" w:hAnsiTheme="minorHAnsi" w:cstheme="minorHAnsi"/>
        </w:rPr>
        <w:t xml:space="preserve">Tizedestörtek esetén tizedespont használandó. </w:t>
      </w:r>
    </w:p>
    <w:p w14:paraId="622193BE" w14:textId="77777777" w:rsidR="00091302" w:rsidRPr="005977A9" w:rsidRDefault="00091302" w:rsidP="00091302">
      <w:pPr>
        <w:pStyle w:val="Cmsor4"/>
        <w:rPr>
          <w:lang w:val="en-US"/>
        </w:rPr>
      </w:pPr>
      <w:r w:rsidRPr="005977A9">
        <w:t>Bizonylat típusa</w:t>
      </w:r>
    </w:p>
    <w:p w14:paraId="3D2DD955" w14:textId="77777777" w:rsidR="00091302" w:rsidRPr="005977A9" w:rsidRDefault="00091302" w:rsidP="00091302">
      <w:pPr>
        <w:rPr>
          <w:rFonts w:asciiTheme="minorHAnsi" w:hAnsiTheme="minorHAnsi" w:cstheme="minorHAnsi"/>
        </w:rPr>
      </w:pPr>
      <w:r w:rsidRPr="005977A9">
        <w:rPr>
          <w:rFonts w:asciiTheme="minorHAnsi" w:hAnsiTheme="minorHAnsi" w:cstheme="minorHAnsi"/>
          <w:lang w:eastAsia="hu-HU"/>
        </w:rPr>
        <w:t>A bizonylat típusa enum-ot több különböző mező is használja:</w:t>
      </w:r>
    </w:p>
    <w:p w14:paraId="22F76EA4"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openDocuments/type</w:t>
      </w:r>
    </w:p>
    <w:p w14:paraId="095C5E7A"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printSpool/type</w:t>
      </w:r>
    </w:p>
    <w:p w14:paraId="37A11A14"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documentDescriptor/type</w:t>
      </w:r>
    </w:p>
    <w:p w14:paraId="3A724E1A"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docDesc/type</w:t>
      </w:r>
    </w:p>
    <w:p w14:paraId="4E2B174F"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documentType</w:t>
      </w:r>
    </w:p>
    <w:p w14:paraId="6629FFB3" w14:textId="77777777" w:rsidR="00091302" w:rsidRPr="005977A9" w:rsidRDefault="00091302" w:rsidP="00091302">
      <w:pPr>
        <w:rPr>
          <w:rFonts w:ascii="Calibri" w:eastAsia="Calibri" w:hAnsi="Calibri" w:cs="Calibri"/>
          <w:b/>
          <w:u w:val="single"/>
          <w:lang w:val="pt-BR"/>
        </w:rPr>
      </w:pPr>
      <w:r w:rsidRPr="005977A9">
        <w:rPr>
          <w:rFonts w:ascii="Calibri" w:eastAsia="Calibri" w:hAnsi="Calibri" w:cs="Calibri"/>
          <w:u w:val="single"/>
          <w:lang w:val="pt-BR"/>
        </w:rPr>
        <w:t>Értékkészlete:</w:t>
      </w:r>
      <w:r w:rsidRPr="005977A9">
        <w:rPr>
          <w:rFonts w:ascii="Calibri" w:eastAsia="Calibri" w:hAnsi="Calibri" w:cs="Calibri"/>
          <w:b/>
          <w:u w:val="single"/>
          <w:lang w:val="pt-BR"/>
        </w:rPr>
        <w:t xml:space="preserve"> </w:t>
      </w:r>
    </w:p>
    <w:p w14:paraId="7443533C" w14:textId="77777777" w:rsidR="00091302" w:rsidRPr="005977A9" w:rsidRDefault="00091302" w:rsidP="00B97AE5">
      <w:pPr>
        <w:pStyle w:val="Listaszerbekezds"/>
        <w:numPr>
          <w:ilvl w:val="0"/>
          <w:numId w:val="80"/>
        </w:numPr>
        <w:tabs>
          <w:tab w:val="left" w:pos="0"/>
          <w:tab w:val="left" w:pos="720"/>
        </w:tabs>
      </w:pPr>
      <w:r w:rsidRPr="005977A9">
        <w:rPr>
          <w:b/>
        </w:rPr>
        <w:t>C</w:t>
      </w:r>
      <w:r w:rsidRPr="005977A9">
        <w:rPr>
          <w:b/>
          <w:bCs/>
        </w:rPr>
        <w:t xml:space="preserve">ASH_FLOW_REPORT </w:t>
      </w:r>
      <w:r w:rsidRPr="005977A9">
        <w:t xml:space="preserve">- Pénzmozgás bizonylat </w:t>
      </w:r>
    </w:p>
    <w:p w14:paraId="55DD2380" w14:textId="77777777" w:rsidR="00091302" w:rsidRPr="005977A9" w:rsidRDefault="00091302" w:rsidP="00B97AE5">
      <w:pPr>
        <w:pStyle w:val="Listaszerbekezds"/>
        <w:numPr>
          <w:ilvl w:val="0"/>
          <w:numId w:val="80"/>
        </w:numPr>
        <w:tabs>
          <w:tab w:val="left" w:pos="0"/>
          <w:tab w:val="left" w:pos="720"/>
        </w:tabs>
      </w:pPr>
      <w:r w:rsidRPr="005977A9">
        <w:rPr>
          <w:b/>
        </w:rPr>
        <w:t xml:space="preserve">CASH_REGISTER_REPORT </w:t>
      </w:r>
      <w:r w:rsidRPr="005977A9">
        <w:t xml:space="preserve">- Pénztárjelentés </w:t>
      </w:r>
    </w:p>
    <w:p w14:paraId="1FA7C556" w14:textId="77777777" w:rsidR="00091302" w:rsidRPr="005977A9" w:rsidRDefault="00091302" w:rsidP="00B97AE5">
      <w:pPr>
        <w:pStyle w:val="Listaszerbekezds"/>
        <w:numPr>
          <w:ilvl w:val="0"/>
          <w:numId w:val="80"/>
        </w:numPr>
        <w:tabs>
          <w:tab w:val="left" w:pos="0"/>
          <w:tab w:val="left" w:pos="720"/>
        </w:tabs>
      </w:pPr>
      <w:r w:rsidRPr="005977A9">
        <w:rPr>
          <w:b/>
          <w:bCs/>
        </w:rPr>
        <w:t xml:space="preserve">CUSTOM_DOC </w:t>
      </w:r>
      <w:r w:rsidRPr="005977A9">
        <w:t xml:space="preserve">- Egyedi bizonylat </w:t>
      </w:r>
    </w:p>
    <w:p w14:paraId="024A33EF" w14:textId="77777777" w:rsidR="00091302" w:rsidRPr="005977A9" w:rsidRDefault="00091302" w:rsidP="00B97AE5">
      <w:pPr>
        <w:pStyle w:val="Listaszerbekezds"/>
        <w:numPr>
          <w:ilvl w:val="0"/>
          <w:numId w:val="80"/>
        </w:numPr>
        <w:tabs>
          <w:tab w:val="left" w:pos="0"/>
          <w:tab w:val="left" w:pos="720"/>
        </w:tabs>
      </w:pPr>
      <w:r w:rsidRPr="005977A9">
        <w:rPr>
          <w:b/>
          <w:bCs/>
        </w:rPr>
        <w:t xml:space="preserve">FISCAL_DAY_OPEN </w:t>
      </w:r>
      <w:r w:rsidRPr="005977A9">
        <w:t xml:space="preserve">- Napnyitás bizonylat </w:t>
      </w:r>
    </w:p>
    <w:p w14:paraId="73B71A6F" w14:textId="77777777" w:rsidR="00091302" w:rsidRPr="005977A9" w:rsidRDefault="00091302" w:rsidP="00B97AE5">
      <w:pPr>
        <w:pStyle w:val="Listaszerbekezds"/>
        <w:numPr>
          <w:ilvl w:val="0"/>
          <w:numId w:val="80"/>
        </w:numPr>
        <w:tabs>
          <w:tab w:val="left" w:pos="0"/>
          <w:tab w:val="left" w:pos="720"/>
        </w:tabs>
      </w:pPr>
      <w:r w:rsidRPr="005977A9">
        <w:rPr>
          <w:b/>
          <w:bCs/>
        </w:rPr>
        <w:t xml:space="preserve">FISCAL_DAY_REPORT </w:t>
      </w:r>
      <w:r w:rsidRPr="005977A9">
        <w:t xml:space="preserve">- Napi forgalmi jelentés </w:t>
      </w:r>
    </w:p>
    <w:p w14:paraId="3F1C2AE3" w14:textId="1F374EEA" w:rsidR="002F5AF0" w:rsidRPr="005977A9" w:rsidRDefault="002F5AF0" w:rsidP="00B97AE5">
      <w:pPr>
        <w:pStyle w:val="Listaszerbekezds"/>
        <w:numPr>
          <w:ilvl w:val="0"/>
          <w:numId w:val="80"/>
        </w:numPr>
        <w:tabs>
          <w:tab w:val="left" w:pos="0"/>
          <w:tab w:val="left" w:pos="720"/>
        </w:tabs>
      </w:pPr>
      <w:r>
        <w:rPr>
          <w:b/>
          <w:bCs/>
        </w:rPr>
        <w:t>INVO</w:t>
      </w:r>
      <w:r w:rsidR="009C4FB2">
        <w:rPr>
          <w:b/>
          <w:bCs/>
        </w:rPr>
        <w:t>I</w:t>
      </w:r>
      <w:r>
        <w:rPr>
          <w:b/>
          <w:bCs/>
        </w:rPr>
        <w:t xml:space="preserve">CE </w:t>
      </w:r>
      <w:r w:rsidRPr="00010356">
        <w:t>-</w:t>
      </w:r>
      <w:r w:rsidR="00705E32">
        <w:t>Számla</w:t>
      </w:r>
    </w:p>
    <w:p w14:paraId="527E0086"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RECEIPT </w:t>
      </w:r>
      <w:r w:rsidRPr="005977A9">
        <w:t xml:space="preserve">- Nyugta </w:t>
      </w:r>
    </w:p>
    <w:p w14:paraId="46E6EA2C"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RECEIPT_LIST_REPORT </w:t>
      </w:r>
      <w:r w:rsidRPr="005977A9">
        <w:t xml:space="preserve">- Bizonylat összesítő jelentés </w:t>
      </w:r>
    </w:p>
    <w:p w14:paraId="23B27D7E"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RETURN_RECEIPT </w:t>
      </w:r>
      <w:r w:rsidRPr="005977A9">
        <w:t xml:space="preserve">- Módosító bizonylat </w:t>
      </w:r>
    </w:p>
    <w:p w14:paraId="118506A5" w14:textId="77777777" w:rsidR="00091302" w:rsidRPr="005977A9" w:rsidRDefault="00091302" w:rsidP="00B97AE5">
      <w:pPr>
        <w:pStyle w:val="Listaszerbekezds"/>
        <w:numPr>
          <w:ilvl w:val="0"/>
          <w:numId w:val="80"/>
        </w:numPr>
        <w:tabs>
          <w:tab w:val="left" w:pos="0"/>
          <w:tab w:val="left" w:pos="720"/>
        </w:tabs>
      </w:pPr>
      <w:r w:rsidRPr="005977A9">
        <w:rPr>
          <w:b/>
          <w:bCs/>
        </w:rPr>
        <w:t xml:space="preserve">SIMPLE_INVOICE </w:t>
      </w:r>
      <w:r w:rsidRPr="005977A9">
        <w:t xml:space="preserve">- Egyszerűsített számla </w:t>
      </w:r>
    </w:p>
    <w:p w14:paraId="375CA070" w14:textId="77777777" w:rsidR="00091302" w:rsidRPr="005977A9" w:rsidRDefault="00091302" w:rsidP="00B97AE5">
      <w:pPr>
        <w:pStyle w:val="Listaszerbekezds"/>
        <w:numPr>
          <w:ilvl w:val="0"/>
          <w:numId w:val="80"/>
        </w:numPr>
        <w:tabs>
          <w:tab w:val="left" w:pos="0"/>
          <w:tab w:val="left" w:pos="720"/>
        </w:tabs>
      </w:pPr>
      <w:r w:rsidRPr="005977A9">
        <w:rPr>
          <w:b/>
          <w:bCs/>
        </w:rPr>
        <w:t xml:space="preserve">VOID_RECEIPT </w:t>
      </w:r>
      <w:r w:rsidRPr="005977A9">
        <w:t xml:space="preserve">- Érvénytelenítő bizonylat </w:t>
      </w:r>
    </w:p>
    <w:p w14:paraId="7783C0E0" w14:textId="77777777" w:rsidR="00091302" w:rsidRPr="005977A9" w:rsidRDefault="00091302" w:rsidP="00091302">
      <w:pPr>
        <w:pStyle w:val="Cmsor4"/>
      </w:pPr>
      <w:r w:rsidRPr="005977A9">
        <w:rPr>
          <w:lang w:val="en-US"/>
        </w:rPr>
        <w:t xml:space="preserve">addressType - </w:t>
      </w:r>
      <w:r w:rsidRPr="005977A9">
        <w:rPr>
          <w:rFonts w:asciiTheme="minorHAnsi" w:hAnsiTheme="minorHAnsi" w:cstheme="minorHAnsi"/>
        </w:rPr>
        <w:t>A cím részletessége</w:t>
      </w:r>
    </w:p>
    <w:p w14:paraId="148B4990"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SIMPLE</w:t>
      </w:r>
      <w:r w:rsidRPr="005977A9">
        <w:t xml:space="preserve"> – Egyszerűsített cím</w:t>
      </w:r>
    </w:p>
    <w:p w14:paraId="3E91DA47"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DETAILED</w:t>
      </w:r>
      <w:r w:rsidRPr="005977A9">
        <w:t xml:space="preserve"> – Részletes cím.</w:t>
      </w:r>
    </w:p>
    <w:p w14:paraId="7C6F9BC6" w14:textId="77777777" w:rsidR="00091302" w:rsidRPr="005977A9" w:rsidRDefault="00091302" w:rsidP="00091302">
      <w:pPr>
        <w:spacing w:line="245" w:lineRule="auto"/>
        <w:jc w:val="both"/>
        <w:rPr>
          <w:rFonts w:asciiTheme="minorHAnsi" w:hAnsiTheme="minorHAnsi" w:cstheme="minorHAnsi"/>
        </w:rPr>
      </w:pPr>
      <w:r w:rsidRPr="005977A9">
        <w:rPr>
          <w:rFonts w:asciiTheme="minorHAnsi" w:hAnsiTheme="minorHAnsi" w:cstheme="minorHAnsi"/>
        </w:rPr>
        <w:t xml:space="preserve">A mező értékétől függően, a kapcsolódó adatszerkezet kitöltöttsége változik. Bővebb információa az </w:t>
      </w:r>
      <w:hyperlink w:anchor="_address" w:history="1">
        <w:r w:rsidRPr="005977A9">
          <w:rPr>
            <w:rStyle w:val="Hiperhivatkozs"/>
            <w:rFonts w:asciiTheme="minorHAnsi" w:hAnsiTheme="minorHAnsi" w:cstheme="minorHAnsi"/>
          </w:rPr>
          <w:t xml:space="preserve">address – </w:t>
        </w:r>
        <w:bookmarkStart w:id="1350" w:name="_Hlt177727868"/>
        <w:bookmarkStart w:id="1351" w:name="_Hlt177727869"/>
        <w:r w:rsidRPr="005977A9">
          <w:rPr>
            <w:rStyle w:val="Hiperhivatkozs"/>
            <w:rFonts w:asciiTheme="minorHAnsi" w:hAnsiTheme="minorHAnsi" w:cstheme="minorHAnsi"/>
          </w:rPr>
          <w:t>o</w:t>
        </w:r>
        <w:bookmarkEnd w:id="1350"/>
        <w:bookmarkEnd w:id="1351"/>
        <w:r w:rsidRPr="005977A9">
          <w:rPr>
            <w:rStyle w:val="Hiperhivatkozs"/>
            <w:rFonts w:asciiTheme="minorHAnsi" w:hAnsiTheme="minorHAnsi" w:cstheme="minorHAnsi"/>
          </w:rPr>
          <w:t>bjektum</w:t>
        </w:r>
      </w:hyperlink>
      <w:r w:rsidRPr="005977A9">
        <w:rPr>
          <w:rFonts w:asciiTheme="minorHAnsi" w:hAnsiTheme="minorHAnsi" w:cstheme="minorHAnsi"/>
        </w:rPr>
        <w:t xml:space="preserve"> leírójában.</w:t>
      </w:r>
    </w:p>
    <w:p w14:paraId="60B7EDCB" w14:textId="77777777" w:rsidR="00091302" w:rsidRPr="005977A9" w:rsidRDefault="00091302" w:rsidP="00091302">
      <w:pPr>
        <w:pStyle w:val="Cmsor4"/>
      </w:pPr>
      <w:bookmarkStart w:id="1352" w:name="_customerVatStatus"/>
      <w:bookmarkEnd w:id="1352"/>
      <w:r w:rsidRPr="005977A9">
        <w:rPr>
          <w:lang w:val="en-US"/>
        </w:rPr>
        <w:t xml:space="preserve">customerVatStatus - </w:t>
      </w:r>
      <w:r w:rsidRPr="005977A9">
        <w:rPr>
          <w:rFonts w:asciiTheme="minorHAnsi" w:hAnsiTheme="minorHAnsi" w:cstheme="minorHAnsi"/>
        </w:rPr>
        <w:t>A vevő Áfa szerinti státusza.</w:t>
      </w:r>
    </w:p>
    <w:p w14:paraId="0B2A701F" w14:textId="77777777" w:rsidR="00091302" w:rsidRPr="005977A9" w:rsidRDefault="00091302" w:rsidP="00091302">
      <w:pPr>
        <w:jc w:val="both"/>
        <w:rPr>
          <w:rFonts w:asciiTheme="minorHAnsi" w:hAnsiTheme="minorHAnsi" w:cstheme="minorHAnsi"/>
          <w:u w:val="single"/>
        </w:rPr>
      </w:pPr>
      <w:r w:rsidRPr="005977A9">
        <w:rPr>
          <w:rFonts w:asciiTheme="minorHAnsi" w:hAnsiTheme="minorHAnsi" w:cstheme="minorHAnsi"/>
          <w:u w:val="single"/>
        </w:rPr>
        <w:t>Értékkészlete:</w:t>
      </w:r>
    </w:p>
    <w:p w14:paraId="761C13E6" w14:textId="77777777" w:rsidR="00091302" w:rsidRPr="005977A9" w:rsidRDefault="00091302" w:rsidP="00B97AE5">
      <w:pPr>
        <w:pStyle w:val="Listaszerbekezds"/>
        <w:numPr>
          <w:ilvl w:val="0"/>
          <w:numId w:val="63"/>
        </w:numPr>
        <w:spacing w:before="0" w:after="0"/>
        <w:jc w:val="both"/>
      </w:pPr>
      <w:r w:rsidRPr="005977A9">
        <w:rPr>
          <w:b/>
        </w:rPr>
        <w:t xml:space="preserve">DOMESTIC – </w:t>
      </w:r>
      <w:r w:rsidRPr="005977A9">
        <w:t>belföldi ÁFA alany</w:t>
      </w:r>
    </w:p>
    <w:p w14:paraId="2E345910" w14:textId="77777777" w:rsidR="00091302" w:rsidRPr="00010356" w:rsidRDefault="00091302" w:rsidP="00B97AE5">
      <w:pPr>
        <w:pStyle w:val="Listaszerbekezds"/>
        <w:numPr>
          <w:ilvl w:val="0"/>
          <w:numId w:val="63"/>
        </w:numPr>
        <w:spacing w:before="0" w:after="0"/>
        <w:jc w:val="both"/>
        <w:rPr>
          <w:lang w:val="pt-BR"/>
        </w:rPr>
      </w:pPr>
      <w:r w:rsidRPr="00010356">
        <w:rPr>
          <w:b/>
          <w:lang w:val="pt-BR"/>
        </w:rPr>
        <w:t xml:space="preserve">PRIVATE_PERSON – </w:t>
      </w:r>
      <w:r w:rsidRPr="00010356">
        <w:rPr>
          <w:lang w:val="pt-BR"/>
        </w:rPr>
        <w:t>nem ÁFA alany, természetes személy</w:t>
      </w:r>
    </w:p>
    <w:p w14:paraId="2949940E" w14:textId="77777777" w:rsidR="00091302" w:rsidRPr="005977A9" w:rsidRDefault="00091302" w:rsidP="00B97AE5">
      <w:pPr>
        <w:pStyle w:val="Listaszerbekezds"/>
        <w:numPr>
          <w:ilvl w:val="0"/>
          <w:numId w:val="63"/>
        </w:numPr>
        <w:spacing w:before="0" w:after="0"/>
        <w:jc w:val="both"/>
      </w:pPr>
      <w:r w:rsidRPr="005977A9">
        <w:rPr>
          <w:b/>
        </w:rPr>
        <w:t xml:space="preserve">OTHER – </w:t>
      </w:r>
      <w:r w:rsidRPr="005977A9">
        <w:t>egyéb</w:t>
      </w:r>
    </w:p>
    <w:p w14:paraId="06C19D61" w14:textId="77777777" w:rsidR="00091302" w:rsidRPr="005977A9" w:rsidRDefault="00091302" w:rsidP="00091302">
      <w:pPr>
        <w:pStyle w:val="Cmsor4"/>
      </w:pPr>
      <w:r w:rsidRPr="005977A9">
        <w:rPr>
          <w:lang w:val="en-US"/>
        </w:rPr>
        <w:t>ecrState -</w:t>
      </w:r>
      <w:r w:rsidRPr="005977A9">
        <w:rPr>
          <w:rFonts w:asciiTheme="minorHAnsi" w:hAnsiTheme="minorHAnsi" w:cstheme="minorHAnsi"/>
        </w:rPr>
        <w:t xml:space="preserve"> A pénztárgép állapota.</w:t>
      </w:r>
    </w:p>
    <w:p w14:paraId="4CBF3FDF" w14:textId="77777777" w:rsidR="00091302" w:rsidRPr="005977A9" w:rsidRDefault="00091302" w:rsidP="00091302">
      <w:pPr>
        <w:spacing w:line="245" w:lineRule="auto"/>
        <w:jc w:val="both"/>
        <w:rPr>
          <w:rFonts w:asciiTheme="minorHAnsi" w:hAnsiTheme="minorHAnsi" w:cstheme="minorHAnsi"/>
        </w:rPr>
      </w:pPr>
      <w:r w:rsidRPr="005977A9">
        <w:rPr>
          <w:rFonts w:ascii="Calibri" w:eastAsia="Calibri" w:hAnsi="Calibri" w:cs="Calibri"/>
          <w:u w:val="single"/>
          <w:lang w:val="pt-BR"/>
        </w:rPr>
        <w:t>Értékkészlete:</w:t>
      </w:r>
    </w:p>
    <w:p w14:paraId="6002193D"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OK</w:t>
      </w:r>
      <w:r w:rsidRPr="005977A9">
        <w:t xml:space="preserve"> – A pénztárgép rendben működik</w:t>
      </w:r>
    </w:p>
    <w:p w14:paraId="4B8F2116"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BLOCK</w:t>
      </w:r>
      <w:r w:rsidRPr="005977A9">
        <w:t xml:space="preserve"> – A pénztárgép blokkolt állapotban van</w:t>
      </w:r>
    </w:p>
    <w:p w14:paraId="4CF5205C"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ERROR</w:t>
      </w:r>
      <w:r w:rsidRPr="005977A9">
        <w:t xml:space="preserve"> – A pénztárgép működésében hiba lépett fel</w:t>
      </w:r>
    </w:p>
    <w:p w14:paraId="72E73B51" w14:textId="77777777" w:rsidR="00091302" w:rsidRPr="005977A9" w:rsidRDefault="00091302" w:rsidP="00091302">
      <w:pPr>
        <w:pStyle w:val="Cmsor4"/>
        <w:rPr>
          <w:rFonts w:asciiTheme="minorHAnsi" w:hAnsiTheme="minorHAnsi" w:cstheme="minorHAnsi"/>
        </w:rPr>
      </w:pPr>
      <w:bookmarkStart w:id="1353" w:name="_fcuState_1"/>
      <w:bookmarkEnd w:id="1353"/>
      <w:r w:rsidRPr="00010356">
        <w:rPr>
          <w:lang w:val="pt-BR"/>
        </w:rPr>
        <w:t xml:space="preserve">fcuState - </w:t>
      </w:r>
      <w:r w:rsidRPr="005977A9">
        <w:rPr>
          <w:rFonts w:asciiTheme="minorHAnsi" w:hAnsiTheme="minorHAnsi" w:cstheme="minorHAnsi"/>
        </w:rPr>
        <w:t>A FAM példány státusza.</w:t>
      </w:r>
    </w:p>
    <w:p w14:paraId="2BDB80B9"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1EE5FB12"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NONE</w:t>
      </w:r>
      <w:r w:rsidRPr="005977A9">
        <w:rPr>
          <w:color w:val="auto"/>
        </w:rPr>
        <w:t xml:space="preserve"> – ez a nem létező példányok technikai állapotjelzője</w:t>
      </w:r>
    </w:p>
    <w:p w14:paraId="77DDAE6A"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CREATED</w:t>
      </w:r>
      <w:r w:rsidRPr="005977A9">
        <w:rPr>
          <w:color w:val="auto"/>
        </w:rPr>
        <w:t>- inicializált FAM példány állapotjelzője</w:t>
      </w:r>
    </w:p>
    <w:p w14:paraId="0E790049" w14:textId="77777777" w:rsidR="00091302" w:rsidRPr="00010356" w:rsidRDefault="00091302" w:rsidP="00B97AE5">
      <w:pPr>
        <w:pStyle w:val="Listaszerbekezds"/>
        <w:numPr>
          <w:ilvl w:val="0"/>
          <w:numId w:val="25"/>
        </w:numPr>
        <w:spacing w:before="0" w:after="0"/>
        <w:jc w:val="both"/>
        <w:rPr>
          <w:color w:val="auto"/>
          <w:lang w:val="pt-BR"/>
        </w:rPr>
      </w:pPr>
      <w:r w:rsidRPr="00010356">
        <w:rPr>
          <w:b/>
          <w:color w:val="auto"/>
          <w:lang w:val="pt-BR"/>
        </w:rPr>
        <w:t>WAITING_FOR_CERT</w:t>
      </w:r>
      <w:r w:rsidRPr="00010356">
        <w:rPr>
          <w:color w:val="auto"/>
          <w:lang w:val="pt-BR"/>
        </w:rPr>
        <w:t>- a példány regisztrált a NAV-I-n, de még vár a tanúsítványokra</w:t>
      </w:r>
    </w:p>
    <w:p w14:paraId="530CBA06" w14:textId="77777777" w:rsidR="00091302" w:rsidRPr="00010356" w:rsidRDefault="00091302" w:rsidP="00B97AE5">
      <w:pPr>
        <w:pStyle w:val="Listaszerbekezds"/>
        <w:numPr>
          <w:ilvl w:val="0"/>
          <w:numId w:val="25"/>
        </w:numPr>
        <w:spacing w:before="0" w:after="0"/>
        <w:jc w:val="both"/>
        <w:rPr>
          <w:color w:val="auto"/>
          <w:lang w:val="pt-BR"/>
        </w:rPr>
      </w:pPr>
      <w:r w:rsidRPr="00010356">
        <w:rPr>
          <w:b/>
          <w:color w:val="auto"/>
          <w:lang w:val="pt-BR"/>
        </w:rPr>
        <w:t>PENDING</w:t>
      </w:r>
      <w:r w:rsidRPr="00010356">
        <w:rPr>
          <w:color w:val="auto"/>
          <w:lang w:val="pt-BR"/>
        </w:rPr>
        <w:t xml:space="preserve"> - regisztráció kész, vár a pénztárgépre</w:t>
      </w:r>
    </w:p>
    <w:p w14:paraId="2A49594A" w14:textId="77777777" w:rsidR="00091302" w:rsidRPr="00010356" w:rsidRDefault="00091302" w:rsidP="00B97AE5">
      <w:pPr>
        <w:pStyle w:val="Listaszerbekezds"/>
        <w:numPr>
          <w:ilvl w:val="0"/>
          <w:numId w:val="25"/>
        </w:numPr>
        <w:spacing w:before="0" w:after="0"/>
        <w:jc w:val="both"/>
        <w:rPr>
          <w:color w:val="auto"/>
          <w:lang w:val="pt-BR"/>
        </w:rPr>
      </w:pPr>
      <w:r w:rsidRPr="00010356">
        <w:rPr>
          <w:b/>
          <w:color w:val="auto"/>
          <w:lang w:val="pt-BR"/>
        </w:rPr>
        <w:t>REGISTERED</w:t>
      </w:r>
      <w:r w:rsidRPr="00010356">
        <w:rPr>
          <w:color w:val="auto"/>
          <w:lang w:val="pt-BR"/>
        </w:rPr>
        <w:t xml:space="preserve"> - üzembe helyezve, sikeres kapcsolatfelvétel a pénztárgéppel (a PTG sikeresen meghívta a hello telemetria hívást)</w:t>
      </w:r>
    </w:p>
    <w:p w14:paraId="5AF32EF1"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SUSPENDED</w:t>
      </w:r>
      <w:r w:rsidRPr="005977A9">
        <w:rPr>
          <w:color w:val="auto"/>
        </w:rPr>
        <w:t xml:space="preserve"> - üzemeltetés felfüggesztve</w:t>
      </w:r>
    </w:p>
    <w:p w14:paraId="3E5CC332" w14:textId="77777777" w:rsidR="00091302" w:rsidRPr="005977A9" w:rsidRDefault="00091302" w:rsidP="00091302">
      <w:pPr>
        <w:pStyle w:val="Cmsor4"/>
        <w:rPr>
          <w:lang w:val="en-US"/>
        </w:rPr>
      </w:pPr>
      <w:bookmarkStart w:id="1354" w:name="_invoiceType"/>
      <w:bookmarkEnd w:id="1354"/>
      <w:r w:rsidRPr="005977A9">
        <w:t xml:space="preserve">invoiceType - </w:t>
      </w:r>
      <w:r w:rsidRPr="005977A9">
        <w:rPr>
          <w:rFonts w:asciiTheme="minorHAnsi" w:hAnsiTheme="minorHAnsi" w:cstheme="minorHAnsi"/>
        </w:rPr>
        <w:t>A bizonylat típusa</w:t>
      </w:r>
    </w:p>
    <w:p w14:paraId="07B9215F" w14:textId="77777777" w:rsidR="00091302" w:rsidRPr="005977A9" w:rsidRDefault="00091302" w:rsidP="00091302">
      <w:pPr>
        <w:jc w:val="both"/>
        <w:rPr>
          <w:rFonts w:asciiTheme="minorHAnsi" w:hAnsiTheme="minorHAnsi" w:cstheme="minorHAnsi"/>
          <w:u w:val="single"/>
        </w:rPr>
      </w:pPr>
      <w:r w:rsidRPr="005977A9">
        <w:rPr>
          <w:rFonts w:asciiTheme="minorHAnsi" w:hAnsiTheme="minorHAnsi" w:cstheme="minorHAnsi"/>
          <w:u w:val="single"/>
        </w:rPr>
        <w:t>Értékkészlete:</w:t>
      </w:r>
    </w:p>
    <w:p w14:paraId="6441E292" w14:textId="77777777" w:rsidR="00091302" w:rsidRPr="005977A9" w:rsidRDefault="00091302" w:rsidP="00B97AE5">
      <w:pPr>
        <w:pStyle w:val="Listaszerbekezds"/>
        <w:numPr>
          <w:ilvl w:val="0"/>
          <w:numId w:val="63"/>
        </w:numPr>
        <w:spacing w:before="0" w:after="0"/>
        <w:jc w:val="both"/>
        <w:rPr>
          <w:rFonts w:asciiTheme="minorHAnsi" w:hAnsiTheme="minorHAnsi" w:cstheme="minorHAnsi"/>
        </w:rPr>
      </w:pPr>
      <w:r w:rsidRPr="005977A9">
        <w:rPr>
          <w:rFonts w:asciiTheme="minorHAnsi" w:hAnsiTheme="minorHAnsi" w:cstheme="minorHAnsi"/>
          <w:b/>
        </w:rPr>
        <w:t>ELECTRONIC</w:t>
      </w:r>
      <w:r w:rsidRPr="005977A9">
        <w:rPr>
          <w:rFonts w:asciiTheme="minorHAnsi" w:hAnsiTheme="minorHAnsi" w:cstheme="minorHAnsi"/>
        </w:rPr>
        <w:t xml:space="preserve"> - ELektronikus</w:t>
      </w:r>
    </w:p>
    <w:p w14:paraId="4E9DE98F" w14:textId="77777777" w:rsidR="00091302" w:rsidRPr="005977A9" w:rsidRDefault="00091302" w:rsidP="00B97AE5">
      <w:pPr>
        <w:pStyle w:val="Listaszerbekezds"/>
        <w:numPr>
          <w:ilvl w:val="0"/>
          <w:numId w:val="63"/>
        </w:numPr>
        <w:spacing w:before="0" w:after="0"/>
        <w:jc w:val="both"/>
        <w:rPr>
          <w:rFonts w:asciiTheme="minorHAnsi" w:hAnsiTheme="minorHAnsi" w:cstheme="minorHAnsi"/>
        </w:rPr>
      </w:pPr>
      <w:r w:rsidRPr="005977A9">
        <w:rPr>
          <w:rFonts w:asciiTheme="minorHAnsi" w:hAnsiTheme="minorHAnsi" w:cstheme="minorHAnsi"/>
          <w:b/>
        </w:rPr>
        <w:t>PAPER</w:t>
      </w:r>
      <w:r w:rsidRPr="005977A9">
        <w:rPr>
          <w:rFonts w:asciiTheme="minorHAnsi" w:hAnsiTheme="minorHAnsi" w:cstheme="minorHAnsi"/>
        </w:rPr>
        <w:t xml:space="preserve"> – Papír alapú</w:t>
      </w:r>
    </w:p>
    <w:p w14:paraId="1B15E9B8" w14:textId="77777777" w:rsidR="00091302" w:rsidRPr="005977A9" w:rsidRDefault="00091302" w:rsidP="00091302">
      <w:pPr>
        <w:pStyle w:val="Cmsor4"/>
      </w:pPr>
      <w:r w:rsidRPr="005977A9">
        <w:rPr>
          <w:lang w:val="en-US"/>
        </w:rPr>
        <w:t>role – Felhasználói szerepkör</w:t>
      </w:r>
    </w:p>
    <w:p w14:paraId="32B3F85C" w14:textId="77777777" w:rsidR="00091302" w:rsidRPr="00010356" w:rsidRDefault="00091302" w:rsidP="00091302">
      <w:pPr>
        <w:rPr>
          <w:rFonts w:asciiTheme="minorHAnsi" w:hAnsiTheme="minorHAnsi" w:cstheme="minorHAnsi"/>
          <w:lang w:val="hu-HU" w:eastAsia="hu-HU"/>
        </w:rPr>
      </w:pPr>
      <w:r w:rsidRPr="00010356">
        <w:rPr>
          <w:rFonts w:asciiTheme="minorHAnsi" w:hAnsiTheme="minorHAnsi" w:cstheme="minorHAnsi"/>
          <w:lang w:val="hu-HU" w:eastAsia="hu-HU"/>
        </w:rPr>
        <w:t>A felhasználó (pénztárgép) FAM rendszerben nyilvántartott szerepköre.</w:t>
      </w:r>
    </w:p>
    <w:p w14:paraId="3D4BA3F5"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19DDD33C" w14:textId="77777777" w:rsidR="00091302" w:rsidRPr="005977A9" w:rsidRDefault="00091302" w:rsidP="00091302">
      <w:pPr>
        <w:pStyle w:val="Listaszerbekezds"/>
        <w:ind w:left="709"/>
        <w:rPr>
          <w:rFonts w:asciiTheme="minorHAnsi" w:hAnsiTheme="minorHAnsi" w:cstheme="minorHAnsi"/>
        </w:rPr>
      </w:pPr>
      <w:r w:rsidRPr="005977A9">
        <w:rPr>
          <w:b/>
        </w:rPr>
        <w:t xml:space="preserve">ROLE_ADMIN </w:t>
      </w:r>
      <w:r w:rsidRPr="005977A9">
        <w:t>– A FAM alapértelmezett</w:t>
      </w:r>
      <w:r w:rsidRPr="005977A9">
        <w:rPr>
          <w:bCs/>
        </w:rPr>
        <w:t xml:space="preserve"> (egyetlen)</w:t>
      </w:r>
      <w:r w:rsidRPr="005977A9">
        <w:t xml:space="preserve"> </w:t>
      </w:r>
      <w:r w:rsidRPr="005977A9">
        <w:rPr>
          <w:bCs/>
        </w:rPr>
        <w:t>szerepköre</w:t>
      </w:r>
      <w:bookmarkStart w:id="1355" w:name="_ecrState"/>
      <w:bookmarkStart w:id="1356" w:name="_fcuState"/>
      <w:bookmarkEnd w:id="1355"/>
      <w:bookmarkEnd w:id="1356"/>
    </w:p>
    <w:p w14:paraId="6DFD677B" w14:textId="77777777" w:rsidR="00091302" w:rsidRPr="005977A9" w:rsidRDefault="00091302" w:rsidP="00091302">
      <w:pPr>
        <w:pStyle w:val="Cmsor4"/>
        <w:rPr>
          <w:rFonts w:asciiTheme="minorHAnsi" w:hAnsiTheme="minorHAnsi" w:cstheme="minorHAnsi"/>
        </w:rPr>
      </w:pPr>
      <w:r w:rsidRPr="005977A9">
        <w:t xml:space="preserve">(TaxRates/)type / </w:t>
      </w:r>
      <w:r w:rsidRPr="005977A9">
        <w:rPr>
          <w:lang w:val="en-US"/>
        </w:rPr>
        <w:t xml:space="preserve">temporalType - </w:t>
      </w:r>
      <w:r w:rsidRPr="005977A9">
        <w:rPr>
          <w:rFonts w:asciiTheme="minorHAnsi" w:hAnsiTheme="minorHAnsi" w:cstheme="minorHAnsi"/>
        </w:rPr>
        <w:t>Adatok aktualitásának típusa</w:t>
      </w:r>
    </w:p>
    <w:p w14:paraId="2D77CCDA"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67FA81B6"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rFonts w:asciiTheme="minorHAnsi" w:hAnsiTheme="minorHAnsi" w:cstheme="minorHAnsi"/>
          <w:b/>
        </w:rPr>
        <w:t>OLD</w:t>
      </w:r>
      <w:r w:rsidRPr="005977A9">
        <w:rPr>
          <w:rFonts w:asciiTheme="minorHAnsi" w:hAnsiTheme="minorHAnsi" w:cstheme="minorHAnsi"/>
        </w:rPr>
        <w:t xml:space="preserve"> – Korábbi/Lejárt  </w:t>
      </w:r>
    </w:p>
    <w:p w14:paraId="104F1E01"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b/>
        </w:rPr>
        <w:t>CURRENT</w:t>
      </w:r>
      <w:r w:rsidRPr="005977A9">
        <w:rPr>
          <w:rFonts w:asciiTheme="minorHAnsi" w:hAnsiTheme="minorHAnsi" w:cstheme="minorHAnsi"/>
        </w:rPr>
        <w:t xml:space="preserve"> - Aktuális</w:t>
      </w:r>
    </w:p>
    <w:p w14:paraId="463EBBA5"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b/>
        </w:rPr>
        <w:t>NEXT</w:t>
      </w:r>
      <w:r w:rsidRPr="005977A9">
        <w:rPr>
          <w:rFonts w:asciiTheme="minorHAnsi" w:hAnsiTheme="minorHAnsi" w:cstheme="minorHAnsi"/>
        </w:rPr>
        <w:t xml:space="preserve"> – Következő</w:t>
      </w:r>
    </w:p>
    <w:p w14:paraId="6FB17404" w14:textId="77777777" w:rsidR="00091302" w:rsidRPr="005977A9" w:rsidRDefault="00091302" w:rsidP="00091302">
      <w:pPr>
        <w:rPr>
          <w:rFonts w:asciiTheme="minorHAnsi" w:hAnsiTheme="minorHAnsi" w:cstheme="minorHAnsi"/>
        </w:rPr>
      </w:pPr>
    </w:p>
    <w:p w14:paraId="05BCBDCF" w14:textId="77777777" w:rsidR="00091302" w:rsidRPr="005977A9" w:rsidRDefault="00091302" w:rsidP="00091302">
      <w:pPr>
        <w:pStyle w:val="Cmsor4"/>
      </w:pPr>
      <w:r w:rsidRPr="03BE81FC">
        <w:rPr>
          <w:lang w:val="en-US"/>
        </w:rPr>
        <w:t>moneyCat / moneySubCat -  Fizetőeszközök típusai és altípusai</w:t>
      </w:r>
    </w:p>
    <w:p w14:paraId="34CA6785" w14:textId="77777777" w:rsidR="00091302" w:rsidRPr="005977A9" w:rsidRDefault="00091302" w:rsidP="00091302">
      <w:pPr>
        <w:jc w:val="both"/>
      </w:pPr>
      <w:r w:rsidRPr="005977A9">
        <w:rPr>
          <w:rFonts w:ascii="Calibri" w:eastAsia="Calibri" w:hAnsi="Calibri" w:cs="Calibri"/>
        </w:rPr>
        <w:t>A fizetőeszközök típusai (</w:t>
      </w:r>
      <w:r w:rsidRPr="005977A9">
        <w:rPr>
          <w:rFonts w:ascii="Calibri" w:eastAsia="Calibri" w:hAnsi="Calibri" w:cs="Calibri"/>
          <w:b/>
        </w:rPr>
        <w:t>moneyCat</w:t>
      </w:r>
      <w:r w:rsidRPr="005977A9">
        <w:rPr>
          <w:rFonts w:ascii="Calibri" w:eastAsia="Calibri" w:hAnsi="Calibri" w:cs="Calibri"/>
        </w:rPr>
        <w:t xml:space="preserve">) a következők: </w:t>
      </w:r>
    </w:p>
    <w:p w14:paraId="53F2316E" w14:textId="77777777" w:rsidR="00091302" w:rsidRPr="005977A9" w:rsidRDefault="00091302" w:rsidP="00091302">
      <w:pPr>
        <w:pStyle w:val="Listaszerbekezds"/>
        <w:spacing w:before="0" w:after="0"/>
        <w:ind w:left="709"/>
        <w:jc w:val="both"/>
      </w:pPr>
      <w:r w:rsidRPr="005977A9">
        <w:rPr>
          <w:b/>
        </w:rPr>
        <w:t xml:space="preserve">CASH </w:t>
      </w:r>
      <w:r w:rsidRPr="005977A9">
        <w:t>- Készpénz</w:t>
      </w:r>
    </w:p>
    <w:p w14:paraId="0D5F3A2E" w14:textId="77777777" w:rsidR="00091302" w:rsidRPr="005977A9" w:rsidRDefault="00091302" w:rsidP="00091302">
      <w:pPr>
        <w:pStyle w:val="Listaszerbekezds"/>
        <w:spacing w:before="0" w:after="0"/>
        <w:ind w:left="709"/>
        <w:jc w:val="both"/>
      </w:pPr>
      <w:r w:rsidRPr="005977A9">
        <w:rPr>
          <w:b/>
        </w:rPr>
        <w:t xml:space="preserve">CARD </w:t>
      </w:r>
      <w:r w:rsidRPr="005977A9">
        <w:t>- Bankkártya</w:t>
      </w:r>
    </w:p>
    <w:p w14:paraId="1947BBCC" w14:textId="77777777" w:rsidR="00091302" w:rsidRPr="005977A9" w:rsidRDefault="00091302" w:rsidP="00091302">
      <w:pPr>
        <w:pStyle w:val="Listaszerbekezds"/>
        <w:spacing w:before="0" w:after="0"/>
        <w:ind w:left="709"/>
        <w:jc w:val="both"/>
      </w:pPr>
      <w:r w:rsidRPr="005977A9">
        <w:rPr>
          <w:b/>
        </w:rPr>
        <w:t>SZEP</w:t>
      </w:r>
      <w:r w:rsidRPr="005977A9">
        <w:t xml:space="preserve"> - Szépkártya</w:t>
      </w:r>
    </w:p>
    <w:p w14:paraId="6FFC46B7" w14:textId="4FD5BB83" w:rsidR="00091302" w:rsidRPr="005977A9" w:rsidRDefault="00091302" w:rsidP="00091302">
      <w:pPr>
        <w:pStyle w:val="Listaszerbekezds"/>
        <w:spacing w:before="0" w:after="0"/>
        <w:ind w:left="709"/>
        <w:jc w:val="both"/>
      </w:pPr>
      <w:r w:rsidRPr="005977A9">
        <w:rPr>
          <w:b/>
        </w:rPr>
        <w:t>AFR</w:t>
      </w:r>
      <w:r w:rsidRPr="005977A9">
        <w:t xml:space="preserve"> – Azonnali fizetési rendszer</w:t>
      </w:r>
      <w:r w:rsidR="00407C38">
        <w:t xml:space="preserve"> (qvik)</w:t>
      </w:r>
    </w:p>
    <w:p w14:paraId="3C31D0DE" w14:textId="77777777" w:rsidR="00091302" w:rsidRPr="005977A9" w:rsidRDefault="00091302" w:rsidP="00091302">
      <w:pPr>
        <w:pStyle w:val="Listaszerbekezds"/>
        <w:spacing w:before="0" w:after="0"/>
        <w:ind w:left="709"/>
        <w:jc w:val="both"/>
      </w:pPr>
      <w:r w:rsidRPr="005977A9">
        <w:rPr>
          <w:b/>
        </w:rPr>
        <w:t xml:space="preserve">OTHER_CHANGE_RETURNABLE </w:t>
      </w:r>
      <w:r w:rsidRPr="005977A9">
        <w:t xml:space="preserve">- Egyéb fizetőeszköz, amelyből visszaadható visszajáró </w:t>
      </w:r>
    </w:p>
    <w:p w14:paraId="5E26AE30" w14:textId="77777777" w:rsidR="00091302" w:rsidRPr="005977A9" w:rsidRDefault="00091302" w:rsidP="00091302">
      <w:pPr>
        <w:pStyle w:val="Listaszerbekezds"/>
        <w:spacing w:before="0" w:after="0"/>
        <w:ind w:left="709"/>
        <w:jc w:val="both"/>
      </w:pPr>
      <w:r w:rsidRPr="005977A9">
        <w:rPr>
          <w:b/>
        </w:rPr>
        <w:t xml:space="preserve">OTHER_CHANGE_NON_RETURNABLE </w:t>
      </w:r>
      <w:r w:rsidRPr="005977A9">
        <w:t>- Egyéb fizetőeszköz, amelyből visszajáró NEM adható vissza</w:t>
      </w:r>
    </w:p>
    <w:p w14:paraId="0CF5439A" w14:textId="77777777" w:rsidR="00091302" w:rsidRPr="005977A9" w:rsidRDefault="00091302" w:rsidP="00091302">
      <w:pPr>
        <w:pStyle w:val="Listaszerbekezds"/>
        <w:spacing w:before="0" w:after="0"/>
        <w:ind w:left="709"/>
        <w:jc w:val="both"/>
      </w:pPr>
      <w:r w:rsidRPr="005977A9">
        <w:rPr>
          <w:b/>
        </w:rPr>
        <w:t xml:space="preserve">CHANGE </w:t>
      </w:r>
      <w:r w:rsidRPr="005977A9">
        <w:t>- Visszajáró (megjegyzés: a FAM számolja ki és a HTTP válaszban adja vissza, a HTTP kérésben NEM kell megadni)</w:t>
      </w:r>
    </w:p>
    <w:p w14:paraId="382F2E75" w14:textId="77777777" w:rsidR="00091302" w:rsidRPr="005977A9" w:rsidRDefault="00091302" w:rsidP="00091302">
      <w:pPr>
        <w:pStyle w:val="Listaszerbekezds"/>
        <w:spacing w:before="0" w:after="0"/>
        <w:ind w:left="709"/>
        <w:jc w:val="both"/>
      </w:pPr>
      <w:r w:rsidRPr="005977A9">
        <w:rPr>
          <w:b/>
        </w:rPr>
        <w:t xml:space="preserve">ROUND </w:t>
      </w:r>
      <w:r w:rsidRPr="005977A9">
        <w:t xml:space="preserve">- Kerekítés (megjegyzés: a FAM számolja ki és a HTTP válaszban adja vissza, a HTTP kérésben NEM kell megadni) </w:t>
      </w:r>
    </w:p>
    <w:p w14:paraId="17E491EF" w14:textId="27DB3981" w:rsidR="00E94225" w:rsidRPr="005977A9" w:rsidRDefault="00E94225" w:rsidP="00091302">
      <w:pPr>
        <w:pStyle w:val="Listaszerbekezds"/>
        <w:spacing w:before="0" w:after="0"/>
        <w:ind w:left="709"/>
        <w:jc w:val="both"/>
      </w:pPr>
      <w:r>
        <w:rPr>
          <w:b/>
        </w:rPr>
        <w:t xml:space="preserve">WIRE_TRANSFER </w:t>
      </w:r>
      <w:r w:rsidR="0056183B">
        <w:t>–</w:t>
      </w:r>
      <w:r>
        <w:t xml:space="preserve"> Átutalás</w:t>
      </w:r>
      <w:r w:rsidR="0056183B">
        <w:t xml:space="preserve"> (</w:t>
      </w:r>
      <w:r w:rsidR="00DB60F2">
        <w:t xml:space="preserve">kizárólag számla esetén </w:t>
      </w:r>
      <w:r w:rsidR="004240CC">
        <w:t>értelmezett</w:t>
      </w:r>
      <w:r w:rsidR="0056183B">
        <w:t>)</w:t>
      </w:r>
    </w:p>
    <w:p w14:paraId="05160B3C" w14:textId="77777777" w:rsidR="00091302" w:rsidRPr="005977A9" w:rsidRDefault="00091302" w:rsidP="00091302">
      <w:pPr>
        <w:ind w:left="709"/>
        <w:jc w:val="both"/>
        <w:rPr>
          <w:rFonts w:ascii="Calibri" w:eastAsia="Calibri" w:hAnsi="Calibri" w:cs="Calibri"/>
        </w:rPr>
      </w:pPr>
    </w:p>
    <w:p w14:paraId="39B9B046" w14:textId="77777777" w:rsidR="00091302" w:rsidRPr="005977A9" w:rsidRDefault="00091302" w:rsidP="00091302">
      <w:pPr>
        <w:ind w:left="709"/>
        <w:jc w:val="both"/>
      </w:pPr>
      <w:r w:rsidRPr="005977A9">
        <w:rPr>
          <w:rFonts w:ascii="Calibri" w:eastAsia="Calibri" w:hAnsi="Calibri" w:cs="Calibri"/>
        </w:rPr>
        <w:t>A fizetőeszközök altípusai (</w:t>
      </w:r>
      <w:r w:rsidRPr="005977A9">
        <w:rPr>
          <w:rFonts w:ascii="Calibri" w:eastAsia="Calibri" w:hAnsi="Calibri" w:cs="Calibri"/>
          <w:b/>
        </w:rPr>
        <w:t>moneySubCat</w:t>
      </w:r>
      <w:r w:rsidRPr="005977A9">
        <w:rPr>
          <w:rFonts w:ascii="Calibri" w:eastAsia="Calibri" w:hAnsi="Calibri" w:cs="Calibri"/>
        </w:rPr>
        <w:t xml:space="preserve">) a következők: </w:t>
      </w:r>
    </w:p>
    <w:p w14:paraId="21FDA1D6" w14:textId="77777777" w:rsidR="00091302" w:rsidRPr="005977A9" w:rsidRDefault="00091302" w:rsidP="00091302">
      <w:pPr>
        <w:pStyle w:val="Listaszerbekezds"/>
        <w:spacing w:before="0" w:after="0"/>
        <w:ind w:left="709"/>
        <w:jc w:val="both"/>
      </w:pPr>
      <w:r w:rsidRPr="005977A9">
        <w:rPr>
          <w:b/>
        </w:rPr>
        <w:t xml:space="preserve">AJÁND </w:t>
      </w:r>
      <w:r w:rsidRPr="005977A9">
        <w:t>- Ajándék utalvány</w:t>
      </w:r>
    </w:p>
    <w:p w14:paraId="1A365CF8" w14:textId="77777777" w:rsidR="00091302" w:rsidRPr="005977A9" w:rsidRDefault="00091302" w:rsidP="00091302">
      <w:pPr>
        <w:pStyle w:val="Listaszerbekezds"/>
        <w:spacing w:before="0" w:after="0"/>
        <w:ind w:left="709"/>
        <w:jc w:val="both"/>
      </w:pPr>
      <w:r w:rsidRPr="005977A9">
        <w:rPr>
          <w:b/>
        </w:rPr>
        <w:t xml:space="preserve">HŰSÉG </w:t>
      </w:r>
      <w:r w:rsidRPr="005977A9">
        <w:t>- Hűségkártya</w:t>
      </w:r>
    </w:p>
    <w:p w14:paraId="329961D9" w14:textId="77777777" w:rsidR="00091302" w:rsidRPr="005977A9" w:rsidRDefault="00091302" w:rsidP="00091302">
      <w:pPr>
        <w:pStyle w:val="Listaszerbekezds"/>
        <w:spacing w:before="0" w:after="0"/>
        <w:ind w:left="709"/>
        <w:jc w:val="both"/>
      </w:pPr>
      <w:r w:rsidRPr="005977A9">
        <w:rPr>
          <w:b/>
        </w:rPr>
        <w:t xml:space="preserve">SMART </w:t>
      </w:r>
      <w:r w:rsidRPr="005977A9">
        <w:t>- Smartcard</w:t>
      </w:r>
    </w:p>
    <w:p w14:paraId="414B8DCF" w14:textId="77777777" w:rsidR="00091302" w:rsidRPr="005977A9" w:rsidRDefault="00091302" w:rsidP="00091302">
      <w:pPr>
        <w:pStyle w:val="Listaszerbekezds"/>
        <w:spacing w:before="0" w:after="0"/>
        <w:ind w:left="709"/>
        <w:jc w:val="both"/>
      </w:pPr>
      <w:r w:rsidRPr="005977A9">
        <w:rPr>
          <w:b/>
        </w:rPr>
        <w:t xml:space="preserve">GÖNGY </w:t>
      </w:r>
      <w:r w:rsidRPr="005977A9">
        <w:t>- Göngyölegjegy</w:t>
      </w:r>
    </w:p>
    <w:p w14:paraId="0A8C1F16" w14:textId="77777777" w:rsidR="00091302" w:rsidRPr="005977A9" w:rsidRDefault="00091302" w:rsidP="00091302">
      <w:pPr>
        <w:pStyle w:val="Listaszerbekezds"/>
        <w:spacing w:before="0" w:after="0"/>
        <w:ind w:left="709"/>
        <w:jc w:val="both"/>
      </w:pPr>
      <w:r w:rsidRPr="005977A9">
        <w:rPr>
          <w:b/>
        </w:rPr>
        <w:t xml:space="preserve">KUPON </w:t>
      </w:r>
      <w:r w:rsidRPr="005977A9">
        <w:t>– Kupon</w:t>
      </w:r>
    </w:p>
    <w:p w14:paraId="3C913D26" w14:textId="77777777" w:rsidR="00091302" w:rsidRPr="005977A9" w:rsidRDefault="00091302" w:rsidP="00091302">
      <w:pPr>
        <w:pStyle w:val="Listaszerbekezds"/>
        <w:ind w:left="709"/>
      </w:pPr>
      <w:r w:rsidRPr="005977A9">
        <w:t xml:space="preserve">egyéb esetén a fizetőeszköz nevét kell eltárolni </w:t>
      </w:r>
    </w:p>
    <w:p w14:paraId="2AE3B073" w14:textId="77777777" w:rsidR="00091302" w:rsidRPr="005977A9" w:rsidRDefault="00091302" w:rsidP="00091302">
      <w:pPr>
        <w:rPr>
          <w:rFonts w:asciiTheme="minorHAnsi" w:hAnsiTheme="minorHAnsi" w:cstheme="minorHAnsi"/>
        </w:rPr>
      </w:pPr>
    </w:p>
    <w:p w14:paraId="7BF4F6DA" w14:textId="77777777" w:rsidR="00091302" w:rsidRPr="005977A9" w:rsidRDefault="00091302" w:rsidP="00091302">
      <w:pPr>
        <w:pStyle w:val="Cmsor3"/>
      </w:pPr>
      <w:bookmarkStart w:id="1357" w:name="_Toc195567160"/>
      <w:r w:rsidRPr="005977A9">
        <w:rPr>
          <w:lang w:val="en-US"/>
        </w:rPr>
        <w:t>Kiemelt objektum leírók</w:t>
      </w:r>
      <w:bookmarkEnd w:id="1357"/>
    </w:p>
    <w:p w14:paraId="7FAF098B" w14:textId="77777777" w:rsidR="00091302" w:rsidRPr="00010356" w:rsidRDefault="00091302" w:rsidP="00091302">
      <w:pPr>
        <w:spacing w:line="259" w:lineRule="auto"/>
        <w:jc w:val="both"/>
        <w:rPr>
          <w:lang w:val="hu-HU"/>
        </w:rPr>
      </w:pPr>
      <w:r w:rsidRPr="00010356">
        <w:rPr>
          <w:rFonts w:ascii="Calibri" w:eastAsia="Calibri" w:hAnsi="Calibri" w:cs="Calibri"/>
          <w:lang w:val="hu-HU"/>
        </w:rPr>
        <w:t>Ezen leírásban találhatóak azon keimelt leírók, melyek a rendszer több különböző pontján, üzenetekben is megtalálhatóak megegyező mező struktúrával.</w:t>
      </w:r>
    </w:p>
    <w:p w14:paraId="790E1F8A" w14:textId="77777777" w:rsidR="00091302" w:rsidRPr="005977A9" w:rsidRDefault="00091302" w:rsidP="00091302">
      <w:pPr>
        <w:pStyle w:val="Cmsor4"/>
        <w:rPr>
          <w:lang w:val="en-US"/>
        </w:rPr>
      </w:pPr>
      <w:r w:rsidRPr="005977A9">
        <w:t>address - objektum</w:t>
      </w:r>
    </w:p>
    <w:p w14:paraId="2DDCEFB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onsolas" w:hAnsi="Consolas" w:cs="Consolas"/>
          <w:sz w:val="20"/>
          <w:szCs w:val="20"/>
        </w:rPr>
        <w:t>"&lt;blokk_azonosító_neve&gt;"</w:t>
      </w:r>
      <w:r w:rsidRPr="005977A9">
        <w:rPr>
          <w:rFonts w:ascii="Consolas" w:eastAsia="Calibri" w:hAnsi="Consolas" w:cs="Calibri"/>
          <w:sz w:val="20"/>
          <w:szCs w:val="20"/>
        </w:rPr>
        <w:t>: {</w:t>
      </w:r>
    </w:p>
    <w:p w14:paraId="0FE404D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399A4DA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6FA2A7B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4E08BDF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406DA1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48C8392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4445674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359908E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"streetName": "Lik",</w:t>
      </w:r>
    </w:p>
    <w:p w14:paraId="4AF68F0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6FD90F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753292C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3036D58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42AB980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4BF33C0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4D528DF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731D2A1F" w14:textId="77777777" w:rsidR="00091302" w:rsidRPr="005977A9" w:rsidRDefault="00091302" w:rsidP="00091302">
      <w:pPr>
        <w:shd w:val="clear" w:color="auto" w:fill="F2F2F2" w:themeFill="background1" w:themeFillShade="F2"/>
        <w:jc w:val="both"/>
        <w:rPr>
          <w:rFonts w:ascii="Consolas" w:eastAsia="Calibri" w:hAnsi="Consolas" w:cs="Calibri"/>
          <w:sz w:val="20"/>
          <w:szCs w:val="20"/>
        </w:rPr>
      </w:pPr>
      <w:r w:rsidRPr="005977A9">
        <w:rPr>
          <w:rFonts w:ascii="Consolas" w:eastAsia="Calibri" w:hAnsi="Consolas" w:cs="Calibri"/>
          <w:sz w:val="20"/>
          <w:szCs w:val="20"/>
        </w:rPr>
        <w:t xml:space="preserve">            },</w:t>
      </w:r>
    </w:p>
    <w:p w14:paraId="40E5EE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ab/>
        <w:t xml:space="preserve">      ...</w:t>
      </w:r>
    </w:p>
    <w:p w14:paraId="500D050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E87613F" w14:textId="77777777" w:rsidR="00091302" w:rsidRPr="005977A9" w:rsidRDefault="00091302" w:rsidP="00091302"/>
    <w:p w14:paraId="4AAA771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8A798F5" w14:textId="77777777" w:rsidR="00091302" w:rsidRPr="005977A9" w:rsidRDefault="00091302" w:rsidP="00091302">
      <w:pPr>
        <w:jc w:val="both"/>
        <w:rPr>
          <w:sz w:val="20"/>
          <w:szCs w:val="20"/>
        </w:rPr>
      </w:pPr>
      <w:r w:rsidRPr="005977A9">
        <w:rPr>
          <w:rFonts w:ascii="Calibri" w:eastAsia="Calibri" w:hAnsi="Calibri" w:cs="Calibri"/>
          <w:sz w:val="20"/>
          <w:szCs w:val="20"/>
        </w:rPr>
        <w:t>* Megadása kötelező</w:t>
      </w:r>
    </w:p>
    <w:p w14:paraId="20A39C30" w14:textId="77777777" w:rsidR="00091302" w:rsidRPr="005977A9" w:rsidRDefault="00091302" w:rsidP="00B97AE5">
      <w:pPr>
        <w:pStyle w:val="Listaszerbekezds"/>
        <w:numPr>
          <w:ilvl w:val="3"/>
          <w:numId w:val="119"/>
        </w:numPr>
        <w:spacing w:line="245" w:lineRule="auto"/>
        <w:ind w:left="709"/>
        <w:jc w:val="both"/>
      </w:pPr>
      <w:r w:rsidRPr="005977A9">
        <w:rPr>
          <w:b/>
        </w:rPr>
        <w:t xml:space="preserve">(DETAILED) address </w:t>
      </w:r>
      <w:r w:rsidRPr="005977A9">
        <w:t>– cím adatok</w:t>
      </w:r>
    </w:p>
    <w:p w14:paraId="3FABA538"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addressType* </w:t>
      </w:r>
      <w:r w:rsidRPr="005977A9">
        <w:t>– A cím részletessége</w:t>
      </w:r>
    </w:p>
    <w:p w14:paraId="36EE2FA2" w14:textId="77777777" w:rsidR="00091302" w:rsidRPr="005977A9" w:rsidRDefault="00091302" w:rsidP="00B97AE5">
      <w:pPr>
        <w:pStyle w:val="Listaszerbekezds"/>
        <w:numPr>
          <w:ilvl w:val="1"/>
          <w:numId w:val="123"/>
        </w:numPr>
        <w:spacing w:line="245" w:lineRule="auto"/>
        <w:ind w:left="1418"/>
        <w:jc w:val="both"/>
      </w:pPr>
      <w:r w:rsidRPr="005977A9">
        <w:t xml:space="preserve">DETAILED – Részletes cím </w:t>
      </w:r>
    </w:p>
    <w:p w14:paraId="6AA62EF8" w14:textId="77777777" w:rsidR="00091302" w:rsidRPr="005977A9" w:rsidRDefault="00091302" w:rsidP="00B97AE5">
      <w:pPr>
        <w:pStyle w:val="Listaszerbekezds"/>
        <w:numPr>
          <w:ilvl w:val="0"/>
          <w:numId w:val="123"/>
        </w:numPr>
        <w:spacing w:line="245" w:lineRule="auto"/>
        <w:ind w:left="1134"/>
        <w:jc w:val="both"/>
      </w:pPr>
      <w:r w:rsidRPr="005977A9">
        <w:rPr>
          <w:b/>
        </w:rPr>
        <w:t>countryCode*</w:t>
      </w:r>
      <w:r w:rsidRPr="005977A9">
        <w:t xml:space="preserve"> – ISO 3166 országkód</w:t>
      </w:r>
    </w:p>
    <w:p w14:paraId="0464C720"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region* </w:t>
      </w:r>
      <w:r w:rsidRPr="005977A9">
        <w:t>– ISO 3166 tartomány kódja</w:t>
      </w:r>
    </w:p>
    <w:p w14:paraId="2937C0BD" w14:textId="77777777" w:rsidR="00091302" w:rsidRPr="005977A9" w:rsidRDefault="00091302" w:rsidP="00B97AE5">
      <w:pPr>
        <w:pStyle w:val="Listaszerbekezds"/>
        <w:numPr>
          <w:ilvl w:val="0"/>
          <w:numId w:val="123"/>
        </w:numPr>
        <w:spacing w:line="245" w:lineRule="auto"/>
        <w:ind w:left="1134"/>
        <w:jc w:val="both"/>
      </w:pPr>
      <w:r w:rsidRPr="005977A9">
        <w:rPr>
          <w:b/>
        </w:rPr>
        <w:t>postCode*</w:t>
      </w:r>
      <w:r w:rsidRPr="005977A9">
        <w:t xml:space="preserve"> – Irányítószám </w:t>
      </w:r>
    </w:p>
    <w:p w14:paraId="5AE9C948" w14:textId="77777777" w:rsidR="00091302" w:rsidRPr="005977A9" w:rsidRDefault="00091302" w:rsidP="00B97AE5">
      <w:pPr>
        <w:pStyle w:val="Listaszerbekezds"/>
        <w:numPr>
          <w:ilvl w:val="0"/>
          <w:numId w:val="123"/>
        </w:numPr>
        <w:spacing w:line="245" w:lineRule="auto"/>
        <w:ind w:left="1134"/>
        <w:jc w:val="both"/>
      </w:pPr>
      <w:r w:rsidRPr="005977A9">
        <w:rPr>
          <w:b/>
        </w:rPr>
        <w:t>city*</w:t>
      </w:r>
      <w:r w:rsidRPr="005977A9">
        <w:t xml:space="preserve"> – Település  </w:t>
      </w:r>
    </w:p>
    <w:p w14:paraId="55DBB8F4"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streetName* </w:t>
      </w:r>
      <w:r w:rsidRPr="005977A9">
        <w:t xml:space="preserve">- Közterület neve </w:t>
      </w:r>
    </w:p>
    <w:p w14:paraId="695354C3"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publicPlaceCategory* </w:t>
      </w:r>
      <w:r w:rsidRPr="005977A9">
        <w:t xml:space="preserve">- Közterület jellege </w:t>
      </w:r>
    </w:p>
    <w:p w14:paraId="3CE79ACD"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houseNumber </w:t>
      </w:r>
      <w:r w:rsidRPr="005977A9">
        <w:t xml:space="preserve">– Házszám </w:t>
      </w:r>
    </w:p>
    <w:p w14:paraId="1C2A7BC6"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building </w:t>
      </w:r>
      <w:r w:rsidRPr="005977A9">
        <w:t xml:space="preserve">– Épület </w:t>
      </w:r>
    </w:p>
    <w:p w14:paraId="24DB117B"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staircase </w:t>
      </w:r>
      <w:r w:rsidRPr="005977A9">
        <w:t xml:space="preserve">– Lépcsőház </w:t>
      </w:r>
    </w:p>
    <w:p w14:paraId="033A5828"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floor </w:t>
      </w:r>
      <w:r w:rsidRPr="005977A9">
        <w:t xml:space="preserve">– Emelet </w:t>
      </w:r>
    </w:p>
    <w:p w14:paraId="70549A0B"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door </w:t>
      </w:r>
      <w:r w:rsidRPr="005977A9">
        <w:t xml:space="preserve">– Ajtó </w:t>
      </w:r>
    </w:p>
    <w:p w14:paraId="78A69BF2"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lotNumber </w:t>
      </w:r>
      <w:r w:rsidRPr="005977A9">
        <w:t xml:space="preserve">- Helyrajzi szám </w:t>
      </w:r>
    </w:p>
    <w:p w14:paraId="2AB97EBD" w14:textId="77777777" w:rsidR="00091302" w:rsidRPr="005977A9" w:rsidRDefault="00091302" w:rsidP="00B97AE5">
      <w:pPr>
        <w:pStyle w:val="Listaszerbekezds"/>
        <w:numPr>
          <w:ilvl w:val="0"/>
          <w:numId w:val="123"/>
        </w:numPr>
        <w:spacing w:line="245" w:lineRule="auto"/>
        <w:ind w:left="1134"/>
        <w:jc w:val="both"/>
        <w:rPr>
          <w:b/>
        </w:rPr>
      </w:pPr>
      <w:r w:rsidRPr="005977A9">
        <w:rPr>
          <w:b/>
        </w:rPr>
        <w:t>additionalAddressDetail*</w:t>
      </w:r>
      <w:r w:rsidRPr="005977A9">
        <w:t xml:space="preserve"> – kiegészítő cím adatok </w:t>
      </w:r>
    </w:p>
    <w:p w14:paraId="293FDAD3" w14:textId="77777777" w:rsidR="00091302" w:rsidRPr="005977A9" w:rsidRDefault="00091302" w:rsidP="00B97AE5">
      <w:pPr>
        <w:pStyle w:val="Listaszerbekezds"/>
        <w:numPr>
          <w:ilvl w:val="0"/>
          <w:numId w:val="123"/>
        </w:numPr>
        <w:spacing w:line="245" w:lineRule="auto"/>
        <w:ind w:left="1134"/>
        <w:jc w:val="both"/>
        <w:rPr>
          <w:b/>
        </w:rPr>
      </w:pPr>
    </w:p>
    <w:p w14:paraId="11BA930B" w14:textId="77777777" w:rsidR="00091302" w:rsidRPr="005977A9" w:rsidRDefault="00091302" w:rsidP="00B97AE5">
      <w:pPr>
        <w:pStyle w:val="Listaszerbekezds"/>
        <w:numPr>
          <w:ilvl w:val="3"/>
          <w:numId w:val="119"/>
        </w:numPr>
        <w:spacing w:line="245" w:lineRule="auto"/>
        <w:ind w:left="709"/>
        <w:jc w:val="both"/>
      </w:pPr>
      <w:r w:rsidRPr="005977A9">
        <w:rPr>
          <w:b/>
        </w:rPr>
        <w:t xml:space="preserve">(SIMPLE) address </w:t>
      </w:r>
      <w:r w:rsidRPr="005977A9">
        <w:t>– cím adatok</w:t>
      </w:r>
    </w:p>
    <w:p w14:paraId="3DA7BDED"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addressType* </w:t>
      </w:r>
      <w:r w:rsidRPr="005977A9">
        <w:t>– A cím részletessége</w:t>
      </w:r>
    </w:p>
    <w:p w14:paraId="672DF806" w14:textId="77777777" w:rsidR="00091302" w:rsidRPr="005977A9" w:rsidRDefault="00091302" w:rsidP="00B97AE5">
      <w:pPr>
        <w:pStyle w:val="Listaszerbekezds"/>
        <w:numPr>
          <w:ilvl w:val="1"/>
          <w:numId w:val="123"/>
        </w:numPr>
        <w:spacing w:line="245" w:lineRule="auto"/>
        <w:ind w:left="1418"/>
        <w:jc w:val="both"/>
      </w:pPr>
      <w:r w:rsidRPr="005977A9">
        <w:t>SIMPLE – Egyszerűsített cím</w:t>
      </w:r>
    </w:p>
    <w:p w14:paraId="6990F098" w14:textId="77777777" w:rsidR="00091302" w:rsidRPr="005977A9" w:rsidRDefault="00091302" w:rsidP="00B97AE5">
      <w:pPr>
        <w:pStyle w:val="Listaszerbekezds"/>
        <w:numPr>
          <w:ilvl w:val="0"/>
          <w:numId w:val="123"/>
        </w:numPr>
        <w:spacing w:line="245" w:lineRule="auto"/>
        <w:ind w:left="1134"/>
        <w:jc w:val="both"/>
      </w:pPr>
      <w:r w:rsidRPr="005977A9">
        <w:rPr>
          <w:b/>
        </w:rPr>
        <w:t>countryCode*</w:t>
      </w:r>
      <w:r w:rsidRPr="005977A9">
        <w:t xml:space="preserve"> – ISO 3166 országkód</w:t>
      </w:r>
    </w:p>
    <w:p w14:paraId="786ADF11"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region* </w:t>
      </w:r>
      <w:r w:rsidRPr="005977A9">
        <w:t>– ISO 3166 tartomány kódja</w:t>
      </w:r>
    </w:p>
    <w:p w14:paraId="36FC85F0" w14:textId="77777777" w:rsidR="00091302" w:rsidRPr="005977A9" w:rsidRDefault="00091302" w:rsidP="00B97AE5">
      <w:pPr>
        <w:pStyle w:val="Listaszerbekezds"/>
        <w:numPr>
          <w:ilvl w:val="0"/>
          <w:numId w:val="123"/>
        </w:numPr>
        <w:spacing w:line="245" w:lineRule="auto"/>
        <w:ind w:left="1134"/>
        <w:jc w:val="both"/>
      </w:pPr>
      <w:r w:rsidRPr="005977A9">
        <w:rPr>
          <w:b/>
        </w:rPr>
        <w:t>postCode*</w:t>
      </w:r>
      <w:r w:rsidRPr="005977A9">
        <w:t xml:space="preserve"> – Irányítószám </w:t>
      </w:r>
    </w:p>
    <w:p w14:paraId="10AB1E49" w14:textId="77777777" w:rsidR="00091302" w:rsidRPr="005977A9" w:rsidRDefault="00091302" w:rsidP="00B97AE5">
      <w:pPr>
        <w:pStyle w:val="Listaszerbekezds"/>
        <w:numPr>
          <w:ilvl w:val="0"/>
          <w:numId w:val="123"/>
        </w:numPr>
        <w:spacing w:line="245" w:lineRule="auto"/>
        <w:ind w:left="1134"/>
        <w:jc w:val="both"/>
      </w:pPr>
      <w:r w:rsidRPr="005977A9">
        <w:rPr>
          <w:b/>
        </w:rPr>
        <w:t>city*</w:t>
      </w:r>
      <w:r w:rsidRPr="005977A9">
        <w:t xml:space="preserve"> – Település  </w:t>
      </w:r>
    </w:p>
    <w:p w14:paraId="0FB57EAF" w14:textId="77777777" w:rsidR="00091302" w:rsidRPr="005977A9" w:rsidRDefault="00091302" w:rsidP="00B97AE5">
      <w:pPr>
        <w:pStyle w:val="Listaszerbekezds"/>
        <w:numPr>
          <w:ilvl w:val="0"/>
          <w:numId w:val="123"/>
        </w:numPr>
        <w:spacing w:line="245" w:lineRule="auto"/>
        <w:ind w:left="1134"/>
        <w:jc w:val="both"/>
      </w:pPr>
      <w:r w:rsidRPr="005977A9">
        <w:rPr>
          <w:b/>
        </w:rPr>
        <w:t>additionalAddressDetail*</w:t>
      </w:r>
      <w:r w:rsidRPr="005977A9">
        <w:t xml:space="preserve"> – kiegészítő cím adatok </w:t>
      </w:r>
    </w:p>
    <w:p w14:paraId="40C9C0D6" w14:textId="77777777" w:rsidR="00091302" w:rsidRPr="005977A9" w:rsidRDefault="00091302" w:rsidP="00091302">
      <w:pPr>
        <w:pStyle w:val="Cmsor4"/>
        <w:rPr>
          <w:lang w:val="en-US"/>
        </w:rPr>
      </w:pPr>
      <w:r w:rsidRPr="005977A9">
        <w:rPr>
          <w:lang w:val="en-US"/>
        </w:rPr>
        <w:t>documentDescriptor – objektum</w:t>
      </w:r>
    </w:p>
    <w:p w14:paraId="16F7B39A" w14:textId="77777777" w:rsidR="00091302" w:rsidRPr="00010356" w:rsidRDefault="00091302" w:rsidP="00091302">
      <w:pPr>
        <w:rPr>
          <w:lang w:val="pt-BR"/>
        </w:rPr>
      </w:pPr>
      <w:r w:rsidRPr="00010356">
        <w:rPr>
          <w:rFonts w:asciiTheme="minorHAnsi" w:eastAsia="Calibri" w:hAnsiTheme="minorHAnsi" w:cstheme="minorHAnsi"/>
          <w:lang w:val="pt-BR"/>
        </w:rPr>
        <w:t>Az dokumentum adatok állandó adatai és struktúrája. Az  objektum bizonyos esetekben kiegészülhet további adatokkal (pl. printSpool – documentData – bizonylatkép adatok).</w:t>
      </w:r>
    </w:p>
    <w:p w14:paraId="37B1D6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"&lt;blokk_azonosító_neve&gt;": [</w:t>
      </w:r>
    </w:p>
    <w:p w14:paraId="3C9088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FC483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00EA5A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2,</w:t>
      </w:r>
    </w:p>
    <w:p w14:paraId="39AB30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5,</w:t>
      </w:r>
    </w:p>
    <w:p w14:paraId="77812A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false</w:t>
      </w:r>
    </w:p>
    <w:p w14:paraId="31418D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AEC3D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408549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1EA13CA2" w14:textId="77777777" w:rsidR="00091302" w:rsidRPr="005977A9" w:rsidRDefault="00091302" w:rsidP="00091302">
      <w:pPr>
        <w:jc w:val="both"/>
        <w:rPr>
          <w:sz w:val="20"/>
          <w:szCs w:val="20"/>
        </w:rPr>
      </w:pPr>
      <w:r w:rsidRPr="005977A9">
        <w:rPr>
          <w:rFonts w:ascii="Calibri" w:eastAsia="Calibri" w:hAnsi="Calibri" w:cs="Calibri"/>
          <w:sz w:val="20"/>
          <w:szCs w:val="20"/>
        </w:rPr>
        <w:t>* Megadása kötelező</w:t>
      </w:r>
    </w:p>
    <w:p w14:paraId="2A9FD34B" w14:textId="77777777" w:rsidR="00091302" w:rsidRPr="005977A9" w:rsidRDefault="00091302" w:rsidP="00B97AE5">
      <w:pPr>
        <w:pStyle w:val="Listaszerbekezds"/>
        <w:numPr>
          <w:ilvl w:val="0"/>
          <w:numId w:val="25"/>
        </w:numPr>
        <w:spacing w:before="0" w:after="0"/>
        <w:jc w:val="both"/>
      </w:pPr>
      <w:r w:rsidRPr="005977A9">
        <w:rPr>
          <w:b/>
        </w:rPr>
        <w:t xml:space="preserve">documentDescriptor </w:t>
      </w:r>
      <w:r w:rsidRPr="005977A9">
        <w:t>- A bizonylatokat azonosító adatszerkezet</w:t>
      </w:r>
    </w:p>
    <w:p w14:paraId="50799FD0" w14:textId="77777777" w:rsidR="00091302" w:rsidRPr="005977A9" w:rsidRDefault="00091302" w:rsidP="00B97AE5">
      <w:pPr>
        <w:pStyle w:val="Listaszerbekezds"/>
        <w:numPr>
          <w:ilvl w:val="1"/>
          <w:numId w:val="25"/>
        </w:numPr>
        <w:spacing w:before="0" w:after="0"/>
        <w:ind w:left="1134"/>
        <w:jc w:val="both"/>
      </w:pPr>
      <w:r w:rsidRPr="005977A9">
        <w:rPr>
          <w:b/>
        </w:rPr>
        <w:t>type</w:t>
      </w:r>
      <w:r w:rsidRPr="005977A9">
        <w:t xml:space="preserve">* - Bizonylat típusa </w:t>
      </w:r>
    </w:p>
    <w:p w14:paraId="64F4D7E9" w14:textId="77777777" w:rsidR="00091302" w:rsidRPr="00010356" w:rsidRDefault="00091302" w:rsidP="00091302">
      <w:pPr>
        <w:pStyle w:val="Listaszerbekezds"/>
        <w:numPr>
          <w:ilvl w:val="0"/>
          <w:numId w:val="0"/>
        </w:numPr>
        <w:spacing w:before="0" w:after="0"/>
        <w:ind w:left="1134"/>
        <w:jc w:val="both"/>
        <w:rPr>
          <w:lang w:val="pt-BR"/>
        </w:rPr>
      </w:pPr>
      <w:r w:rsidRPr="00010356">
        <w:rPr>
          <w:lang w:val="pt-BR"/>
        </w:rPr>
        <w:t xml:space="preserve">Értékkészlete a </w:t>
      </w:r>
      <w:hyperlink w:anchor="_Bizonylat_típusa_–" w:history="1">
        <w:r w:rsidRPr="00010356">
          <w:rPr>
            <w:rStyle w:val="Hiperhivatkozs"/>
            <w:lang w:val="pt-BR"/>
          </w:rPr>
          <w:t>Bizonylat típusa – enum</w:t>
        </w:r>
      </w:hyperlink>
      <w:r w:rsidRPr="00010356">
        <w:rPr>
          <w:lang w:val="pt-BR"/>
        </w:rPr>
        <w:t xml:space="preserve"> pontban található.</w:t>
      </w:r>
    </w:p>
    <w:p w14:paraId="200BEE52" w14:textId="77777777" w:rsidR="00091302" w:rsidRPr="00010356" w:rsidRDefault="00091302" w:rsidP="00B97AE5">
      <w:pPr>
        <w:pStyle w:val="Listaszerbekezds"/>
        <w:numPr>
          <w:ilvl w:val="1"/>
          <w:numId w:val="25"/>
        </w:numPr>
        <w:spacing w:before="0" w:after="0"/>
        <w:ind w:left="1134"/>
        <w:jc w:val="both"/>
        <w:rPr>
          <w:lang w:val="pt-BR"/>
        </w:rPr>
      </w:pPr>
      <w:r w:rsidRPr="00010356">
        <w:rPr>
          <w:b/>
          <w:lang w:val="pt-BR"/>
        </w:rPr>
        <w:t xml:space="preserve">docId* - </w:t>
      </w:r>
      <w:r w:rsidRPr="00010356">
        <w:rPr>
          <w:rFonts w:asciiTheme="minorHAnsi" w:hAnsiTheme="minorHAnsi" w:cstheme="minorHAnsi"/>
          <w:lang w:val="pt-BR"/>
        </w:rPr>
        <w:t>A kapcsolódó bizonylat (FAM rendszerben szereplő) egyedi azonosítója.</w:t>
      </w:r>
    </w:p>
    <w:p w14:paraId="04C2901E" w14:textId="77777777" w:rsidR="00091302" w:rsidRPr="005977A9" w:rsidRDefault="00091302" w:rsidP="00B97AE5">
      <w:pPr>
        <w:pStyle w:val="Listaszerbekezds"/>
        <w:numPr>
          <w:ilvl w:val="1"/>
          <w:numId w:val="25"/>
        </w:numPr>
        <w:spacing w:before="0" w:after="0"/>
        <w:ind w:left="1134"/>
        <w:jc w:val="both"/>
      </w:pPr>
      <w:r w:rsidRPr="005977A9">
        <w:rPr>
          <w:b/>
        </w:rPr>
        <w:t xml:space="preserve">fiscalDayNo* - </w:t>
      </w:r>
      <w:r w:rsidRPr="005977A9">
        <w:rPr>
          <w:rFonts w:asciiTheme="minorHAnsi" w:hAnsiTheme="minorHAnsi" w:cstheme="minorHAnsi"/>
        </w:rPr>
        <w:t>Az adóügyi nap sorszáma</w:t>
      </w:r>
    </w:p>
    <w:p w14:paraId="371F7796" w14:textId="77777777" w:rsidR="00091302" w:rsidRPr="005977A9" w:rsidRDefault="00091302" w:rsidP="00B97AE5">
      <w:pPr>
        <w:pStyle w:val="Listaszerbekezds"/>
        <w:numPr>
          <w:ilvl w:val="1"/>
          <w:numId w:val="25"/>
        </w:numPr>
        <w:spacing w:before="0" w:after="0"/>
        <w:ind w:left="1134"/>
        <w:jc w:val="both"/>
      </w:pPr>
      <w:r w:rsidRPr="005977A9">
        <w:rPr>
          <w:b/>
        </w:rPr>
        <w:t xml:space="preserve">interrupted* - </w:t>
      </w:r>
      <w:r w:rsidRPr="005977A9">
        <w:t xml:space="preserve">A bizonylat megszakításának tényét közlő kapcsoló </w:t>
      </w:r>
    </w:p>
    <w:p w14:paraId="4D3B812B" w14:textId="77777777" w:rsidR="00091302" w:rsidRPr="005977A9" w:rsidRDefault="00091302" w:rsidP="00091302">
      <w:pPr>
        <w:pStyle w:val="Cmsor4"/>
      </w:pPr>
      <w:bookmarkStart w:id="1358" w:name="_address"/>
      <w:bookmarkStart w:id="1359" w:name="_taxNumber"/>
      <w:bookmarkStart w:id="1360" w:name="_taxPayer"/>
      <w:bookmarkEnd w:id="1358"/>
      <w:bookmarkEnd w:id="1359"/>
      <w:bookmarkEnd w:id="1360"/>
      <w:r w:rsidRPr="005977A9">
        <w:rPr>
          <w:lang w:val="en-US"/>
        </w:rPr>
        <w:t>taxpayer - objektum</w:t>
      </w:r>
    </w:p>
    <w:p w14:paraId="7ED739FD" w14:textId="77777777" w:rsidR="00091302" w:rsidRPr="00010356" w:rsidRDefault="00091302" w:rsidP="00091302">
      <w:pPr>
        <w:rPr>
          <w:rFonts w:asciiTheme="minorHAnsi" w:hAnsiTheme="minorHAnsi" w:cstheme="minorHAnsi"/>
          <w:lang w:val="hu-HU" w:eastAsia="hu-HU"/>
        </w:rPr>
      </w:pPr>
      <w:r w:rsidRPr="00010356">
        <w:rPr>
          <w:rFonts w:asciiTheme="minorHAnsi" w:hAnsiTheme="minorHAnsi" w:cstheme="minorHAnsi"/>
          <w:lang w:val="hu-HU" w:eastAsia="hu-HU"/>
        </w:rPr>
        <w:t>Az adózói adatok állandó adatai és struktúrája. A taxPayer objektum bizonyos esetekben kiegészülhet további adatokkal (pl. cím adatok - address).</w:t>
      </w:r>
    </w:p>
    <w:p w14:paraId="21D8AA4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"taxpayer": {</w:t>
      </w:r>
    </w:p>
    <w:p w14:paraId="100939F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4D00855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2808AD6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6FF03A5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6DFB7FE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6466F92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5D71B34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6DF7574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"streetName": "Lik",</w:t>
      </w:r>
    </w:p>
    <w:p w14:paraId="44DCFAC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6C8D0A4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79D0B7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572E349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22A4E8D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2B8635D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56CD0F0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13C5DAF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286E90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"taxpayerName": "Kis Miska",</w:t>
      </w:r>
    </w:p>
    <w:p w14:paraId="34A8474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"taxpayerShortName": null,</w:t>
      </w:r>
    </w:p>
    <w:p w14:paraId="36C304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"taxNumber": {</w:t>
      </w:r>
    </w:p>
    <w:p w14:paraId="728E763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"taxpayerId": "20000002",</w:t>
      </w:r>
    </w:p>
    <w:p w14:paraId="5E59C59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"vatCode": "2",</w:t>
      </w:r>
    </w:p>
    <w:p w14:paraId="34FD1E5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"countyCode": "22"</w:t>
      </w:r>
    </w:p>
    <w:p w14:paraId="6D81170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C5DC00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39C03CB" w14:textId="77777777" w:rsidR="00091302" w:rsidRPr="005977A9" w:rsidRDefault="00091302" w:rsidP="00091302">
      <w:pPr>
        <w:jc w:val="both"/>
        <w:rPr>
          <w:rFonts w:ascii="Calibri" w:eastAsia="Calibri" w:hAnsi="Calibri" w:cs="Calibri"/>
          <w:u w:val="single"/>
        </w:rPr>
      </w:pPr>
    </w:p>
    <w:p w14:paraId="134A27E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1EE9F315" w14:textId="77777777" w:rsidR="00091302" w:rsidRPr="005977A9" w:rsidRDefault="00091302" w:rsidP="00091302">
      <w:pPr>
        <w:jc w:val="both"/>
      </w:pPr>
      <w:r w:rsidRPr="005977A9">
        <w:rPr>
          <w:rFonts w:ascii="Calibri" w:eastAsia="Calibri" w:hAnsi="Calibri" w:cs="Calibri"/>
          <w:sz w:val="20"/>
          <w:szCs w:val="20"/>
        </w:rPr>
        <w:t>* Megadása kötelező</w:t>
      </w:r>
    </w:p>
    <w:p w14:paraId="101F3384" w14:textId="77777777" w:rsidR="00091302" w:rsidRPr="005977A9" w:rsidRDefault="00091302" w:rsidP="00B97AE5">
      <w:pPr>
        <w:pStyle w:val="Listaszerbekezds"/>
        <w:numPr>
          <w:ilvl w:val="0"/>
          <w:numId w:val="119"/>
        </w:numPr>
        <w:spacing w:line="245" w:lineRule="auto"/>
        <w:ind w:left="709"/>
        <w:jc w:val="both"/>
      </w:pPr>
      <w:r w:rsidRPr="005977A9">
        <w:rPr>
          <w:b/>
        </w:rPr>
        <w:t>taxpayer</w:t>
      </w:r>
      <w:r w:rsidRPr="005977A9">
        <w:t xml:space="preserve"> – adózói adatok</w:t>
      </w:r>
    </w:p>
    <w:p w14:paraId="1807FBFD" w14:textId="77777777" w:rsidR="00091302" w:rsidRPr="005977A9" w:rsidRDefault="00091302" w:rsidP="00B97AE5">
      <w:pPr>
        <w:pStyle w:val="Listaszerbekezds"/>
        <w:numPr>
          <w:ilvl w:val="1"/>
          <w:numId w:val="122"/>
        </w:numPr>
        <w:spacing w:line="245" w:lineRule="auto"/>
        <w:ind w:left="1134"/>
        <w:jc w:val="both"/>
      </w:pPr>
      <w:r w:rsidRPr="005977A9">
        <w:rPr>
          <w:b/>
        </w:rPr>
        <w:t>taxpayerName</w:t>
      </w:r>
      <w:r w:rsidRPr="005977A9">
        <w:t xml:space="preserve"> – adózó teljes neve</w:t>
      </w:r>
    </w:p>
    <w:p w14:paraId="055AD2C2" w14:textId="77777777" w:rsidR="00091302" w:rsidRPr="005977A9" w:rsidRDefault="00091302" w:rsidP="00B97AE5">
      <w:pPr>
        <w:pStyle w:val="Listaszerbekezds"/>
        <w:numPr>
          <w:ilvl w:val="1"/>
          <w:numId w:val="122"/>
        </w:numPr>
        <w:spacing w:line="245" w:lineRule="auto"/>
        <w:ind w:left="1134"/>
        <w:jc w:val="both"/>
      </w:pPr>
      <w:r w:rsidRPr="005977A9">
        <w:rPr>
          <w:b/>
        </w:rPr>
        <w:t>taxpayerShortName</w:t>
      </w:r>
      <w:r w:rsidRPr="005977A9">
        <w:t xml:space="preserve"> – adózó rövid neve</w:t>
      </w:r>
    </w:p>
    <w:p w14:paraId="085418A6" w14:textId="77777777" w:rsidR="00091302" w:rsidRPr="005977A9" w:rsidRDefault="00091302" w:rsidP="00B97AE5">
      <w:pPr>
        <w:pStyle w:val="Listaszerbekezds"/>
        <w:numPr>
          <w:ilvl w:val="1"/>
          <w:numId w:val="119"/>
        </w:numPr>
        <w:spacing w:line="245" w:lineRule="auto"/>
        <w:ind w:left="1134"/>
        <w:jc w:val="both"/>
      </w:pPr>
      <w:r w:rsidRPr="005977A9">
        <w:rPr>
          <w:b/>
        </w:rPr>
        <w:t xml:space="preserve">taxNumber </w:t>
      </w:r>
      <w:r w:rsidRPr="005977A9">
        <w:t>– adószám</w:t>
      </w:r>
    </w:p>
    <w:p w14:paraId="1D424650" w14:textId="77777777" w:rsidR="00091302" w:rsidRPr="005977A9" w:rsidRDefault="00091302" w:rsidP="00091302">
      <w:pPr>
        <w:pStyle w:val="Listaszerbekezds"/>
        <w:numPr>
          <w:ilvl w:val="0"/>
          <w:numId w:val="0"/>
        </w:numPr>
        <w:spacing w:line="245" w:lineRule="auto"/>
        <w:ind w:left="1134"/>
        <w:jc w:val="both"/>
      </w:pPr>
      <w:r w:rsidRPr="005977A9">
        <w:t>Kapcsolódó további adatszerkezet bontás a (következő) taxNumber pontban.</w:t>
      </w:r>
    </w:p>
    <w:p w14:paraId="129032C6" w14:textId="77777777" w:rsidR="00091302" w:rsidRPr="005977A9" w:rsidRDefault="00091302" w:rsidP="00091302">
      <w:pPr>
        <w:pStyle w:val="Cmsor5"/>
        <w:rPr>
          <w:lang w:val="en-US"/>
        </w:rPr>
      </w:pPr>
      <w:bookmarkStart w:id="1361" w:name="_taxNumber_-_objektum"/>
      <w:bookmarkEnd w:id="1361"/>
      <w:r w:rsidRPr="005977A9">
        <w:t>taxNumber - objektum</w:t>
      </w:r>
    </w:p>
    <w:p w14:paraId="40F882E3" w14:textId="77777777" w:rsidR="00091302" w:rsidRPr="005977A9" w:rsidRDefault="00091302" w:rsidP="00B97AE5">
      <w:pPr>
        <w:pStyle w:val="Listaszerbekezds"/>
        <w:numPr>
          <w:ilvl w:val="1"/>
          <w:numId w:val="119"/>
        </w:numPr>
        <w:spacing w:line="245" w:lineRule="auto"/>
        <w:ind w:left="1134"/>
        <w:jc w:val="both"/>
      </w:pPr>
      <w:r w:rsidRPr="005977A9">
        <w:rPr>
          <w:b/>
        </w:rPr>
        <w:t>taxNumber</w:t>
      </w:r>
    </w:p>
    <w:p w14:paraId="18C217B5" w14:textId="77777777" w:rsidR="00091302" w:rsidRPr="005977A9" w:rsidRDefault="00091302" w:rsidP="00B97AE5">
      <w:pPr>
        <w:pStyle w:val="Listaszerbekezds"/>
        <w:numPr>
          <w:ilvl w:val="2"/>
          <w:numId w:val="124"/>
        </w:numPr>
        <w:spacing w:line="245" w:lineRule="auto"/>
        <w:ind w:left="1560"/>
        <w:jc w:val="both"/>
      </w:pPr>
      <w:r w:rsidRPr="005977A9">
        <w:rPr>
          <w:b/>
        </w:rPr>
        <w:t xml:space="preserve">taxPayerId </w:t>
      </w:r>
      <w:r w:rsidRPr="005977A9">
        <w:t>- adózói törzsszám</w:t>
      </w:r>
    </w:p>
    <w:p w14:paraId="69143B0A" w14:textId="77777777" w:rsidR="00091302" w:rsidRPr="005977A9" w:rsidRDefault="00091302" w:rsidP="00B97AE5">
      <w:pPr>
        <w:pStyle w:val="Listaszerbekezds"/>
        <w:numPr>
          <w:ilvl w:val="2"/>
          <w:numId w:val="124"/>
        </w:numPr>
        <w:spacing w:line="259" w:lineRule="auto"/>
        <w:ind w:left="1560"/>
        <w:jc w:val="both"/>
      </w:pPr>
      <w:r w:rsidRPr="005977A9">
        <w:rPr>
          <w:b/>
        </w:rPr>
        <w:t xml:space="preserve">vatCode </w:t>
      </w:r>
      <w:r w:rsidRPr="005977A9">
        <w:t>- ÁFA kód</w:t>
      </w:r>
    </w:p>
    <w:p w14:paraId="4829E8FE" w14:textId="77777777" w:rsidR="00091302" w:rsidRPr="005977A9" w:rsidRDefault="00091302" w:rsidP="00B97AE5">
      <w:pPr>
        <w:pStyle w:val="Listaszerbekezds"/>
        <w:numPr>
          <w:ilvl w:val="2"/>
          <w:numId w:val="124"/>
        </w:numPr>
        <w:spacing w:line="259" w:lineRule="auto"/>
        <w:ind w:left="1560"/>
        <w:jc w:val="both"/>
      </w:pPr>
      <w:r w:rsidRPr="005977A9">
        <w:rPr>
          <w:b/>
        </w:rPr>
        <w:t xml:space="preserve">countyCode </w:t>
      </w:r>
      <w:r w:rsidRPr="005977A9">
        <w:t>– megyekód</w:t>
      </w:r>
    </w:p>
    <w:p w14:paraId="0ADC2381" w14:textId="77777777" w:rsidR="00091302" w:rsidRPr="005977A9" w:rsidRDefault="00091302" w:rsidP="00091302">
      <w:pPr>
        <w:pStyle w:val="Cmsor2"/>
        <w:rPr>
          <w:lang w:val="en-US"/>
        </w:rPr>
      </w:pPr>
      <w:bookmarkStart w:id="1362" w:name="_Toc167061708"/>
      <w:bookmarkStart w:id="1363" w:name="_Toc1000575821"/>
      <w:bookmarkStart w:id="1364" w:name="_Toc195567161"/>
      <w:r w:rsidRPr="005977A9">
        <w:rPr>
          <w:lang w:val="en-US"/>
        </w:rPr>
        <w:t>Felhasználó-azonosítás</w:t>
      </w:r>
      <w:bookmarkEnd w:id="1362"/>
      <w:bookmarkEnd w:id="1363"/>
      <w:bookmarkEnd w:id="1364"/>
    </w:p>
    <w:p w14:paraId="3A4ACD6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mind az adatkapcsolat, mind az alkalmazás szintjén azonosítja a felhasználót. Az első azonosítási szint a kliens authentikációs tanúsítvány, melyet az e-pénztárgép regisztrációs felületen kapott adatok (QR kód) alapján generál az alkalmazás. A tanúsítvány birtokában az alkalmazásba is be kell jelentkezni, ehhez az adatokat szintén a regisztrációs QR kód tartalmazza.</w:t>
      </w:r>
    </w:p>
    <w:p w14:paraId="62B7A5F6" w14:textId="77777777" w:rsidR="00091302" w:rsidRPr="005977A9" w:rsidRDefault="00091302" w:rsidP="00091302">
      <w:pPr>
        <w:jc w:val="both"/>
        <w:rPr>
          <w:rFonts w:ascii="Calibri" w:eastAsia="Calibri" w:hAnsi="Calibri" w:cs="Calibri"/>
        </w:rPr>
      </w:pPr>
    </w:p>
    <w:p w14:paraId="3A66C6A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regisztrációs QR kód tartalma</w:t>
      </w:r>
    </w:p>
    <w:p w14:paraId="13DED66C" w14:textId="77777777" w:rsidR="00091302" w:rsidRPr="005977A9" w:rsidRDefault="00091302" w:rsidP="00B97AE5">
      <w:pPr>
        <w:pStyle w:val="Listaszerbekezds"/>
        <w:numPr>
          <w:ilvl w:val="0"/>
          <w:numId w:val="47"/>
        </w:numPr>
        <w:jc w:val="both"/>
      </w:pPr>
      <w:r w:rsidRPr="005977A9">
        <w:t>AP szám, pl. C12345678</w:t>
      </w:r>
    </w:p>
    <w:p w14:paraId="66D4AF18" w14:textId="77777777" w:rsidR="00091302" w:rsidRPr="005977A9" w:rsidRDefault="00091302" w:rsidP="00B97AE5">
      <w:pPr>
        <w:pStyle w:val="Listaszerbekezds"/>
        <w:numPr>
          <w:ilvl w:val="0"/>
          <w:numId w:val="47"/>
        </w:numPr>
        <w:jc w:val="both"/>
      </w:pPr>
      <w:r w:rsidRPr="005977A9">
        <w:t>Felhasználónév, mely megegyezik az AP számmal</w:t>
      </w:r>
    </w:p>
    <w:p w14:paraId="084E1EF6" w14:textId="77777777" w:rsidR="00091302" w:rsidRPr="005977A9" w:rsidRDefault="00091302" w:rsidP="00B97AE5">
      <w:pPr>
        <w:pStyle w:val="Listaszerbekezds"/>
        <w:numPr>
          <w:ilvl w:val="0"/>
          <w:numId w:val="47"/>
        </w:numPr>
        <w:jc w:val="both"/>
      </w:pPr>
      <w:r w:rsidRPr="005977A9">
        <w:t>Jelszó: egy generált karaktersorozat</w:t>
      </w:r>
    </w:p>
    <w:p w14:paraId="380684C8" w14:textId="77777777" w:rsidR="00091302" w:rsidRPr="005977A9" w:rsidRDefault="00091302" w:rsidP="00B97AE5">
      <w:pPr>
        <w:pStyle w:val="Listaszerbekezds"/>
        <w:numPr>
          <w:ilvl w:val="0"/>
          <w:numId w:val="47"/>
        </w:numPr>
        <w:jc w:val="both"/>
      </w:pPr>
      <w:r w:rsidRPr="005977A9">
        <w:t>Token: egy karaktersorozat, ami a kliens authentikációs tanúsítvány generálásához szükséges, és a QR kód generáltást követően 15 percig érvényes.</w:t>
      </w:r>
      <w:bookmarkStart w:id="1365" w:name="_Toc167061709"/>
      <w:bookmarkStart w:id="1366" w:name="_Toc1279243967"/>
    </w:p>
    <w:p w14:paraId="6D20B615" w14:textId="77777777" w:rsidR="00091302" w:rsidRPr="005977A9" w:rsidRDefault="00091302" w:rsidP="00091302">
      <w:pPr>
        <w:pStyle w:val="Cmsor3"/>
        <w:jc w:val="both"/>
        <w:rPr>
          <w:lang w:val="en-US"/>
        </w:rPr>
      </w:pPr>
      <w:bookmarkStart w:id="1367" w:name="_Toc195567162"/>
      <w:r w:rsidRPr="005977A9">
        <w:rPr>
          <w:lang w:val="en-US"/>
        </w:rPr>
        <w:t>Kliens authentikációs tanúsítvány igénylése</w:t>
      </w:r>
      <w:bookmarkEnd w:id="1365"/>
      <w:bookmarkEnd w:id="1366"/>
      <w:bookmarkEnd w:id="1367"/>
    </w:p>
    <w:p w14:paraId="1AF6442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tanúsítvány igénylésére a QR kód generálását követően 15 perc áll a felhasználó rendelkezésére. Az igényléshez szükséges adatok a QR kódban megtalálhatók.</w:t>
      </w:r>
    </w:p>
    <w:p w14:paraId="74A0939B" w14:textId="77777777" w:rsidR="00091302" w:rsidRPr="005977A9" w:rsidRDefault="00091302" w:rsidP="00091302">
      <w:pPr>
        <w:jc w:val="both"/>
        <w:rPr>
          <w:rFonts w:ascii="Calibri" w:eastAsia="Calibri" w:hAnsi="Calibri" w:cs="Calibri"/>
        </w:rPr>
      </w:pPr>
    </w:p>
    <w:p w14:paraId="4F4B978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interfész/ConnectionInit</w:t>
      </w:r>
    </w:p>
    <w:p w14:paraId="2201A17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ConnectionInitController</w:t>
      </w:r>
    </w:p>
    <w:p w14:paraId="339C104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41E68B96" w14:textId="77777777" w:rsidR="00DE4810" w:rsidRPr="00010356" w:rsidRDefault="00DE4810" w:rsidP="00DE4810">
      <w:pPr>
        <w:jc w:val="both"/>
        <w:rPr>
          <w:rFonts w:ascii="Calibri" w:eastAsia="Calibri" w:hAnsi="Calibri" w:cs="Calibri"/>
          <w:lang w:val="pt-BR"/>
        </w:rPr>
      </w:pPr>
      <w:r w:rsidRPr="00010356">
        <w:rPr>
          <w:rFonts w:ascii="Calibri" w:eastAsia="Calibri" w:hAnsi="Calibri" w:cs="Calibri"/>
          <w:b/>
          <w:lang w:val="pt-BR"/>
        </w:rPr>
        <w:t xml:space="preserve">Context Root: </w:t>
      </w:r>
      <w:r w:rsidRPr="00010356">
        <w:rPr>
          <w:rFonts w:ascii="Calibri" w:eastAsia="Calibri" w:hAnsi="Calibri" w:cs="Calibri"/>
          <w:lang w:val="pt-BR"/>
        </w:rPr>
        <w:t>/fam-ca/v1</w:t>
      </w:r>
    </w:p>
    <w:p w14:paraId="0529103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URL</w:t>
      </w:r>
      <w:r w:rsidRPr="00010356">
        <w:rPr>
          <w:rFonts w:ascii="Calibri" w:eastAsia="Calibri" w:hAnsi="Calibri" w:cs="Calibri"/>
          <w:lang w:val="pt-BR"/>
        </w:rPr>
        <w:t>: /ci/sign</w:t>
      </w:r>
    </w:p>
    <w:p w14:paraId="135EFB9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kérés objektuma</w:t>
      </w:r>
      <w:r w:rsidRPr="00010356">
        <w:rPr>
          <w:rFonts w:ascii="Calibri" w:eastAsia="Calibri" w:hAnsi="Calibri" w:cs="Calibri"/>
          <w:lang w:val="pt-BR"/>
        </w:rPr>
        <w:t>: SignRequest</w:t>
      </w:r>
    </w:p>
    <w:p w14:paraId="3DE5ECBA"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SignResponse</w:t>
      </w:r>
    </w:p>
    <w:p w14:paraId="38B7697F" w14:textId="77777777" w:rsidR="00091302" w:rsidRPr="00010356" w:rsidRDefault="00091302" w:rsidP="00091302">
      <w:pPr>
        <w:jc w:val="both"/>
        <w:rPr>
          <w:rFonts w:ascii="Calibri" w:eastAsia="Calibri" w:hAnsi="Calibri" w:cs="Calibri"/>
          <w:lang w:val="pt-BR"/>
        </w:rPr>
      </w:pPr>
    </w:p>
    <w:p w14:paraId="6F570360"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Kérés adatszerkezete:</w:t>
      </w:r>
    </w:p>
    <w:p w14:paraId="78297C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AA1BE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5A12A4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"username": "C12345678",</w:t>
      </w:r>
    </w:p>
    <w:p w14:paraId="184A14F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"password": "656789",</w:t>
      </w:r>
    </w:p>
    <w:p w14:paraId="6D12E0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"token": "65678953426782789643764783467",</w:t>
      </w:r>
    </w:p>
    <w:p w14:paraId="08481F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t xml:space="preserve">    "csr": "</w:t>
      </w:r>
      <w:r w:rsidRPr="06153D38">
        <w:rPr>
          <w:rFonts w:ascii="Consolas" w:eastAsia="Consolas" w:hAnsi="Consolas" w:cs="Consolas"/>
          <w:color w:val="0C0D0E"/>
          <w:sz w:val="20"/>
          <w:szCs w:val="20"/>
        </w:rPr>
        <w:t xml:space="preserve"> MIIFSDCCBDCg</w:t>
      </w:r>
      <w:r w:rsidRPr="06153D38">
        <w:rPr>
          <w:rFonts w:ascii="Consolas" w:eastAsia="Consolas" w:hAnsi="Consolas" w:cs="Consolas"/>
          <w:sz w:val="20"/>
          <w:szCs w:val="20"/>
        </w:rPr>
        <w:t xml:space="preserve"> ..."</w:t>
      </w:r>
    </w:p>
    <w:p w14:paraId="7849251A" w14:textId="7C521E01" w:rsidR="0C96AF13" w:rsidRDefault="0C96AF13" w:rsidP="06153D38">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t xml:space="preserve">    "ecrSoftware": {</w:t>
      </w:r>
    </w:p>
    <w:p w14:paraId="60F38992" w14:textId="3CBD5466" w:rsidR="0C96AF13" w:rsidRDefault="0C96AF13" w:rsidP="06153D38">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t xml:space="preserve">       ...</w:t>
      </w:r>
    </w:p>
    <w:p w14:paraId="4DC63CD4" w14:textId="5AD40382" w:rsidR="0C96AF13" w:rsidRDefault="0C96AF13" w:rsidP="06153D38">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t xml:space="preserve">    }</w:t>
      </w:r>
    </w:p>
    <w:p w14:paraId="51EB50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8E4443" w14:textId="77777777" w:rsidR="00091302" w:rsidRPr="005977A9" w:rsidRDefault="00091302" w:rsidP="00091302">
      <w:pPr>
        <w:jc w:val="both"/>
        <w:rPr>
          <w:lang w:eastAsia="hu-HU"/>
        </w:rPr>
      </w:pPr>
    </w:p>
    <w:p w14:paraId="2BDD961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ED37200"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p>
    <w:p w14:paraId="40C96A0D" w14:textId="77777777" w:rsidR="00091302" w:rsidRPr="005977A9" w:rsidRDefault="00091302" w:rsidP="00B97AE5">
      <w:pPr>
        <w:pStyle w:val="Listaszerbekezds"/>
        <w:numPr>
          <w:ilvl w:val="0"/>
          <w:numId w:val="87"/>
        </w:numPr>
        <w:spacing w:before="0" w:after="0"/>
        <w:jc w:val="both"/>
      </w:pPr>
      <w:r w:rsidRPr="005977A9">
        <w:rPr>
          <w:b/>
        </w:rPr>
        <w:t>systemId*</w:t>
      </w:r>
      <w:r w:rsidRPr="005977A9">
        <w:t xml:space="preserve"> –</w:t>
      </w:r>
      <w:r w:rsidRPr="005977A9">
        <w:rPr>
          <w:rFonts w:asciiTheme="minorHAnsi" w:hAnsiTheme="minorHAnsi" w:cstheme="minorHAnsi"/>
        </w:rPr>
        <w:t xml:space="preserve"> A FAM példányt azonosító egyedi azonosító (AP szám)</w:t>
      </w:r>
    </w:p>
    <w:p w14:paraId="09F65EE6" w14:textId="77777777" w:rsidR="00091302" w:rsidRPr="005977A9" w:rsidRDefault="00091302" w:rsidP="00091302">
      <w:pPr>
        <w:pStyle w:val="Listaszerbekezds"/>
        <w:spacing w:before="0" w:after="0"/>
        <w:ind w:left="709"/>
        <w:jc w:val="both"/>
      </w:pPr>
      <w:r w:rsidRPr="005977A9">
        <w:rPr>
          <w:b/>
        </w:rPr>
        <w:t xml:space="preserve">username* </w:t>
      </w:r>
      <w:r w:rsidRPr="005977A9">
        <w:t xml:space="preserve">– Megegyezik a systemId-val (AP szám). </w:t>
      </w:r>
    </w:p>
    <w:p w14:paraId="4BA35FCA" w14:textId="77777777" w:rsidR="00091302" w:rsidRPr="005977A9" w:rsidRDefault="00091302" w:rsidP="00091302">
      <w:pPr>
        <w:pStyle w:val="Listaszerbekezds"/>
        <w:spacing w:before="0" w:after="0"/>
        <w:ind w:left="709"/>
        <w:jc w:val="both"/>
      </w:pPr>
      <w:r w:rsidRPr="005977A9">
        <w:rPr>
          <w:b/>
        </w:rPr>
        <w:t xml:space="preserve">password* </w:t>
      </w:r>
      <w:r w:rsidRPr="005977A9">
        <w:t xml:space="preserve">– A regisztrációs QR kódból beolvasott, generált jelszó. </w:t>
      </w:r>
    </w:p>
    <w:p w14:paraId="559EB81A" w14:textId="77777777" w:rsidR="00091302" w:rsidRPr="005977A9" w:rsidRDefault="00091302" w:rsidP="00091302">
      <w:pPr>
        <w:pStyle w:val="Listaszerbekezds"/>
        <w:spacing w:before="0" w:after="0"/>
        <w:ind w:left="709"/>
        <w:jc w:val="both"/>
      </w:pPr>
      <w:r w:rsidRPr="005977A9">
        <w:rPr>
          <w:b/>
        </w:rPr>
        <w:t xml:space="preserve">token* </w:t>
      </w:r>
      <w:r w:rsidRPr="005977A9">
        <w:t xml:space="preserve">– A regisztrációs QR kódból beolvasott, időalapú egyszeri jelszó </w:t>
      </w:r>
    </w:p>
    <w:p w14:paraId="4509909E" w14:textId="77777777" w:rsidR="00091302" w:rsidRPr="00010356" w:rsidRDefault="00091302" w:rsidP="00091302">
      <w:pPr>
        <w:pStyle w:val="Listaszerbekezds"/>
        <w:ind w:left="709"/>
        <w:jc w:val="both"/>
        <w:rPr>
          <w:lang w:val="pt-BR"/>
        </w:rPr>
      </w:pPr>
      <w:r w:rsidRPr="06153D38">
        <w:rPr>
          <w:b/>
          <w:bCs/>
          <w:lang w:val="pt-BR"/>
        </w:rPr>
        <w:t xml:space="preserve">csr* </w:t>
      </w:r>
      <w:r w:rsidRPr="06153D38">
        <w:rPr>
          <w:lang w:val="pt-BR"/>
        </w:rPr>
        <w:t>– A DER formátumú tanúsítvány kérelem (CSR) base64 kódolással</w:t>
      </w:r>
    </w:p>
    <w:p w14:paraId="7498D20B" w14:textId="1C9E9B47" w:rsidR="23478B09" w:rsidRDefault="23478B09">
      <w:pPr>
        <w:pStyle w:val="Listaszerbekezds"/>
        <w:ind w:left="709"/>
        <w:jc w:val="both"/>
      </w:pPr>
      <w:r w:rsidRPr="002946FF">
        <w:rPr>
          <w:rFonts w:eastAsiaTheme="minorEastAsia" w:cstheme="minorBidi"/>
          <w:b/>
        </w:rPr>
        <w:t>ecrSoftware*</w:t>
      </w:r>
      <w:r w:rsidRPr="38378F7B">
        <w:t xml:space="preserve"> - Az e-pénztárgép szoftver adatai</w:t>
      </w:r>
      <w:r w:rsidR="7A67D338" w:rsidRPr="38378F7B">
        <w:t xml:space="preserve"> – Az adatszerkezetet lásd a Telemetria fejezet Pénztárgép információk beküldése szekcióban</w:t>
      </w:r>
    </w:p>
    <w:p w14:paraId="1AFDC8B4"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150969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53155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0BC50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3675C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"certId": "Btt6rirtr677vvr7iv8"</w:t>
      </w:r>
    </w:p>
    <w:p w14:paraId="2F6450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678DF1C" w14:textId="77777777" w:rsidR="00091302" w:rsidRPr="005977A9" w:rsidRDefault="00091302" w:rsidP="00091302">
      <w:pPr>
        <w:jc w:val="both"/>
        <w:rPr>
          <w:lang w:eastAsia="hu-HU"/>
        </w:rPr>
      </w:pPr>
    </w:p>
    <w:p w14:paraId="56140738" w14:textId="77777777" w:rsidR="00091302" w:rsidRPr="005977A9" w:rsidRDefault="00091302" w:rsidP="00091302">
      <w:pPr>
        <w:jc w:val="both"/>
      </w:pPr>
      <w:r w:rsidRPr="005977A9">
        <w:rPr>
          <w:rFonts w:ascii="Calibri" w:eastAsia="Calibri" w:hAnsi="Calibri" w:cs="Calibri"/>
        </w:rPr>
        <w:t xml:space="preserve">Az adatszerkezet egyedi mezőinek magyarázata: </w:t>
      </w:r>
    </w:p>
    <w:p w14:paraId="5965C536" w14:textId="77777777" w:rsidR="00091302" w:rsidRPr="005977A9" w:rsidRDefault="00091302" w:rsidP="00B97AE5">
      <w:pPr>
        <w:pStyle w:val="Listaszerbekezds"/>
        <w:numPr>
          <w:ilvl w:val="0"/>
          <w:numId w:val="25"/>
        </w:numPr>
        <w:spacing w:before="0" w:after="0"/>
        <w:jc w:val="both"/>
      </w:pPr>
      <w:r w:rsidRPr="005977A9">
        <w:rPr>
          <w:b/>
        </w:rPr>
        <w:t>certId</w:t>
      </w:r>
      <w:r w:rsidRPr="005977A9">
        <w:t>– A tanúsítvány kiállítás folyamat azonosítója, ezzel lehet lekérdezni a folyamat állapotát.</w:t>
      </w:r>
    </w:p>
    <w:p w14:paraId="304B889A" w14:textId="77777777" w:rsidR="00091302" w:rsidRPr="005977A9" w:rsidRDefault="00091302" w:rsidP="00091302">
      <w:pPr>
        <w:jc w:val="both"/>
      </w:pPr>
    </w:p>
    <w:p w14:paraId="5CC44992"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xml:space="preserve"> a következő hibakódokhoz kapcsolódó validációk kivételével:</w:t>
      </w:r>
    </w:p>
    <w:p w14:paraId="714746C5"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INVALID_SYSTEM_ID</w:t>
      </w:r>
    </w:p>
    <w:p w14:paraId="5672E083"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FCU_IS_BLOCKED</w:t>
      </w:r>
    </w:p>
    <w:p w14:paraId="101BDF7A"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majd elvégzi a végpontra vonatkozó egyedi ellenőrzéseket:</w:t>
      </w:r>
    </w:p>
    <w:tbl>
      <w:tblPr>
        <w:tblStyle w:val="Rcsostblzat"/>
        <w:tblW w:w="9067" w:type="dxa"/>
        <w:tblLook w:val="04A0" w:firstRow="1" w:lastRow="0" w:firstColumn="1" w:lastColumn="0" w:noHBand="0" w:noVBand="1"/>
      </w:tblPr>
      <w:tblGrid>
        <w:gridCol w:w="2758"/>
        <w:gridCol w:w="3535"/>
        <w:gridCol w:w="371"/>
        <w:gridCol w:w="2403"/>
      </w:tblGrid>
      <w:tr w:rsidR="00091302" w:rsidRPr="005977A9" w14:paraId="14A0FECB" w14:textId="77777777" w:rsidTr="06153D38">
        <w:trPr>
          <w:trHeight w:val="300"/>
        </w:trPr>
        <w:tc>
          <w:tcPr>
            <w:tcW w:w="2765" w:type="dxa"/>
          </w:tcPr>
          <w:p w14:paraId="185915A7"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3539" w:type="dxa"/>
          </w:tcPr>
          <w:p w14:paraId="2CA06257"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371" w:type="dxa"/>
          </w:tcPr>
          <w:p w14:paraId="1FE95FB3"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2387" w:type="dxa"/>
          </w:tcPr>
          <w:p w14:paraId="5709236D"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5977A9" w14:paraId="19815B29" w14:textId="77777777" w:rsidTr="06153D38">
        <w:trPr>
          <w:trHeight w:val="300"/>
        </w:trPr>
        <w:tc>
          <w:tcPr>
            <w:tcW w:w="2765" w:type="dxa"/>
          </w:tcPr>
          <w:p w14:paraId="7F5B5E53"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Érvénytelen a tanúsítvány kérés.</w:t>
            </w:r>
          </w:p>
        </w:tc>
        <w:tc>
          <w:tcPr>
            <w:tcW w:w="3539" w:type="dxa"/>
          </w:tcPr>
          <w:p w14:paraId="6F3E9946"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CERTIFICATE_REQUEST_INVALID</w:t>
            </w:r>
          </w:p>
        </w:tc>
        <w:tc>
          <w:tcPr>
            <w:tcW w:w="371" w:type="dxa"/>
          </w:tcPr>
          <w:p w14:paraId="4F8B0DB0"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387" w:type="dxa"/>
          </w:tcPr>
          <w:p w14:paraId="2498EB23"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formátumú és adattartalmú tanúsítvány kérés beküldése</w:t>
            </w:r>
          </w:p>
        </w:tc>
      </w:tr>
      <w:tr w:rsidR="00091302" w:rsidRPr="005977A9" w14:paraId="2F22DDED" w14:textId="77777777" w:rsidTr="06153D38">
        <w:trPr>
          <w:trHeight w:val="300"/>
        </w:trPr>
        <w:tc>
          <w:tcPr>
            <w:tcW w:w="2765" w:type="dxa"/>
          </w:tcPr>
          <w:p w14:paraId="1292E54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A megadott tokent már felhasználták</w:t>
            </w:r>
          </w:p>
        </w:tc>
        <w:tc>
          <w:tcPr>
            <w:tcW w:w="3539" w:type="dxa"/>
          </w:tcPr>
          <w:p w14:paraId="28727CCE"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TOKEN_ALREADY_USED</w:t>
            </w:r>
          </w:p>
        </w:tc>
        <w:tc>
          <w:tcPr>
            <w:tcW w:w="371" w:type="dxa"/>
          </w:tcPr>
          <w:p w14:paraId="4B2AC48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387" w:type="dxa"/>
          </w:tcPr>
          <w:p w14:paraId="42C232C7"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Új QR kód igénylése</w:t>
            </w:r>
          </w:p>
        </w:tc>
      </w:tr>
      <w:tr w:rsidR="00091302" w:rsidRPr="005977A9" w14:paraId="6C4DA1A1" w14:textId="77777777" w:rsidTr="06153D38">
        <w:trPr>
          <w:trHeight w:val="300"/>
        </w:trPr>
        <w:tc>
          <w:tcPr>
            <w:tcW w:w="2765" w:type="dxa"/>
          </w:tcPr>
          <w:p w14:paraId="67A89A92"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A megadott felhasználónév, jelszó, token vagy systenId nem megfelelő</w:t>
            </w:r>
          </w:p>
        </w:tc>
        <w:tc>
          <w:tcPr>
            <w:tcW w:w="3539" w:type="dxa"/>
          </w:tcPr>
          <w:p w14:paraId="4A3ECC33"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BAD_CREDENTIALS</w:t>
            </w:r>
          </w:p>
          <w:p w14:paraId="662C8F5A" w14:textId="77777777" w:rsidR="00091302" w:rsidRPr="005977A9" w:rsidRDefault="00091302">
            <w:pPr>
              <w:rPr>
                <w:rFonts w:asciiTheme="minorHAnsi" w:eastAsia="Cascadia Mono" w:hAnsiTheme="minorHAnsi" w:cstheme="minorHAnsi"/>
                <w:sz w:val="20"/>
                <w:szCs w:val="20"/>
              </w:rPr>
            </w:pPr>
          </w:p>
        </w:tc>
        <w:tc>
          <w:tcPr>
            <w:tcW w:w="354" w:type="dxa"/>
          </w:tcPr>
          <w:p w14:paraId="56844CD5"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409" w:type="dxa"/>
          </w:tcPr>
          <w:p w14:paraId="2C8458C1"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adatok megadása</w:t>
            </w:r>
          </w:p>
        </w:tc>
      </w:tr>
      <w:tr w:rsidR="00091302" w:rsidRPr="005977A9" w14:paraId="4FF67F05" w14:textId="77777777" w:rsidTr="06153D38">
        <w:trPr>
          <w:trHeight w:val="300"/>
        </w:trPr>
        <w:tc>
          <w:tcPr>
            <w:tcW w:w="2765" w:type="dxa"/>
          </w:tcPr>
          <w:p w14:paraId="793E7C32"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A token lejárt</w:t>
            </w:r>
          </w:p>
        </w:tc>
        <w:tc>
          <w:tcPr>
            <w:tcW w:w="3539" w:type="dxa"/>
          </w:tcPr>
          <w:p w14:paraId="6D2F7AC7"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TOKEN_EXPIRED</w:t>
            </w:r>
          </w:p>
        </w:tc>
        <w:tc>
          <w:tcPr>
            <w:tcW w:w="354" w:type="dxa"/>
          </w:tcPr>
          <w:p w14:paraId="518624CB"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409" w:type="dxa"/>
          </w:tcPr>
          <w:p w14:paraId="223E6D5E"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Új QR kód igénylése</w:t>
            </w:r>
          </w:p>
        </w:tc>
      </w:tr>
      <w:tr w:rsidR="00596E80" w14:paraId="3C177B1C" w14:textId="77777777" w:rsidTr="06153D38">
        <w:trPr>
          <w:trHeight w:val="300"/>
        </w:trPr>
        <w:tc>
          <w:tcPr>
            <w:tcW w:w="2758" w:type="dxa"/>
          </w:tcPr>
          <w:p w14:paraId="59CCC234" w14:textId="05B66D72" w:rsidR="194BDACA" w:rsidRDefault="194BDACA" w:rsidP="06153D38">
            <w:pPr>
              <w:spacing w:line="259" w:lineRule="auto"/>
              <w:rPr>
                <w:rFonts w:asciiTheme="minorHAnsi" w:hAnsiTheme="minorHAnsi" w:cstheme="minorBidi"/>
                <w:sz w:val="20"/>
                <w:szCs w:val="20"/>
              </w:rPr>
            </w:pPr>
            <w:r w:rsidRPr="06153D38">
              <w:rPr>
                <w:rFonts w:asciiTheme="minorHAnsi" w:hAnsiTheme="minorHAnsi" w:cstheme="minorBidi"/>
                <w:sz w:val="20"/>
                <w:szCs w:val="20"/>
              </w:rPr>
              <w:t>A szoftver verziója nem támogatott</w:t>
            </w:r>
          </w:p>
        </w:tc>
        <w:tc>
          <w:tcPr>
            <w:tcW w:w="3535" w:type="dxa"/>
          </w:tcPr>
          <w:p w14:paraId="3F3EDD15" w14:textId="362014C9" w:rsidR="194BDACA" w:rsidRDefault="6DCFAED2" w:rsidP="06153D38">
            <w:pPr>
              <w:jc w:val="both"/>
              <w:rPr>
                <w:rFonts w:asciiTheme="minorHAnsi" w:eastAsia="Cascadia Mono" w:hAnsiTheme="minorHAnsi" w:cstheme="minorBidi"/>
                <w:sz w:val="20"/>
                <w:szCs w:val="20"/>
              </w:rPr>
            </w:pPr>
            <w:r w:rsidRPr="71F6DAC1">
              <w:rPr>
                <w:rFonts w:asciiTheme="minorHAnsi" w:eastAsia="Cascadia Mono" w:hAnsiTheme="minorHAnsi" w:cstheme="minorBidi"/>
                <w:sz w:val="20"/>
                <w:szCs w:val="20"/>
              </w:rPr>
              <w:t>UNSUPPORTED</w:t>
            </w:r>
            <w:r w:rsidR="194BDACA" w:rsidRPr="06153D38">
              <w:rPr>
                <w:rFonts w:asciiTheme="minorHAnsi" w:eastAsia="Cascadia Mono" w:hAnsiTheme="minorHAnsi" w:cstheme="minorBidi"/>
                <w:sz w:val="20"/>
                <w:szCs w:val="20"/>
              </w:rPr>
              <w:t>_ECR_SOFTWARE</w:t>
            </w:r>
          </w:p>
        </w:tc>
        <w:tc>
          <w:tcPr>
            <w:tcW w:w="371" w:type="dxa"/>
          </w:tcPr>
          <w:p w14:paraId="717841EB" w14:textId="0121C329" w:rsidR="194BDACA" w:rsidRDefault="194BDACA" w:rsidP="06153D38">
            <w:pPr>
              <w:jc w:val="both"/>
              <w:rPr>
                <w:rFonts w:asciiTheme="minorHAnsi" w:hAnsiTheme="minorHAnsi" w:cstheme="minorBidi"/>
                <w:sz w:val="20"/>
                <w:szCs w:val="20"/>
              </w:rPr>
            </w:pPr>
            <w:r w:rsidRPr="06153D38">
              <w:rPr>
                <w:rFonts w:asciiTheme="minorHAnsi" w:hAnsiTheme="minorHAnsi" w:cstheme="minorBidi"/>
                <w:sz w:val="20"/>
                <w:szCs w:val="20"/>
              </w:rPr>
              <w:t>P</w:t>
            </w:r>
          </w:p>
        </w:tc>
        <w:tc>
          <w:tcPr>
            <w:tcW w:w="2403" w:type="dxa"/>
          </w:tcPr>
          <w:p w14:paraId="6A8E3247" w14:textId="17BD7C13" w:rsidR="194BDACA" w:rsidRDefault="194BDACA" w:rsidP="06153D38">
            <w:pPr>
              <w:spacing w:line="259" w:lineRule="auto"/>
              <w:rPr>
                <w:rFonts w:asciiTheme="minorHAnsi" w:hAnsiTheme="minorHAnsi" w:cstheme="minorBidi"/>
                <w:sz w:val="20"/>
                <w:szCs w:val="20"/>
              </w:rPr>
            </w:pPr>
            <w:r w:rsidRPr="06153D38">
              <w:rPr>
                <w:rFonts w:asciiTheme="minorHAnsi" w:hAnsiTheme="minorHAnsi" w:cstheme="minorBidi"/>
                <w:sz w:val="20"/>
                <w:szCs w:val="20"/>
              </w:rPr>
              <w:t>e-pénztárgép szoftver frissítése</w:t>
            </w:r>
          </w:p>
        </w:tc>
      </w:tr>
      <w:tr w:rsidR="40BFC7EF" w14:paraId="4E288A75" w14:textId="77777777" w:rsidTr="40BFC7EF">
        <w:trPr>
          <w:trHeight w:val="300"/>
        </w:trPr>
        <w:tc>
          <w:tcPr>
            <w:tcW w:w="2758" w:type="dxa"/>
          </w:tcPr>
          <w:p w14:paraId="3974E0AA" w14:textId="2D341F7D" w:rsidR="3F714631" w:rsidRDefault="3F714631" w:rsidP="40BFC7EF">
            <w:pPr>
              <w:spacing w:line="259" w:lineRule="auto"/>
              <w:rPr>
                <w:rFonts w:asciiTheme="minorHAnsi" w:hAnsiTheme="minorHAnsi" w:cstheme="minorBidi"/>
                <w:sz w:val="20"/>
                <w:szCs w:val="20"/>
              </w:rPr>
            </w:pPr>
            <w:r w:rsidRPr="40BFC7EF">
              <w:rPr>
                <w:rFonts w:asciiTheme="minorHAnsi" w:hAnsiTheme="minorHAnsi" w:cstheme="minorBidi"/>
                <w:sz w:val="20"/>
                <w:szCs w:val="20"/>
              </w:rPr>
              <w:t>Sikeres, azonban a szoftver verziója nem a legfrissebb</w:t>
            </w:r>
          </w:p>
        </w:tc>
        <w:tc>
          <w:tcPr>
            <w:tcW w:w="3535" w:type="dxa"/>
          </w:tcPr>
          <w:p w14:paraId="73BCA8A4" w14:textId="32CB8970" w:rsidR="3F714631" w:rsidRDefault="3F714631" w:rsidP="007E41D0">
            <w:pPr>
              <w:spacing w:before="240" w:after="240"/>
              <w:jc w:val="both"/>
              <w:rPr>
                <w:rFonts w:ascii="Calibri" w:eastAsia="Calibri" w:hAnsi="Calibri" w:cs="Calibri"/>
                <w:sz w:val="20"/>
                <w:szCs w:val="20"/>
              </w:rPr>
            </w:pPr>
            <w:r w:rsidRPr="40BFC7EF">
              <w:rPr>
                <w:rFonts w:ascii="Calibri" w:eastAsia="Calibri" w:hAnsi="Calibri" w:cs="Calibri"/>
                <w:sz w:val="20"/>
                <w:szCs w:val="20"/>
              </w:rPr>
              <w:t>SUCCESS_APP_VERSION_OLD</w:t>
            </w:r>
          </w:p>
          <w:p w14:paraId="4AE2B2AC" w14:textId="420654BA" w:rsidR="40BFC7EF" w:rsidRDefault="40BFC7EF" w:rsidP="40BFC7EF">
            <w:pPr>
              <w:jc w:val="both"/>
              <w:rPr>
                <w:rFonts w:asciiTheme="minorHAnsi" w:eastAsia="Cascadia Mono" w:hAnsiTheme="minorHAnsi" w:cstheme="minorBidi"/>
                <w:sz w:val="20"/>
                <w:szCs w:val="20"/>
              </w:rPr>
            </w:pPr>
          </w:p>
        </w:tc>
        <w:tc>
          <w:tcPr>
            <w:tcW w:w="371" w:type="dxa"/>
          </w:tcPr>
          <w:p w14:paraId="26B79D61" w14:textId="5E94FB7D" w:rsidR="3F714631" w:rsidRDefault="3F714631" w:rsidP="40BFC7EF">
            <w:pPr>
              <w:jc w:val="both"/>
              <w:rPr>
                <w:rFonts w:asciiTheme="minorHAnsi" w:hAnsiTheme="minorHAnsi" w:cstheme="minorBidi"/>
                <w:sz w:val="20"/>
                <w:szCs w:val="20"/>
              </w:rPr>
            </w:pPr>
            <w:r w:rsidRPr="40BFC7EF">
              <w:rPr>
                <w:rFonts w:asciiTheme="minorHAnsi" w:hAnsiTheme="minorHAnsi" w:cstheme="minorBidi"/>
                <w:sz w:val="20"/>
                <w:szCs w:val="20"/>
              </w:rPr>
              <w:t>P</w:t>
            </w:r>
          </w:p>
        </w:tc>
        <w:tc>
          <w:tcPr>
            <w:tcW w:w="2403" w:type="dxa"/>
          </w:tcPr>
          <w:p w14:paraId="70289D34" w14:textId="78782D37" w:rsidR="3F714631" w:rsidRDefault="3F714631" w:rsidP="40BFC7EF">
            <w:pPr>
              <w:spacing w:line="259" w:lineRule="auto"/>
              <w:rPr>
                <w:rFonts w:asciiTheme="minorHAnsi" w:hAnsiTheme="minorHAnsi" w:cstheme="minorBidi"/>
                <w:sz w:val="20"/>
                <w:szCs w:val="20"/>
              </w:rPr>
            </w:pPr>
            <w:r w:rsidRPr="40BFC7EF">
              <w:rPr>
                <w:rFonts w:asciiTheme="minorHAnsi" w:hAnsiTheme="minorHAnsi" w:cstheme="minorBidi"/>
                <w:sz w:val="20"/>
                <w:szCs w:val="20"/>
              </w:rPr>
              <w:t>Ajánlott az e-pénztárgép szoftver frissítése</w:t>
            </w:r>
          </w:p>
        </w:tc>
      </w:tr>
    </w:tbl>
    <w:p w14:paraId="3E73D4C8" w14:textId="77777777" w:rsidR="00091302" w:rsidRPr="005977A9" w:rsidRDefault="00091302" w:rsidP="00091302">
      <w:pPr>
        <w:pStyle w:val="Cmsor3"/>
        <w:jc w:val="both"/>
        <w:rPr>
          <w:lang w:val="en-US"/>
        </w:rPr>
      </w:pPr>
      <w:bookmarkStart w:id="1368" w:name="_Toc167061710"/>
      <w:bookmarkStart w:id="1369" w:name="_Toc1998379783"/>
      <w:bookmarkStart w:id="1370" w:name="_Toc195567163"/>
      <w:r w:rsidRPr="005977A9">
        <w:rPr>
          <w:lang w:val="en-US"/>
        </w:rPr>
        <w:t>Kliens authentikációs tanúsítvány megújítása</w:t>
      </w:r>
      <w:bookmarkEnd w:id="1368"/>
      <w:bookmarkEnd w:id="1369"/>
      <w:bookmarkEnd w:id="1370"/>
    </w:p>
    <w:p w14:paraId="7CB6E10F"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Ha a kliens authentikációs tanúsítvány még érvényes, de a lejáratáig már kevesebb, mint 30 nap van hátra, a kliens alkalmazásnak automatikusan igényelnie kell annak megújítását. A megújításhoz új tanúsítvány kérelmet (CSR-t) kell létrehozni DER formátumban, és azt a régi, még érvényes tanúsítvánnyal aláírt CMS SignedData formátumban beküldeni a FAM-nak.</w:t>
      </w:r>
    </w:p>
    <w:p w14:paraId="0EE4E594"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tanúsítvány lejáratát követően kizárólag új tanúsítvány igénylése után lehet ismét csatlakozni a FAM-hoz. Az új tanúsítványhoz szükséges adatokat az ePG Portálon keresztül kell igényelni.</w:t>
      </w:r>
    </w:p>
    <w:p w14:paraId="7E480C3E"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CMS SignedDate formátum leírása az RFC 5652-ben van kifejtve.</w:t>
      </w:r>
    </w:p>
    <w:p w14:paraId="2D0AB08B" w14:textId="77777777" w:rsidR="00091302" w:rsidRPr="005977A9" w:rsidRDefault="00091302" w:rsidP="00091302">
      <w:pPr>
        <w:jc w:val="both"/>
        <w:rPr>
          <w:rFonts w:ascii="Calibri" w:eastAsia="Calibri" w:hAnsi="Calibri" w:cs="Calibri"/>
          <w:color w:val="00000A"/>
        </w:rPr>
      </w:pPr>
    </w:p>
    <w:p w14:paraId="0E238E4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interfész/ConnectionInit</w:t>
      </w:r>
    </w:p>
    <w:p w14:paraId="0516F69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ConnectionInitController</w:t>
      </w:r>
    </w:p>
    <w:p w14:paraId="5CFED7CB" w14:textId="77777777" w:rsidR="00091302"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28761CA0" w14:textId="17A92C92" w:rsidR="00DE4810" w:rsidRPr="005977A9" w:rsidRDefault="00DE4810" w:rsidP="00091302">
      <w:pPr>
        <w:jc w:val="both"/>
        <w:rPr>
          <w:rFonts w:ascii="Calibri" w:eastAsia="Calibri" w:hAnsi="Calibri" w:cs="Calibri"/>
        </w:rPr>
      </w:pPr>
      <w:r w:rsidRPr="007A4A62">
        <w:rPr>
          <w:rFonts w:ascii="Calibri" w:eastAsia="Calibri" w:hAnsi="Calibri" w:cs="Calibri"/>
          <w:b/>
        </w:rPr>
        <w:t xml:space="preserve">Context Root: </w:t>
      </w:r>
      <w:r>
        <w:rPr>
          <w:rFonts w:ascii="Calibri" w:eastAsia="Calibri" w:hAnsi="Calibri" w:cs="Calibri"/>
        </w:rPr>
        <w:t>/fam-ca/v1</w:t>
      </w:r>
    </w:p>
    <w:p w14:paraId="37A977E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/ci/renew</w:t>
      </w:r>
    </w:p>
    <w:p w14:paraId="7B6923F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kérés objektuma</w:t>
      </w:r>
      <w:r w:rsidRPr="00010356">
        <w:rPr>
          <w:rFonts w:ascii="Calibri" w:eastAsia="Calibri" w:hAnsi="Calibri" w:cs="Calibri"/>
          <w:lang w:val="pt-BR"/>
        </w:rPr>
        <w:t>: RenewRequest</w:t>
      </w:r>
    </w:p>
    <w:p w14:paraId="0B94C4A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RenewResponse</w:t>
      </w:r>
    </w:p>
    <w:p w14:paraId="6548BD97" w14:textId="77777777" w:rsidR="00091302" w:rsidRPr="00010356" w:rsidRDefault="00091302" w:rsidP="00091302">
      <w:pPr>
        <w:jc w:val="both"/>
        <w:rPr>
          <w:rFonts w:ascii="Calibri" w:eastAsia="Calibri" w:hAnsi="Calibri" w:cs="Calibri"/>
          <w:lang w:val="pt-BR"/>
        </w:rPr>
      </w:pPr>
    </w:p>
    <w:p w14:paraId="329E26EB"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Kérés adatszerkezete:</w:t>
      </w:r>
    </w:p>
    <w:p w14:paraId="7847CFC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75FAC6E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"systemId": "C12345678",</w:t>
      </w:r>
    </w:p>
    <w:p w14:paraId="30AE76CC" w14:textId="5B7A6180"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w:t>
      </w:r>
      <w:r w:rsidRPr="58BCBEAE">
        <w:rPr>
          <w:rFonts w:ascii="Consolas" w:eastAsia="Consolas" w:hAnsi="Consolas" w:cs="Consolas"/>
          <w:sz w:val="20"/>
          <w:szCs w:val="20"/>
          <w:lang w:val="pt-BR"/>
        </w:rPr>
        <w:t>c</w:t>
      </w:r>
      <w:r w:rsidR="0AC34B0D" w:rsidRPr="58BCBEAE">
        <w:rPr>
          <w:rFonts w:ascii="Consolas" w:eastAsia="Consolas" w:hAnsi="Consolas" w:cs="Consolas"/>
          <w:sz w:val="20"/>
          <w:szCs w:val="20"/>
          <w:lang w:val="pt-BR"/>
        </w:rPr>
        <w:t>ms</w:t>
      </w:r>
      <w:r w:rsidRPr="06153D38">
        <w:rPr>
          <w:rFonts w:ascii="Consolas" w:eastAsia="Consolas" w:hAnsi="Consolas" w:cs="Consolas"/>
          <w:sz w:val="20"/>
          <w:szCs w:val="20"/>
          <w:lang w:val="pt-BR"/>
        </w:rPr>
        <w:t>": "iVBORw0KggoAA.../GQWN8AAAAAElFTkSuQmCC"</w:t>
      </w:r>
      <w:r w:rsidR="5814A9F5" w:rsidRPr="06153D38">
        <w:rPr>
          <w:rFonts w:ascii="Consolas" w:eastAsia="Consolas" w:hAnsi="Consolas" w:cs="Consolas"/>
          <w:sz w:val="20"/>
          <w:szCs w:val="20"/>
          <w:lang w:val="pt-BR"/>
        </w:rPr>
        <w:t>,</w:t>
      </w:r>
    </w:p>
    <w:p w14:paraId="2B4AC127" w14:textId="010D4FB5" w:rsidR="5814A9F5" w:rsidRDefault="5814A9F5" w:rsidP="06153D38">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"ecrSoftware": {</w:t>
      </w:r>
    </w:p>
    <w:p w14:paraId="34750260" w14:textId="76C634FD" w:rsidR="5814A9F5" w:rsidRDefault="5814A9F5" w:rsidP="06153D38">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w:t>
      </w:r>
    </w:p>
    <w:p w14:paraId="20EE559F" w14:textId="267B187C" w:rsidR="5814A9F5" w:rsidRDefault="5814A9F5" w:rsidP="06153D38">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w:t>
      </w:r>
    </w:p>
    <w:p w14:paraId="30103DF6" w14:textId="77777777" w:rsidR="00091302" w:rsidRPr="00010356" w:rsidRDefault="00091302" w:rsidP="00091302">
      <w:pPr>
        <w:shd w:val="clear" w:color="auto" w:fill="F2F2F2" w:themeFill="background1" w:themeFillShade="F2"/>
        <w:jc w:val="both"/>
        <w:rPr>
          <w:lang w:val="pt-BR" w:eastAsia="hu-HU"/>
        </w:rPr>
      </w:pPr>
      <w:r w:rsidRPr="00010356">
        <w:rPr>
          <w:rFonts w:ascii="Consolas" w:eastAsia="Consolas" w:hAnsi="Consolas" w:cs="Consolas"/>
          <w:sz w:val="20"/>
          <w:szCs w:val="20"/>
          <w:lang w:val="pt-BR"/>
        </w:rPr>
        <w:t>}</w:t>
      </w:r>
    </w:p>
    <w:p w14:paraId="7A25D5A3"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u w:val="single"/>
          <w:lang w:val="pt-BR"/>
        </w:rPr>
        <w:t>Az adatszerkezet mező magyarázata:</w:t>
      </w:r>
      <w:r w:rsidRPr="00010356">
        <w:rPr>
          <w:rFonts w:ascii="Calibri" w:eastAsia="Calibri" w:hAnsi="Calibri" w:cs="Calibri"/>
          <w:b/>
          <w:lang w:val="pt-BR"/>
        </w:rPr>
        <w:br/>
      </w:r>
      <w:r w:rsidRPr="00010356">
        <w:rPr>
          <w:rFonts w:ascii="Calibri" w:eastAsia="Calibri" w:hAnsi="Calibri" w:cs="Calibri"/>
          <w:sz w:val="20"/>
          <w:szCs w:val="20"/>
          <w:lang w:val="pt-BR"/>
        </w:rPr>
        <w:t>* Megadása kötelező</w:t>
      </w:r>
    </w:p>
    <w:p w14:paraId="1881D52A" w14:textId="77777777" w:rsidR="00091302" w:rsidRPr="00010356" w:rsidRDefault="00091302" w:rsidP="00B97AE5">
      <w:pPr>
        <w:pStyle w:val="Listaszerbekezds"/>
        <w:numPr>
          <w:ilvl w:val="0"/>
          <w:numId w:val="88"/>
        </w:numPr>
        <w:spacing w:before="0" w:after="0"/>
        <w:jc w:val="both"/>
        <w:rPr>
          <w:lang w:val="pt-BR"/>
        </w:rPr>
      </w:pPr>
      <w:r w:rsidRPr="00010356">
        <w:rPr>
          <w:b/>
          <w:lang w:val="pt-BR"/>
        </w:rPr>
        <w:t xml:space="preserve">systemId* </w:t>
      </w:r>
      <w:r w:rsidRPr="00010356">
        <w:rPr>
          <w:lang w:val="pt-BR"/>
        </w:rPr>
        <w:t>–</w:t>
      </w:r>
      <w:r w:rsidRPr="00010356">
        <w:rPr>
          <w:rFonts w:cstheme="minorHAnsi"/>
          <w:lang w:val="pt-BR"/>
        </w:rPr>
        <w:t xml:space="preserve"> A FAM példányt azonosító egyedi azonosító (AP szám)</w:t>
      </w:r>
    </w:p>
    <w:p w14:paraId="01394FC4" w14:textId="7717A61D" w:rsidR="06153D38" w:rsidRDefault="00091302" w:rsidP="002946FF">
      <w:pPr>
        <w:jc w:val="both"/>
        <w:rPr>
          <w:lang w:val="pt-BR"/>
        </w:rPr>
      </w:pPr>
      <w:r w:rsidRPr="58BCBEAE">
        <w:rPr>
          <w:b/>
          <w:bCs/>
          <w:lang w:val="pt-BR"/>
        </w:rPr>
        <w:t>c</w:t>
      </w:r>
      <w:r w:rsidR="7AFFEA2E" w:rsidRPr="58BCBEAE">
        <w:rPr>
          <w:b/>
          <w:bCs/>
          <w:lang w:val="pt-BR"/>
        </w:rPr>
        <w:t>ms</w:t>
      </w:r>
      <w:r w:rsidRPr="06153D38">
        <w:rPr>
          <w:b/>
          <w:bCs/>
          <w:lang w:val="pt-BR"/>
        </w:rPr>
        <w:t xml:space="preserve">* </w:t>
      </w:r>
      <w:r w:rsidRPr="06153D38">
        <w:rPr>
          <w:lang w:val="pt-BR"/>
        </w:rPr>
        <w:t xml:space="preserve">– A </w:t>
      </w:r>
      <w:r w:rsidR="58F02352" w:rsidRPr="40BFC7EF">
        <w:rPr>
          <w:lang w:val="pt-BR"/>
        </w:rPr>
        <w:t>CMS</w:t>
      </w:r>
      <w:r w:rsidRPr="06153D38">
        <w:rPr>
          <w:lang w:val="pt-BR"/>
        </w:rPr>
        <w:t>, base64 kódolással.</w:t>
      </w:r>
      <w:r w:rsidR="7D97C097" w:rsidRPr="06153D38">
        <w:rPr>
          <w:rFonts w:eastAsiaTheme="minorEastAsia" w:cstheme="minorBidi"/>
          <w:b/>
          <w:bCs/>
          <w:lang w:val="pt-BR"/>
        </w:rPr>
        <w:t>ecrSoftware*</w:t>
      </w:r>
      <w:r w:rsidR="7D97C097" w:rsidRPr="06153D38">
        <w:rPr>
          <w:lang w:val="pt-BR"/>
        </w:rPr>
        <w:t xml:space="preserve"> - Az e-pénztárgép szoftver adatai – Az adatszerkezetet lásd a Telemetria fejezet Pénztárgép információk beküldése szekcióban</w:t>
      </w:r>
    </w:p>
    <w:p w14:paraId="46BDB7EA" w14:textId="77777777" w:rsidR="00091302" w:rsidRPr="00010356" w:rsidRDefault="00091302" w:rsidP="00091302">
      <w:pPr>
        <w:jc w:val="both"/>
        <w:rPr>
          <w:rFonts w:ascii="Calibri" w:eastAsia="Calibri" w:hAnsi="Calibri" w:cs="Calibri"/>
          <w:lang w:val="pt-BR"/>
        </w:rPr>
      </w:pPr>
    </w:p>
    <w:p w14:paraId="774577D4" w14:textId="77777777" w:rsidR="00091302" w:rsidRPr="00010356" w:rsidRDefault="00091302" w:rsidP="00091302">
      <w:pPr>
        <w:jc w:val="both"/>
        <w:rPr>
          <w:rFonts w:ascii="Calibri" w:eastAsia="Calibri" w:hAnsi="Calibri" w:cs="Calibri"/>
          <w:lang w:val="pt-BR"/>
        </w:rPr>
      </w:pPr>
    </w:p>
    <w:p w14:paraId="3F12E877"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536CFF0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177FF18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2260AC6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w:t>
      </w:r>
    </w:p>
    <w:p w14:paraId="71C354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certId": "Btt6rirtr677vvr7iv87o8n7n8o78"</w:t>
      </w:r>
    </w:p>
    <w:p w14:paraId="6D8B6F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9419CD4" w14:textId="77777777" w:rsidR="00091302" w:rsidRPr="005977A9" w:rsidRDefault="00091302" w:rsidP="00091302">
      <w:pPr>
        <w:jc w:val="both"/>
        <w:rPr>
          <w:lang w:eastAsia="hu-HU"/>
        </w:rPr>
      </w:pPr>
    </w:p>
    <w:p w14:paraId="052A395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3FE5E37E" w14:textId="77777777" w:rsidR="00091302" w:rsidRPr="005977A9" w:rsidRDefault="00091302" w:rsidP="00B97AE5">
      <w:pPr>
        <w:pStyle w:val="Listaszerbekezds"/>
        <w:numPr>
          <w:ilvl w:val="0"/>
          <w:numId w:val="25"/>
        </w:numPr>
        <w:spacing w:before="0" w:after="0"/>
        <w:jc w:val="both"/>
      </w:pPr>
      <w:r w:rsidRPr="005977A9">
        <w:rPr>
          <w:b/>
        </w:rPr>
        <w:t xml:space="preserve">certId </w:t>
      </w:r>
      <w:r w:rsidRPr="005977A9">
        <w:t>– A tanúsítvány kiállítás folyamat azonosítója, ezzel lehet lekérdezni a folyamat állapotát</w:t>
      </w:r>
    </w:p>
    <w:p w14:paraId="71553768" w14:textId="77777777" w:rsidR="00091302" w:rsidRPr="005977A9" w:rsidRDefault="00091302" w:rsidP="00091302">
      <w:pPr>
        <w:jc w:val="both"/>
      </w:pPr>
    </w:p>
    <w:p w14:paraId="6D3B7A6D"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xml:space="preserve"> a következő hibakódokhoz kapcsolódó validációk kivételével:</w:t>
      </w:r>
    </w:p>
    <w:p w14:paraId="1DD4AC26"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INVALID_SYSTEM_ID</w:t>
      </w:r>
    </w:p>
    <w:p w14:paraId="02DCEDB9"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FCU_IS_BLOCKED</w:t>
      </w:r>
    </w:p>
    <w:p w14:paraId="7098835B" w14:textId="77777777" w:rsidR="00091302" w:rsidRPr="005977A9" w:rsidRDefault="00091302" w:rsidP="00091302">
      <w:pPr>
        <w:jc w:val="both"/>
        <w:rPr>
          <w:rFonts w:ascii="Calibri" w:eastAsia="Calibri" w:hAnsi="Calibri" w:cs="Calibri"/>
        </w:rPr>
      </w:pPr>
      <w:r w:rsidRPr="005977A9">
        <w:rPr>
          <w:rFonts w:asciiTheme="minorHAnsi" w:eastAsia="Calibri" w:hAnsiTheme="minorHAnsi" w:cstheme="minorHAnsi"/>
        </w:rPr>
        <w:t>majd elvégzi a végpontra vonatkozó egyedi ellenőrzéseket:</w:t>
      </w:r>
    </w:p>
    <w:tbl>
      <w:tblPr>
        <w:tblStyle w:val="Rcsostblzat"/>
        <w:tblW w:w="0" w:type="auto"/>
        <w:tblLook w:val="04A0" w:firstRow="1" w:lastRow="0" w:firstColumn="1" w:lastColumn="0" w:noHBand="0" w:noVBand="1"/>
      </w:tblPr>
      <w:tblGrid>
        <w:gridCol w:w="2611"/>
        <w:gridCol w:w="2886"/>
        <w:gridCol w:w="407"/>
        <w:gridCol w:w="3158"/>
      </w:tblGrid>
      <w:tr w:rsidR="00091302" w:rsidRPr="005977A9" w14:paraId="18D0502B" w14:textId="77777777" w:rsidTr="06153D38">
        <w:trPr>
          <w:trHeight w:val="300"/>
        </w:trPr>
        <w:tc>
          <w:tcPr>
            <w:tcW w:w="2830" w:type="dxa"/>
          </w:tcPr>
          <w:p w14:paraId="25F44042"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2410" w:type="dxa"/>
          </w:tcPr>
          <w:p w14:paraId="2651FAAC"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425" w:type="dxa"/>
          </w:tcPr>
          <w:p w14:paraId="320A5208"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3544" w:type="dxa"/>
          </w:tcPr>
          <w:p w14:paraId="50F9C390"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5977A9" w14:paraId="432F095B" w14:textId="77777777" w:rsidTr="06153D38">
        <w:trPr>
          <w:trHeight w:val="300"/>
        </w:trPr>
        <w:tc>
          <w:tcPr>
            <w:tcW w:w="2830" w:type="dxa"/>
          </w:tcPr>
          <w:p w14:paraId="0AA047D5"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Érvénytelen a tanúsítvány kérés.</w:t>
            </w:r>
          </w:p>
        </w:tc>
        <w:tc>
          <w:tcPr>
            <w:tcW w:w="2410" w:type="dxa"/>
          </w:tcPr>
          <w:p w14:paraId="41F0716C" w14:textId="77777777" w:rsidR="00091302" w:rsidRPr="005977A9" w:rsidRDefault="00091302">
            <w:pPr>
              <w:jc w:val="both"/>
              <w:rPr>
                <w:rFonts w:ascii="Cascadia Mono" w:eastAsia="Cascadia Mono" w:hAnsi="Cascadia Mono" w:cs="Cascadia Mono"/>
                <w:sz w:val="21"/>
                <w:szCs w:val="21"/>
              </w:rPr>
            </w:pPr>
            <w:r w:rsidRPr="005977A9">
              <w:rPr>
                <w:rFonts w:asciiTheme="minorHAnsi" w:eastAsia="Cascadia Mono" w:hAnsiTheme="minorHAnsi" w:cstheme="minorHAnsi"/>
                <w:sz w:val="20"/>
                <w:szCs w:val="20"/>
              </w:rPr>
              <w:t>CERTIFICATE_REQUEST_INVALID</w:t>
            </w:r>
          </w:p>
        </w:tc>
        <w:tc>
          <w:tcPr>
            <w:tcW w:w="425" w:type="dxa"/>
          </w:tcPr>
          <w:p w14:paraId="403C1B2B"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3544" w:type="dxa"/>
          </w:tcPr>
          <w:p w14:paraId="5CEB1FC7"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formátumú és adattartalmú tanúsítvány kérés beküldése</w:t>
            </w:r>
          </w:p>
        </w:tc>
      </w:tr>
      <w:tr w:rsidR="00C400EF" w14:paraId="472355EC" w14:textId="77777777" w:rsidTr="06153D38">
        <w:trPr>
          <w:trHeight w:val="300"/>
        </w:trPr>
        <w:tc>
          <w:tcPr>
            <w:tcW w:w="2621" w:type="dxa"/>
          </w:tcPr>
          <w:p w14:paraId="2F5DB968" w14:textId="4517C601" w:rsidR="4A6C55FD" w:rsidRDefault="4A6C55FD" w:rsidP="06153D38">
            <w:pPr>
              <w:jc w:val="both"/>
              <w:rPr>
                <w:rFonts w:asciiTheme="minorHAnsi" w:hAnsiTheme="minorHAnsi" w:cstheme="minorBidi"/>
                <w:sz w:val="20"/>
                <w:szCs w:val="20"/>
              </w:rPr>
            </w:pPr>
            <w:r w:rsidRPr="06153D38">
              <w:rPr>
                <w:rFonts w:asciiTheme="minorHAnsi" w:hAnsiTheme="minorHAnsi" w:cstheme="minorBidi"/>
                <w:sz w:val="20"/>
                <w:szCs w:val="20"/>
              </w:rPr>
              <w:t>A szoftver verziója nem támogatott</w:t>
            </w:r>
          </w:p>
        </w:tc>
        <w:tc>
          <w:tcPr>
            <w:tcW w:w="2859" w:type="dxa"/>
          </w:tcPr>
          <w:p w14:paraId="1926ED52" w14:textId="48F4831F" w:rsidR="06153D38" w:rsidRDefault="3FBA4C48" w:rsidP="06153D38">
            <w:pPr>
              <w:jc w:val="both"/>
              <w:rPr>
                <w:rFonts w:asciiTheme="minorHAnsi" w:eastAsia="Cascadia Mono" w:hAnsiTheme="minorHAnsi" w:cstheme="minorBidi"/>
                <w:sz w:val="20"/>
                <w:szCs w:val="20"/>
              </w:rPr>
            </w:pPr>
            <w:r w:rsidRPr="71F6DAC1">
              <w:rPr>
                <w:rFonts w:ascii="Calibri" w:eastAsia="Calibri" w:hAnsi="Calibri" w:cs="Calibri"/>
                <w:sz w:val="20"/>
                <w:szCs w:val="20"/>
              </w:rPr>
              <w:t>UNSUPPORTED</w:t>
            </w:r>
            <w:r w:rsidR="589B38A6" w:rsidRPr="06153D38">
              <w:rPr>
                <w:rFonts w:ascii="Calibri" w:eastAsia="Calibri" w:hAnsi="Calibri" w:cs="Calibri"/>
                <w:sz w:val="20"/>
                <w:szCs w:val="20"/>
              </w:rPr>
              <w:t>_ECR_SOFTWARE</w:t>
            </w:r>
          </w:p>
        </w:tc>
        <w:tc>
          <w:tcPr>
            <w:tcW w:w="407" w:type="dxa"/>
          </w:tcPr>
          <w:p w14:paraId="20404FF0" w14:textId="1247F586" w:rsidR="589B38A6" w:rsidRDefault="589B38A6" w:rsidP="06153D38">
            <w:pPr>
              <w:jc w:val="both"/>
              <w:rPr>
                <w:rFonts w:asciiTheme="minorHAnsi" w:hAnsiTheme="minorHAnsi" w:cstheme="minorBidi"/>
                <w:sz w:val="20"/>
                <w:szCs w:val="20"/>
              </w:rPr>
            </w:pPr>
            <w:r w:rsidRPr="06153D38">
              <w:rPr>
                <w:rFonts w:asciiTheme="minorHAnsi" w:hAnsiTheme="minorHAnsi" w:cstheme="minorBidi"/>
                <w:sz w:val="20"/>
                <w:szCs w:val="20"/>
              </w:rPr>
              <w:t>P</w:t>
            </w:r>
          </w:p>
        </w:tc>
        <w:tc>
          <w:tcPr>
            <w:tcW w:w="3175" w:type="dxa"/>
          </w:tcPr>
          <w:p w14:paraId="7C5BE01D" w14:textId="6B2D3EE3" w:rsidR="589B38A6" w:rsidRDefault="589B38A6" w:rsidP="06153D38">
            <w:pPr>
              <w:spacing w:line="259" w:lineRule="auto"/>
              <w:rPr>
                <w:rFonts w:asciiTheme="minorHAnsi" w:hAnsiTheme="minorHAnsi" w:cstheme="minorBidi"/>
                <w:sz w:val="20"/>
                <w:szCs w:val="20"/>
              </w:rPr>
            </w:pPr>
            <w:r w:rsidRPr="06153D38">
              <w:rPr>
                <w:rFonts w:asciiTheme="minorHAnsi" w:hAnsiTheme="minorHAnsi" w:cstheme="minorBidi"/>
                <w:sz w:val="20"/>
                <w:szCs w:val="20"/>
              </w:rPr>
              <w:t>e-pénztárgép szoftver frissítése</w:t>
            </w:r>
          </w:p>
        </w:tc>
      </w:tr>
      <w:tr w:rsidR="40BFC7EF" w14:paraId="1A69AC40" w14:textId="77777777" w:rsidTr="40BFC7EF">
        <w:trPr>
          <w:trHeight w:val="300"/>
        </w:trPr>
        <w:tc>
          <w:tcPr>
            <w:tcW w:w="2611" w:type="dxa"/>
          </w:tcPr>
          <w:p w14:paraId="3DE53616" w14:textId="42EC2275" w:rsidR="654C920E" w:rsidRDefault="654C920E" w:rsidP="40BFC7EF">
            <w:pPr>
              <w:jc w:val="both"/>
              <w:rPr>
                <w:rFonts w:asciiTheme="minorHAnsi" w:hAnsiTheme="minorHAnsi" w:cstheme="minorBidi"/>
                <w:sz w:val="20"/>
                <w:szCs w:val="20"/>
              </w:rPr>
            </w:pPr>
            <w:r w:rsidRPr="40BFC7EF">
              <w:rPr>
                <w:rFonts w:asciiTheme="minorHAnsi" w:hAnsiTheme="minorHAnsi" w:cstheme="minorBidi"/>
                <w:sz w:val="20"/>
                <w:szCs w:val="20"/>
              </w:rPr>
              <w:t>Sikeres, azonban a szoftver verziója nem a legfrissebb</w:t>
            </w:r>
          </w:p>
        </w:tc>
        <w:tc>
          <w:tcPr>
            <w:tcW w:w="2886" w:type="dxa"/>
          </w:tcPr>
          <w:p w14:paraId="0F1556BA" w14:textId="0BBDE3ED" w:rsidR="654C920E" w:rsidRDefault="654C920E" w:rsidP="007E41D0">
            <w:pPr>
              <w:spacing w:before="240" w:after="240"/>
              <w:jc w:val="both"/>
              <w:rPr>
                <w:rFonts w:ascii="Calibri" w:eastAsia="Calibri" w:hAnsi="Calibri" w:cs="Calibri"/>
                <w:sz w:val="20"/>
                <w:szCs w:val="20"/>
              </w:rPr>
            </w:pPr>
            <w:r w:rsidRPr="40BFC7EF">
              <w:rPr>
                <w:rFonts w:ascii="Calibri" w:eastAsia="Calibri" w:hAnsi="Calibri" w:cs="Calibri"/>
                <w:sz w:val="20"/>
                <w:szCs w:val="20"/>
              </w:rPr>
              <w:t>SUCCESS_APP_VERSION_OLD</w:t>
            </w:r>
          </w:p>
          <w:p w14:paraId="1BF1A140" w14:textId="20B11683" w:rsidR="40BFC7EF" w:rsidRDefault="40BFC7EF" w:rsidP="40BFC7EF">
            <w:pPr>
              <w:jc w:val="both"/>
              <w:rPr>
                <w:rFonts w:ascii="Calibri" w:eastAsia="Calibri" w:hAnsi="Calibri" w:cs="Calibri"/>
                <w:sz w:val="20"/>
                <w:szCs w:val="20"/>
              </w:rPr>
            </w:pPr>
          </w:p>
        </w:tc>
        <w:tc>
          <w:tcPr>
            <w:tcW w:w="407" w:type="dxa"/>
          </w:tcPr>
          <w:p w14:paraId="73A48165" w14:textId="040183C3" w:rsidR="654C920E" w:rsidRDefault="654C920E" w:rsidP="40BFC7EF">
            <w:pPr>
              <w:jc w:val="both"/>
              <w:rPr>
                <w:rFonts w:asciiTheme="minorHAnsi" w:hAnsiTheme="minorHAnsi" w:cstheme="minorBidi"/>
                <w:sz w:val="20"/>
                <w:szCs w:val="20"/>
              </w:rPr>
            </w:pPr>
            <w:r w:rsidRPr="40BFC7EF">
              <w:rPr>
                <w:rFonts w:asciiTheme="minorHAnsi" w:hAnsiTheme="minorHAnsi" w:cstheme="minorBidi"/>
                <w:sz w:val="20"/>
                <w:szCs w:val="20"/>
              </w:rPr>
              <w:t>P</w:t>
            </w:r>
          </w:p>
        </w:tc>
        <w:tc>
          <w:tcPr>
            <w:tcW w:w="3158" w:type="dxa"/>
          </w:tcPr>
          <w:p w14:paraId="19F296F8" w14:textId="610B44EC" w:rsidR="654C920E" w:rsidRDefault="654C920E" w:rsidP="40BFC7EF">
            <w:pPr>
              <w:spacing w:line="259" w:lineRule="auto"/>
              <w:rPr>
                <w:rFonts w:asciiTheme="minorHAnsi" w:hAnsiTheme="minorHAnsi" w:cstheme="minorBidi"/>
                <w:sz w:val="20"/>
                <w:szCs w:val="20"/>
              </w:rPr>
            </w:pPr>
            <w:r w:rsidRPr="40BFC7EF">
              <w:rPr>
                <w:rFonts w:asciiTheme="minorHAnsi" w:hAnsiTheme="minorHAnsi" w:cstheme="minorBidi"/>
                <w:sz w:val="20"/>
                <w:szCs w:val="20"/>
              </w:rPr>
              <w:t>Ajánlott az e-pénztárgép szoftver frissítése</w:t>
            </w:r>
          </w:p>
        </w:tc>
      </w:tr>
    </w:tbl>
    <w:p w14:paraId="7E86CFC1" w14:textId="77777777" w:rsidR="00091302" w:rsidRPr="005977A9" w:rsidRDefault="00091302" w:rsidP="00091302">
      <w:pPr>
        <w:pStyle w:val="Cmsor3"/>
      </w:pPr>
      <w:bookmarkStart w:id="1371" w:name="_Toc1065656719"/>
      <w:bookmarkStart w:id="1372" w:name="_Toc195567164"/>
      <w:r w:rsidRPr="005977A9">
        <w:rPr>
          <w:lang w:val="en-US"/>
        </w:rPr>
        <w:t>Kliens autentikációs tanúsítvány letöltése</w:t>
      </w:r>
      <w:bookmarkEnd w:id="1371"/>
      <w:bookmarkEnd w:id="1372"/>
    </w:p>
    <w:p w14:paraId="14DD2E4E"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tanúsítvány kiállítás folyamat a tanúsítvány aláírás vagy megújítás hívással elindul. A folyamat állapotát kérdezgetni kell. Amíg a válaszban a </w:t>
      </w:r>
      <w:r w:rsidRPr="00010356">
        <w:rPr>
          <w:rFonts w:ascii="Calibri" w:eastAsia="Calibri" w:hAnsi="Calibri" w:cs="Calibri"/>
          <w:b/>
          <w:lang w:val="hu-HU"/>
        </w:rPr>
        <w:t>resultCode</w:t>
      </w:r>
      <w:r w:rsidRPr="00010356">
        <w:rPr>
          <w:rFonts w:ascii="Calibri" w:eastAsia="Calibri" w:hAnsi="Calibri" w:cs="Calibri"/>
          <w:lang w:val="hu-HU"/>
        </w:rPr>
        <w:t xml:space="preserve"> értéke </w:t>
      </w:r>
      <w:r w:rsidRPr="00010356">
        <w:rPr>
          <w:rFonts w:ascii="Calibri" w:eastAsia="Calibri" w:hAnsi="Calibri" w:cs="Calibri"/>
          <w:b/>
          <w:lang w:val="hu-HU"/>
        </w:rPr>
        <w:t>IN_PROGESS</w:t>
      </w:r>
      <w:r w:rsidRPr="00010356">
        <w:rPr>
          <w:rFonts w:ascii="Calibri" w:eastAsia="Calibri" w:hAnsi="Calibri" w:cs="Calibri"/>
          <w:lang w:val="hu-HU"/>
        </w:rPr>
        <w:t xml:space="preserve">, addig az endpointot újra kell hívni 5 mp-ként. Ha a válaszban a resultCode értéke </w:t>
      </w:r>
      <w:r w:rsidRPr="00010356">
        <w:rPr>
          <w:rFonts w:ascii="Calibri" w:eastAsia="Calibri" w:hAnsi="Calibri" w:cs="Calibri"/>
          <w:b/>
          <w:lang w:val="hu-HU"/>
        </w:rPr>
        <w:t>SUCCESS</w:t>
      </w:r>
      <w:r w:rsidRPr="00010356">
        <w:rPr>
          <w:rFonts w:ascii="Calibri" w:eastAsia="Calibri" w:hAnsi="Calibri" w:cs="Calibri"/>
          <w:lang w:val="hu-HU"/>
        </w:rPr>
        <w:t>-re változik akkor elkészült a tanúsítvány, a certificate mező kitöltésre került.  Ha 2 percnyi pollozgatás után sem vált SUCCESS-re a válasz, akkor a folyamatot sikertelennek kell tekinteni.</w:t>
      </w:r>
    </w:p>
    <w:p w14:paraId="04461E50" w14:textId="77777777" w:rsidR="00091302" w:rsidRPr="00010356" w:rsidRDefault="00091302" w:rsidP="00091302">
      <w:pPr>
        <w:jc w:val="both"/>
        <w:rPr>
          <w:rFonts w:ascii="Calibri" w:eastAsia="Calibri" w:hAnsi="Calibri" w:cs="Calibri"/>
          <w:lang w:val="hu-HU"/>
        </w:rPr>
      </w:pPr>
    </w:p>
    <w:p w14:paraId="11058A7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interfész/ConnectionInit</w:t>
      </w:r>
    </w:p>
    <w:p w14:paraId="1C9E32A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ConnectionInitController</w:t>
      </w:r>
    </w:p>
    <w:p w14:paraId="7C0908D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65EEB3DD" w14:textId="77777777" w:rsidR="00DE4810" w:rsidRPr="005977A9" w:rsidRDefault="00DE4810" w:rsidP="00DE4810">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/fam-ca/v1</w:t>
      </w:r>
    </w:p>
    <w:p w14:paraId="01A48BA7" w14:textId="77777777" w:rsidR="00091302" w:rsidRPr="005977A9" w:rsidRDefault="00091302" w:rsidP="00091302">
      <w:pPr>
        <w:jc w:val="both"/>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/ci/query-cert/download?certId={certId}</w:t>
      </w:r>
    </w:p>
    <w:p w14:paraId="208E490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QueryCertResponse</w:t>
      </w:r>
    </w:p>
    <w:p w14:paraId="0D9476B3" w14:textId="77777777" w:rsidR="00091302" w:rsidRPr="005977A9" w:rsidRDefault="00091302" w:rsidP="00091302">
      <w:pPr>
        <w:jc w:val="both"/>
        <w:rPr>
          <w:rFonts w:ascii="Calibri" w:eastAsia="Calibri" w:hAnsi="Calibri" w:cs="Calibri"/>
        </w:rPr>
      </w:pPr>
    </w:p>
    <w:p w14:paraId="139A784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2803E87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38F9B159" w14:textId="77777777" w:rsidR="00091302" w:rsidRPr="00010356" w:rsidRDefault="00091302" w:rsidP="00091302">
      <w:pPr>
        <w:jc w:val="both"/>
        <w:rPr>
          <w:rFonts w:ascii="Calibri" w:eastAsia="Calibri" w:hAnsi="Calibri" w:cs="Calibri"/>
          <w:lang w:val="pt-BR"/>
        </w:rPr>
      </w:pPr>
    </w:p>
    <w:p w14:paraId="5E15878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7AFDF0C7"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7B0B0A36" w14:textId="77777777" w:rsidR="00091302" w:rsidRPr="00010356" w:rsidRDefault="00091302" w:rsidP="00B97AE5">
      <w:pPr>
        <w:pStyle w:val="Listaszerbekezds"/>
        <w:numPr>
          <w:ilvl w:val="0"/>
          <w:numId w:val="121"/>
        </w:numPr>
        <w:jc w:val="both"/>
        <w:rPr>
          <w:b/>
          <w:lang w:val="pt-BR"/>
        </w:rPr>
      </w:pPr>
      <w:r w:rsidRPr="00010356">
        <w:rPr>
          <w:b/>
          <w:lang w:val="pt-BR"/>
        </w:rPr>
        <w:t>certId*</w:t>
      </w:r>
      <w:r w:rsidRPr="00010356">
        <w:rPr>
          <w:lang w:val="pt-BR"/>
        </w:rPr>
        <w:t xml:space="preserve"> - A tanúsítvány kiállítás folyamat azonosítója</w:t>
      </w:r>
    </w:p>
    <w:p w14:paraId="7193A67C"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w:t>
      </w:r>
    </w:p>
    <w:p w14:paraId="4866E06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2DBBA4E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12B2622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w:t>
      </w:r>
    </w:p>
    <w:p w14:paraId="606C2E0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"certificate": "</w:t>
      </w:r>
      <w:r w:rsidRPr="00010356">
        <w:rPr>
          <w:rFonts w:ascii="Consolas" w:eastAsia="Consolas" w:hAnsi="Consolas" w:cs="Consolas"/>
          <w:color w:val="0C0D0E"/>
          <w:sz w:val="20"/>
          <w:szCs w:val="20"/>
          <w:lang w:val="pt-BR"/>
        </w:rPr>
        <w:t xml:space="preserve"> MIIFSDCCBDCg...</w:t>
      </w:r>
      <w:r w:rsidRPr="00010356">
        <w:rPr>
          <w:rFonts w:ascii="Consolas" w:eastAsia="Consolas" w:hAnsi="Consolas" w:cs="Consolas"/>
          <w:sz w:val="20"/>
          <w:szCs w:val="20"/>
          <w:lang w:val="pt-BR"/>
        </w:rPr>
        <w:t>"</w:t>
      </w:r>
    </w:p>
    <w:p w14:paraId="312EEE21" w14:textId="77777777" w:rsidR="00091302" w:rsidRPr="00010356" w:rsidRDefault="00091302" w:rsidP="00091302">
      <w:pPr>
        <w:shd w:val="clear" w:color="auto" w:fill="F2F2F2" w:themeFill="background1" w:themeFillShade="F2"/>
        <w:jc w:val="both"/>
        <w:rPr>
          <w:lang w:val="pt-BR" w:eastAsia="hu-HU"/>
        </w:rPr>
      </w:pPr>
      <w:r w:rsidRPr="00010356">
        <w:rPr>
          <w:rFonts w:ascii="Consolas" w:eastAsia="Consolas" w:hAnsi="Consolas" w:cs="Consolas"/>
          <w:sz w:val="20"/>
          <w:szCs w:val="20"/>
          <w:lang w:val="pt-BR"/>
        </w:rPr>
        <w:t>}</w:t>
      </w:r>
    </w:p>
    <w:p w14:paraId="7072402D"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u w:val="single"/>
          <w:lang w:val="pt-BR"/>
        </w:rPr>
        <w:t xml:space="preserve">Az adatszerkezet mező magyarázata: </w:t>
      </w:r>
    </w:p>
    <w:p w14:paraId="6A14F688" w14:textId="77777777" w:rsidR="00091302" w:rsidRPr="00010356" w:rsidRDefault="00091302" w:rsidP="00B97AE5">
      <w:pPr>
        <w:pStyle w:val="Listaszerbekezds"/>
        <w:numPr>
          <w:ilvl w:val="0"/>
          <w:numId w:val="89"/>
        </w:numPr>
        <w:jc w:val="both"/>
        <w:rPr>
          <w:lang w:val="pt-BR"/>
        </w:rPr>
      </w:pPr>
      <w:r w:rsidRPr="00010356">
        <w:rPr>
          <w:b/>
          <w:lang w:val="pt-BR"/>
        </w:rPr>
        <w:t>resultCode</w:t>
      </w:r>
      <w:r w:rsidRPr="00010356">
        <w:rPr>
          <w:lang w:val="pt-BR"/>
        </w:rPr>
        <w:t xml:space="preserve"> - A feladat eredményének azonosító kódja: </w:t>
      </w:r>
    </w:p>
    <w:p w14:paraId="4142A6BC" w14:textId="77777777" w:rsidR="00091302" w:rsidRPr="005977A9" w:rsidRDefault="00091302" w:rsidP="00B97AE5">
      <w:pPr>
        <w:pStyle w:val="Listaszerbekezds"/>
        <w:numPr>
          <w:ilvl w:val="1"/>
          <w:numId w:val="89"/>
        </w:numPr>
        <w:jc w:val="both"/>
      </w:pPr>
      <w:r w:rsidRPr="005977A9">
        <w:rPr>
          <w:b/>
        </w:rPr>
        <w:t>SUCCESS</w:t>
      </w:r>
      <w:r w:rsidRPr="005977A9">
        <w:t xml:space="preserve"> - a tanúsítvány elkészült</w:t>
      </w:r>
    </w:p>
    <w:p w14:paraId="35034048" w14:textId="77777777" w:rsidR="00091302" w:rsidRPr="005977A9" w:rsidRDefault="00091302" w:rsidP="00B97AE5">
      <w:pPr>
        <w:pStyle w:val="Listaszerbekezds"/>
        <w:numPr>
          <w:ilvl w:val="1"/>
          <w:numId w:val="89"/>
        </w:numPr>
        <w:jc w:val="both"/>
      </w:pPr>
      <w:r w:rsidRPr="005977A9">
        <w:rPr>
          <w:b/>
        </w:rPr>
        <w:t>IN_PROGESS</w:t>
      </w:r>
      <w:r w:rsidRPr="005977A9">
        <w:t xml:space="preserve"> - a tanúsítvány kiállítása folyamatban</w:t>
      </w:r>
    </w:p>
    <w:p w14:paraId="58C5D6A8" w14:textId="77777777" w:rsidR="00091302" w:rsidRPr="005977A9" w:rsidRDefault="00091302" w:rsidP="00B97AE5">
      <w:pPr>
        <w:pStyle w:val="Listaszerbekezds"/>
        <w:numPr>
          <w:ilvl w:val="1"/>
          <w:numId w:val="89"/>
        </w:numPr>
        <w:jc w:val="both"/>
      </w:pPr>
      <w:r w:rsidRPr="005977A9">
        <w:rPr>
          <w:b/>
        </w:rPr>
        <w:t>ERROR</w:t>
      </w:r>
      <w:r w:rsidRPr="005977A9">
        <w:t xml:space="preserve"> - ismeretlen certId</w:t>
      </w:r>
    </w:p>
    <w:p w14:paraId="38C8D654" w14:textId="77777777" w:rsidR="00091302" w:rsidRPr="005977A9" w:rsidRDefault="00091302" w:rsidP="00B97AE5">
      <w:pPr>
        <w:pStyle w:val="Listaszerbekezds"/>
        <w:numPr>
          <w:ilvl w:val="0"/>
          <w:numId w:val="89"/>
        </w:numPr>
        <w:jc w:val="both"/>
      </w:pPr>
      <w:r w:rsidRPr="005977A9">
        <w:rPr>
          <w:b/>
        </w:rPr>
        <w:t xml:space="preserve">certificate </w:t>
      </w:r>
      <w:r w:rsidRPr="005977A9">
        <w:t>– a kibocsátott kliens authentikációs tanúsítvány DER formátumban, base64 kódolással</w:t>
      </w:r>
    </w:p>
    <w:p w14:paraId="0BD3328E" w14:textId="77777777" w:rsidR="00091302" w:rsidRPr="005977A9" w:rsidRDefault="00091302" w:rsidP="00091302">
      <w:pPr>
        <w:jc w:val="both"/>
        <w:rPr>
          <w:rFonts w:ascii="Calibri" w:eastAsia="Calibri" w:hAnsi="Calibri" w:cs="Calibri"/>
          <w: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r w:rsidRPr="005977A9">
        <w:rPr>
          <w:rFonts w:ascii="Calibri" w:eastAsia="Calibri" w:hAnsi="Calibri" w:cs="Calibri"/>
        </w:rPr>
        <w:t>:</w:t>
      </w:r>
    </w:p>
    <w:tbl>
      <w:tblPr>
        <w:tblStyle w:val="Rcsostblzat"/>
        <w:tblW w:w="0" w:type="auto"/>
        <w:tblLook w:val="04A0" w:firstRow="1" w:lastRow="0" w:firstColumn="1" w:lastColumn="0" w:noHBand="0" w:noVBand="1"/>
      </w:tblPr>
      <w:tblGrid>
        <w:gridCol w:w="2792"/>
        <w:gridCol w:w="2379"/>
        <w:gridCol w:w="422"/>
        <w:gridCol w:w="3469"/>
      </w:tblGrid>
      <w:tr w:rsidR="00091302" w:rsidRPr="005977A9" w14:paraId="59215603" w14:textId="77777777">
        <w:trPr>
          <w:trHeight w:val="300"/>
        </w:trPr>
        <w:tc>
          <w:tcPr>
            <w:tcW w:w="2830" w:type="dxa"/>
          </w:tcPr>
          <w:p w14:paraId="4047237D"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2410" w:type="dxa"/>
          </w:tcPr>
          <w:p w14:paraId="04294B34"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425" w:type="dxa"/>
          </w:tcPr>
          <w:p w14:paraId="3F36C6BC"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3544" w:type="dxa"/>
          </w:tcPr>
          <w:p w14:paraId="3372E0A8"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FB36BC" w14:paraId="51852781" w14:textId="77777777">
        <w:trPr>
          <w:trHeight w:val="300"/>
        </w:trPr>
        <w:tc>
          <w:tcPr>
            <w:tcW w:w="2830" w:type="dxa"/>
          </w:tcPr>
          <w:p w14:paraId="6EED87C8"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Érvénytelen a tanúsítvány azonosító.</w:t>
            </w:r>
          </w:p>
        </w:tc>
        <w:tc>
          <w:tcPr>
            <w:tcW w:w="2410" w:type="dxa"/>
          </w:tcPr>
          <w:p w14:paraId="297EE391"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ERROR</w:t>
            </w:r>
          </w:p>
        </w:tc>
        <w:tc>
          <w:tcPr>
            <w:tcW w:w="425" w:type="dxa"/>
          </w:tcPr>
          <w:p w14:paraId="03ECF85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3544" w:type="dxa"/>
          </w:tcPr>
          <w:p w14:paraId="34FFB9BC" w14:textId="77777777" w:rsidR="00091302" w:rsidRPr="00010356" w:rsidRDefault="00091302">
            <w:pPr>
              <w:spacing w:line="259" w:lineRule="auto"/>
              <w:rPr>
                <w:rFonts w:asciiTheme="minorHAnsi" w:hAnsiTheme="minorHAnsi" w:cstheme="minorBidi"/>
                <w:sz w:val="20"/>
                <w:szCs w:val="20"/>
                <w:lang w:val="pt-BR"/>
              </w:rPr>
            </w:pPr>
            <w:r w:rsidRPr="00010356">
              <w:rPr>
                <w:rFonts w:asciiTheme="minorHAnsi" w:hAnsiTheme="minorHAnsi" w:cstheme="minorBidi"/>
                <w:sz w:val="20"/>
                <w:szCs w:val="20"/>
                <w:lang w:val="pt-BR"/>
              </w:rPr>
              <w:t>Helyes certId megadása a kérés URL-ben</w:t>
            </w:r>
          </w:p>
        </w:tc>
      </w:tr>
    </w:tbl>
    <w:p w14:paraId="7C496144" w14:textId="77777777" w:rsidR="00091302" w:rsidRPr="005977A9" w:rsidRDefault="00091302" w:rsidP="00091302">
      <w:pPr>
        <w:pStyle w:val="Cmsor3"/>
      </w:pPr>
      <w:bookmarkStart w:id="1373" w:name="_Toc195567165"/>
      <w:r w:rsidRPr="005977A9">
        <w:rPr>
          <w:lang w:val="en-US"/>
        </w:rPr>
        <w:t>Bejelentkezés</w:t>
      </w:r>
      <w:bookmarkEnd w:id="1373"/>
    </w:p>
    <w:p w14:paraId="26257301"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 FAM adóügyi funkcióinak használatához a FAM példány technikai adminisztrátori felhasználójával egy bejelentkezést kell végrehajtani. A bejelentkezéshez használt technikai felhasználónév az AP szám, a jelszó pedig a regisztrációs felületen megjelenített QR kódban található jelszó (password mező).</w:t>
      </w:r>
    </w:p>
    <w:p w14:paraId="05B9A63D" w14:textId="77777777" w:rsidR="00091302" w:rsidRPr="00010356" w:rsidRDefault="00091302" w:rsidP="00091302">
      <w:pPr>
        <w:jc w:val="both"/>
        <w:rPr>
          <w:rFonts w:ascii="Calibri" w:eastAsia="Calibri" w:hAnsi="Calibri" w:cs="Calibri"/>
          <w:lang w:val="hu-HU"/>
        </w:rPr>
      </w:pPr>
    </w:p>
    <w:p w14:paraId="3E2B2077"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 sikeres bejelentkezés eredményeként visszakapott session tokent minden authentikációt igénylő REST hívás HTTP fejlécének X-Auth-Token mezőjében szerepeltetni kell. A session token lejárata több év, ismételt bejelentkezésre nincs szükség.</w:t>
      </w:r>
    </w:p>
    <w:p w14:paraId="178958D0" w14:textId="77777777" w:rsidR="00091302" w:rsidRPr="00010356" w:rsidRDefault="00091302" w:rsidP="00091302">
      <w:pPr>
        <w:jc w:val="both"/>
        <w:rPr>
          <w:rFonts w:ascii="Calibri" w:eastAsia="Calibri" w:hAnsi="Calibri" w:cs="Calibri"/>
          <w:lang w:val="hu-HU"/>
        </w:rPr>
      </w:pPr>
    </w:p>
    <w:p w14:paraId="0B20E667"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Az authentikációs kliens tanúsítványt, a technikai felhasználónevet és jelszót, valamint a session tokent együtt az operációs rendszer védett tárolójába kell elhelyezni.</w:t>
      </w:r>
    </w:p>
    <w:p w14:paraId="0833B1CC" w14:textId="77777777" w:rsidR="00091302" w:rsidRPr="00010356" w:rsidRDefault="00091302" w:rsidP="00091302">
      <w:pPr>
        <w:jc w:val="both"/>
        <w:rPr>
          <w:rFonts w:ascii="Calibri" w:eastAsia="Calibri" w:hAnsi="Calibri" w:cs="Calibri"/>
          <w:lang w:val="hu-HU"/>
        </w:rPr>
      </w:pPr>
    </w:p>
    <w:p w14:paraId="4238915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interfész/Authentication</w:t>
      </w:r>
    </w:p>
    <w:p w14:paraId="0F2B785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Authentication Controller</w:t>
      </w:r>
    </w:p>
    <w:p w14:paraId="11B55A8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43BB11BD" w14:textId="54EB9DBB" w:rsidR="003D60AC" w:rsidRPr="005977A9" w:rsidRDefault="003D60AC" w:rsidP="003D60AC">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55DF51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/auth/login</w:t>
      </w:r>
    </w:p>
    <w:p w14:paraId="309007E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kérés objektuma</w:t>
      </w:r>
      <w:r w:rsidRPr="00010356">
        <w:rPr>
          <w:rFonts w:ascii="Calibri" w:eastAsia="Calibri" w:hAnsi="Calibri" w:cs="Calibri"/>
          <w:lang w:val="pt-BR"/>
        </w:rPr>
        <w:t>: LoginRequest</w:t>
      </w:r>
    </w:p>
    <w:p w14:paraId="208B607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LoginResponse</w:t>
      </w:r>
    </w:p>
    <w:p w14:paraId="1E007645" w14:textId="77777777" w:rsidR="00091302" w:rsidRPr="00010356" w:rsidRDefault="00091302" w:rsidP="00091302">
      <w:pPr>
        <w:jc w:val="both"/>
        <w:rPr>
          <w:rFonts w:ascii="Calibri" w:eastAsia="Calibri" w:hAnsi="Calibri" w:cs="Calibri"/>
          <w:lang w:val="pt-BR"/>
        </w:rPr>
      </w:pPr>
    </w:p>
    <w:p w14:paraId="12C6020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Kérés adatszerkezete:</w:t>
      </w:r>
    </w:p>
    <w:p w14:paraId="514842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C2063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61A2E3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"username": "C12345678",</w:t>
      </w:r>
    </w:p>
    <w:p w14:paraId="40F51EA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"password": "P455W0rD"</w:t>
      </w:r>
    </w:p>
    <w:p w14:paraId="16A52D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9DDE255" w14:textId="77777777" w:rsidR="00091302" w:rsidRPr="005977A9" w:rsidRDefault="00091302" w:rsidP="00091302">
      <w:pPr>
        <w:jc w:val="both"/>
        <w:rPr>
          <w:lang w:eastAsia="hu-HU"/>
        </w:rPr>
      </w:pPr>
    </w:p>
    <w:p w14:paraId="3040CFA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16B7F1B"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w:t>
      </w:r>
      <w:r w:rsidRPr="005977A9">
        <w:rPr>
          <w:rFonts w:cstheme="minorHAnsi"/>
        </w:rPr>
        <w:t xml:space="preserve"> A FAM példányt azonosító egyedi azonosító (AP szám)</w:t>
      </w:r>
    </w:p>
    <w:p w14:paraId="53F7FA30" w14:textId="77777777" w:rsidR="00091302" w:rsidRPr="00010356" w:rsidRDefault="00091302" w:rsidP="00091302">
      <w:pPr>
        <w:pStyle w:val="Listaszerbekezds"/>
        <w:spacing w:before="0" w:after="0"/>
        <w:ind w:left="709"/>
        <w:jc w:val="both"/>
        <w:rPr>
          <w:lang w:val="pt-BR"/>
        </w:rPr>
      </w:pPr>
      <w:r w:rsidRPr="00010356">
        <w:rPr>
          <w:b/>
          <w:lang w:val="pt-BR"/>
        </w:rPr>
        <w:t xml:space="preserve">username* </w:t>
      </w:r>
      <w:r w:rsidRPr="00010356">
        <w:rPr>
          <w:lang w:val="pt-BR"/>
        </w:rPr>
        <w:t xml:space="preserve">– technikai felhasználónév, a FAM példány AP </w:t>
      </w:r>
    </w:p>
    <w:p w14:paraId="6B45D2EF" w14:textId="77777777" w:rsidR="00091302" w:rsidRPr="00010356" w:rsidRDefault="00091302" w:rsidP="00091302">
      <w:pPr>
        <w:pStyle w:val="Listaszerbekezds"/>
        <w:spacing w:before="0" w:after="0"/>
        <w:ind w:left="709"/>
        <w:jc w:val="both"/>
        <w:rPr>
          <w:lang w:val="pt-BR"/>
        </w:rPr>
      </w:pPr>
      <w:r w:rsidRPr="00010356">
        <w:rPr>
          <w:b/>
          <w:lang w:val="pt-BR"/>
        </w:rPr>
        <w:t xml:space="preserve">password* </w:t>
      </w:r>
      <w:r w:rsidRPr="00010356">
        <w:rPr>
          <w:lang w:val="pt-BR"/>
        </w:rPr>
        <w:t xml:space="preserve">– a technikai felhasználó jelszava a regisztrációs QR kódból </w:t>
      </w:r>
    </w:p>
    <w:p w14:paraId="70BA104F" w14:textId="77777777" w:rsidR="00091302" w:rsidRPr="00010356" w:rsidRDefault="00091302" w:rsidP="00091302">
      <w:pPr>
        <w:jc w:val="both"/>
        <w:rPr>
          <w:rFonts w:ascii="Calibri" w:eastAsia="Calibri" w:hAnsi="Calibri" w:cs="Calibri"/>
          <w:lang w:val="pt-BR"/>
        </w:rPr>
      </w:pPr>
    </w:p>
    <w:p w14:paraId="2D109FB6"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71CBCA1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2144D9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4FF24C8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w:t>
      </w:r>
    </w:p>
    <w:p w14:paraId="1D6F0F1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"realUserName": "",</w:t>
      </w:r>
    </w:p>
    <w:p w14:paraId="48A1DD3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"role": "ROLE_ADMIN"</w:t>
      </w:r>
    </w:p>
    <w:p w14:paraId="04B038E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77830EE3" w14:textId="77777777" w:rsidR="00091302" w:rsidRPr="00010356" w:rsidRDefault="00091302" w:rsidP="00091302">
      <w:pPr>
        <w:jc w:val="both"/>
        <w:rPr>
          <w:lang w:val="pt-BR" w:eastAsia="hu-HU"/>
        </w:rPr>
      </w:pPr>
    </w:p>
    <w:p w14:paraId="79DF2408"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u w:val="single"/>
          <w:lang w:val="pt-BR"/>
        </w:rPr>
        <w:t xml:space="preserve">Az adatszerkezet mező magyarázata: </w:t>
      </w:r>
    </w:p>
    <w:p w14:paraId="007633A2" w14:textId="77777777" w:rsidR="00091302" w:rsidRPr="00010356" w:rsidRDefault="00091302" w:rsidP="00091302">
      <w:pPr>
        <w:jc w:val="both"/>
        <w:rPr>
          <w:b/>
          <w:lang w:val="pt-BR"/>
        </w:rPr>
      </w:pPr>
      <w:r w:rsidRPr="00010356">
        <w:rPr>
          <w:rFonts w:ascii="Calibri" w:eastAsia="Calibri" w:hAnsi="Calibri" w:cs="Calibri"/>
          <w:sz w:val="20"/>
          <w:szCs w:val="20"/>
          <w:lang w:val="pt-BR"/>
        </w:rPr>
        <w:t>* Megadása kötelező</w:t>
      </w:r>
    </w:p>
    <w:p w14:paraId="51A7708B" w14:textId="77777777" w:rsidR="00091302" w:rsidRPr="00010356" w:rsidRDefault="00091302" w:rsidP="00091302">
      <w:pPr>
        <w:pStyle w:val="Listaszerbekezds"/>
        <w:spacing w:before="0" w:after="0"/>
        <w:ind w:left="709"/>
        <w:jc w:val="both"/>
        <w:rPr>
          <w:lang w:val="pt-BR"/>
        </w:rPr>
      </w:pPr>
      <w:r w:rsidRPr="00010356">
        <w:rPr>
          <w:b/>
          <w:lang w:val="pt-BR"/>
        </w:rPr>
        <w:t xml:space="preserve">realUserName </w:t>
      </w:r>
      <w:r w:rsidRPr="00010356">
        <w:rPr>
          <w:lang w:val="pt-BR"/>
        </w:rPr>
        <w:t>– a felhasználó teljes neve, a FAM-ban üres string: „”</w:t>
      </w:r>
    </w:p>
    <w:p w14:paraId="1F956229" w14:textId="77777777" w:rsidR="00091302" w:rsidRPr="005977A9" w:rsidRDefault="00091302" w:rsidP="00091302">
      <w:pPr>
        <w:pStyle w:val="Listaszerbekezds"/>
        <w:spacing w:before="0" w:after="0"/>
        <w:ind w:left="709"/>
        <w:jc w:val="both"/>
      </w:pPr>
      <w:r w:rsidRPr="005977A9">
        <w:rPr>
          <w:b/>
        </w:rPr>
        <w:t xml:space="preserve">role </w:t>
      </w:r>
      <w:r w:rsidRPr="005977A9">
        <w:t>– a technikai felhasznál szerepköre, minden esetben „ROLE_ADMIN”</w:t>
      </w:r>
    </w:p>
    <w:p w14:paraId="40E37FC8" w14:textId="77777777" w:rsidR="00091302" w:rsidRPr="005977A9" w:rsidRDefault="00091302" w:rsidP="00091302">
      <w:pPr>
        <w:jc w:val="both"/>
        <w:rPr>
          <w:rFonts w:ascii="Calibri" w:eastAsia="Calibri" w:hAnsi="Calibri" w:cs="Calibri"/>
        </w:rPr>
      </w:pPr>
    </w:p>
    <w:p w14:paraId="72AA010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session token a válaszüzenet X-Auth-Token mezőjében érkezik.</w:t>
      </w:r>
    </w:p>
    <w:p w14:paraId="7EF686E4"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a következő hibakódhoz kapcsolódó validáció kivételével:</w:t>
      </w:r>
    </w:p>
    <w:p w14:paraId="52A1C3C0" w14:textId="77777777" w:rsidR="00091302" w:rsidRPr="005977A9" w:rsidRDefault="00091302" w:rsidP="00091302">
      <w:pPr>
        <w:pStyle w:val="Listaszerbekezds"/>
        <w:ind w:left="709"/>
      </w:pPr>
      <w:r w:rsidRPr="005977A9">
        <w:t>INVALID_SYSTEM_ID</w:t>
      </w:r>
    </w:p>
    <w:p w14:paraId="22DF7E62" w14:textId="77777777" w:rsidR="00091302" w:rsidRPr="005977A9" w:rsidRDefault="00091302" w:rsidP="00091302">
      <w:pPr>
        <w:jc w:val="both"/>
        <w:rPr>
          <w:rFonts w:ascii="Calibri" w:eastAsia="Calibri" w:hAnsi="Calibri" w:cs="Calibri"/>
          <w:i/>
        </w:rPr>
      </w:pPr>
      <w:r w:rsidRPr="005977A9">
        <w:rPr>
          <w:rFonts w:asciiTheme="minorHAnsi" w:eastAsia="Calibri" w:hAnsiTheme="minorHAnsi" w:cstheme="minorHAnsi"/>
        </w:rPr>
        <w:t>Majd elvégzi a végpontra vonatkozó egyedi ellenőrzéseket:</w:t>
      </w:r>
    </w:p>
    <w:tbl>
      <w:tblPr>
        <w:tblStyle w:val="Rcsostblzat"/>
        <w:tblW w:w="0" w:type="auto"/>
        <w:tblLook w:val="04A0" w:firstRow="1" w:lastRow="0" w:firstColumn="1" w:lastColumn="0" w:noHBand="0" w:noVBand="1"/>
      </w:tblPr>
      <w:tblGrid>
        <w:gridCol w:w="2383"/>
        <w:gridCol w:w="3447"/>
        <w:gridCol w:w="388"/>
        <w:gridCol w:w="2844"/>
      </w:tblGrid>
      <w:tr w:rsidR="00091302" w:rsidRPr="005977A9" w14:paraId="0ACA1AD5" w14:textId="77777777" w:rsidTr="00997575">
        <w:trPr>
          <w:trHeight w:val="300"/>
        </w:trPr>
        <w:tc>
          <w:tcPr>
            <w:tcW w:w="2383" w:type="dxa"/>
          </w:tcPr>
          <w:p w14:paraId="73004313"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3447" w:type="dxa"/>
          </w:tcPr>
          <w:p w14:paraId="6C1A290F"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388" w:type="dxa"/>
          </w:tcPr>
          <w:p w14:paraId="42A619B6"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2844" w:type="dxa"/>
          </w:tcPr>
          <w:p w14:paraId="79353F4B"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5977A9" w14:paraId="5584D97C" w14:textId="77777777" w:rsidTr="00997575">
        <w:trPr>
          <w:trHeight w:val="300"/>
        </w:trPr>
        <w:tc>
          <w:tcPr>
            <w:tcW w:w="2383" w:type="dxa"/>
          </w:tcPr>
          <w:p w14:paraId="06741727"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Érvénytelen bejelentkezési adatok</w:t>
            </w:r>
          </w:p>
        </w:tc>
        <w:tc>
          <w:tcPr>
            <w:tcW w:w="3447" w:type="dxa"/>
          </w:tcPr>
          <w:p w14:paraId="2EA8E85E"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BAD_CREDENTIALS</w:t>
            </w:r>
          </w:p>
        </w:tc>
        <w:tc>
          <w:tcPr>
            <w:tcW w:w="388" w:type="dxa"/>
          </w:tcPr>
          <w:p w14:paraId="20E736A4"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844" w:type="dxa"/>
          </w:tcPr>
          <w:p w14:paraId="6127F8E8"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adatok megadása a kérés adatszerkezetében</w:t>
            </w:r>
          </w:p>
        </w:tc>
      </w:tr>
      <w:tr w:rsidR="00091302" w:rsidRPr="00FB36BC" w14:paraId="2394AF8C" w14:textId="77777777" w:rsidTr="00997575">
        <w:trPr>
          <w:trHeight w:val="300"/>
        </w:trPr>
        <w:tc>
          <w:tcPr>
            <w:tcW w:w="2383" w:type="dxa"/>
          </w:tcPr>
          <w:p w14:paraId="649857E4" w14:textId="77777777" w:rsidR="00091302" w:rsidRPr="00010356" w:rsidRDefault="00091302">
            <w:pPr>
              <w:jc w:val="both"/>
              <w:rPr>
                <w:rFonts w:asciiTheme="minorHAnsi" w:hAnsiTheme="minorHAnsi" w:cstheme="minorBidi"/>
                <w:sz w:val="20"/>
                <w:szCs w:val="20"/>
                <w:lang w:val="pt-BR"/>
              </w:rPr>
            </w:pPr>
            <w:r w:rsidRPr="00010356">
              <w:rPr>
                <w:rFonts w:asciiTheme="minorHAnsi" w:hAnsiTheme="minorHAnsi" w:cstheme="minorBidi"/>
                <w:sz w:val="20"/>
                <w:szCs w:val="20"/>
                <w:lang w:val="pt-BR"/>
              </w:rPr>
              <w:t>A felhasználó meghaladta a sikertelen belépések maximális számát</w:t>
            </w:r>
          </w:p>
        </w:tc>
        <w:tc>
          <w:tcPr>
            <w:tcW w:w="3447" w:type="dxa"/>
          </w:tcPr>
          <w:p w14:paraId="4370AA9B"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TOO_MANY_FAILED_LOGIN_ATTEMPTS</w:t>
            </w:r>
          </w:p>
        </w:tc>
        <w:tc>
          <w:tcPr>
            <w:tcW w:w="388" w:type="dxa"/>
          </w:tcPr>
          <w:p w14:paraId="544DE1E9" w14:textId="77777777" w:rsidR="00091302" w:rsidRPr="005977A9" w:rsidRDefault="00091302">
            <w:pPr>
              <w:jc w:val="both"/>
              <w:rPr>
                <w:rFonts w:asciiTheme="minorHAnsi" w:hAnsiTheme="minorHAnsi" w:cstheme="minorBidi"/>
                <w:sz w:val="20"/>
                <w:szCs w:val="20"/>
              </w:rPr>
            </w:pPr>
          </w:p>
        </w:tc>
        <w:tc>
          <w:tcPr>
            <w:tcW w:w="2844" w:type="dxa"/>
          </w:tcPr>
          <w:p w14:paraId="4AE08D2C" w14:textId="77777777" w:rsidR="00091302" w:rsidRPr="00010356" w:rsidRDefault="00091302">
            <w:pPr>
              <w:spacing w:line="259" w:lineRule="auto"/>
              <w:rPr>
                <w:rFonts w:asciiTheme="minorHAnsi" w:hAnsiTheme="minorHAnsi" w:cstheme="minorBidi"/>
                <w:sz w:val="20"/>
                <w:szCs w:val="20"/>
                <w:lang w:val="pt-BR"/>
              </w:rPr>
            </w:pPr>
            <w:r w:rsidRPr="00010356">
              <w:rPr>
                <w:rFonts w:asciiTheme="minorHAnsi" w:hAnsiTheme="minorHAnsi" w:cstheme="minorBidi"/>
                <w:sz w:val="20"/>
                <w:szCs w:val="20"/>
                <w:lang w:val="pt-BR"/>
              </w:rPr>
              <w:t>A lejárati idő megvárása, majd újra próbálkozás</w:t>
            </w:r>
          </w:p>
        </w:tc>
      </w:tr>
      <w:tr w:rsidR="00091302" w:rsidRPr="005977A9" w14:paraId="7B058572" w14:textId="77777777" w:rsidTr="00997575">
        <w:trPr>
          <w:trHeight w:val="300"/>
        </w:trPr>
        <w:tc>
          <w:tcPr>
            <w:tcW w:w="2383" w:type="dxa"/>
          </w:tcPr>
          <w:p w14:paraId="1A1F4A2E" w14:textId="454C1986"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 xml:space="preserve">A tanúsítványban szereplő systemId </w:t>
            </w:r>
            <w:r w:rsidR="00931A39">
              <w:rPr>
                <w:rFonts w:asciiTheme="minorHAnsi" w:hAnsiTheme="minorHAnsi" w:cstheme="minorBidi"/>
                <w:sz w:val="20"/>
                <w:szCs w:val="20"/>
              </w:rPr>
              <w:t xml:space="preserve">nem </w:t>
            </w:r>
            <w:r w:rsidRPr="005977A9">
              <w:rPr>
                <w:rFonts w:asciiTheme="minorHAnsi" w:hAnsiTheme="minorHAnsi" w:cstheme="minorBidi"/>
                <w:sz w:val="20"/>
                <w:szCs w:val="20"/>
              </w:rPr>
              <w:t>egyezik a login request-ben lévővel</w:t>
            </w:r>
          </w:p>
        </w:tc>
        <w:tc>
          <w:tcPr>
            <w:tcW w:w="3447" w:type="dxa"/>
          </w:tcPr>
          <w:p w14:paraId="3D6D82A7"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CERTIFICATE_MISMATCH</w:t>
            </w:r>
          </w:p>
        </w:tc>
        <w:tc>
          <w:tcPr>
            <w:tcW w:w="388" w:type="dxa"/>
          </w:tcPr>
          <w:p w14:paraId="2D3A267F"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P</w:t>
            </w:r>
          </w:p>
        </w:tc>
        <w:tc>
          <w:tcPr>
            <w:tcW w:w="2844" w:type="dxa"/>
          </w:tcPr>
          <w:p w14:paraId="2AE3AA35"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A request-ben a helyes systemId-t és jelszót kell megadni.</w:t>
            </w:r>
          </w:p>
        </w:tc>
      </w:tr>
    </w:tbl>
    <w:p w14:paraId="57265AB9" w14:textId="77777777" w:rsidR="00E146A7" w:rsidRPr="00010356" w:rsidRDefault="00E146A7" w:rsidP="00010356">
      <w:pPr>
        <w:jc w:val="both"/>
        <w:rPr>
          <w:rFonts w:ascii="Calibri" w:eastAsia="Calibri" w:hAnsi="Calibri" w:cs="Calibri"/>
        </w:rPr>
      </w:pPr>
      <w:bookmarkStart w:id="1374" w:name="_Toc167061712"/>
      <w:bookmarkStart w:id="1375" w:name="_Toc1585736473"/>
    </w:p>
    <w:p w14:paraId="2BB5CFBD" w14:textId="7A8B9028" w:rsidR="00997575" w:rsidRPr="005977A9" w:rsidRDefault="00997575" w:rsidP="00997575">
      <w:pPr>
        <w:pStyle w:val="Cmsor3"/>
      </w:pPr>
      <w:bookmarkStart w:id="1376" w:name="_Toc195567166"/>
      <w:r>
        <w:rPr>
          <w:lang w:val="en-US"/>
        </w:rPr>
        <w:t>Ki</w:t>
      </w:r>
      <w:r w:rsidRPr="005977A9">
        <w:rPr>
          <w:lang w:val="en-US"/>
        </w:rPr>
        <w:t>jelentkezés</w:t>
      </w:r>
      <w:bookmarkEnd w:id="1376"/>
    </w:p>
    <w:p w14:paraId="78EF3EE7" w14:textId="7C86ACB5" w:rsidR="00997575" w:rsidRPr="0021622E" w:rsidRDefault="003935EA" w:rsidP="00997575">
      <w:pPr>
        <w:jc w:val="both"/>
        <w:rPr>
          <w:rFonts w:ascii="Calibri" w:eastAsia="Calibri" w:hAnsi="Calibri" w:cs="Calibri"/>
          <w:lang w:val="hu-HU"/>
        </w:rPr>
      </w:pPr>
      <w:r>
        <w:rPr>
          <w:rFonts w:ascii="Calibri" w:eastAsia="Calibri" w:hAnsi="Calibri" w:cs="Calibri"/>
          <w:lang w:val="hu-HU"/>
        </w:rPr>
        <w:t>A</w:t>
      </w:r>
      <w:r w:rsidR="00705CE8">
        <w:rPr>
          <w:rFonts w:ascii="Calibri" w:eastAsia="Calibri" w:hAnsi="Calibri" w:cs="Calibri"/>
          <w:lang w:val="hu-HU"/>
        </w:rPr>
        <w:t>z üzemszerű működés során nem szükséges, de bizonyos helyzetekben szükséges lehet a kliens kiléptetése a FAM-ból.</w:t>
      </w:r>
    </w:p>
    <w:p w14:paraId="0D4D1B6F" w14:textId="77777777" w:rsidR="00997575" w:rsidRDefault="00997575" w:rsidP="00997575">
      <w:pPr>
        <w:jc w:val="both"/>
        <w:rPr>
          <w:rFonts w:ascii="Calibri" w:eastAsia="Calibri" w:hAnsi="Calibri" w:cs="Calibri"/>
          <w:lang w:val="hu-HU"/>
        </w:rPr>
      </w:pPr>
    </w:p>
    <w:p w14:paraId="7061742C" w14:textId="724ECC3C" w:rsidR="005D5554" w:rsidRDefault="005D5554" w:rsidP="00997575">
      <w:pPr>
        <w:jc w:val="both"/>
        <w:rPr>
          <w:rFonts w:ascii="Calibri" w:eastAsia="Calibri" w:hAnsi="Calibri" w:cs="Calibri"/>
          <w:lang w:val="hu-HU"/>
        </w:rPr>
      </w:pPr>
      <w:r>
        <w:rPr>
          <w:rFonts w:ascii="Calibri" w:eastAsia="Calibri" w:hAnsi="Calibri" w:cs="Calibri"/>
          <w:lang w:val="hu-HU"/>
        </w:rPr>
        <w:t>A végpont hívását követően a FAM törli a session-t, a kliens alkalmazásban tárolt session token érvényét veszti, ezt követően már csak a FAM bejelentkezési végpontja hívható</w:t>
      </w:r>
      <w:r w:rsidR="00E14B2F">
        <w:rPr>
          <w:rFonts w:ascii="Calibri" w:eastAsia="Calibri" w:hAnsi="Calibri" w:cs="Calibri"/>
          <w:lang w:val="hu-HU"/>
        </w:rPr>
        <w:t xml:space="preserve"> az alkalmazásban eltárolt felhasználónév (AP szám) és bejelentkezési jeleszó beküldésével.</w:t>
      </w:r>
    </w:p>
    <w:p w14:paraId="6013AD7B" w14:textId="77777777" w:rsidR="00E146A7" w:rsidRPr="0021622E" w:rsidRDefault="00E146A7" w:rsidP="00997575">
      <w:pPr>
        <w:jc w:val="both"/>
        <w:rPr>
          <w:rFonts w:ascii="Calibri" w:eastAsia="Calibri" w:hAnsi="Calibri" w:cs="Calibri"/>
          <w:lang w:val="hu-HU"/>
        </w:rPr>
      </w:pPr>
    </w:p>
    <w:p w14:paraId="78A9AFEC" w14:textId="77777777" w:rsidR="00997575" w:rsidRPr="005977A9" w:rsidRDefault="00997575" w:rsidP="00997575">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interfész/Authentication</w:t>
      </w:r>
    </w:p>
    <w:p w14:paraId="20CEF044" w14:textId="77777777" w:rsidR="00997575" w:rsidRPr="005977A9" w:rsidRDefault="00997575" w:rsidP="00997575">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Authentication Controller</w:t>
      </w:r>
    </w:p>
    <w:p w14:paraId="3DE41A06" w14:textId="057C895A" w:rsidR="00997575" w:rsidRPr="005977A9" w:rsidRDefault="00997575" w:rsidP="00997575">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w:t>
      </w:r>
      <w:r w:rsidR="00E14B2F">
        <w:rPr>
          <w:rFonts w:ascii="Calibri" w:eastAsia="Calibri" w:hAnsi="Calibri" w:cs="Calibri"/>
        </w:rPr>
        <w:t>GET</w:t>
      </w:r>
      <w:r w:rsidRPr="005977A9">
        <w:rPr>
          <w:rFonts w:ascii="Calibri" w:eastAsia="Calibri" w:hAnsi="Calibri" w:cs="Calibri"/>
        </w:rPr>
        <w:t xml:space="preserve"> </w:t>
      </w:r>
    </w:p>
    <w:p w14:paraId="72C7304B" w14:textId="77777777" w:rsidR="00997575" w:rsidRPr="005977A9" w:rsidRDefault="00997575" w:rsidP="0099757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E949E76" w14:textId="15ADFB51" w:rsidR="00997575" w:rsidRPr="005977A9" w:rsidRDefault="00997575" w:rsidP="00997575">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/auth/log</w:t>
      </w:r>
      <w:r w:rsidR="00E14B2F">
        <w:rPr>
          <w:rFonts w:ascii="Calibri" w:eastAsia="Calibri" w:hAnsi="Calibri" w:cs="Calibri"/>
        </w:rPr>
        <w:t>out</w:t>
      </w:r>
    </w:p>
    <w:p w14:paraId="5D6BC8E7" w14:textId="4C0327E0" w:rsidR="00997575" w:rsidRPr="0021622E" w:rsidRDefault="00997575" w:rsidP="00997575">
      <w:pPr>
        <w:jc w:val="both"/>
        <w:rPr>
          <w:rFonts w:ascii="Calibri" w:eastAsia="Calibri" w:hAnsi="Calibri" w:cs="Calibri"/>
          <w:lang w:val="pt-BR"/>
        </w:rPr>
      </w:pPr>
      <w:r w:rsidRPr="0021622E">
        <w:rPr>
          <w:rFonts w:ascii="Calibri" w:eastAsia="Calibri" w:hAnsi="Calibri" w:cs="Calibri"/>
          <w:b/>
          <w:lang w:val="pt-BR"/>
        </w:rPr>
        <w:t>Végpont válasz objektumai</w:t>
      </w:r>
      <w:r w:rsidRPr="0021622E">
        <w:rPr>
          <w:rFonts w:ascii="Calibri" w:eastAsia="Calibri" w:hAnsi="Calibri" w:cs="Calibri"/>
          <w:lang w:val="pt-BR"/>
        </w:rPr>
        <w:t>: Log</w:t>
      </w:r>
      <w:r w:rsidR="002A4490">
        <w:rPr>
          <w:rFonts w:ascii="Calibri" w:eastAsia="Calibri" w:hAnsi="Calibri" w:cs="Calibri"/>
          <w:lang w:val="pt-BR"/>
        </w:rPr>
        <w:t>out</w:t>
      </w:r>
      <w:r w:rsidRPr="0021622E">
        <w:rPr>
          <w:rFonts w:ascii="Calibri" w:eastAsia="Calibri" w:hAnsi="Calibri" w:cs="Calibri"/>
          <w:lang w:val="pt-BR"/>
        </w:rPr>
        <w:t>Response</w:t>
      </w:r>
    </w:p>
    <w:p w14:paraId="39CDAA95" w14:textId="77777777" w:rsidR="00997575" w:rsidRPr="0021622E" w:rsidRDefault="00997575" w:rsidP="00997575">
      <w:pPr>
        <w:jc w:val="both"/>
        <w:rPr>
          <w:rFonts w:ascii="Calibri" w:eastAsia="Calibri" w:hAnsi="Calibri" w:cs="Calibri"/>
          <w:lang w:val="pt-BR"/>
        </w:rPr>
      </w:pPr>
    </w:p>
    <w:p w14:paraId="2215EC99" w14:textId="77777777" w:rsidR="00997575" w:rsidRPr="0021622E" w:rsidRDefault="00997575" w:rsidP="00997575">
      <w:pPr>
        <w:jc w:val="both"/>
        <w:rPr>
          <w:rFonts w:ascii="Calibri" w:eastAsia="Calibri" w:hAnsi="Calibri" w:cs="Calibri"/>
          <w:b/>
          <w:lang w:val="pt-BR"/>
        </w:rPr>
      </w:pPr>
      <w:r w:rsidRPr="0021622E">
        <w:rPr>
          <w:rFonts w:ascii="Calibri" w:eastAsia="Calibri" w:hAnsi="Calibri" w:cs="Calibri"/>
          <w:b/>
          <w:lang w:val="pt-BR"/>
        </w:rPr>
        <w:t>Válasz adatszerkezete sikeres végrehajtás esetén:</w:t>
      </w:r>
    </w:p>
    <w:p w14:paraId="3E227496" w14:textId="77777777"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w:t>
      </w:r>
    </w:p>
    <w:p w14:paraId="4ADF7183" w14:textId="77777777"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 xml:space="preserve">    "resultCode": "SUCCESS",</w:t>
      </w:r>
    </w:p>
    <w:p w14:paraId="79129251" w14:textId="6C990154"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 xml:space="preserve">    "resultDesc": ""</w:t>
      </w:r>
    </w:p>
    <w:p w14:paraId="7C233083" w14:textId="77777777"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w:t>
      </w:r>
    </w:p>
    <w:p w14:paraId="6D08FF35" w14:textId="77777777" w:rsidR="00997575" w:rsidRPr="0021622E" w:rsidRDefault="00997575" w:rsidP="00997575">
      <w:pPr>
        <w:jc w:val="both"/>
        <w:rPr>
          <w:lang w:val="pt-BR" w:eastAsia="hu-HU"/>
        </w:rPr>
      </w:pPr>
    </w:p>
    <w:p w14:paraId="1DDD7096" w14:textId="77777777" w:rsidR="00091302" w:rsidRPr="005977A9" w:rsidRDefault="00091302" w:rsidP="00091302">
      <w:pPr>
        <w:pStyle w:val="Cmsor2"/>
        <w:rPr>
          <w:lang w:val="en-US"/>
        </w:rPr>
      </w:pPr>
      <w:bookmarkStart w:id="1377" w:name="_Toc195567167"/>
      <w:r w:rsidRPr="005977A9">
        <w:rPr>
          <w:lang w:val="en-US"/>
        </w:rPr>
        <w:t>Állapotkezelés</w:t>
      </w:r>
      <w:bookmarkEnd w:id="1374"/>
      <w:bookmarkEnd w:id="1375"/>
      <w:bookmarkEnd w:id="1377"/>
    </w:p>
    <w:p w14:paraId="5334DBDE" w14:textId="77777777" w:rsidR="00091302" w:rsidRPr="005977A9" w:rsidRDefault="00091302" w:rsidP="00091302">
      <w:pPr>
        <w:jc w:val="both"/>
      </w:pPr>
      <w:r w:rsidRPr="005977A9">
        <w:rPr>
          <w:rFonts w:ascii="Calibri" w:eastAsia="Calibri" w:hAnsi="Calibri" w:cs="Calibri"/>
        </w:rPr>
        <w:t xml:space="preserve">A FAM példány működését az alábbi attribútum-halmazok határozzák meg: </w:t>
      </w:r>
    </w:p>
    <w:p w14:paraId="2DE3C863" w14:textId="75194B9F" w:rsidR="00091302" w:rsidRPr="005977A9" w:rsidRDefault="352CC69E" w:rsidP="46920C6E">
      <w:pPr>
        <w:pStyle w:val="Listaszerbekezds"/>
        <w:spacing w:before="0" w:after="0"/>
        <w:jc w:val="both"/>
      </w:pPr>
      <w:r w:rsidRPr="46920C6E">
        <w:t xml:space="preserve">A példány állapota, mely a rendszerben betöltött státuszát mutatja. </w:t>
      </w:r>
    </w:p>
    <w:p w14:paraId="168B57A8" w14:textId="0E68C3C4" w:rsidR="00091302" w:rsidRPr="005977A9" w:rsidRDefault="352CC69E" w:rsidP="46920C6E">
      <w:pPr>
        <w:pStyle w:val="Listaszerbekezds"/>
        <w:spacing w:before="0" w:after="0"/>
        <w:jc w:val="both"/>
      </w:pPr>
      <w:r w:rsidRPr="46920C6E">
        <w:t xml:space="preserve">A FAM példány működési paraméterei </w:t>
      </w:r>
    </w:p>
    <w:p w14:paraId="7AAE8BC3" w14:textId="54EFB128" w:rsidR="00091302" w:rsidRPr="005977A9" w:rsidRDefault="352CC69E" w:rsidP="46920C6E">
      <w:pPr>
        <w:pStyle w:val="Listaszerbekezds"/>
        <w:spacing w:before="0" w:after="0"/>
        <w:ind w:left="1134"/>
        <w:jc w:val="both"/>
      </w:pPr>
      <w:r w:rsidRPr="46920C6E">
        <w:t xml:space="preserve">Használati paraméterek - azok az attribútumok, melyek a FAM működését befolyásolják, pl. nyitva van-e az adóügyi nap, mi a bizonylatszámláló értéke. </w:t>
      </w:r>
    </w:p>
    <w:p w14:paraId="1534BFD6" w14:textId="031AEFD9" w:rsidR="00091302" w:rsidRPr="005977A9" w:rsidRDefault="352CC69E" w:rsidP="46920C6E">
      <w:pPr>
        <w:pStyle w:val="Listaszerbekezds"/>
        <w:spacing w:before="0" w:after="0"/>
        <w:ind w:left="1134"/>
        <w:jc w:val="both"/>
      </w:pPr>
      <w:r>
        <w:t xml:space="preserve">Vezérelt paraméterek - ezeket a paramétereket a FAM példány "kapja" státuszváltozás (pl. rendszerbe állítás) során, adóhatósági vezérlés, vagy központi üzleti paraméterekből örökli. </w:t>
      </w:r>
    </w:p>
    <w:p w14:paraId="23B0424C" w14:textId="09B24C41" w:rsidR="00091302" w:rsidRPr="005977A9" w:rsidRDefault="352CC69E" w:rsidP="46920C6E">
      <w:pPr>
        <w:pStyle w:val="Listaszerbekezds"/>
        <w:spacing w:before="0" w:after="0"/>
        <w:ind w:left="1134"/>
        <w:jc w:val="both"/>
      </w:pPr>
      <w:r w:rsidRPr="46920C6E">
        <w:t xml:space="preserve">Felhasználói paraméterek - ide tartoznak a pénztárgép irányából beállítható paraméterek. </w:t>
      </w:r>
    </w:p>
    <w:p w14:paraId="3BEC1103" w14:textId="77777777" w:rsidR="00091302" w:rsidRPr="005977A9" w:rsidRDefault="00091302" w:rsidP="00091302">
      <w:pPr>
        <w:jc w:val="both"/>
      </w:pPr>
    </w:p>
    <w:p w14:paraId="6A556ACB" w14:textId="77777777" w:rsidR="00091302" w:rsidRPr="005977A9" w:rsidRDefault="00091302" w:rsidP="00091302">
      <w:pPr>
        <w:jc w:val="both"/>
      </w:pPr>
      <w:r w:rsidRPr="005977A9">
        <w:rPr>
          <w:rFonts w:ascii="Calibri" w:eastAsia="Calibri" w:hAnsi="Calibri" w:cs="Calibri"/>
        </w:rPr>
        <w:t xml:space="preserve">A vezérelt paraméterek – pl. adózói adatok, ÁFA-kulcsok stb. – változásait a pénztárgépnek meghatározott időközönként, illetve események bekövetkezésekor (pl. adóügyi nap lezárásakor) át kell vennie és a saját működési logikájában is érvényre kell juttatnia. </w:t>
      </w:r>
    </w:p>
    <w:p w14:paraId="69EECB41" w14:textId="77777777" w:rsidR="00091302" w:rsidRPr="005977A9" w:rsidRDefault="00091302" w:rsidP="00091302">
      <w:pPr>
        <w:jc w:val="both"/>
      </w:pPr>
      <w:r w:rsidRPr="005977A9">
        <w:rPr>
          <w:rFonts w:ascii="Calibri" w:eastAsia="Calibri" w:hAnsi="Calibri" w:cs="Calibri"/>
        </w:rPr>
        <w:t>Fentiek alapján kiemelt fontosságú, hogy a pénztárgép pontosan lássa a FAM példány állapotát. Az állapotleíró paraméterek lekérdezésére a FAM dedikált végpontokat biztosít, illetve a pénztárgép által indított folyamatok fogadásakor a FAM ellenőrzi, hogy az adott státuszban végrehajtható-e, és erről a válaszüzenetben visszajelez a pénztárgépnek.</w:t>
      </w:r>
    </w:p>
    <w:p w14:paraId="08F870D5" w14:textId="77777777" w:rsidR="00091302" w:rsidRPr="005977A9" w:rsidRDefault="00091302" w:rsidP="00091302">
      <w:pPr>
        <w:jc w:val="both"/>
        <w:rPr>
          <w:rFonts w:ascii="Calibri" w:eastAsia="Calibri" w:hAnsi="Calibri" w:cs="Calibri"/>
        </w:rPr>
      </w:pPr>
    </w:p>
    <w:p w14:paraId="3E0D444A" w14:textId="77777777" w:rsidR="00091302" w:rsidRPr="005977A9" w:rsidRDefault="00091302" w:rsidP="00091302">
      <w:pPr>
        <w:jc w:val="both"/>
      </w:pPr>
      <w:r w:rsidRPr="005977A9">
        <w:rPr>
          <w:rFonts w:ascii="Calibri" w:eastAsia="Calibri" w:hAnsi="Calibri" w:cs="Calibri"/>
        </w:rPr>
        <w:t>A rendszerben betöltött státusza szerint a FAM példány a (</w:t>
      </w:r>
      <w:hyperlink w:anchor="_fcuState" w:history="1">
        <w:r w:rsidRPr="005977A9">
          <w:rPr>
            <w:rStyle w:val="Hiperhivatkozs"/>
            <w:rFonts w:ascii="Calibri" w:eastAsia="Calibri" w:hAnsi="Calibri" w:cs="Calibri"/>
          </w:rPr>
          <w:t>fcuState</w:t>
        </w:r>
      </w:hyperlink>
      <w:r w:rsidRPr="005977A9">
        <w:rPr>
          <w:rFonts w:ascii="Calibri" w:eastAsia="Calibri" w:hAnsi="Calibri" w:cs="Calibri"/>
        </w:rPr>
        <w:t xml:space="preserve"> mező leírásában is) felsorolt állapotok egyikét veheti fel: </w:t>
      </w:r>
    </w:p>
    <w:p w14:paraId="1E01AB78"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NONE – ez a nem létező példányok technikai állapotjelzője</w:t>
      </w:r>
    </w:p>
    <w:p w14:paraId="411BD33D" w14:textId="17FFDF99" w:rsidR="00091302" w:rsidRPr="005977A9" w:rsidRDefault="00091302" w:rsidP="2E14F655">
      <w:pPr>
        <w:pStyle w:val="Listaszerbekezds"/>
        <w:spacing w:before="0" w:after="0"/>
        <w:jc w:val="both"/>
        <w:rPr>
          <w:color w:val="auto"/>
        </w:rPr>
      </w:pPr>
      <w:r w:rsidRPr="005977A9">
        <w:rPr>
          <w:color w:val="auto"/>
        </w:rPr>
        <w:t>CREATED- inicializált FAM példány állapotjelzője</w:t>
      </w:r>
    </w:p>
    <w:p w14:paraId="1F272937" w14:textId="51845950" w:rsidR="00091302" w:rsidRPr="00010356" w:rsidRDefault="00091302" w:rsidP="2E14F655">
      <w:pPr>
        <w:pStyle w:val="Listaszerbekezds"/>
        <w:spacing w:before="0" w:after="0"/>
        <w:jc w:val="both"/>
        <w:rPr>
          <w:color w:val="auto"/>
          <w:lang w:val="pt-BR"/>
        </w:rPr>
      </w:pPr>
      <w:r>
        <w:t>WAITING_FOR_CERT- a példány regisztrált a NAV-I-n, de még vár a tanúsítványokranPENDING - regisztráció kész, vár a pénztárgépre</w:t>
      </w:r>
    </w:p>
    <w:p w14:paraId="691DEFF1" w14:textId="77777777" w:rsidR="00091302" w:rsidRPr="00010356" w:rsidRDefault="00091302" w:rsidP="00B97AE5">
      <w:pPr>
        <w:pStyle w:val="Listaszerbekezds"/>
        <w:numPr>
          <w:ilvl w:val="0"/>
          <w:numId w:val="25"/>
        </w:numPr>
        <w:spacing w:before="0" w:after="0"/>
        <w:jc w:val="both"/>
        <w:rPr>
          <w:color w:val="auto"/>
          <w:lang w:val="pt-BR"/>
        </w:rPr>
      </w:pPr>
      <w:r w:rsidRPr="00010356">
        <w:rPr>
          <w:color w:val="auto"/>
          <w:lang w:val="pt-BR"/>
        </w:rPr>
        <w:t>REGISTERED - üzembe helyezve, sikeres kapcsolatfelvétel a pénztárgéppel (a PTG sikeresen meghívta a hello telemetria hívást)</w:t>
      </w:r>
    </w:p>
    <w:p w14:paraId="3C8AD5DB"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SUSPENDED - üzemeltetés felfüggesztve</w:t>
      </w:r>
    </w:p>
    <w:p w14:paraId="353AFC37" w14:textId="77777777" w:rsidR="00091302" w:rsidRPr="005977A9" w:rsidRDefault="00091302" w:rsidP="00091302">
      <w:pPr>
        <w:jc w:val="both"/>
        <w:rPr>
          <w:rFonts w:ascii="Calibri" w:eastAsia="Calibri" w:hAnsi="Calibri" w:cs="Calibri"/>
        </w:rPr>
      </w:pPr>
    </w:p>
    <w:p w14:paraId="32EA92A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fenti felsorolás szerinti állapotok fentről lefele haladva az időbeli sorrendiséget is mutatja, azzal a kiegészítéssel, hogy visszalépés kizárólag SUSPENDED állapotból REGISTERED-be lehetséges.</w:t>
      </w:r>
    </w:p>
    <w:p w14:paraId="6C093E93" w14:textId="77777777" w:rsidR="00091302" w:rsidRPr="005977A9" w:rsidRDefault="00091302" w:rsidP="00091302">
      <w:pPr>
        <w:jc w:val="both"/>
        <w:rPr>
          <w:rFonts w:ascii="Calibri" w:eastAsia="Calibri" w:hAnsi="Calibri" w:cs="Calibri"/>
        </w:rPr>
      </w:pPr>
    </w:p>
    <w:p w14:paraId="39B27DC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PENDING állapotot a FAM példány már az e-pénztárgép regisztrációs portálon indított igénylési folyamat végén eléri, a bejelentkezési adatokat tartalmazó QR kód megjelenítését megelőzően. </w:t>
      </w:r>
    </w:p>
    <w:p w14:paraId="0F90C045" w14:textId="77777777" w:rsidR="00091302" w:rsidRPr="005977A9" w:rsidRDefault="00091302" w:rsidP="00091302">
      <w:pPr>
        <w:jc w:val="both"/>
      </w:pPr>
      <w:r w:rsidRPr="005977A9">
        <w:rPr>
          <w:rFonts w:ascii="Calibri" w:eastAsia="Calibri" w:hAnsi="Calibri" w:cs="Calibri"/>
        </w:rPr>
        <w:t>Csak a REGISTERED állapotban alkalmas az adóügyi műveletek végrehajtására.</w:t>
      </w:r>
    </w:p>
    <w:p w14:paraId="3F2CE3A5" w14:textId="77777777" w:rsidR="00091302" w:rsidRPr="005977A9" w:rsidRDefault="00091302" w:rsidP="00091302">
      <w:pPr>
        <w:pStyle w:val="Cmsor3"/>
        <w:jc w:val="both"/>
        <w:rPr>
          <w:lang w:val="en-US"/>
        </w:rPr>
      </w:pPr>
      <w:bookmarkStart w:id="1378" w:name="_FAM_példány_állapotának"/>
      <w:bookmarkStart w:id="1379" w:name="_Toc167061713"/>
      <w:bookmarkStart w:id="1380" w:name="_Toc1189308966"/>
      <w:bookmarkStart w:id="1381" w:name="_Toc195567168"/>
      <w:bookmarkEnd w:id="1378"/>
      <w:r w:rsidRPr="005977A9">
        <w:rPr>
          <w:lang w:val="en-US"/>
        </w:rPr>
        <w:t>FAM példány állapotának lekérdezése</w:t>
      </w:r>
      <w:bookmarkEnd w:id="1379"/>
      <w:bookmarkEnd w:id="1380"/>
      <w:bookmarkEnd w:id="1381"/>
    </w:p>
    <w:p w14:paraId="3825FCD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interfészen dedikált végpontok segítik a FAM példány állapotának lekérdezését. Az állapotlekérdezés célja a kliens és a szerver állapotának egyeztetése. A FAM teljes – a pénztárgép számára releváns – belső állapota lekérdezhető egy hívással, de mivel ez elég sok adatot jelent, a FAM egy állapotellenőrző végponton kínál egy olyan jelzést, hogy változott-e a FAM státusza a legutóbbi lekérdezése óta. Ezzel csökkenthető a hálózati terhelés, az ellenőrzés gyakrabban elvégezhető.</w:t>
      </w:r>
    </w:p>
    <w:p w14:paraId="2461C462" w14:textId="77777777" w:rsidR="00091302" w:rsidRPr="005977A9" w:rsidRDefault="00091302" w:rsidP="00091302">
      <w:pPr>
        <w:jc w:val="both"/>
        <w:rPr>
          <w:rFonts w:ascii="Calibri" w:eastAsia="Calibri" w:hAnsi="Calibri" w:cs="Calibri"/>
        </w:rPr>
      </w:pPr>
    </w:p>
    <w:p w14:paraId="55B7BC3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e-pénztárgép kliens az állapot-lekérdezést minden induláskor, előtérbe helyezéskor, illetve periodikusan el kell végeznie.</w:t>
      </w:r>
    </w:p>
    <w:p w14:paraId="04BD6BCC" w14:textId="77777777" w:rsidR="00091302" w:rsidRPr="005977A9" w:rsidRDefault="00091302" w:rsidP="00091302">
      <w:pPr>
        <w:jc w:val="both"/>
        <w:rPr>
          <w:rFonts w:ascii="Calibri" w:eastAsia="Calibri" w:hAnsi="Calibri" w:cs="Calibri"/>
        </w:rPr>
      </w:pPr>
    </w:p>
    <w:p w14:paraId="71DD195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rendszerszintű és bizonylatokra vonatkozó állapotok lekérdezésére lehetőség van a dokumentumban később bemutatott /system/state és /doc/state endpointokon keresztül is. Ezen endpointok használata esetén a /system/status endpointon történő állapotlekérdezés elhagyható, mivel a két másik endpoint teljes mértékű működést biztosít. </w:t>
      </w:r>
    </w:p>
    <w:p w14:paraId="4A223390" w14:textId="77777777" w:rsidR="00091302" w:rsidRPr="005977A9" w:rsidRDefault="00091302" w:rsidP="00091302">
      <w:pPr>
        <w:jc w:val="both"/>
        <w:rPr>
          <w:rFonts w:ascii="Calibri" w:eastAsia="Calibri" w:hAnsi="Calibri" w:cs="Calibri"/>
        </w:rPr>
      </w:pPr>
    </w:p>
    <w:p w14:paraId="1D20F90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státusz állapotleíró az alábbi főbb adatokat küldi vissza (a teljes adatszerkezet a végpontok leírása alatt olvasható): </w:t>
      </w:r>
    </w:p>
    <w:p w14:paraId="14FF241E" w14:textId="5F9F0B3A" w:rsidR="00091302" w:rsidRPr="005977A9" w:rsidRDefault="352CC69E" w:rsidP="46920C6E">
      <w:pPr>
        <w:pStyle w:val="Listaszerbekezds"/>
        <w:spacing w:before="0" w:after="0"/>
        <w:jc w:val="both"/>
      </w:pPr>
      <w:r w:rsidRPr="46920C6E">
        <w:t xml:space="preserve">FAM azonosítói („NAV”, szoftververzió) </w:t>
      </w:r>
    </w:p>
    <w:p w14:paraId="1B1955D0" w14:textId="77777777" w:rsidR="00091302" w:rsidRPr="005977A9" w:rsidRDefault="00091302" w:rsidP="4AB71B2E">
      <w:pPr>
        <w:pStyle w:val="Listaszerbekezds"/>
        <w:spacing w:before="0" w:after="0"/>
        <w:ind w:left="709"/>
        <w:jc w:val="both"/>
      </w:pPr>
      <w:r w:rsidRPr="4AB71B2E">
        <w:t xml:space="preserve">FAM példány állapota (ami lehet "NONE", "CREATED", "WAITING_FOR_CERT", "PENDING",  "REGISTERED", vagy “SUSPENDED") </w:t>
      </w:r>
    </w:p>
    <w:p w14:paraId="35FDC7E8" w14:textId="430B675D" w:rsidR="00091302" w:rsidRPr="005977A9" w:rsidRDefault="352CC69E" w:rsidP="46920C6E">
      <w:pPr>
        <w:pStyle w:val="Listaszerbekezds"/>
        <w:spacing w:before="0" w:after="0"/>
        <w:jc w:val="both"/>
      </w:pPr>
      <w:r w:rsidRPr="46920C6E">
        <w:t>FAM futtatási módja, mely minden esetben „CLOUD”</w:t>
      </w:r>
    </w:p>
    <w:p w14:paraId="63EAE3B9" w14:textId="557E4EA4" w:rsidR="00091302" w:rsidRPr="005977A9" w:rsidRDefault="352CC69E" w:rsidP="46920C6E">
      <w:pPr>
        <w:pStyle w:val="Listaszerbekezds"/>
        <w:spacing w:before="0" w:after="0"/>
        <w:jc w:val="both"/>
      </w:pPr>
      <w:r w:rsidRPr="46920C6E">
        <w:t xml:space="preserve">Működési paraméterek: </w:t>
      </w:r>
    </w:p>
    <w:p w14:paraId="452F253F" w14:textId="6C95C941" w:rsidR="00091302" w:rsidRPr="005977A9" w:rsidRDefault="352CC69E" w:rsidP="46920C6E">
      <w:pPr>
        <w:pStyle w:val="Listaszerbekezds"/>
        <w:spacing w:before="0" w:after="0"/>
        <w:jc w:val="both"/>
      </w:pPr>
      <w:r w:rsidRPr="46920C6E">
        <w:t xml:space="preserve">Adózói adatok és azok változásai </w:t>
      </w:r>
    </w:p>
    <w:p w14:paraId="3CB4B116" w14:textId="77777777" w:rsidR="00091302" w:rsidRPr="005977A9" w:rsidRDefault="00091302" w:rsidP="00B97AE5">
      <w:pPr>
        <w:pStyle w:val="Listaszerbekezds"/>
        <w:numPr>
          <w:ilvl w:val="1"/>
          <w:numId w:val="90"/>
        </w:numPr>
        <w:spacing w:before="0" w:after="0"/>
        <w:jc w:val="both"/>
      </w:pPr>
      <w:r w:rsidRPr="005977A9">
        <w:t xml:space="preserve">ÁFA-kulcsok és azok változása </w:t>
      </w:r>
    </w:p>
    <w:p w14:paraId="7AFA729A" w14:textId="01EEA040" w:rsidR="00091302" w:rsidRPr="005977A9" w:rsidRDefault="352CC69E" w:rsidP="46920C6E">
      <w:pPr>
        <w:pStyle w:val="Listaszerbekezds"/>
        <w:spacing w:before="0" w:after="0"/>
        <w:jc w:val="both"/>
      </w:pPr>
      <w:r w:rsidRPr="46920C6E">
        <w:t xml:space="preserve">Blokkolt állapot </w:t>
      </w:r>
    </w:p>
    <w:p w14:paraId="750B8770" w14:textId="63B6A7DD" w:rsidR="00091302" w:rsidRPr="00010356" w:rsidRDefault="352CC69E" w:rsidP="46920C6E">
      <w:pPr>
        <w:pStyle w:val="Listaszerbekezds"/>
        <w:spacing w:before="0" w:after="0"/>
        <w:jc w:val="both"/>
        <w:rPr>
          <w:lang w:val="pt-BR"/>
        </w:rPr>
      </w:pPr>
      <w:r w:rsidRPr="00010356">
        <w:rPr>
          <w:lang w:val="pt-BR"/>
        </w:rPr>
        <w:t xml:space="preserve">Nyomtatási sor (minden kötelezően nyomtatandó dokumentum) </w:t>
      </w:r>
    </w:p>
    <w:p w14:paraId="5657B984" w14:textId="5420D39C" w:rsidR="00091302" w:rsidRPr="00010356" w:rsidRDefault="352CC69E" w:rsidP="46920C6E">
      <w:pPr>
        <w:pStyle w:val="Listaszerbekezds"/>
        <w:spacing w:before="0" w:after="0"/>
        <w:jc w:val="both"/>
        <w:rPr>
          <w:lang w:val="pt-BR"/>
        </w:rPr>
      </w:pPr>
      <w:r w:rsidRPr="00010356">
        <w:rPr>
          <w:lang w:val="pt-BR"/>
        </w:rPr>
        <w:t xml:space="preserve">Adóügyi nap adatai (adóügyi nap sorszáma, nyitott bizonylatok) </w:t>
      </w:r>
    </w:p>
    <w:p w14:paraId="7E74D118" w14:textId="2ECAF836" w:rsidR="00091302" w:rsidRPr="005977A9" w:rsidRDefault="352CC69E" w:rsidP="46920C6E">
      <w:pPr>
        <w:pStyle w:val="Listaszerbekezds"/>
        <w:spacing w:before="0" w:after="0"/>
        <w:jc w:val="both"/>
      </w:pPr>
      <w:r w:rsidRPr="46920C6E">
        <w:t>Bejelentkezett felhasználó</w:t>
      </w:r>
    </w:p>
    <w:p w14:paraId="6286853F" w14:textId="77777777" w:rsidR="00091302" w:rsidRPr="005977A9" w:rsidRDefault="00091302" w:rsidP="00091302">
      <w:pPr>
        <w:pStyle w:val="Cmsor4"/>
      </w:pPr>
      <w:r w:rsidRPr="005977A9">
        <w:rPr>
          <w:lang w:val="en-US"/>
        </w:rPr>
        <w:t>Állapot-lekérdező végpont</w:t>
      </w:r>
    </w:p>
    <w:p w14:paraId="5DB2A192"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Az állapotlekérdező végpont a FAM példány bármely, a rendszerben betöltött státusznak megfelelő állapotában hívható, a visszaadott adattartalom értelemszerűen az adott állapotnak megfelelő. </w:t>
      </w:r>
    </w:p>
    <w:p w14:paraId="28ED3628" w14:textId="77777777" w:rsidR="00091302" w:rsidRPr="00010356" w:rsidRDefault="00091302" w:rsidP="00091302">
      <w:pPr>
        <w:jc w:val="both"/>
        <w:rPr>
          <w:rFonts w:ascii="Calibri" w:eastAsia="Calibri" w:hAnsi="Calibri" w:cs="Calibri"/>
          <w:lang w:val="hu-HU"/>
        </w:rPr>
      </w:pPr>
    </w:p>
    <w:p w14:paraId="2F43676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47E2060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450EE65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30241EE8" w14:textId="77777777" w:rsidR="003D60AC" w:rsidRPr="005977A9" w:rsidRDefault="003D60AC" w:rsidP="003D60AC">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7A71AE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/system/status/{systemId} </w:t>
      </w:r>
    </w:p>
    <w:p w14:paraId="10BFE97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FcuStatus</w:t>
      </w:r>
    </w:p>
    <w:p w14:paraId="2D6C09A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24BBA8A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 xml:space="preserve">GET metódus esetén nem értelmezett. </w:t>
      </w:r>
    </w:p>
    <w:p w14:paraId="4E411B94" w14:textId="77777777" w:rsidR="00091302" w:rsidRPr="00010356" w:rsidRDefault="00091302" w:rsidP="00091302">
      <w:pPr>
        <w:jc w:val="both"/>
        <w:rPr>
          <w:lang w:val="pt-BR"/>
        </w:rPr>
      </w:pPr>
    </w:p>
    <w:p w14:paraId="32CBD69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szereplő paraméter: </w:t>
      </w:r>
    </w:p>
    <w:p w14:paraId="50F4C9F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59F57B92" w14:textId="77777777" w:rsidR="00091302" w:rsidRPr="005977A9" w:rsidRDefault="00091302" w:rsidP="00B97AE5">
      <w:pPr>
        <w:pStyle w:val="Listaszerbekezds"/>
        <w:numPr>
          <w:ilvl w:val="0"/>
          <w:numId w:val="25"/>
        </w:numPr>
        <w:spacing w:before="0" w:after="0"/>
      </w:pPr>
      <w:r w:rsidRPr="005977A9">
        <w:rPr>
          <w:b/>
        </w:rPr>
        <w:t xml:space="preserve">systemId </w:t>
      </w:r>
      <w:r w:rsidRPr="005977A9">
        <w:t xml:space="preserve">* </w:t>
      </w:r>
      <w:r w:rsidRPr="00BC744D">
        <w:t>–</w:t>
      </w:r>
      <w:r w:rsidRPr="00BC744D">
        <w:rPr>
          <w:rFonts w:cstheme="minorHAnsi"/>
        </w:rPr>
        <w:t xml:space="preserve"> A FAM példányt azonosító egyedi azonosító (AP szám)</w:t>
      </w:r>
    </w:p>
    <w:p w14:paraId="399284A1" w14:textId="77777777" w:rsidR="00091302" w:rsidRPr="005977A9" w:rsidRDefault="00091302" w:rsidP="00091302">
      <w:pPr>
        <w:jc w:val="both"/>
        <w:rPr>
          <w:rFonts w:ascii="Calibri" w:eastAsia="Calibri" w:hAnsi="Calibri" w:cs="Calibri"/>
          <w:color w:val="00000A"/>
        </w:rPr>
      </w:pPr>
    </w:p>
    <w:p w14:paraId="44F6E03E"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4E05768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p>
    <w:p w14:paraId="429FED62" w14:textId="77777777" w:rsidR="00091302" w:rsidRPr="005977A9" w:rsidRDefault="00091302" w:rsidP="00091302">
      <w:pPr>
        <w:shd w:val="clear" w:color="auto" w:fill="F2F2F2" w:themeFill="background1" w:themeFillShade="F2"/>
        <w:jc w:val="both"/>
        <w:rPr>
          <w:rFonts w:ascii="Consolas" w:eastAsia="Calibri" w:hAnsi="Consolas" w:cs="Calibri"/>
          <w:sz w:val="20"/>
          <w:szCs w:val="20"/>
        </w:rPr>
      </w:pPr>
      <w:r w:rsidRPr="005977A9">
        <w:rPr>
          <w:rFonts w:ascii="Consolas" w:eastAsia="Calibri" w:hAnsi="Consolas" w:cs="Calibri"/>
          <w:sz w:val="20"/>
          <w:szCs w:val="20"/>
        </w:rPr>
        <w:t>{</w:t>
      </w:r>
    </w:p>
    <w:p w14:paraId="0C629D2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"resultCode": "SUCCESS",</w:t>
      </w:r>
    </w:p>
    <w:p w14:paraId="3E3283E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"resultDesc": null,</w:t>
      </w:r>
    </w:p>
    <w:p w14:paraId="32FB265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"now": 1720692472798,</w:t>
      </w:r>
    </w:p>
    <w:p w14:paraId="67FB716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"zoneId": "Europe/Budapest",</w:t>
      </w:r>
    </w:p>
    <w:p w14:paraId="343AA8C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"fcuState": "REGISTERED",</w:t>
      </w:r>
    </w:p>
    <w:p w14:paraId="4968C54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"currentOperatorSite": {</w:t>
      </w:r>
    </w:p>
    <w:p w14:paraId="53646A5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"effectiveDate": 1720519280905,</w:t>
      </w:r>
    </w:p>
    <w:p w14:paraId="4E4F6A2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"temporalType": "CURRENT",</w:t>
      </w:r>
    </w:p>
    <w:p w14:paraId="57A789D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"shop": {</w:t>
      </w:r>
    </w:p>
    <w:p w14:paraId="5160081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6C237EB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28C2532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41FD036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2278EA3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13BD879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69065B6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33ED722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"streetName": "Lik",</w:t>
      </w:r>
    </w:p>
    <w:p w14:paraId="374240E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03C0B0D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124DEB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523F004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55F98FB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620BFC2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00D4803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73478BF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AD1F96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"shopName": "Talicska bolt Kft",</w:t>
      </w:r>
    </w:p>
    <w:p w14:paraId="04597B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"shopShortName": "Talicska bolt Kft"</w:t>
      </w:r>
    </w:p>
    <w:p w14:paraId="77E66EB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5E33860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 {</w:t>
      </w:r>
    </w:p>
    <w:p w14:paraId="79A8AE8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573B520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19C75F4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109E836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2C24D0A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1B6476C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782D4BF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7CC7375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"streetName": "Lik",</w:t>
      </w:r>
    </w:p>
    <w:p w14:paraId="01A3CA5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0395760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17DE5E1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48CB578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3BE9B1B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0F53AFA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1886119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6A5D1CE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12B98D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"taxpayerName": "Kis Miska",</w:t>
      </w:r>
    </w:p>
    <w:p w14:paraId="5093941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"taxpayerShortName": null,</w:t>
      </w:r>
    </w:p>
    <w:p w14:paraId="48A65A8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"taxNumber": {</w:t>
      </w:r>
    </w:p>
    <w:p w14:paraId="30ECC5A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"taxpayerId": "20000002",</w:t>
      </w:r>
    </w:p>
    <w:p w14:paraId="0666E61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"vatCode": "2",</w:t>
      </w:r>
    </w:p>
    <w:p w14:paraId="3494EA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"countyCode": "22"</w:t>
      </w:r>
    </w:p>
    <w:p w14:paraId="4FF7DF6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342F9C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B75A62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B73217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"nextOperatorSite": null,</w:t>
      </w:r>
    </w:p>
    <w:p w14:paraId="2AD7DE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"currentTaxRates": {</w:t>
      </w:r>
    </w:p>
    <w:p w14:paraId="3682690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"type": "CURRENT",</w:t>
      </w:r>
    </w:p>
    <w:p w14:paraId="4404BB5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"effectiveDate": 1720519280905,</w:t>
      </w:r>
    </w:p>
    <w:p w14:paraId="0492D09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"taxDepartment": [</w:t>
      </w:r>
    </w:p>
    <w:p w14:paraId="0F5A0E1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CDBA09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"A",</w:t>
      </w:r>
    </w:p>
    <w:p w14:paraId="60AD5E1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"5",</w:t>
      </w:r>
    </w:p>
    <w:p w14:paraId="76001F0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"4.76",</w:t>
      </w:r>
    </w:p>
    <w:p w14:paraId="7DB42F7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"04,76%"</w:t>
      </w:r>
    </w:p>
    <w:p w14:paraId="048E61F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5512A4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5D0C98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"B",</w:t>
      </w:r>
    </w:p>
    <w:p w14:paraId="65D1108B"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"18",</w:t>
      </w:r>
    </w:p>
    <w:p w14:paraId="20749B1C"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"15.25",</w:t>
      </w:r>
    </w:p>
    <w:p w14:paraId="346F494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"15,25%"</w:t>
      </w:r>
    </w:p>
    <w:p w14:paraId="2C5A126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681312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5471A9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"C",</w:t>
      </w:r>
    </w:p>
    <w:p w14:paraId="43D46EB2"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"27",</w:t>
      </w:r>
    </w:p>
    <w:p w14:paraId="47A779F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"21.26",</w:t>
      </w:r>
    </w:p>
    <w:p w14:paraId="7EFE76EE"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"21,26%"</w:t>
      </w:r>
    </w:p>
    <w:p w14:paraId="03257AE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4FE7CB4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A6F205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"D",</w:t>
      </w:r>
    </w:p>
    <w:p w14:paraId="6438928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"0",</w:t>
      </w:r>
    </w:p>
    <w:p w14:paraId="69594417"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"0",</w:t>
      </w:r>
    </w:p>
    <w:p w14:paraId="20960F6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"AJT"</w:t>
      </w:r>
    </w:p>
    <w:p w14:paraId="37D9D59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3AE395F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47FBE5B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"E",</w:t>
      </w:r>
    </w:p>
    <w:p w14:paraId="25A95D6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"0",</w:t>
      </w:r>
    </w:p>
    <w:p w14:paraId="6D71E94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"0",</w:t>
      </w:r>
    </w:p>
    <w:p w14:paraId="46100C7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"AM"</w:t>
      </w:r>
    </w:p>
    <w:p w14:paraId="70BBBEE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D974CD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06B419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DC069A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"nextTaxRates": null,</w:t>
      </w:r>
    </w:p>
    <w:p w14:paraId="29A28BD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"locale": {</w:t>
      </w:r>
    </w:p>
    <w:p w14:paraId="5BDC160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25457FE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"currencies": [</w:t>
      </w:r>
    </w:p>
    <w:p w14:paraId="7648A2B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5B96887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"currencyCode": "HUF",</w:t>
      </w:r>
    </w:p>
    <w:p w14:paraId="38FD219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"conversionValue": "1",</w:t>
      </w:r>
    </w:p>
    <w:p w14:paraId="61FF06E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"displayPrecision": 0,</w:t>
      </w:r>
    </w:p>
    <w:p w14:paraId="0FB7E23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"print": true,</w:t>
      </w:r>
    </w:p>
    <w:p w14:paraId="1C6D66B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"native": true</w:t>
      </w:r>
    </w:p>
    <w:p w14:paraId="2C09559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D24572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630EF0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"amountPrecision": 4</w:t>
      </w:r>
    </w:p>
    <w:p w14:paraId="4E4DBFD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7C6A50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"openedFiscalDayNo": 1,</w:t>
      </w:r>
    </w:p>
    <w:p w14:paraId="3AB4ECC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"openDocuments": [],</w:t>
      </w:r>
    </w:p>
    <w:p w14:paraId="49EC913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"printSpool": [],</w:t>
      </w:r>
    </w:p>
    <w:p w14:paraId="138AEB2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"logo": null,</w:t>
      </w:r>
    </w:p>
    <w:p w14:paraId="536C15A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"mediaPackageId": null,</w:t>
      </w:r>
    </w:p>
    <w:p w14:paraId="7487836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"username": "admin",</w:t>
      </w:r>
    </w:p>
    <w:p w14:paraId="0DC806A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"userRole": "ROLE_ADMIN",</w:t>
      </w:r>
    </w:p>
    <w:p w14:paraId="4DB48D4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"fcuManufacturer": "NAV",</w:t>
      </w:r>
    </w:p>
    <w:p w14:paraId="229D081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"softwareVersion": "0.4.0,</w:t>
      </w:r>
    </w:p>
    <w:p w14:paraId="7D4BC9F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"fcuType": "CLOUD",</w:t>
      </w:r>
    </w:p>
    <w:p w14:paraId="5F8F2B3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"lastReceiptNo": 1,</w:t>
      </w:r>
    </w:p>
    <w:p w14:paraId="1279E92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"printMessage": null,</w:t>
      </w:r>
    </w:p>
    <w:p w14:paraId="69F311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"realUserName": "",</w:t>
      </w:r>
    </w:p>
    <w:p w14:paraId="2CE2184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"fiscalDayOpen": true,</w:t>
      </w:r>
    </w:p>
    <w:p w14:paraId="78CA65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"online": true,</w:t>
      </w:r>
    </w:p>
    <w:p w14:paraId="07B6661D" w14:textId="137BF549" w:rsidR="00091302" w:rsidRPr="005977A9" w:rsidRDefault="00091302" w:rsidP="00091302">
      <w:pPr>
        <w:shd w:val="clear" w:color="auto" w:fill="F2F2F2" w:themeFill="background1" w:themeFillShade="F2"/>
        <w:jc w:val="both"/>
        <w:rPr>
          <w:rFonts w:ascii="Consolas" w:hAnsi="Consolas"/>
          <w:sz w:val="20"/>
          <w:szCs w:val="20"/>
        </w:rPr>
      </w:pPr>
      <w:r w:rsidRPr="0708F79F">
        <w:rPr>
          <w:rFonts w:ascii="Consolas" w:eastAsia="Calibri" w:hAnsi="Consolas" w:cs="Calibri"/>
          <w:sz w:val="20"/>
          <w:szCs w:val="20"/>
        </w:rPr>
        <w:t xml:space="preserve">    "blocked": </w:t>
      </w:r>
      <w:r w:rsidR="57E818B0" w:rsidRPr="0708F79F">
        <w:rPr>
          <w:rFonts w:ascii="Consolas" w:eastAsia="Calibri" w:hAnsi="Consolas" w:cs="Calibri"/>
          <w:sz w:val="20"/>
          <w:szCs w:val="20"/>
        </w:rPr>
        <w:t>true</w:t>
      </w:r>
      <w:r w:rsidR="02B7F138" w:rsidRPr="0708F79F">
        <w:rPr>
          <w:rFonts w:ascii="Consolas" w:eastAsia="Calibri" w:hAnsi="Consolas" w:cs="Calibri"/>
          <w:sz w:val="20"/>
          <w:szCs w:val="20"/>
        </w:rPr>
        <w:t>,</w:t>
      </w:r>
    </w:p>
    <w:p w14:paraId="64FB5D52" w14:textId="44BA0E75" w:rsidR="02B7F138" w:rsidRDefault="02B7F138"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"blockReasons": [</w:t>
      </w:r>
    </w:p>
    <w:p w14:paraId="53B5DED8" w14:textId="74D1B7FA" w:rsidR="02B7F138" w:rsidRDefault="02B7F138" w:rsidP="007A4A62">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"NTCA"</w:t>
      </w:r>
    </w:p>
    <w:p w14:paraId="4693FBCE" w14:textId="157DAF90" w:rsidR="02B7F138" w:rsidRDefault="02B7F138" w:rsidP="007A4A62">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w:t>
      </w:r>
    </w:p>
    <w:p w14:paraId="7B780E9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w:t>
      </w:r>
    </w:p>
    <w:p w14:paraId="47D5CA6B" w14:textId="77777777" w:rsidR="00091302" w:rsidRPr="005977A9" w:rsidRDefault="00091302" w:rsidP="00091302">
      <w:pPr>
        <w:jc w:val="both"/>
        <w:rPr>
          <w:rFonts w:ascii="Calibri" w:eastAsia="Calibri" w:hAnsi="Calibri" w:cs="Calibri"/>
        </w:rPr>
      </w:pPr>
    </w:p>
    <w:p w14:paraId="6FC350D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330176D7" w14:textId="77777777" w:rsidR="00091302" w:rsidRPr="005977A9" w:rsidRDefault="00091302" w:rsidP="00B97AE5">
      <w:pPr>
        <w:pStyle w:val="Listaszerbekezds"/>
        <w:numPr>
          <w:ilvl w:val="0"/>
          <w:numId w:val="92"/>
        </w:numPr>
        <w:spacing w:line="245" w:lineRule="auto"/>
        <w:ind w:left="709" w:hanging="283"/>
        <w:jc w:val="both"/>
      </w:pPr>
      <w:r w:rsidRPr="005977A9">
        <w:rPr>
          <w:b/>
        </w:rPr>
        <w:t>fcuManufacturer</w:t>
      </w:r>
      <w:r w:rsidRPr="005977A9">
        <w:t xml:space="preserve"> – konstans érték: „NAV” </w:t>
      </w:r>
    </w:p>
    <w:p w14:paraId="5A38E00F" w14:textId="77777777" w:rsidR="00091302" w:rsidRPr="00010356" w:rsidRDefault="00091302" w:rsidP="00B97AE5">
      <w:pPr>
        <w:pStyle w:val="Listaszerbekezds"/>
        <w:numPr>
          <w:ilvl w:val="0"/>
          <w:numId w:val="92"/>
        </w:numPr>
        <w:spacing w:line="245" w:lineRule="auto"/>
        <w:ind w:left="709" w:hanging="283"/>
        <w:jc w:val="both"/>
        <w:rPr>
          <w:lang w:val="pt-BR"/>
        </w:rPr>
      </w:pPr>
      <w:r w:rsidRPr="00010356">
        <w:rPr>
          <w:b/>
          <w:lang w:val="pt-BR"/>
        </w:rPr>
        <w:t>fcuState</w:t>
      </w:r>
      <w:r w:rsidRPr="00010356">
        <w:rPr>
          <w:lang w:val="pt-BR"/>
        </w:rPr>
        <w:t xml:space="preserve"> – A FAM példány státusza.</w:t>
      </w:r>
    </w:p>
    <w:p w14:paraId="52F88401" w14:textId="77777777" w:rsidR="00091302" w:rsidRPr="005977A9" w:rsidRDefault="00091302" w:rsidP="00091302">
      <w:pPr>
        <w:pStyle w:val="Listaszerbekezds"/>
        <w:numPr>
          <w:ilvl w:val="0"/>
          <w:numId w:val="0"/>
        </w:numPr>
        <w:spacing w:line="245" w:lineRule="auto"/>
        <w:ind w:left="709"/>
        <w:jc w:val="both"/>
      </w:pPr>
      <w:r w:rsidRPr="005977A9">
        <w:t xml:space="preserve">Értékkészlete az </w:t>
      </w:r>
      <w:hyperlink w:anchor="_fcuState_1" w:history="1">
        <w:r w:rsidRPr="005977A9">
          <w:rPr>
            <w:rStyle w:val="Hiperhivatkozs"/>
          </w:rPr>
          <w:t>fcuState</w:t>
        </w:r>
      </w:hyperlink>
      <w:r w:rsidRPr="005977A9">
        <w:t xml:space="preserve"> pontban található.</w:t>
      </w:r>
    </w:p>
    <w:p w14:paraId="22ECEB10" w14:textId="77777777" w:rsidR="00091302" w:rsidRPr="005977A9" w:rsidRDefault="00091302" w:rsidP="00B97AE5">
      <w:pPr>
        <w:pStyle w:val="Listaszerbekezds"/>
        <w:numPr>
          <w:ilvl w:val="0"/>
          <w:numId w:val="92"/>
        </w:numPr>
        <w:spacing w:line="245" w:lineRule="auto"/>
        <w:ind w:left="709" w:hanging="283"/>
        <w:jc w:val="both"/>
      </w:pPr>
      <w:r w:rsidRPr="005977A9">
        <w:rPr>
          <w:b/>
        </w:rPr>
        <w:t>fcuType</w:t>
      </w:r>
      <w:r w:rsidRPr="005977A9">
        <w:t xml:space="preserve"> – az értéke minden esetben "CLOUD" - felhős üzemmód </w:t>
      </w:r>
    </w:p>
    <w:p w14:paraId="76029056" w14:textId="77777777" w:rsidR="00091302" w:rsidRPr="005977A9" w:rsidRDefault="00091302" w:rsidP="00B97AE5">
      <w:pPr>
        <w:pStyle w:val="Listaszerbekezds"/>
        <w:numPr>
          <w:ilvl w:val="0"/>
          <w:numId w:val="92"/>
        </w:numPr>
        <w:spacing w:line="245" w:lineRule="auto"/>
        <w:ind w:left="709" w:hanging="283"/>
        <w:jc w:val="both"/>
      </w:pPr>
      <w:r w:rsidRPr="005977A9">
        <w:rPr>
          <w:b/>
        </w:rPr>
        <w:t>now</w:t>
      </w:r>
      <w:r w:rsidRPr="005977A9">
        <w:t xml:space="preserve"> - a FAM órája szerinti UTC rendszeridő a válaszküldés pillanatában, unix time formátumban milliszekundum felbontásban</w:t>
      </w:r>
    </w:p>
    <w:p w14:paraId="5B68370A" w14:textId="77777777" w:rsidR="00091302" w:rsidRPr="005977A9" w:rsidRDefault="00091302" w:rsidP="00B97AE5">
      <w:pPr>
        <w:pStyle w:val="Listaszerbekezds"/>
        <w:numPr>
          <w:ilvl w:val="0"/>
          <w:numId w:val="92"/>
        </w:numPr>
        <w:spacing w:line="245" w:lineRule="auto"/>
        <w:ind w:left="709" w:hanging="283"/>
        <w:jc w:val="both"/>
      </w:pPr>
      <w:r w:rsidRPr="005977A9">
        <w:rPr>
          <w:b/>
        </w:rPr>
        <w:t>zoneId</w:t>
      </w:r>
      <w:r w:rsidRPr="005977A9">
        <w:t xml:space="preserve"> - a szerver időzónája, a kollaborációs szerkesztésű "tz database"-ben szereplő szöveges névvel jelölve, pl. "Europe/Budapest" </w:t>
      </w:r>
    </w:p>
    <w:p w14:paraId="481467F4" w14:textId="77777777" w:rsidR="00091302" w:rsidRPr="005977A9" w:rsidRDefault="00091302" w:rsidP="00B97AE5">
      <w:pPr>
        <w:pStyle w:val="Listaszerbekezds"/>
        <w:numPr>
          <w:ilvl w:val="0"/>
          <w:numId w:val="92"/>
        </w:numPr>
        <w:spacing w:line="245" w:lineRule="auto"/>
        <w:ind w:left="709" w:hanging="283"/>
        <w:jc w:val="both"/>
      </w:pPr>
      <w:r w:rsidRPr="005977A9">
        <w:rPr>
          <w:b/>
        </w:rPr>
        <w:t>softwareVersion</w:t>
      </w:r>
      <w:r w:rsidRPr="005977A9">
        <w:t xml:space="preserve"> – a FAM szoftververziója </w:t>
      </w:r>
    </w:p>
    <w:p w14:paraId="51E4D601" w14:textId="77777777" w:rsidR="00091302" w:rsidRPr="005977A9" w:rsidRDefault="00091302" w:rsidP="00B97AE5">
      <w:pPr>
        <w:pStyle w:val="Listaszerbekezds"/>
        <w:numPr>
          <w:ilvl w:val="0"/>
          <w:numId w:val="92"/>
        </w:numPr>
        <w:spacing w:line="245" w:lineRule="auto"/>
        <w:ind w:left="709" w:hanging="283"/>
        <w:jc w:val="both"/>
      </w:pPr>
      <w:r w:rsidRPr="005977A9">
        <w:rPr>
          <w:b/>
        </w:rPr>
        <w:t>blocked</w:t>
      </w:r>
      <w:r w:rsidRPr="005977A9">
        <w:t xml:space="preserve"> - A blokkolt állapot jelzése </w:t>
      </w:r>
    </w:p>
    <w:p w14:paraId="52F2C073" w14:textId="77777777" w:rsidR="00091302" w:rsidRPr="005977A9" w:rsidRDefault="00091302" w:rsidP="00B97AE5">
      <w:pPr>
        <w:pStyle w:val="Listaszerbekezds"/>
        <w:numPr>
          <w:ilvl w:val="1"/>
          <w:numId w:val="92"/>
        </w:numPr>
        <w:spacing w:line="245" w:lineRule="auto"/>
        <w:ind w:left="1134"/>
        <w:jc w:val="both"/>
      </w:pPr>
      <w:r w:rsidRPr="005977A9">
        <w:t xml:space="preserve">blokkolt állapot esetén </w:t>
      </w:r>
      <w:r w:rsidRPr="005977A9">
        <w:rPr>
          <w:i/>
        </w:rPr>
        <w:t>true</w:t>
      </w:r>
      <w:r w:rsidRPr="005977A9">
        <w:t xml:space="preserve">, </w:t>
      </w:r>
    </w:p>
    <w:p w14:paraId="45CDDEAF" w14:textId="77777777" w:rsidR="00091302" w:rsidRPr="005977A9" w:rsidRDefault="00091302" w:rsidP="0708F79F">
      <w:pPr>
        <w:pStyle w:val="Listaszerbekezds"/>
        <w:spacing w:line="245" w:lineRule="auto"/>
        <w:ind w:left="1134"/>
        <w:jc w:val="both"/>
      </w:pPr>
      <w:r w:rsidRPr="0708F79F">
        <w:t xml:space="preserve">egyébként </w:t>
      </w:r>
      <w:r w:rsidRPr="0708F79F">
        <w:rPr>
          <w:i/>
        </w:rPr>
        <w:t>false</w:t>
      </w:r>
    </w:p>
    <w:p w14:paraId="7448356F" w14:textId="6D3AFD52" w:rsidR="2670B751" w:rsidRDefault="2670B751" w:rsidP="0708F79F">
      <w:pPr>
        <w:pStyle w:val="Listaszerbekezds"/>
        <w:spacing w:line="245" w:lineRule="auto"/>
        <w:ind w:left="709" w:hanging="283"/>
        <w:jc w:val="both"/>
      </w:pPr>
      <w:r w:rsidRPr="007A4A62">
        <w:rPr>
          <w:b/>
        </w:rPr>
        <w:t>blockReasons</w:t>
      </w:r>
      <w:r w:rsidRPr="0708F79F">
        <w:t xml:space="preserve"> – blokkolt állapot esetén a blokkolás oka(i)</w:t>
      </w:r>
      <w:r w:rsidR="0C9ACD0B" w:rsidRPr="0708F79F">
        <w:t>, különben null.</w:t>
      </w:r>
      <w:r w:rsidRPr="0708F79F">
        <w:t xml:space="preserve"> Az értékek az alábbiak:</w:t>
      </w:r>
    </w:p>
    <w:p w14:paraId="013B5C7E" w14:textId="6DDF538B" w:rsidR="2670B751" w:rsidRPr="00010356" w:rsidRDefault="14E45187" w:rsidP="46920C6E">
      <w:pPr>
        <w:pStyle w:val="Listaszerbekezds"/>
        <w:spacing w:line="245" w:lineRule="auto"/>
        <w:jc w:val="both"/>
        <w:rPr>
          <w:lang w:val="pt-BR"/>
        </w:rPr>
      </w:pPr>
      <w:r w:rsidRPr="00010356">
        <w:rPr>
          <w:lang w:val="pt-BR"/>
        </w:rPr>
        <w:t>NTCA</w:t>
      </w:r>
      <w:r w:rsidR="58C7B253" w:rsidRPr="00010356">
        <w:rPr>
          <w:lang w:val="pt-BR"/>
        </w:rPr>
        <w:t xml:space="preserve"> – Az e-pénztárgépet a NAV blokkolta</w:t>
      </w:r>
    </w:p>
    <w:p w14:paraId="3278FB27" w14:textId="6624CECF" w:rsidR="2670B751" w:rsidRPr="00010356" w:rsidRDefault="2670B751" w:rsidP="007A4A62">
      <w:pPr>
        <w:pStyle w:val="Listaszerbekezds"/>
        <w:numPr>
          <w:ilvl w:val="2"/>
          <w:numId w:val="7"/>
        </w:numPr>
        <w:spacing w:line="245" w:lineRule="auto"/>
        <w:jc w:val="both"/>
        <w:rPr>
          <w:lang w:val="pt-BR"/>
        </w:rPr>
      </w:pPr>
      <w:r w:rsidRPr="00010356">
        <w:rPr>
          <w:lang w:val="pt-BR"/>
        </w:rPr>
        <w:t>ECR</w:t>
      </w:r>
      <w:r w:rsidR="00B63B2B" w:rsidRPr="00010356">
        <w:rPr>
          <w:lang w:val="pt-BR"/>
        </w:rPr>
        <w:t xml:space="preserve"> – </w:t>
      </w:r>
      <w:r w:rsidR="00F8697A" w:rsidRPr="00010356">
        <w:rPr>
          <w:lang w:val="pt-BR"/>
        </w:rPr>
        <w:t xml:space="preserve">A blokkolás az e-pénztárgép </w:t>
      </w:r>
      <w:r w:rsidR="00620BCB" w:rsidRPr="00010356">
        <w:rPr>
          <w:lang w:val="pt-BR"/>
        </w:rPr>
        <w:t>kérésére történt (pl. műszaki hiba miatt)</w:t>
      </w:r>
      <w:r w:rsidR="00CA6CDA" w:rsidRPr="00010356">
        <w:rPr>
          <w:lang w:val="pt-BR"/>
        </w:rPr>
        <w:t>, FAM esetén ez nem releváns</w:t>
      </w:r>
      <w:r w:rsidR="00F8697A" w:rsidRPr="00010356">
        <w:rPr>
          <w:lang w:val="pt-BR"/>
        </w:rPr>
        <w:t xml:space="preserve"> </w:t>
      </w:r>
    </w:p>
    <w:p w14:paraId="71F4389D" w14:textId="7F53F1E9" w:rsidR="2670B751" w:rsidRDefault="2670B751" w:rsidP="007A4A62">
      <w:pPr>
        <w:pStyle w:val="Listaszerbekezds"/>
        <w:numPr>
          <w:ilvl w:val="2"/>
          <w:numId w:val="7"/>
        </w:numPr>
        <w:spacing w:line="245" w:lineRule="auto"/>
        <w:jc w:val="both"/>
      </w:pPr>
      <w:r w:rsidRPr="0708F79F">
        <w:t>OFFLINE</w:t>
      </w:r>
      <w:r w:rsidR="00CA6CDA">
        <w:t xml:space="preserve"> – </w:t>
      </w:r>
      <w:r w:rsidR="009A7C59">
        <w:t>Nincs adatkapcsolat a</w:t>
      </w:r>
      <w:r w:rsidR="00704B70">
        <w:t xml:space="preserve"> NAV rendszer</w:t>
      </w:r>
      <w:r w:rsidR="009A7C59">
        <w:t>ével 72 órája.</w:t>
      </w:r>
    </w:p>
    <w:p w14:paraId="23FDF4C4" w14:textId="212B82E2" w:rsidR="2670B751" w:rsidRDefault="14E45187" w:rsidP="46920C6E">
      <w:pPr>
        <w:pStyle w:val="Listaszerbekezds"/>
        <w:spacing w:line="245" w:lineRule="auto"/>
        <w:jc w:val="both"/>
      </w:pPr>
      <w:r w:rsidRPr="46920C6E">
        <w:t>EXPIRED_AUTH_CERT</w:t>
      </w:r>
      <w:r w:rsidR="47A8CA05" w:rsidRPr="46920C6E">
        <w:t xml:space="preserve"> – Lejárt a kliens authentikációs tanúsítvány, FAM esetén ez nem releváns.</w:t>
      </w:r>
    </w:p>
    <w:p w14:paraId="3C5B6C04" w14:textId="3E0ADE56" w:rsidR="2670B751" w:rsidRDefault="14E45187" w:rsidP="46920C6E">
      <w:pPr>
        <w:pStyle w:val="Listaszerbekezds"/>
        <w:spacing w:line="245" w:lineRule="auto"/>
        <w:jc w:val="both"/>
      </w:pPr>
      <w:r w:rsidRPr="46920C6E">
        <w:t>EXPIRED_SIGN_CERT</w:t>
      </w:r>
      <w:r w:rsidR="47A8CA05" w:rsidRPr="46920C6E">
        <w:t xml:space="preserve"> – Lejárt a FAM példány aláíró tanúsítványa.</w:t>
      </w:r>
    </w:p>
    <w:p w14:paraId="05E4B06D" w14:textId="77777777" w:rsidR="00091302" w:rsidRPr="005977A9" w:rsidRDefault="00091302" w:rsidP="00B97AE5">
      <w:pPr>
        <w:pStyle w:val="Listaszerbekezds"/>
        <w:numPr>
          <w:ilvl w:val="0"/>
          <w:numId w:val="92"/>
        </w:numPr>
        <w:spacing w:line="245" w:lineRule="auto"/>
        <w:ind w:left="709" w:hanging="283"/>
        <w:jc w:val="both"/>
      </w:pPr>
      <w:r w:rsidRPr="005977A9">
        <w:rPr>
          <w:b/>
        </w:rPr>
        <w:t>currentTaxRates</w:t>
      </w:r>
      <w:r w:rsidRPr="005977A9">
        <w:t xml:space="preserve"> - TaxRates objektum, ami az aktuálisan hatályba lépő ÁFA-kulcsokat tartalmazza. </w:t>
      </w:r>
    </w:p>
    <w:p w14:paraId="3150F8B3" w14:textId="77777777" w:rsidR="00091302" w:rsidRPr="005977A9" w:rsidRDefault="00091302" w:rsidP="00B97AE5">
      <w:pPr>
        <w:pStyle w:val="Listaszerbekezds"/>
        <w:numPr>
          <w:ilvl w:val="0"/>
          <w:numId w:val="118"/>
        </w:numPr>
        <w:spacing w:line="245" w:lineRule="auto"/>
        <w:ind w:left="1134"/>
        <w:jc w:val="both"/>
      </w:pPr>
      <w:r w:rsidRPr="005977A9">
        <w:rPr>
          <w:b/>
        </w:rPr>
        <w:t>type</w:t>
      </w:r>
      <w:r w:rsidRPr="005977A9">
        <w:t xml:space="preserve"> (= "CURRENT") - az adatok aktualitásának típusa</w:t>
      </w:r>
    </w:p>
    <w:p w14:paraId="0A61C039" w14:textId="77777777" w:rsidR="00091302" w:rsidRPr="005977A9" w:rsidRDefault="00091302" w:rsidP="00091302">
      <w:pPr>
        <w:pStyle w:val="Listaszerbekezds"/>
        <w:numPr>
          <w:ilvl w:val="0"/>
          <w:numId w:val="0"/>
        </w:numPr>
        <w:spacing w:line="245" w:lineRule="auto"/>
        <w:ind w:left="1134"/>
        <w:jc w:val="both"/>
      </w:pPr>
      <w:r w:rsidRPr="005977A9">
        <w:t xml:space="preserve">Értékkészlete a </w:t>
      </w:r>
      <w:hyperlink w:anchor="_(TaxRates/)type_/_temporalType" w:history="1">
        <w:r w:rsidRPr="005977A9">
          <w:rPr>
            <w:rStyle w:val="Hiperhivatkozs"/>
          </w:rPr>
          <w:t>(TaxRates/)type / temporalType</w:t>
        </w:r>
      </w:hyperlink>
      <w:r w:rsidRPr="005977A9">
        <w:t xml:space="preserve"> pontban található.</w:t>
      </w:r>
    </w:p>
    <w:p w14:paraId="63181256" w14:textId="77777777" w:rsidR="00091302" w:rsidRPr="005977A9" w:rsidRDefault="00091302" w:rsidP="00B97AE5">
      <w:pPr>
        <w:pStyle w:val="Listaszerbekezds"/>
        <w:numPr>
          <w:ilvl w:val="0"/>
          <w:numId w:val="118"/>
        </w:numPr>
        <w:spacing w:line="245" w:lineRule="auto"/>
        <w:ind w:left="1134"/>
        <w:jc w:val="both"/>
      </w:pPr>
      <w:r w:rsidRPr="005977A9">
        <w:rPr>
          <w:b/>
        </w:rPr>
        <w:t>effectiveDate</w:t>
      </w:r>
      <w:r w:rsidRPr="005977A9">
        <w:t xml:space="preserve"> - az ÁFA-kulcsok hatálybalépésének dátuma </w:t>
      </w:r>
    </w:p>
    <w:p w14:paraId="2D845FF5" w14:textId="77777777" w:rsidR="00091302" w:rsidRPr="005977A9" w:rsidRDefault="00091302" w:rsidP="00B97AE5">
      <w:pPr>
        <w:pStyle w:val="Listaszerbekezds"/>
        <w:numPr>
          <w:ilvl w:val="0"/>
          <w:numId w:val="118"/>
        </w:numPr>
        <w:spacing w:line="245" w:lineRule="auto"/>
        <w:ind w:left="1134"/>
        <w:jc w:val="both"/>
      </w:pPr>
      <w:r w:rsidRPr="005977A9">
        <w:rPr>
          <w:b/>
        </w:rPr>
        <w:t>taxDepartment</w:t>
      </w:r>
      <w:r w:rsidRPr="005977A9">
        <w:t xml:space="preserve"> - a forgalmi gyűjtők adatai</w:t>
      </w:r>
    </w:p>
    <w:p w14:paraId="4A62175D" w14:textId="77777777" w:rsidR="00091302" w:rsidRPr="005977A9" w:rsidRDefault="00091302" w:rsidP="00B97AE5">
      <w:pPr>
        <w:pStyle w:val="Listaszerbekezds"/>
        <w:numPr>
          <w:ilvl w:val="1"/>
          <w:numId w:val="118"/>
        </w:numPr>
        <w:spacing w:line="245" w:lineRule="auto"/>
        <w:ind w:left="1560"/>
        <w:jc w:val="both"/>
      </w:pPr>
      <w:r w:rsidRPr="005977A9">
        <w:rPr>
          <w:b/>
        </w:rPr>
        <w:t>depCode</w:t>
      </w:r>
      <w:r w:rsidRPr="005977A9">
        <w:t xml:space="preserve"> - gyűjtő jele</w:t>
      </w:r>
    </w:p>
    <w:p w14:paraId="30273110" w14:textId="77777777" w:rsidR="00091302" w:rsidRPr="005977A9" w:rsidRDefault="00091302" w:rsidP="00B97AE5">
      <w:pPr>
        <w:pStyle w:val="Listaszerbekezds"/>
        <w:numPr>
          <w:ilvl w:val="1"/>
          <w:numId w:val="118"/>
        </w:numPr>
        <w:spacing w:line="245" w:lineRule="auto"/>
        <w:ind w:left="1560"/>
        <w:jc w:val="both"/>
      </w:pPr>
      <w:r w:rsidRPr="005977A9">
        <w:rPr>
          <w:b/>
        </w:rPr>
        <w:t>taxRate</w:t>
      </w:r>
      <w:r w:rsidRPr="005977A9">
        <w:t xml:space="preserve"> - gyűjtő címkéje</w:t>
      </w:r>
    </w:p>
    <w:p w14:paraId="6A920A54" w14:textId="77777777" w:rsidR="00091302" w:rsidRPr="005977A9" w:rsidRDefault="00091302" w:rsidP="00B97AE5">
      <w:pPr>
        <w:pStyle w:val="Listaszerbekezds"/>
        <w:numPr>
          <w:ilvl w:val="1"/>
          <w:numId w:val="118"/>
        </w:numPr>
        <w:spacing w:line="245" w:lineRule="auto"/>
        <w:ind w:left="1560"/>
        <w:jc w:val="both"/>
      </w:pPr>
      <w:r w:rsidRPr="005977A9">
        <w:rPr>
          <w:b/>
        </w:rPr>
        <w:t>taxPercentage</w:t>
      </w:r>
      <w:r w:rsidRPr="005977A9">
        <w:t xml:space="preserve"> - ÁFA-kulcs százalékban</w:t>
      </w:r>
    </w:p>
    <w:p w14:paraId="7FA31858" w14:textId="77777777" w:rsidR="00091302" w:rsidRPr="005977A9" w:rsidRDefault="00091302" w:rsidP="00B97AE5">
      <w:pPr>
        <w:pStyle w:val="Listaszerbekezds"/>
        <w:numPr>
          <w:ilvl w:val="1"/>
          <w:numId w:val="118"/>
        </w:numPr>
        <w:spacing w:line="245" w:lineRule="auto"/>
        <w:ind w:left="1560"/>
        <w:jc w:val="both"/>
      </w:pPr>
      <w:r w:rsidRPr="005977A9">
        <w:rPr>
          <w:b/>
        </w:rPr>
        <w:t>depLabel</w:t>
      </w:r>
      <w:r w:rsidRPr="005977A9">
        <w:t xml:space="preserve"> - ÁFA-tartalom százalékban</w:t>
      </w:r>
    </w:p>
    <w:p w14:paraId="2EE9F463" w14:textId="77777777" w:rsidR="00091302" w:rsidRPr="005977A9" w:rsidRDefault="00091302" w:rsidP="00B97AE5">
      <w:pPr>
        <w:pStyle w:val="Listaszerbekezds"/>
        <w:numPr>
          <w:ilvl w:val="0"/>
          <w:numId w:val="92"/>
        </w:numPr>
        <w:spacing w:line="245" w:lineRule="auto"/>
        <w:ind w:left="709" w:hanging="283"/>
        <w:jc w:val="both"/>
      </w:pPr>
      <w:r w:rsidRPr="005977A9">
        <w:rPr>
          <w:b/>
        </w:rPr>
        <w:t>nextTaxRates</w:t>
      </w:r>
      <w:r w:rsidRPr="005977A9">
        <w:t xml:space="preserve"> - TaxRates objektum, ami a megadott jövőbeli időpontban hatályba lépő (type = "NEXT") ÁFA-kulcsokat tartalmazza.  </w:t>
      </w:r>
    </w:p>
    <w:p w14:paraId="60513C93" w14:textId="77777777" w:rsidR="00091302" w:rsidRPr="005977A9" w:rsidRDefault="00091302" w:rsidP="00B97AE5">
      <w:pPr>
        <w:pStyle w:val="Listaszerbekezds"/>
        <w:numPr>
          <w:ilvl w:val="0"/>
          <w:numId w:val="92"/>
        </w:numPr>
        <w:spacing w:line="245" w:lineRule="auto"/>
        <w:ind w:left="709" w:hanging="283"/>
        <w:jc w:val="both"/>
      </w:pPr>
      <w:r w:rsidRPr="005977A9">
        <w:rPr>
          <w:b/>
        </w:rPr>
        <w:t>currentOperatorSite</w:t>
      </w:r>
      <w:r w:rsidRPr="005977A9">
        <w:t xml:space="preserve"> - az érvényben lévő (type = "CURRENT") fejlécadatokat tartalmazó OperatorSite objektum, mely tartalmazza a tulajdonos és az üzlet adatait </w:t>
      </w:r>
    </w:p>
    <w:p w14:paraId="278DBF9A" w14:textId="77777777" w:rsidR="00091302" w:rsidRPr="005977A9" w:rsidRDefault="00091302" w:rsidP="00B97AE5">
      <w:pPr>
        <w:pStyle w:val="Listaszerbekezds"/>
        <w:numPr>
          <w:ilvl w:val="1"/>
          <w:numId w:val="92"/>
        </w:numPr>
        <w:spacing w:line="245" w:lineRule="auto"/>
        <w:ind w:left="1134"/>
        <w:jc w:val="both"/>
      </w:pPr>
      <w:r w:rsidRPr="005977A9">
        <w:rPr>
          <w:b/>
        </w:rPr>
        <w:t>temporalType</w:t>
      </w:r>
      <w:r w:rsidRPr="005977A9">
        <w:t xml:space="preserve"> (= "CURRENT") – az adatok aktualitásának típusa </w:t>
      </w:r>
    </w:p>
    <w:p w14:paraId="03FC3584" w14:textId="77777777" w:rsidR="00091302" w:rsidRPr="005977A9" w:rsidRDefault="00091302" w:rsidP="00091302">
      <w:pPr>
        <w:pStyle w:val="Listaszerbekezds"/>
        <w:numPr>
          <w:ilvl w:val="0"/>
          <w:numId w:val="0"/>
        </w:numPr>
        <w:spacing w:line="245" w:lineRule="auto"/>
        <w:ind w:left="1134"/>
        <w:jc w:val="both"/>
      </w:pPr>
      <w:r w:rsidRPr="005977A9">
        <w:t xml:space="preserve">Értékkészlete a </w:t>
      </w:r>
      <w:hyperlink w:anchor="_(TaxRates/)type_/_temporalType" w:history="1">
        <w:r w:rsidRPr="005977A9">
          <w:rPr>
            <w:rStyle w:val="Hiperhivatkozs"/>
          </w:rPr>
          <w:t>(TaxRates/)type / temporalType</w:t>
        </w:r>
      </w:hyperlink>
      <w:r w:rsidRPr="005977A9">
        <w:t xml:space="preserve"> pontban található.</w:t>
      </w:r>
    </w:p>
    <w:p w14:paraId="7D9DAFC3" w14:textId="77777777" w:rsidR="00091302" w:rsidRPr="005977A9" w:rsidRDefault="00091302" w:rsidP="00B97AE5">
      <w:pPr>
        <w:pStyle w:val="Listaszerbekezds"/>
        <w:numPr>
          <w:ilvl w:val="1"/>
          <w:numId w:val="92"/>
        </w:numPr>
        <w:spacing w:line="245" w:lineRule="auto"/>
        <w:ind w:left="1134"/>
        <w:jc w:val="both"/>
      </w:pPr>
      <w:r w:rsidRPr="005977A9">
        <w:rPr>
          <w:b/>
        </w:rPr>
        <w:t>effectiveDate</w:t>
      </w:r>
      <w:r w:rsidRPr="005977A9">
        <w:t xml:space="preserve"> - az adózói adat hatálybalépésének dátuma </w:t>
      </w:r>
    </w:p>
    <w:p w14:paraId="256CCF7E" w14:textId="77777777" w:rsidR="00091302" w:rsidRPr="005977A9" w:rsidRDefault="00091302" w:rsidP="00B97AE5">
      <w:pPr>
        <w:pStyle w:val="Listaszerbekezds"/>
        <w:numPr>
          <w:ilvl w:val="0"/>
          <w:numId w:val="119"/>
        </w:numPr>
        <w:spacing w:line="245" w:lineRule="auto"/>
        <w:ind w:left="1134"/>
        <w:jc w:val="both"/>
      </w:pPr>
      <w:r w:rsidRPr="005977A9">
        <w:rPr>
          <w:b/>
        </w:rPr>
        <w:t>shop</w:t>
      </w:r>
      <w:r w:rsidRPr="005977A9">
        <w:t xml:space="preserve"> – üzlet adatok</w:t>
      </w:r>
    </w:p>
    <w:p w14:paraId="5A60CDCB" w14:textId="77777777" w:rsidR="00091302" w:rsidRPr="005977A9" w:rsidRDefault="00091302" w:rsidP="00B97AE5">
      <w:pPr>
        <w:pStyle w:val="Listaszerbekezds"/>
        <w:numPr>
          <w:ilvl w:val="1"/>
          <w:numId w:val="125"/>
        </w:numPr>
        <w:spacing w:line="245" w:lineRule="auto"/>
        <w:ind w:left="1560"/>
        <w:jc w:val="both"/>
      </w:pPr>
      <w:r w:rsidRPr="005977A9">
        <w:rPr>
          <w:b/>
        </w:rPr>
        <w:t>shopName</w:t>
      </w:r>
      <w:r w:rsidRPr="005977A9">
        <w:t xml:space="preserve"> – üzlet teljes neve</w:t>
      </w:r>
    </w:p>
    <w:p w14:paraId="4EC3C75A" w14:textId="77777777" w:rsidR="00091302" w:rsidRPr="005977A9" w:rsidRDefault="00091302" w:rsidP="00B97AE5">
      <w:pPr>
        <w:pStyle w:val="Listaszerbekezds"/>
        <w:numPr>
          <w:ilvl w:val="1"/>
          <w:numId w:val="125"/>
        </w:numPr>
        <w:spacing w:line="245" w:lineRule="auto"/>
        <w:ind w:left="1560"/>
        <w:jc w:val="both"/>
      </w:pPr>
      <w:r w:rsidRPr="005977A9">
        <w:rPr>
          <w:b/>
        </w:rPr>
        <w:t>shopShortName</w:t>
      </w:r>
      <w:r w:rsidRPr="005977A9">
        <w:t xml:space="preserve"> – üzlet rövid neve</w:t>
      </w:r>
    </w:p>
    <w:p w14:paraId="47C3A308" w14:textId="77777777" w:rsidR="00091302" w:rsidRPr="005977A9" w:rsidRDefault="00091302" w:rsidP="00B97AE5">
      <w:pPr>
        <w:pStyle w:val="Listaszerbekezds"/>
        <w:numPr>
          <w:ilvl w:val="1"/>
          <w:numId w:val="125"/>
        </w:numPr>
        <w:spacing w:line="245" w:lineRule="auto"/>
        <w:ind w:left="1560"/>
      </w:pPr>
      <w:r w:rsidRPr="005977A9">
        <w:rPr>
          <w:b/>
        </w:rPr>
        <w:t xml:space="preserve">address </w:t>
      </w:r>
      <w:r w:rsidRPr="005977A9">
        <w:t>– Üzemeltetési hely cím adatai</w:t>
      </w:r>
      <w:r w:rsidRPr="005977A9">
        <w:br/>
      </w:r>
      <w:r w:rsidRPr="005977A9">
        <w:rPr>
          <w:rFonts w:asciiTheme="minorHAnsi" w:hAnsiTheme="minorHAnsi" w:cstheme="minorHAnsi"/>
        </w:rPr>
        <w:t xml:space="preserve">A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375253DB" w14:textId="77777777" w:rsidR="00091302" w:rsidRPr="005977A9" w:rsidRDefault="00091302" w:rsidP="00B97AE5">
      <w:pPr>
        <w:pStyle w:val="Listaszerbekezds"/>
        <w:numPr>
          <w:ilvl w:val="0"/>
          <w:numId w:val="119"/>
        </w:numPr>
        <w:spacing w:line="245" w:lineRule="auto"/>
        <w:ind w:left="1134"/>
      </w:pPr>
      <w:r w:rsidRPr="005977A9">
        <w:rPr>
          <w:b/>
        </w:rPr>
        <w:t>taxpayer</w:t>
      </w:r>
      <w:r w:rsidRPr="005977A9">
        <w:t xml:space="preserve"> – Adózói adatok</w:t>
      </w:r>
      <w:r w:rsidRPr="005977A9">
        <w:br/>
      </w:r>
      <w:r w:rsidRPr="005977A9">
        <w:rPr>
          <w:rFonts w:asciiTheme="minorHAnsi" w:hAnsiTheme="minorHAnsi" w:cstheme="minorHAnsi"/>
        </w:rPr>
        <w:t xml:space="preserve">A kapcsolódó adatstruktúra leírója a </w:t>
      </w:r>
      <w:hyperlink w:anchor="_taxPayer" w:history="1">
        <w:r w:rsidRPr="00BC744D">
          <w:rPr>
            <w:rStyle w:val="Hiperhivatkozs"/>
            <w:rFonts w:asciiTheme="minorHAnsi" w:hAnsiTheme="minorHAnsi" w:cstheme="minorHAnsi"/>
          </w:rPr>
          <w:t>taxPayer</w:t>
        </w:r>
      </w:hyperlink>
      <w:r w:rsidRPr="005977A9">
        <w:rPr>
          <w:rFonts w:asciiTheme="minorHAnsi" w:hAnsiTheme="minorHAnsi" w:cstheme="minorHAnsi"/>
        </w:rPr>
        <w:t xml:space="preserve"> </w:t>
      </w:r>
      <w:r w:rsidRPr="005977A9">
        <w:t>pont alatt található.</w:t>
      </w:r>
      <w:r w:rsidRPr="005977A9">
        <w:br/>
        <w:t>Ezen válaszban a taxPayer kiegészül további adatokkal:</w:t>
      </w:r>
    </w:p>
    <w:p w14:paraId="6C67CC40" w14:textId="77777777" w:rsidR="00091302" w:rsidRPr="005977A9" w:rsidRDefault="00091302" w:rsidP="00B97AE5">
      <w:pPr>
        <w:pStyle w:val="Listaszerbekezds"/>
        <w:numPr>
          <w:ilvl w:val="1"/>
          <w:numId w:val="138"/>
        </w:numPr>
        <w:spacing w:line="245" w:lineRule="auto"/>
        <w:ind w:left="1560"/>
      </w:pPr>
      <w:r w:rsidRPr="005977A9">
        <w:rPr>
          <w:b/>
        </w:rPr>
        <w:t xml:space="preserve">address </w:t>
      </w:r>
      <w:r w:rsidRPr="005977A9">
        <w:t>– Adózó cím adatai</w:t>
      </w:r>
      <w:r w:rsidRPr="005977A9">
        <w:br/>
      </w:r>
      <w:r w:rsidRPr="005977A9">
        <w:rPr>
          <w:rFonts w:asciiTheme="minorHAnsi" w:hAnsiTheme="minorHAnsi" w:cstheme="minorHAnsi"/>
        </w:rPr>
        <w:t xml:space="preserve">A kapcsolódó adatstruktúra leírója az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6513AF54" w14:textId="77777777" w:rsidR="00091302" w:rsidRPr="005977A9" w:rsidRDefault="00091302" w:rsidP="00B97AE5">
      <w:pPr>
        <w:pStyle w:val="Listaszerbekezds"/>
        <w:numPr>
          <w:ilvl w:val="0"/>
          <w:numId w:val="92"/>
        </w:numPr>
        <w:spacing w:line="245" w:lineRule="auto"/>
        <w:ind w:left="709" w:hanging="283"/>
        <w:jc w:val="both"/>
      </w:pPr>
      <w:r w:rsidRPr="005977A9">
        <w:rPr>
          <w:b/>
        </w:rPr>
        <w:t xml:space="preserve">nextOperatorSite </w:t>
      </w:r>
      <w:r w:rsidRPr="005977A9">
        <w:t xml:space="preserve">- a megadott jövőbeli időpontban érvényre juttatandó (type = "NEXT") és onnantól érvényes fejlécadatokat tartalmazó OperatorSite objektum, tulajdonos és üzlet adatai a currentOperatorSite-ban leírtak szerint </w:t>
      </w:r>
    </w:p>
    <w:p w14:paraId="3F3A21ED" w14:textId="77777777" w:rsidR="00091302" w:rsidRPr="005977A9" w:rsidRDefault="00091302" w:rsidP="00B97AE5">
      <w:pPr>
        <w:pStyle w:val="Listaszerbekezds"/>
        <w:numPr>
          <w:ilvl w:val="0"/>
          <w:numId w:val="92"/>
        </w:numPr>
        <w:spacing w:line="245" w:lineRule="auto"/>
        <w:ind w:left="709" w:hanging="283"/>
        <w:jc w:val="both"/>
      </w:pPr>
      <w:r w:rsidRPr="005977A9">
        <w:rPr>
          <w:b/>
        </w:rPr>
        <w:t>logo</w:t>
      </w:r>
      <w:r w:rsidRPr="005977A9">
        <w:t xml:space="preserve"> - a bizonylat fejlécébe nyomtatandó logó-grafika azonosítója. </w:t>
      </w:r>
    </w:p>
    <w:p w14:paraId="343456F7" w14:textId="77777777" w:rsidR="00091302" w:rsidRPr="005977A9" w:rsidRDefault="00091302" w:rsidP="00B97AE5">
      <w:pPr>
        <w:pStyle w:val="Listaszerbekezds"/>
        <w:numPr>
          <w:ilvl w:val="0"/>
          <w:numId w:val="92"/>
        </w:numPr>
        <w:spacing w:line="245" w:lineRule="auto"/>
        <w:ind w:left="709" w:hanging="283"/>
      </w:pPr>
      <w:r w:rsidRPr="005977A9">
        <w:rPr>
          <w:b/>
        </w:rPr>
        <w:t>printSpool</w:t>
      </w:r>
      <w:r w:rsidRPr="005977A9">
        <w:t xml:space="preserve"> - A nyomtatásra váró bizonylatok leíróinak listája (jelenleg egy elemet tartalmazhat) </w:t>
      </w:r>
      <w:r w:rsidRPr="005977A9">
        <w:rPr>
          <w:rFonts w:asciiTheme="minorHAnsi" w:hAnsiTheme="minorHAnsi" w:cstheme="minorHAnsi"/>
        </w:rPr>
        <w:t xml:space="preserve">A kapcsolódó adatstruktúra leírója a </w:t>
      </w:r>
      <w:hyperlink w:anchor="_documentDescriptor_–_objektum" w:history="1">
        <w:r w:rsidRPr="00BC744D">
          <w:rPr>
            <w:rStyle w:val="Hiperhivatkozs"/>
          </w:rPr>
          <w:t>documentDescriptor</w:t>
        </w:r>
      </w:hyperlink>
      <w:r w:rsidRPr="005977A9">
        <w:t xml:space="preserve"> pont alatt található.</w:t>
      </w:r>
    </w:p>
    <w:p w14:paraId="56F921B6" w14:textId="77777777" w:rsidR="00091302" w:rsidRPr="005977A9" w:rsidRDefault="00091302" w:rsidP="00B97AE5">
      <w:pPr>
        <w:pStyle w:val="Listaszerbekezds"/>
        <w:numPr>
          <w:ilvl w:val="0"/>
          <w:numId w:val="92"/>
        </w:numPr>
        <w:spacing w:line="245" w:lineRule="auto"/>
        <w:ind w:left="709" w:hanging="283"/>
        <w:jc w:val="both"/>
      </w:pPr>
      <w:r w:rsidRPr="005977A9">
        <w:rPr>
          <w:b/>
        </w:rPr>
        <w:t>fiscalDayOpen</w:t>
      </w:r>
      <w:r w:rsidRPr="005977A9">
        <w:t xml:space="preserve"> - van-e nyitott adóügyi nap a FAM-ban (boolean: ha van nyitva adóügyi nap, akkor </w:t>
      </w:r>
      <w:r w:rsidRPr="005977A9">
        <w:rPr>
          <w:i/>
        </w:rPr>
        <w:t>true</w:t>
      </w:r>
      <w:r w:rsidRPr="005977A9">
        <w:t xml:space="preserve">, egyébként </w:t>
      </w:r>
      <w:r w:rsidRPr="005977A9">
        <w:rPr>
          <w:i/>
        </w:rPr>
        <w:t>false</w:t>
      </w:r>
      <w:r w:rsidRPr="005977A9">
        <w:t xml:space="preserve">) </w:t>
      </w:r>
    </w:p>
    <w:p w14:paraId="2E8F371C" w14:textId="77777777" w:rsidR="00091302" w:rsidRPr="00010356" w:rsidRDefault="00091302" w:rsidP="00B97AE5">
      <w:pPr>
        <w:pStyle w:val="Listaszerbekezds"/>
        <w:numPr>
          <w:ilvl w:val="0"/>
          <w:numId w:val="92"/>
        </w:numPr>
        <w:spacing w:line="245" w:lineRule="auto"/>
        <w:ind w:left="709" w:hanging="283"/>
        <w:jc w:val="both"/>
        <w:rPr>
          <w:lang w:val="pt-BR"/>
        </w:rPr>
      </w:pPr>
      <w:r w:rsidRPr="00010356">
        <w:rPr>
          <w:b/>
          <w:lang w:val="pt-BR"/>
        </w:rPr>
        <w:t>locale</w:t>
      </w:r>
      <w:r w:rsidRPr="00010356">
        <w:rPr>
          <w:lang w:val="pt-BR"/>
        </w:rPr>
        <w:t xml:space="preserve"> - a területi beállításokat tartalmazó Locale objektum, melynek tartalma:</w:t>
      </w:r>
    </w:p>
    <w:p w14:paraId="4741E78A" w14:textId="77777777" w:rsidR="00091302" w:rsidRPr="005977A9" w:rsidRDefault="00091302" w:rsidP="00B97AE5">
      <w:pPr>
        <w:pStyle w:val="Listaszerbekezds"/>
        <w:numPr>
          <w:ilvl w:val="1"/>
          <w:numId w:val="92"/>
        </w:numPr>
        <w:ind w:left="1134"/>
      </w:pPr>
      <w:r w:rsidRPr="005977A9">
        <w:rPr>
          <w:b/>
        </w:rPr>
        <w:t>amountPrecision</w:t>
      </w:r>
      <w:r w:rsidRPr="005977A9">
        <w:t xml:space="preserve"> - a számítások tizedespontos számítása </w:t>
      </w:r>
    </w:p>
    <w:p w14:paraId="465C8614" w14:textId="77777777" w:rsidR="00091302" w:rsidRPr="005977A9" w:rsidRDefault="00091302" w:rsidP="00B97AE5">
      <w:pPr>
        <w:pStyle w:val="Listaszerbekezds"/>
        <w:numPr>
          <w:ilvl w:val="1"/>
          <w:numId w:val="92"/>
        </w:numPr>
        <w:ind w:left="1134"/>
      </w:pPr>
      <w:r w:rsidRPr="005977A9">
        <w:rPr>
          <w:b/>
        </w:rPr>
        <w:t>countryCode</w:t>
      </w:r>
      <w:r w:rsidRPr="005977A9">
        <w:t xml:space="preserve"> - kétbetűs országkód </w:t>
      </w:r>
    </w:p>
    <w:p w14:paraId="66908B26" w14:textId="77777777" w:rsidR="00091302" w:rsidRPr="005977A9" w:rsidRDefault="00091302" w:rsidP="00B97AE5">
      <w:pPr>
        <w:pStyle w:val="Listaszerbekezds"/>
        <w:numPr>
          <w:ilvl w:val="1"/>
          <w:numId w:val="92"/>
        </w:numPr>
        <w:ind w:left="1134"/>
      </w:pPr>
      <w:r w:rsidRPr="005977A9">
        <w:rPr>
          <w:b/>
        </w:rPr>
        <w:t>currencies</w:t>
      </w:r>
      <w:r w:rsidRPr="005977A9">
        <w:t xml:space="preserve"> - a használt devizák tömbje, beleérve a honos fizetőeszközt is (átváltási ráta, hárombetűs devizakód, megjelenítési pontosság, végösszeg-nyomtatási kötelezettség az adott devizában, honos deviza jelzése) </w:t>
      </w:r>
      <w:r w:rsidRPr="005977A9">
        <w:br/>
      </w:r>
      <w:r w:rsidRPr="005977A9">
        <w:rPr>
          <w:rFonts w:asciiTheme="minorHAnsi" w:hAnsiTheme="minorHAnsi" w:cstheme="minorHAnsi"/>
        </w:rPr>
        <w:t xml:space="preserve">A kapcsolódó adatstruktúra leírója a </w:t>
      </w:r>
      <w:hyperlink w:anchor="_Valutakezelés" w:history="1">
        <w:r w:rsidRPr="005977A9">
          <w:rPr>
            <w:rStyle w:val="Hiperhivatkozs"/>
            <w:rFonts w:asciiTheme="minorHAnsi" w:hAnsiTheme="minorHAnsi" w:cstheme="minorHAnsi"/>
          </w:rPr>
          <w:t>Valutakezelés</w:t>
        </w:r>
      </w:hyperlink>
      <w:r w:rsidRPr="005977A9">
        <w:rPr>
          <w:rFonts w:asciiTheme="minorHAnsi" w:hAnsiTheme="minorHAnsi" w:cstheme="minorHAnsi"/>
        </w:rPr>
        <w:t xml:space="preserve"> </w:t>
      </w:r>
      <w:r w:rsidRPr="005977A9">
        <w:rPr>
          <w:rFonts w:asciiTheme="minorHAnsi" w:hAnsiTheme="minorHAnsi" w:cstheme="minorHAnsi"/>
          <w:i/>
        </w:rPr>
        <w:t xml:space="preserve">(válasz adatszerkezet, </w:t>
      </w:r>
      <w:r w:rsidRPr="005977A9">
        <w:rPr>
          <w:i/>
        </w:rPr>
        <w:t>currency pontja</w:t>
      </w:r>
      <w:r w:rsidRPr="005977A9">
        <w:rPr>
          <w:rFonts w:asciiTheme="minorHAnsi" w:hAnsiTheme="minorHAnsi" w:cstheme="minorHAnsi"/>
          <w:i/>
        </w:rPr>
        <w:t>)</w:t>
      </w:r>
      <w:r w:rsidRPr="005977A9">
        <w:rPr>
          <w:rFonts w:asciiTheme="minorHAnsi" w:hAnsiTheme="minorHAnsi" w:cstheme="minorHAnsi"/>
        </w:rPr>
        <w:t xml:space="preserve"> </w:t>
      </w:r>
      <w:r w:rsidRPr="005977A9">
        <w:t>pont alatt található.</w:t>
      </w:r>
    </w:p>
    <w:p w14:paraId="5237217F" w14:textId="77777777" w:rsidR="00091302" w:rsidRPr="005977A9" w:rsidRDefault="00091302" w:rsidP="00B97AE5">
      <w:pPr>
        <w:pStyle w:val="Listaszerbekezds"/>
        <w:numPr>
          <w:ilvl w:val="0"/>
          <w:numId w:val="92"/>
        </w:numPr>
        <w:spacing w:line="245" w:lineRule="auto"/>
        <w:ind w:left="709" w:hanging="283"/>
        <w:jc w:val="both"/>
      </w:pPr>
      <w:r w:rsidRPr="005977A9">
        <w:rPr>
          <w:b/>
        </w:rPr>
        <w:t>online</w:t>
      </w:r>
      <w:r w:rsidRPr="005977A9">
        <w:t xml:space="preserve"> - (boolean) Igaz (true) érték esetén a FAM NAV-kapcsolata aktív. Ha nincs adatkapcsolat a Nyugtatárral, az érték </w:t>
      </w:r>
      <w:r w:rsidRPr="005977A9">
        <w:rPr>
          <w:i/>
        </w:rPr>
        <w:t>false</w:t>
      </w:r>
      <w:r w:rsidRPr="005977A9">
        <w:t xml:space="preserve">. </w:t>
      </w:r>
    </w:p>
    <w:p w14:paraId="280CE62C" w14:textId="77777777" w:rsidR="00091302" w:rsidRPr="005977A9" w:rsidRDefault="00091302" w:rsidP="00B97AE5">
      <w:pPr>
        <w:pStyle w:val="Listaszerbekezds"/>
        <w:numPr>
          <w:ilvl w:val="0"/>
          <w:numId w:val="92"/>
        </w:numPr>
        <w:spacing w:line="245" w:lineRule="auto"/>
        <w:ind w:left="709" w:hanging="283"/>
        <w:jc w:val="both"/>
      </w:pPr>
      <w:r w:rsidRPr="005977A9">
        <w:rPr>
          <w:b/>
        </w:rPr>
        <w:t>openDocuments</w:t>
      </w:r>
      <w:r w:rsidRPr="005977A9">
        <w:t xml:space="preserve"> - a FAM-ban jelenleg nyitva tartott bizonylatok leíróinak listája</w:t>
      </w:r>
      <w:r w:rsidRPr="005977A9">
        <w:br/>
      </w:r>
      <w:r w:rsidRPr="005977A9">
        <w:rPr>
          <w:rFonts w:asciiTheme="minorHAnsi" w:hAnsiTheme="minorHAnsi" w:cstheme="minorHAnsi"/>
        </w:rPr>
        <w:t xml:space="preserve">A kapcsolódó adatstruktúra leírója a </w:t>
      </w:r>
      <w:hyperlink w:anchor="_documentDescriptor_–_objektum" w:history="1">
        <w:r w:rsidRPr="00BC744D">
          <w:rPr>
            <w:rStyle w:val="Hiperhivatkozs"/>
          </w:rPr>
          <w:t>documentDescriptor</w:t>
        </w:r>
      </w:hyperlink>
      <w:r w:rsidRPr="005977A9">
        <w:t xml:space="preserve"> pont alatt található.</w:t>
      </w:r>
    </w:p>
    <w:p w14:paraId="11E6E214" w14:textId="77777777" w:rsidR="00091302" w:rsidRPr="005977A9" w:rsidRDefault="00091302" w:rsidP="00B97AE5">
      <w:pPr>
        <w:pStyle w:val="Listaszerbekezds"/>
        <w:numPr>
          <w:ilvl w:val="0"/>
          <w:numId w:val="92"/>
        </w:numPr>
        <w:spacing w:line="245" w:lineRule="auto"/>
        <w:ind w:left="709" w:hanging="283"/>
        <w:jc w:val="both"/>
      </w:pPr>
      <w:r w:rsidRPr="005977A9">
        <w:rPr>
          <w:b/>
        </w:rPr>
        <w:t>openedFiscalDayNo</w:t>
      </w:r>
      <w:r w:rsidRPr="005977A9">
        <w:t xml:space="preserve"> - a nyitott adóügyi nap sorszáma </w:t>
      </w:r>
    </w:p>
    <w:p w14:paraId="617BE6AA" w14:textId="77777777" w:rsidR="00091302" w:rsidRPr="005977A9" w:rsidRDefault="00091302" w:rsidP="00B97AE5">
      <w:pPr>
        <w:pStyle w:val="Listaszerbekezds"/>
        <w:numPr>
          <w:ilvl w:val="0"/>
          <w:numId w:val="92"/>
        </w:numPr>
        <w:spacing w:line="245" w:lineRule="auto"/>
        <w:ind w:left="709" w:hanging="283"/>
        <w:jc w:val="both"/>
      </w:pPr>
      <w:r w:rsidRPr="005977A9">
        <w:rPr>
          <w:b/>
        </w:rPr>
        <w:t>username</w:t>
      </w:r>
      <w:r w:rsidRPr="005977A9">
        <w:t xml:space="preserve"> - a FAM példányba bejelentkezett felhasználó userneve, ami megegyezik az AP számmal. </w:t>
      </w:r>
    </w:p>
    <w:p w14:paraId="694CF9F2" w14:textId="77777777" w:rsidR="00091302" w:rsidRPr="005977A9" w:rsidRDefault="00091302" w:rsidP="00B97AE5">
      <w:pPr>
        <w:pStyle w:val="Listaszerbekezds"/>
        <w:numPr>
          <w:ilvl w:val="0"/>
          <w:numId w:val="92"/>
        </w:numPr>
        <w:spacing w:line="245" w:lineRule="auto"/>
        <w:ind w:left="709" w:hanging="283"/>
        <w:jc w:val="both"/>
      </w:pPr>
      <w:r w:rsidRPr="005977A9">
        <w:rPr>
          <w:b/>
        </w:rPr>
        <w:t>realUserName</w:t>
      </w:r>
      <w:r w:rsidRPr="005977A9">
        <w:t xml:space="preserve"> – üres string</w:t>
      </w:r>
    </w:p>
    <w:p w14:paraId="491DB239" w14:textId="77777777" w:rsidR="00091302" w:rsidRPr="005977A9" w:rsidRDefault="00091302" w:rsidP="00B97AE5">
      <w:pPr>
        <w:pStyle w:val="Listaszerbekezds"/>
        <w:numPr>
          <w:ilvl w:val="0"/>
          <w:numId w:val="92"/>
        </w:numPr>
        <w:spacing w:line="245" w:lineRule="auto"/>
        <w:ind w:left="709" w:hanging="283"/>
        <w:jc w:val="both"/>
      </w:pPr>
      <w:r w:rsidRPr="005977A9">
        <w:rPr>
          <w:b/>
        </w:rPr>
        <w:t>userRole</w:t>
      </w:r>
      <w:r w:rsidRPr="005977A9">
        <w:t xml:space="preserve"> - a FAM példányba bejelentkezett felhasználó szerepköre, minden esetben "ROLE_ADMIN" - adminisztrátor</w:t>
      </w:r>
    </w:p>
    <w:p w14:paraId="134B1179" w14:textId="77777777" w:rsidR="00091302" w:rsidRPr="00010356" w:rsidRDefault="00091302" w:rsidP="00B97AE5">
      <w:pPr>
        <w:pStyle w:val="Listaszerbekezds"/>
        <w:numPr>
          <w:ilvl w:val="0"/>
          <w:numId w:val="92"/>
        </w:numPr>
        <w:ind w:left="709" w:hanging="283"/>
        <w:jc w:val="both"/>
        <w:rPr>
          <w:lang w:val="pt-BR"/>
        </w:rPr>
      </w:pPr>
      <w:r w:rsidRPr="00010356">
        <w:rPr>
          <w:b/>
          <w:lang w:val="pt-BR"/>
        </w:rPr>
        <w:t>mediaPackageId</w:t>
      </w:r>
      <w:r w:rsidRPr="00010356">
        <w:rPr>
          <w:lang w:val="pt-BR"/>
        </w:rPr>
        <w:t xml:space="preserve"> - Az aktuális audio vizuális fájl, Fájl API-s azonosítója</w:t>
      </w:r>
    </w:p>
    <w:p w14:paraId="41E9FD7D" w14:textId="77777777" w:rsidR="00091302" w:rsidRPr="005977A9" w:rsidRDefault="00091302" w:rsidP="00B97AE5">
      <w:pPr>
        <w:pStyle w:val="Listaszerbekezds"/>
        <w:numPr>
          <w:ilvl w:val="0"/>
          <w:numId w:val="92"/>
        </w:numPr>
        <w:ind w:left="709" w:hanging="283"/>
        <w:rPr>
          <w:sz w:val="26"/>
          <w:szCs w:val="26"/>
        </w:rPr>
      </w:pPr>
      <w:r w:rsidRPr="005977A9">
        <w:rPr>
          <w:b/>
        </w:rPr>
        <w:t>printMessage</w:t>
      </w:r>
      <w:r w:rsidRPr="005977A9">
        <w:t xml:space="preserve"> - Kinyomtatandó üzenet a NAV-tól</w:t>
      </w:r>
    </w:p>
    <w:p w14:paraId="48AE7688" w14:textId="77777777" w:rsidR="00091302" w:rsidRPr="005977A9" w:rsidRDefault="00091302" w:rsidP="00B97AE5">
      <w:pPr>
        <w:pStyle w:val="Listaszerbekezds"/>
        <w:numPr>
          <w:ilvl w:val="0"/>
          <w:numId w:val="92"/>
        </w:numPr>
        <w:ind w:left="709" w:hanging="283"/>
      </w:pPr>
      <w:r w:rsidRPr="005977A9">
        <w:rPr>
          <w:b/>
        </w:rPr>
        <w:t xml:space="preserve">lastReceiptNo - </w:t>
      </w:r>
      <w:r w:rsidRPr="005977A9">
        <w:t>Az utoljára elkészített nyugta adóügyi napon belüli sorszáma.</w:t>
      </w:r>
    </w:p>
    <w:p w14:paraId="68061C3E" w14:textId="77777777" w:rsidR="00091302" w:rsidRPr="005977A9" w:rsidRDefault="00091302" w:rsidP="00091302">
      <w:pPr>
        <w:pStyle w:val="Cmsor4"/>
        <w:rPr>
          <w:lang w:val="en-US"/>
        </w:rPr>
      </w:pPr>
      <w:bookmarkStart w:id="1382" w:name="_Toc167061714"/>
      <w:bookmarkStart w:id="1383" w:name="_Toc1504886793"/>
      <w:r w:rsidRPr="005977A9">
        <w:rPr>
          <w:lang w:val="en-US"/>
        </w:rPr>
        <w:t>Állapotváltozás lekérdezése</w:t>
      </w:r>
      <w:bookmarkEnd w:id="1382"/>
      <w:bookmarkEnd w:id="1383"/>
    </w:p>
    <w:p w14:paraId="4D76526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Annak érdekében, hogy ne kelljen minden alkalommal a teljes állapotteret lekérdezni, a FAM egy egyszerű állapot-ellenőrző végponton jelzi, hogy a legutóbbi állapotlekérdezés óta változott-e az állapot valamelyik attribútuma vagy objektuma. A változásellenőrzés az állapot minden mezőjére kiterjed, kivéve az aktuális rendszeridőre ("now"). </w:t>
      </w:r>
    </w:p>
    <w:p w14:paraId="4F436DF7" w14:textId="77777777" w:rsidR="00091302" w:rsidRPr="005977A9" w:rsidRDefault="00091302" w:rsidP="00091302">
      <w:pPr>
        <w:jc w:val="both"/>
      </w:pPr>
    </w:p>
    <w:p w14:paraId="68DE79F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pénztárgépnek elegendő ezt a végpontot hívnia rendszeresen, teljes státuszt így csak akkor kell lekérnie, ha az változott. </w:t>
      </w:r>
    </w:p>
    <w:p w14:paraId="39F8EAE4" w14:textId="77777777" w:rsidR="00091302" w:rsidRPr="005977A9" w:rsidRDefault="00091302" w:rsidP="00091302">
      <w:pPr>
        <w:jc w:val="both"/>
      </w:pPr>
    </w:p>
    <w:p w14:paraId="1D580C9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A visszaadott válasz tartalma NEM</w:t>
      </w:r>
      <w:r w:rsidRPr="00010356">
        <w:rPr>
          <w:rFonts w:ascii="Calibri" w:eastAsia="Calibri" w:hAnsi="Calibri" w:cs="Calibri"/>
          <w:i/>
          <w:lang w:val="pt-BR"/>
        </w:rPr>
        <w:t xml:space="preserve"> </w:t>
      </w:r>
      <w:r w:rsidRPr="00010356">
        <w:rPr>
          <w:rFonts w:ascii="Calibri" w:eastAsia="Calibri" w:hAnsi="Calibri" w:cs="Calibri"/>
          <w:lang w:val="pt-BR"/>
        </w:rPr>
        <w:t xml:space="preserve">függ a felhasználói bejelentkezéstől. </w:t>
      </w:r>
    </w:p>
    <w:p w14:paraId="55E7B593" w14:textId="77777777" w:rsidR="00091302" w:rsidRPr="00010356" w:rsidRDefault="00091302" w:rsidP="00091302">
      <w:pPr>
        <w:jc w:val="both"/>
        <w:rPr>
          <w:lang w:val="pt-BR"/>
        </w:rPr>
      </w:pPr>
    </w:p>
    <w:p w14:paraId="352DB580"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3598B4F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3E63037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7F583B52"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7885AE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/system/status-check/{systemId}/{timestamp} </w:t>
      </w:r>
    </w:p>
    <w:p w14:paraId="4514EB2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FcuStatusCheck</w:t>
      </w:r>
    </w:p>
    <w:p w14:paraId="4E8DDB5C" w14:textId="77777777" w:rsidR="00091302" w:rsidRPr="005977A9" w:rsidRDefault="00091302" w:rsidP="00091302">
      <w:pPr>
        <w:jc w:val="both"/>
        <w:rPr>
          <w:rFonts w:ascii="Calibri" w:eastAsia="Calibri" w:hAnsi="Calibri" w:cs="Calibri"/>
        </w:rPr>
      </w:pPr>
    </w:p>
    <w:p w14:paraId="332527F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337C37B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3F72CF75" w14:textId="77777777" w:rsidR="00091302" w:rsidRPr="00010356" w:rsidRDefault="00091302" w:rsidP="00091302">
      <w:pPr>
        <w:jc w:val="both"/>
        <w:rPr>
          <w:rFonts w:ascii="Calibri" w:eastAsia="Calibri" w:hAnsi="Calibri" w:cs="Calibri"/>
          <w:lang w:val="pt-BR"/>
        </w:rPr>
      </w:pPr>
    </w:p>
    <w:p w14:paraId="328DA322"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t>A request URL-ben szereplő paraméter:</w:t>
      </w:r>
      <w:r w:rsidRPr="005977A9">
        <w:rPr>
          <w:rFonts w:ascii="Calibri" w:eastAsia="Calibri" w:hAnsi="Calibri" w:cs="Calibri"/>
          <w:b/>
        </w:rPr>
        <w:t xml:space="preserve"> </w:t>
      </w:r>
      <w:r w:rsidRPr="005977A9">
        <w:rPr>
          <w:rFonts w:ascii="Calibri" w:eastAsia="Calibri" w:hAnsi="Calibri" w:cs="Calibri"/>
        </w:rPr>
        <w:br/>
      </w:r>
      <w:r w:rsidRPr="005977A9">
        <w:rPr>
          <w:rFonts w:ascii="Calibri" w:eastAsia="Calibri" w:hAnsi="Calibri" w:cs="Calibri"/>
          <w:sz w:val="20"/>
          <w:szCs w:val="20"/>
        </w:rPr>
        <w:t>* Megadása kötelező</w:t>
      </w:r>
    </w:p>
    <w:p w14:paraId="7EB80AD7" w14:textId="77777777" w:rsidR="00091302" w:rsidRPr="005977A9" w:rsidRDefault="00091302" w:rsidP="00B97AE5">
      <w:pPr>
        <w:pStyle w:val="Listaszerbekezds"/>
        <w:numPr>
          <w:ilvl w:val="0"/>
          <w:numId w:val="25"/>
        </w:numPr>
        <w:spacing w:before="0" w:after="0"/>
        <w:ind w:hanging="294"/>
        <w:jc w:val="both"/>
      </w:pPr>
      <w:r w:rsidRPr="005977A9">
        <w:rPr>
          <w:b/>
        </w:rPr>
        <w:t>systemId*</w:t>
      </w:r>
      <w:r w:rsidRPr="005977A9">
        <w:t xml:space="preserve"> </w:t>
      </w:r>
      <w:r w:rsidRPr="00BC744D">
        <w:t>–</w:t>
      </w:r>
      <w:r w:rsidRPr="00BC744D">
        <w:rPr>
          <w:rFonts w:cstheme="minorHAnsi"/>
        </w:rPr>
        <w:t xml:space="preserve"> A FAM példányt azonosító egyedi azonosító (AP szám)</w:t>
      </w:r>
    </w:p>
    <w:p w14:paraId="7584E2D9" w14:textId="77777777" w:rsidR="00091302" w:rsidRPr="005977A9" w:rsidRDefault="00091302" w:rsidP="00B97AE5">
      <w:pPr>
        <w:pStyle w:val="Listaszerbekezds"/>
        <w:numPr>
          <w:ilvl w:val="0"/>
          <w:numId w:val="25"/>
        </w:numPr>
        <w:spacing w:before="0" w:after="0"/>
        <w:ind w:hanging="294"/>
        <w:jc w:val="both"/>
      </w:pPr>
      <w:r w:rsidRPr="005977A9">
        <w:rPr>
          <w:b/>
        </w:rPr>
        <w:t>timestamp*</w:t>
      </w:r>
      <w:r w:rsidRPr="005977A9">
        <w:t xml:space="preserve"> - A pénztárgép által a legutoljára lekérdezett FAM állapotban kapott "now" értéke, a FAM ez alapján tudja megmondani, hogy frissült-e azóta valamelyik állapotleíró paramétere. </w:t>
      </w:r>
    </w:p>
    <w:p w14:paraId="05FF8BB5" w14:textId="77777777" w:rsidR="00091302" w:rsidRPr="005977A9" w:rsidRDefault="00091302" w:rsidP="00091302">
      <w:pPr>
        <w:jc w:val="both"/>
      </w:pPr>
    </w:p>
    <w:p w14:paraId="379F4F6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sikertelen végrehajtás esetén</w:t>
      </w:r>
      <w:r w:rsidRPr="005977A9">
        <w:rPr>
          <w:rFonts w:ascii="Calibri" w:eastAsia="Calibri" w:hAnsi="Calibri" w:cs="Calibri"/>
        </w:rPr>
        <w:t xml:space="preserve"> </w:t>
      </w:r>
    </w:p>
    <w:p w14:paraId="75B5380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FAM az állapotváltozás lekérdezésre biztonsági okokból akkor is "SUCCESS", illetve </w:t>
      </w:r>
      <w:r w:rsidRPr="005977A9">
        <w:rPr>
          <w:rFonts w:ascii="Calibri" w:eastAsia="Calibri" w:hAnsi="Calibri" w:cs="Calibri"/>
          <w:b/>
        </w:rPr>
        <w:t>changed = true</w:t>
      </w:r>
      <w:r w:rsidRPr="005977A9">
        <w:rPr>
          <w:rFonts w:ascii="Calibri" w:eastAsia="Calibri" w:hAnsi="Calibri" w:cs="Calibri"/>
        </w:rPr>
        <w:t xml:space="preserve"> választ ad, ha az AP szám ismeretlen, vagy a </w:t>
      </w:r>
      <w:r w:rsidRPr="005977A9">
        <w:rPr>
          <w:rFonts w:ascii="Calibri" w:eastAsia="Calibri" w:hAnsi="Calibri" w:cs="Calibri"/>
          <w:b/>
        </w:rPr>
        <w:t>timestamp</w:t>
      </w:r>
      <w:r w:rsidRPr="005977A9">
        <w:rPr>
          <w:rFonts w:ascii="Calibri" w:eastAsia="Calibri" w:hAnsi="Calibri" w:cs="Calibri"/>
        </w:rPr>
        <w:t xml:space="preserve">-et a FAM nem ismeri, mint állapotváltozási időpontot. Ezzel egyszerűsíthető is a pénztárgép oldali logika, ha changed = true esetén a pénztárgép automatikusan teljes státuszt kér. </w:t>
      </w:r>
    </w:p>
    <w:p w14:paraId="4432F45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D507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"changed": true,</w:t>
      </w:r>
    </w:p>
    <w:p w14:paraId="147F15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"now": 1621417133141,</w:t>
      </w:r>
    </w:p>
    <w:p w14:paraId="6A70E5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810CA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72F4D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CBE6A1F" w14:textId="77777777" w:rsidR="00091302" w:rsidRPr="005977A9" w:rsidRDefault="00091302" w:rsidP="00091302">
      <w:pPr>
        <w:jc w:val="both"/>
        <w:rPr>
          <w:rFonts w:ascii="Calibri" w:eastAsia="Calibri" w:hAnsi="Calibri" w:cs="Calibri"/>
        </w:rPr>
      </w:pPr>
    </w:p>
    <w:p w14:paraId="6FF9E99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61827CB9" w14:textId="77777777" w:rsidR="00091302" w:rsidRPr="005977A9" w:rsidRDefault="00091302" w:rsidP="00B97AE5">
      <w:pPr>
        <w:pStyle w:val="Listaszerbekezds"/>
        <w:numPr>
          <w:ilvl w:val="0"/>
          <w:numId w:val="25"/>
        </w:numPr>
        <w:spacing w:before="0" w:after="0"/>
        <w:jc w:val="both"/>
      </w:pPr>
      <w:r w:rsidRPr="005977A9">
        <w:rPr>
          <w:b/>
        </w:rPr>
        <w:t>changed</w:t>
      </w:r>
      <w:r w:rsidRPr="005977A9">
        <w:t xml:space="preserve"> - A státusz változásának jelzése: </w:t>
      </w:r>
      <w:r w:rsidRPr="005977A9">
        <w:rPr>
          <w:b/>
        </w:rPr>
        <w:t>true</w:t>
      </w:r>
    </w:p>
    <w:p w14:paraId="65F7BA9E" w14:textId="77777777" w:rsidR="00091302" w:rsidRPr="005977A9" w:rsidRDefault="00091302" w:rsidP="00B97AE5">
      <w:pPr>
        <w:pStyle w:val="Listaszerbekezds"/>
        <w:numPr>
          <w:ilvl w:val="0"/>
          <w:numId w:val="25"/>
        </w:numPr>
        <w:spacing w:before="0" w:after="0"/>
        <w:jc w:val="both"/>
      </w:pPr>
      <w:r w:rsidRPr="005977A9">
        <w:rPr>
          <w:b/>
        </w:rPr>
        <w:t>now</w:t>
      </w:r>
      <w:r w:rsidRPr="005977A9">
        <w:t xml:space="preserve"> - A FAM rendszerideje Linux time stamp formátumban milliszekundum felbontásban</w:t>
      </w:r>
    </w:p>
    <w:p w14:paraId="6BBF3170" w14:textId="77777777" w:rsidR="00091302" w:rsidRPr="005977A9" w:rsidRDefault="00091302" w:rsidP="00091302">
      <w:pPr>
        <w:jc w:val="both"/>
        <w:rPr>
          <w:rFonts w:ascii="Calibri" w:eastAsia="Calibri" w:hAnsi="Calibri" w:cs="Calibri"/>
          <w:color w:val="00000A"/>
          <w:sz w:val="26"/>
          <w:szCs w:val="26"/>
        </w:rPr>
      </w:pPr>
    </w:p>
    <w:p w14:paraId="20D8811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Az állapot-lekérdező és állapotváltozás-lekérdező végpont ellenőrzései</w:t>
      </w:r>
      <w:r w:rsidRPr="005977A9">
        <w:rPr>
          <w:rFonts w:ascii="Calibri" w:eastAsia="Calibri" w:hAnsi="Calibri" w:cs="Calibri"/>
        </w:rPr>
        <w:t xml:space="preserve"> </w:t>
      </w:r>
    </w:p>
    <w:p w14:paraId="2CDC0187" w14:textId="77777777" w:rsidR="00091302" w:rsidRPr="005977A9" w:rsidRDefault="00091302" w:rsidP="00B97AE5">
      <w:pPr>
        <w:pStyle w:val="Listaszerbekezds"/>
        <w:numPr>
          <w:ilvl w:val="0"/>
          <w:numId w:val="25"/>
        </w:numPr>
        <w:spacing w:before="0" w:after="0"/>
        <w:ind w:hanging="294"/>
        <w:jc w:val="both"/>
      </w:pPr>
      <w:r w:rsidRPr="005977A9">
        <w:t>A végpont ismeretlen AP számra is ad választ, melyben az fcuState attribútum a "NONE" értéket veszi fel, a FAM alkalmazás általános adatai (rendszeridő, időzóna, gyártó megnevezése, verziószám) valós adatot mutatnak.</w:t>
      </w:r>
    </w:p>
    <w:p w14:paraId="0F337329" w14:textId="77777777" w:rsidR="00091302" w:rsidRPr="005977A9" w:rsidRDefault="00091302" w:rsidP="00091302">
      <w:pPr>
        <w:jc w:val="both"/>
        <w:rPr>
          <w:rFonts w:ascii="Calibri" w:eastAsia="Calibri" w:hAnsi="Calibri" w:cs="Calibri"/>
          <w:b/>
          <w:color w:val="00000A"/>
        </w:rPr>
      </w:pPr>
    </w:p>
    <w:p w14:paraId="43D59A93" w14:textId="77777777" w:rsidR="00091302" w:rsidRPr="005977A9" w:rsidRDefault="00091302" w:rsidP="00091302">
      <w:pPr>
        <w:pStyle w:val="Cmsor3"/>
        <w:rPr>
          <w:color w:val="00000A"/>
        </w:rPr>
      </w:pPr>
      <w:bookmarkStart w:id="1384" w:name="_Toc1792932967"/>
      <w:bookmarkStart w:id="1385" w:name="_Toc195567169"/>
      <w:r w:rsidRPr="005977A9">
        <w:rPr>
          <w:lang w:val="en-US"/>
        </w:rPr>
        <w:t>A FAM rendszer állapotának lekérdezése</w:t>
      </w:r>
      <w:bookmarkEnd w:id="1384"/>
      <w:bookmarkEnd w:id="1385"/>
    </w:p>
    <w:p w14:paraId="7497D975" w14:textId="77777777" w:rsidR="00091302" w:rsidRPr="00010356" w:rsidRDefault="00091302" w:rsidP="00091302">
      <w:pPr>
        <w:jc w:val="both"/>
        <w:rPr>
          <w:rFonts w:ascii="Calibri" w:eastAsia="Calibri" w:hAnsi="Calibri" w:cs="Calibri"/>
          <w:color w:val="00000A"/>
          <w:lang w:val="hu-HU"/>
        </w:rPr>
      </w:pPr>
      <w:r w:rsidRPr="00010356">
        <w:rPr>
          <w:rFonts w:ascii="Calibri" w:eastAsia="Calibri" w:hAnsi="Calibri" w:cs="Calibri"/>
          <w:color w:val="00000A"/>
          <w:lang w:val="hu-HU"/>
        </w:rPr>
        <w:t>Ezen a végponton a FAM-ból lekérdezhető a rendszer kezelésével kapcsolatos állapotok.</w:t>
      </w:r>
    </w:p>
    <w:p w14:paraId="007E5877" w14:textId="77777777" w:rsidR="00091302" w:rsidRPr="00010356" w:rsidRDefault="00091302" w:rsidP="00091302">
      <w:pPr>
        <w:jc w:val="both"/>
        <w:rPr>
          <w:rFonts w:ascii="Calibri" w:eastAsia="Calibri" w:hAnsi="Calibri" w:cs="Calibri"/>
          <w:color w:val="00000A"/>
          <w:lang w:val="hu-HU"/>
        </w:rPr>
      </w:pPr>
    </w:p>
    <w:p w14:paraId="0A14838F" w14:textId="77777777" w:rsidR="00091302" w:rsidRPr="00010356" w:rsidRDefault="00091302" w:rsidP="00091302">
      <w:pPr>
        <w:jc w:val="both"/>
        <w:rPr>
          <w:rFonts w:ascii="Calibri" w:eastAsia="Calibri" w:hAnsi="Calibri" w:cs="Calibri"/>
          <w:color w:val="00000A"/>
          <w:lang w:val="hu-HU"/>
        </w:rPr>
      </w:pPr>
      <w:r w:rsidRPr="00010356">
        <w:rPr>
          <w:rFonts w:ascii="Calibri" w:eastAsia="Calibri" w:hAnsi="Calibri" w:cs="Calibri"/>
          <w:color w:val="00000A"/>
          <w:lang w:val="hu-HU"/>
        </w:rPr>
        <w:t>A végpont hívás a FAM állapotlekérdezésének kivonatolt, bizonylatokra vonatkozó adatokat nem tartalmazó változata, mely segítségével az e-pénztárgép kliens ellenőrizni tudja, hogy van-e rendszer szintű feladata pl. új adózói adatok, blokkolás stb.</w:t>
      </w:r>
    </w:p>
    <w:p w14:paraId="5007AC83" w14:textId="77777777" w:rsidR="00091302" w:rsidRPr="00010356" w:rsidRDefault="00091302" w:rsidP="00091302">
      <w:pPr>
        <w:jc w:val="both"/>
        <w:rPr>
          <w:rFonts w:ascii="Calibri" w:eastAsia="Calibri" w:hAnsi="Calibri" w:cs="Calibri"/>
          <w:b/>
          <w:lang w:val="hu-HU"/>
        </w:rPr>
      </w:pPr>
    </w:p>
    <w:p w14:paraId="5171FF5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1D5D4B0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1F141BA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40F6C684"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175431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/system/state/{systemId} </w:t>
      </w:r>
    </w:p>
    <w:p w14:paraId="6A9B7B0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FcuSystemState</w:t>
      </w:r>
    </w:p>
    <w:p w14:paraId="69CBCC27" w14:textId="77777777" w:rsidR="00091302" w:rsidRPr="005977A9" w:rsidRDefault="00091302" w:rsidP="00091302">
      <w:pPr>
        <w:jc w:val="both"/>
        <w:rPr>
          <w:rFonts w:ascii="Calibri" w:eastAsia="Calibri" w:hAnsi="Calibri" w:cs="Calibri"/>
        </w:rPr>
      </w:pPr>
    </w:p>
    <w:p w14:paraId="4A63E3B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75248EE4"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168ABABD" w14:textId="77777777" w:rsidR="00091302" w:rsidRPr="00010356" w:rsidRDefault="00091302" w:rsidP="00091302">
      <w:pPr>
        <w:jc w:val="both"/>
        <w:rPr>
          <w:rFonts w:ascii="Calibri" w:eastAsia="Calibri" w:hAnsi="Calibri" w:cs="Calibri"/>
          <w:lang w:val="pt-BR"/>
        </w:rPr>
      </w:pPr>
    </w:p>
    <w:p w14:paraId="632AAC84"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t>A request URL-ben szereplő paraméter:</w:t>
      </w:r>
      <w:r w:rsidRPr="005977A9">
        <w:rPr>
          <w:rFonts w:ascii="Calibri" w:eastAsia="Calibri" w:hAnsi="Calibri" w:cs="Calibri"/>
          <w:b/>
        </w:rPr>
        <w:t xml:space="preserve"> </w:t>
      </w:r>
      <w:r w:rsidRPr="005977A9">
        <w:rPr>
          <w:rFonts w:ascii="Calibri" w:eastAsia="Calibri" w:hAnsi="Calibri" w:cs="Calibri"/>
        </w:rPr>
        <w:br/>
      </w:r>
      <w:r w:rsidRPr="005977A9">
        <w:rPr>
          <w:rFonts w:ascii="Calibri" w:eastAsia="Calibri" w:hAnsi="Calibri" w:cs="Calibri"/>
          <w:sz w:val="20"/>
          <w:szCs w:val="20"/>
        </w:rPr>
        <w:t>* Megadása kötelező</w:t>
      </w:r>
    </w:p>
    <w:p w14:paraId="77292535" w14:textId="77777777" w:rsidR="00091302" w:rsidRPr="005977A9" w:rsidRDefault="00091302" w:rsidP="00B97AE5">
      <w:pPr>
        <w:pStyle w:val="Listaszerbekezds"/>
        <w:numPr>
          <w:ilvl w:val="0"/>
          <w:numId w:val="25"/>
        </w:numPr>
        <w:spacing w:before="0" w:after="0"/>
        <w:ind w:hanging="294"/>
        <w:jc w:val="both"/>
      </w:pPr>
      <w:r w:rsidRPr="005977A9">
        <w:rPr>
          <w:b/>
        </w:rPr>
        <w:t>systemId*</w:t>
      </w:r>
      <w:r w:rsidRPr="005977A9">
        <w:t xml:space="preserve"> </w:t>
      </w:r>
      <w:r w:rsidRPr="00BC744D">
        <w:t>–</w:t>
      </w:r>
      <w:r w:rsidRPr="00BC744D">
        <w:rPr>
          <w:rFonts w:cstheme="minorHAnsi"/>
        </w:rPr>
        <w:t xml:space="preserve"> A FAM példányt azonosító egyedi azonosító (AP szám)</w:t>
      </w:r>
    </w:p>
    <w:p w14:paraId="0085599E" w14:textId="77777777" w:rsidR="00091302" w:rsidRPr="005977A9" w:rsidRDefault="00091302" w:rsidP="00091302">
      <w:pPr>
        <w:jc w:val="both"/>
        <w:rPr>
          <w:rFonts w:eastAsia="Calibri"/>
        </w:rPr>
      </w:pPr>
    </w:p>
    <w:p w14:paraId="16CBC384" w14:textId="77777777" w:rsidR="00091302" w:rsidRPr="005977A9" w:rsidRDefault="00091302" w:rsidP="00091302">
      <w:pPr>
        <w:jc w:val="both"/>
        <w:rPr>
          <w:rFonts w:asciiTheme="minorHAnsi" w:hAnsiTheme="minorHAnsi" w:cstheme="minorHAnsi"/>
          <w:b/>
        </w:rPr>
      </w:pPr>
    </w:p>
    <w:p w14:paraId="22184C83" w14:textId="77777777" w:rsidR="00091302" w:rsidRPr="005977A9" w:rsidRDefault="00091302" w:rsidP="00091302">
      <w:pPr>
        <w:jc w:val="both"/>
        <w:rPr>
          <w:b/>
        </w:rPr>
      </w:pPr>
    </w:p>
    <w:p w14:paraId="193C0D5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2FD90A07" w14:textId="77777777" w:rsidR="00091302" w:rsidRPr="005977A9" w:rsidRDefault="00091302" w:rsidP="00091302">
      <w:pPr>
        <w:jc w:val="both"/>
        <w:rPr>
          <w:b/>
        </w:rPr>
      </w:pPr>
    </w:p>
    <w:p w14:paraId="346285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2B97D7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"resultCode": "SUCCESS",</w:t>
      </w:r>
    </w:p>
    <w:p w14:paraId="610F8A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"now": 1720694864284,</w:t>
      </w:r>
    </w:p>
    <w:p w14:paraId="2C3C46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"zoneId": "Europe/Budapest",</w:t>
      </w:r>
    </w:p>
    <w:p w14:paraId="1F7B2D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"fcuState": "REGISTERED",</w:t>
      </w:r>
    </w:p>
    <w:p w14:paraId="537FE63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"fcuManufacturer": "NAV",</w:t>
      </w:r>
    </w:p>
    <w:p w14:paraId="6CAFBCE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"softwareVersion": "0.4.0",</w:t>
      </w:r>
    </w:p>
    <w:p w14:paraId="2CEE932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"fcuType": "CLOUD",</w:t>
      </w:r>
    </w:p>
    <w:p w14:paraId="578F2F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"currentOperatorSite": {</w:t>
      </w:r>
    </w:p>
    <w:p w14:paraId="2B0E07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"effectiveDate": 1720519280905,</w:t>
      </w:r>
    </w:p>
    <w:p w14:paraId="54354AC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"temporalType": "CURRENT",</w:t>
      </w:r>
    </w:p>
    <w:p w14:paraId="1B832F9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"shop": {</w:t>
      </w:r>
    </w:p>
    <w:p w14:paraId="12C6095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 {</w:t>
      </w:r>
    </w:p>
    <w:p w14:paraId="5260A1F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"addressType": "DETAILED",</w:t>
      </w:r>
    </w:p>
    <w:p w14:paraId="6031B73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"countryCode": "HU",</w:t>
      </w:r>
    </w:p>
    <w:p w14:paraId="6E4EFEA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"region": null,</w:t>
      </w:r>
    </w:p>
    <w:p w14:paraId="678BB9D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"postCode": "1500",</w:t>
      </w:r>
    </w:p>
    <w:p w14:paraId="7666167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"city": "Géc",</w:t>
      </w:r>
    </w:p>
    <w:p w14:paraId="4579DD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"additionalAddressDetail": null,</w:t>
      </w:r>
    </w:p>
    <w:p w14:paraId="6F2DB00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"streetName": "Lik",</w:t>
      </w:r>
    </w:p>
    <w:p w14:paraId="46C67FF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"publicPlaceCategory": "köz",</w:t>
      </w:r>
    </w:p>
    <w:p w14:paraId="4828F46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"houseNumber": "42",</w:t>
      </w:r>
    </w:p>
    <w:p w14:paraId="66344DE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"building": null,</w:t>
      </w:r>
    </w:p>
    <w:p w14:paraId="7F9CC1B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"staircase": null,</w:t>
      </w:r>
    </w:p>
    <w:p w14:paraId="3BC0C24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"floor": "3",</w:t>
      </w:r>
    </w:p>
    <w:p w14:paraId="6CE90E9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"door": "5",</w:t>
      </w:r>
    </w:p>
    <w:p w14:paraId="43E225B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"lotNumber": null</w:t>
      </w:r>
    </w:p>
    <w:p w14:paraId="55CE2D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1A54B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"shopName": "Talicska bolt Kft",</w:t>
      </w:r>
    </w:p>
    <w:p w14:paraId="1D41426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"shopShortName": "Talicska bolt Kft"</w:t>
      </w:r>
    </w:p>
    <w:p w14:paraId="6B9C5EF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8F376B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 {</w:t>
      </w:r>
    </w:p>
    <w:p w14:paraId="5F1DBCE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 {</w:t>
      </w:r>
    </w:p>
    <w:p w14:paraId="12E561E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"addressType": "DETAILED",</w:t>
      </w:r>
    </w:p>
    <w:p w14:paraId="04EACA2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"countryCode": "HU",</w:t>
      </w:r>
    </w:p>
    <w:p w14:paraId="3E59A96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"region": null,</w:t>
      </w:r>
    </w:p>
    <w:p w14:paraId="10C3FA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"postCode": "1500",</w:t>
      </w:r>
    </w:p>
    <w:p w14:paraId="496B220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"city": "Géc",</w:t>
      </w:r>
    </w:p>
    <w:p w14:paraId="2E055F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"additionalAddressDetail": null,</w:t>
      </w:r>
    </w:p>
    <w:p w14:paraId="1F1E4C4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"streetName": "Lik",</w:t>
      </w:r>
    </w:p>
    <w:p w14:paraId="68600AF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"publicPlaceCategory": "köz",</w:t>
      </w:r>
    </w:p>
    <w:p w14:paraId="479280A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"houseNumber": "42",</w:t>
      </w:r>
    </w:p>
    <w:p w14:paraId="5A5E39F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"building": null,</w:t>
      </w:r>
    </w:p>
    <w:p w14:paraId="6BE3AF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"staircase": null,</w:t>
      </w:r>
    </w:p>
    <w:p w14:paraId="18CBB12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"floor": "3",</w:t>
      </w:r>
    </w:p>
    <w:p w14:paraId="5957A5F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"door": "5",</w:t>
      </w:r>
    </w:p>
    <w:p w14:paraId="1287DB0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"lotNumber": null</w:t>
      </w:r>
    </w:p>
    <w:p w14:paraId="00EAD95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CA095C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"taxpayerName": "Kis Miska",</w:t>
      </w:r>
    </w:p>
    <w:p w14:paraId="479DDA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"taxpayerShortName": null,</w:t>
      </w:r>
    </w:p>
    <w:p w14:paraId="0DE6107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"taxNumber": {</w:t>
      </w:r>
    </w:p>
    <w:p w14:paraId="4E12A4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"taxpayerId": "20000002",</w:t>
      </w:r>
    </w:p>
    <w:p w14:paraId="3C3087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"vatCode": "2",</w:t>
      </w:r>
    </w:p>
    <w:p w14:paraId="2CBF5BE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"countyCode": "22"</w:t>
      </w:r>
    </w:p>
    <w:p w14:paraId="4434DB5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ACEBA0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7C42F5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C599D7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"nextOperatorSite": null,</w:t>
      </w:r>
    </w:p>
    <w:p w14:paraId="04FA84D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"currentTaxRates": {</w:t>
      </w:r>
    </w:p>
    <w:p w14:paraId="19C634A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"CURRENT",</w:t>
      </w:r>
    </w:p>
    <w:p w14:paraId="63DF6FC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"effectiveDate": 1720519280905,</w:t>
      </w:r>
    </w:p>
    <w:p w14:paraId="0DD099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"taxDepartment": [</w:t>
      </w:r>
    </w:p>
    <w:p w14:paraId="1694630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5A6D1A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"A",</w:t>
      </w:r>
    </w:p>
    <w:p w14:paraId="7BC638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"5",</w:t>
      </w:r>
    </w:p>
    <w:p w14:paraId="7E6CCD7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"4.76",</w:t>
      </w:r>
    </w:p>
    <w:p w14:paraId="2F13BA0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"04,76%"</w:t>
      </w:r>
    </w:p>
    <w:p w14:paraId="22D4905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FB2EFE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EA9C8D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"B",</w:t>
      </w:r>
    </w:p>
    <w:p w14:paraId="728A666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"18",</w:t>
      </w:r>
    </w:p>
    <w:p w14:paraId="42873AC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"15.25",</w:t>
      </w:r>
    </w:p>
    <w:p w14:paraId="58E701D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"15,25%"</w:t>
      </w:r>
    </w:p>
    <w:p w14:paraId="313F7B1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B62DCB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ABAB99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"C",</w:t>
      </w:r>
    </w:p>
    <w:p w14:paraId="786DBC0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"27",</w:t>
      </w:r>
    </w:p>
    <w:p w14:paraId="24D335E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"21.26",</w:t>
      </w:r>
    </w:p>
    <w:p w14:paraId="55C7C5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"21,26%"</w:t>
      </w:r>
    </w:p>
    <w:p w14:paraId="6BE4E6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772810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ECD692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"D",</w:t>
      </w:r>
    </w:p>
    <w:p w14:paraId="7946BA3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"0",</w:t>
      </w:r>
    </w:p>
    <w:p w14:paraId="296244F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"0",</w:t>
      </w:r>
    </w:p>
    <w:p w14:paraId="39FC9D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"AJT"</w:t>
      </w:r>
    </w:p>
    <w:p w14:paraId="2B240BC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0E555A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91462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"E",</w:t>
      </w:r>
    </w:p>
    <w:p w14:paraId="3E1A73B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"0",</w:t>
      </w:r>
    </w:p>
    <w:p w14:paraId="17D630C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"0",</w:t>
      </w:r>
    </w:p>
    <w:p w14:paraId="0F19774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"AM"</w:t>
      </w:r>
    </w:p>
    <w:p w14:paraId="5F02328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259BE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7DF1A2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4FC20A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"nextTaxRates": null,</w:t>
      </w:r>
    </w:p>
    <w:p w14:paraId="177DFE6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"locale": {</w:t>
      </w:r>
    </w:p>
    <w:p w14:paraId="5794F3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"countryCode": "HU",</w:t>
      </w:r>
    </w:p>
    <w:p w14:paraId="085355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"currencies": [</w:t>
      </w:r>
    </w:p>
    <w:p w14:paraId="7FFAA2C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D43E2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"currencyCode": "HUF",</w:t>
      </w:r>
    </w:p>
    <w:p w14:paraId="405E784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"conversionValue": "1",</w:t>
      </w:r>
    </w:p>
    <w:p w14:paraId="0338184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"displayPrecision": 0,</w:t>
      </w:r>
    </w:p>
    <w:p w14:paraId="1A090EC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"print": true,</w:t>
      </w:r>
    </w:p>
    <w:p w14:paraId="6888A2B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"native": true</w:t>
      </w:r>
    </w:p>
    <w:p w14:paraId="5CD8113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8193BA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B134D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"amountPrecision": 4</w:t>
      </w:r>
    </w:p>
    <w:p w14:paraId="1E9A29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B276A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"username": "admin",</w:t>
      </w:r>
    </w:p>
    <w:p w14:paraId="523F592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"realUserName": "admin",</w:t>
      </w:r>
    </w:p>
    <w:p w14:paraId="634B00D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"userRole": "ROLE_ADMIN",</w:t>
      </w:r>
    </w:p>
    <w:p w14:paraId="4F6BCDE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"online": true,</w:t>
      </w:r>
    </w:p>
    <w:p w14:paraId="75C73803" w14:textId="11C4EA14" w:rsidR="00091302" w:rsidRPr="005977A9" w:rsidRDefault="00091302" w:rsidP="0708F79F">
      <w:pPr>
        <w:shd w:val="clear" w:color="auto" w:fill="F2F2F2" w:themeFill="background1" w:themeFillShade="F2"/>
        <w:jc w:val="both"/>
        <w:rPr>
          <w:rFonts w:ascii="Consolas" w:eastAsia="Consolas" w:hAnsi="Consolas" w:cs="Consolas"/>
          <w:sz w:val="20"/>
          <w:szCs w:val="20"/>
        </w:rPr>
      </w:pPr>
      <w:r w:rsidRPr="0708F79F">
        <w:rPr>
          <w:rFonts w:ascii="Consolas" w:eastAsia="Consolas" w:hAnsi="Consolas" w:cs="Consolas"/>
          <w:sz w:val="20"/>
          <w:szCs w:val="20"/>
        </w:rPr>
        <w:t xml:space="preserve">    "blocked": </w:t>
      </w:r>
      <w:r w:rsidR="1D7AB73F" w:rsidRPr="0708F79F">
        <w:rPr>
          <w:rFonts w:ascii="Consolas" w:eastAsia="Consolas" w:hAnsi="Consolas" w:cs="Consolas"/>
          <w:sz w:val="20"/>
          <w:szCs w:val="20"/>
        </w:rPr>
        <w:t>true,</w:t>
      </w:r>
    </w:p>
    <w:p w14:paraId="6B8EB6FB" w14:textId="44BA0E75"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"blockReasons": [</w:t>
      </w:r>
    </w:p>
    <w:p w14:paraId="50BE0992" w14:textId="74D1B7FA"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"NTCA"</w:t>
      </w:r>
    </w:p>
    <w:p w14:paraId="700EACA6" w14:textId="787499F7"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w:t>
      </w:r>
    </w:p>
    <w:p w14:paraId="43336E10" w14:textId="77777777" w:rsidR="1D7AB73F" w:rsidRDefault="1D7AB73F" w:rsidP="0708F79F">
      <w:pPr>
        <w:shd w:val="clear" w:color="auto" w:fill="F2F2F2" w:themeFill="background1" w:themeFillShade="F2"/>
        <w:jc w:val="both"/>
        <w:rPr>
          <w:rFonts w:ascii="Consolas" w:hAnsi="Consolas"/>
          <w:sz w:val="20"/>
          <w:szCs w:val="20"/>
        </w:rPr>
      </w:pPr>
      <w:r w:rsidRPr="0708F79F">
        <w:rPr>
          <w:rFonts w:ascii="Consolas" w:eastAsia="Calibri" w:hAnsi="Consolas" w:cs="Calibri"/>
          <w:sz w:val="20"/>
          <w:szCs w:val="20"/>
        </w:rPr>
        <w:t>}</w:t>
      </w:r>
    </w:p>
    <w:p w14:paraId="4877BFEE" w14:textId="6F9AA4F2" w:rsidR="0708F79F" w:rsidRDefault="0708F79F" w:rsidP="0708F79F">
      <w:pPr>
        <w:shd w:val="clear" w:color="auto" w:fill="F2F2F2" w:themeFill="background1" w:themeFillShade="F2"/>
        <w:jc w:val="both"/>
        <w:rPr>
          <w:rFonts w:ascii="Consolas" w:eastAsia="Consolas" w:hAnsi="Consolas" w:cs="Consolas"/>
          <w:sz w:val="20"/>
          <w:szCs w:val="20"/>
        </w:rPr>
      </w:pPr>
    </w:p>
    <w:p w14:paraId="76BCB9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p>
    <w:p w14:paraId="41182D4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578E502A" w14:textId="77777777" w:rsidR="00091302" w:rsidRPr="005977A9" w:rsidRDefault="00091302" w:rsidP="00091302">
      <w:pPr>
        <w:jc w:val="both"/>
        <w:rPr>
          <w:rFonts w:ascii="Calibri" w:eastAsia="Calibri" w:hAnsi="Calibri" w:cs="Calibri"/>
        </w:rPr>
      </w:pPr>
    </w:p>
    <w:p w14:paraId="09A644C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AA896B9" w14:textId="77777777" w:rsidR="00091302" w:rsidRPr="005977A9" w:rsidRDefault="00091302" w:rsidP="00B97AE5">
      <w:pPr>
        <w:pStyle w:val="Listaszerbekezds"/>
        <w:numPr>
          <w:ilvl w:val="0"/>
          <w:numId w:val="57"/>
        </w:numPr>
        <w:jc w:val="both"/>
      </w:pPr>
      <w:r w:rsidRPr="005977A9">
        <w:t xml:space="preserve">A mezők megegyeznek a </w:t>
      </w:r>
      <w:hyperlink w:anchor="_FAM_példány_állapotának" w:history="1">
        <w:r w:rsidRPr="00BC744D">
          <w:rPr>
            <w:rStyle w:val="Hiperhivatkozs"/>
          </w:rPr>
          <w:t>FAM példány állapotának lekérdezése</w:t>
        </w:r>
      </w:hyperlink>
      <w:r w:rsidRPr="005977A9">
        <w:t xml:space="preserve"> fejezetben leírtakkal</w:t>
      </w:r>
    </w:p>
    <w:p w14:paraId="40AB25A7" w14:textId="77777777" w:rsidR="00091302" w:rsidRPr="005977A9" w:rsidRDefault="00091302" w:rsidP="00091302">
      <w:pPr>
        <w:pStyle w:val="Cmsor3"/>
        <w:jc w:val="both"/>
        <w:rPr>
          <w:lang w:val="en-US"/>
        </w:rPr>
      </w:pPr>
      <w:bookmarkStart w:id="1386" w:name="_Toc167061715"/>
      <w:bookmarkStart w:id="1387" w:name="_Toc190013267"/>
      <w:bookmarkStart w:id="1388" w:name="_Toc195567170"/>
      <w:r w:rsidRPr="005977A9">
        <w:rPr>
          <w:lang w:val="en-US"/>
        </w:rPr>
        <w:t>Bizonylatkezelés állapota</w:t>
      </w:r>
      <w:bookmarkEnd w:id="1386"/>
      <w:bookmarkEnd w:id="1387"/>
      <w:bookmarkEnd w:id="1388"/>
    </w:p>
    <w:p w14:paraId="00D04779"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Ezen a végponton a FAM-ból lekérdezhető a bizonylatok kezelésével kapcsolatos (nyitott bizonylat leírója, nyomtatási sor), és azzal szorosan összefüggő (adóügyi nap nyitott állapota, sorszáma stb.) állapotok.</w:t>
      </w:r>
    </w:p>
    <w:p w14:paraId="51528B3A" w14:textId="77777777" w:rsidR="00091302" w:rsidRPr="005977A9" w:rsidRDefault="00091302" w:rsidP="00091302">
      <w:pPr>
        <w:jc w:val="both"/>
        <w:rPr>
          <w:rFonts w:ascii="Calibri" w:eastAsia="Calibri" w:hAnsi="Calibri" w:cs="Calibri"/>
          <w:color w:val="00000A"/>
        </w:rPr>
      </w:pPr>
    </w:p>
    <w:p w14:paraId="66B41898"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végpont hívásával az e-pénztárgép kliens ellenőrizni tudja, hogy van-e pl. feladata korábban rögzített vagy félbehagyott bizonylattal. A kliens alkalmazás előtérbe helyezésekor célszerű hívni, segítségével elkerülhető, hogy pl. a kliens eltérő állapota miatt új bizonylatot próbáljon létrehozni, mielőtt a korábban elkészített papíralapú egyszerűsített számla kinyomtatását visszaigazolta volna, ami így hibára futna.</w:t>
      </w:r>
    </w:p>
    <w:p w14:paraId="2620736F" w14:textId="77777777" w:rsidR="00091302" w:rsidRPr="005977A9" w:rsidRDefault="00091302" w:rsidP="00091302">
      <w:pPr>
        <w:jc w:val="both"/>
        <w:rPr>
          <w:rFonts w:ascii="Calibri" w:eastAsia="Calibri" w:hAnsi="Calibri" w:cs="Calibri"/>
          <w:color w:val="00000A"/>
        </w:rPr>
      </w:pPr>
    </w:p>
    <w:p w14:paraId="45F93899"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Bizonylatkezelés</w:t>
      </w:r>
    </w:p>
    <w:p w14:paraId="04FD262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EADF84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2891B02C"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31A2ED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/doc/state/{systemId} </w:t>
      </w:r>
    </w:p>
    <w:p w14:paraId="4E836B0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FcuDocumentState</w:t>
      </w:r>
    </w:p>
    <w:p w14:paraId="22AE0107" w14:textId="77777777" w:rsidR="00091302" w:rsidRPr="005977A9" w:rsidRDefault="00091302" w:rsidP="00091302">
      <w:pPr>
        <w:jc w:val="both"/>
        <w:rPr>
          <w:rFonts w:ascii="Calibri" w:eastAsia="Calibri" w:hAnsi="Calibri" w:cs="Calibri"/>
        </w:rPr>
      </w:pPr>
    </w:p>
    <w:p w14:paraId="086A2B5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6C0D21C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4ED607EA" w14:textId="77777777" w:rsidR="00091302" w:rsidRPr="00010356" w:rsidRDefault="00091302" w:rsidP="00091302">
      <w:pPr>
        <w:jc w:val="both"/>
        <w:rPr>
          <w:rFonts w:ascii="Calibri" w:eastAsia="Calibri" w:hAnsi="Calibri" w:cs="Calibri"/>
          <w:lang w:val="pt-BR"/>
        </w:rPr>
      </w:pPr>
    </w:p>
    <w:p w14:paraId="03FA8B6E"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3DC3B242"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179A69C4"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w:t>
      </w:r>
      <w:r w:rsidRPr="00BC744D">
        <w:t>–</w:t>
      </w:r>
      <w:r w:rsidRPr="00BC744D">
        <w:rPr>
          <w:rFonts w:cstheme="minorHAnsi"/>
        </w:rPr>
        <w:t xml:space="preserve"> A FAM példányt azonosító egyedi azonosító (AP szám)</w:t>
      </w:r>
    </w:p>
    <w:p w14:paraId="19D84B3D" w14:textId="77777777" w:rsidR="00091302" w:rsidRPr="005977A9" w:rsidRDefault="00091302" w:rsidP="00091302">
      <w:pPr>
        <w:jc w:val="both"/>
      </w:pPr>
    </w:p>
    <w:p w14:paraId="19CB1E22"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204FAFF5" w14:textId="77777777" w:rsidR="00091302" w:rsidRPr="005977A9" w:rsidRDefault="00091302" w:rsidP="00091302">
      <w:pPr>
        <w:jc w:val="both"/>
        <w:rPr>
          <w:rFonts w:ascii="Calibri" w:eastAsia="Calibri" w:hAnsi="Calibri" w:cs="Calibri"/>
          <w:b/>
        </w:rPr>
      </w:pPr>
    </w:p>
    <w:p w14:paraId="2C1E06E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6FC591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69F17F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"openedFiscalDayNo": 2,</w:t>
      </w:r>
    </w:p>
    <w:p w14:paraId="70BBC0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"openDocuments": [</w:t>
      </w:r>
    </w:p>
    <w:p w14:paraId="6DD6BD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34E2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1D52C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2,</w:t>
      </w:r>
    </w:p>
    <w:p w14:paraId="0A1F53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5,</w:t>
      </w:r>
    </w:p>
    <w:p w14:paraId="6ED5CB6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false</w:t>
      </w:r>
    </w:p>
    <w:p w14:paraId="1AE8ED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4E0EC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D770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"printSpool": [</w:t>
      </w:r>
    </w:p>
    <w:p w14:paraId="2AF6DB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56E6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FD398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2,</w:t>
      </w:r>
    </w:p>
    <w:p w14:paraId="6397E8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5,</w:t>
      </w:r>
    </w:p>
    <w:p w14:paraId="55CBAFC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"interrupted": false,</w:t>
      </w:r>
    </w:p>
    <w:p w14:paraId="0223704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2497783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1EA90D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EC3A34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"logo": "1",</w:t>
      </w:r>
    </w:p>
    <w:p w14:paraId="325BE1D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"lastReceiptNo": 4,</w:t>
      </w:r>
    </w:p>
    <w:p w14:paraId="09F2CE8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"fiscalDayOpen": true</w:t>
      </w:r>
    </w:p>
    <w:p w14:paraId="42EA662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55D3D09"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u w:val="single"/>
          <w:lang w:val="pt-BR"/>
        </w:rPr>
        <w:t xml:space="preserve">Az adatszerkezet mező magyarázata: </w:t>
      </w:r>
    </w:p>
    <w:p w14:paraId="54FB4076" w14:textId="77777777" w:rsidR="00091302" w:rsidRPr="005977A9" w:rsidRDefault="00091302" w:rsidP="00B97AE5">
      <w:pPr>
        <w:pStyle w:val="Listaszerbekezds"/>
        <w:numPr>
          <w:ilvl w:val="0"/>
          <w:numId w:val="91"/>
        </w:numPr>
        <w:spacing w:before="0" w:after="0"/>
        <w:ind w:left="709" w:hanging="283"/>
        <w:jc w:val="both"/>
      </w:pPr>
      <w:r w:rsidRPr="005977A9">
        <w:rPr>
          <w:b/>
        </w:rPr>
        <w:t xml:space="preserve">openedFiscalDayNo </w:t>
      </w:r>
      <w:r w:rsidRPr="005977A9">
        <w:t>– A megnyitott adóügyi nap sorszáma. Zárt nap (=false) esetén -1 érték jön vissza.</w:t>
      </w:r>
    </w:p>
    <w:p w14:paraId="45E4BF91" w14:textId="77777777" w:rsidR="00091302" w:rsidRPr="005977A9" w:rsidRDefault="00091302" w:rsidP="00B97AE5">
      <w:pPr>
        <w:pStyle w:val="Listaszerbekezds"/>
        <w:numPr>
          <w:ilvl w:val="0"/>
          <w:numId w:val="91"/>
        </w:numPr>
        <w:spacing w:before="0" w:after="0"/>
        <w:ind w:left="709" w:hanging="283"/>
      </w:pPr>
      <w:r w:rsidRPr="005977A9">
        <w:rPr>
          <w:b/>
        </w:rPr>
        <w:t xml:space="preserve">openDocuments </w:t>
      </w:r>
      <w:r w:rsidRPr="005977A9">
        <w:t>– A nyitott bizonylat leírója</w:t>
      </w:r>
      <w:r w:rsidRPr="005977A9">
        <w:br/>
      </w:r>
      <w:r w:rsidRPr="005977A9">
        <w:rPr>
          <w:rFonts w:asciiTheme="minorHAnsi" w:hAnsiTheme="minorHAnsi" w:cstheme="minorHAnsi"/>
        </w:rPr>
        <w:t xml:space="preserve">A kapcsolódó adatstruktúra leírója a </w:t>
      </w:r>
      <w:hyperlink w:anchor="_documentDescriptor_–_objektum" w:history="1">
        <w:r w:rsidRPr="00BC744D">
          <w:rPr>
            <w:rStyle w:val="Hiperhivatkozs"/>
          </w:rPr>
          <w:t>documentDescriptor</w:t>
        </w:r>
      </w:hyperlink>
      <w:r w:rsidRPr="005977A9">
        <w:t xml:space="preserve"> pont alatt található.</w:t>
      </w:r>
    </w:p>
    <w:p w14:paraId="7395E933" w14:textId="77777777" w:rsidR="00091302" w:rsidRPr="005977A9" w:rsidRDefault="00091302" w:rsidP="00B97AE5">
      <w:pPr>
        <w:pStyle w:val="Listaszerbekezds"/>
        <w:numPr>
          <w:ilvl w:val="0"/>
          <w:numId w:val="91"/>
        </w:numPr>
        <w:spacing w:before="0" w:after="0"/>
        <w:ind w:left="709" w:hanging="283"/>
        <w:jc w:val="both"/>
      </w:pPr>
      <w:r w:rsidRPr="005977A9">
        <w:rPr>
          <w:b/>
        </w:rPr>
        <w:t>printSpool</w:t>
      </w:r>
      <w:r w:rsidRPr="005977A9">
        <w:t xml:space="preserve"> - A nyomtatásra váró bizonylatok leíróinak listája (jelenleg egy elemet tartalmazhat). </w:t>
      </w:r>
      <w:r w:rsidRPr="005977A9">
        <w:rPr>
          <w:rFonts w:asciiTheme="minorHAnsi" w:hAnsiTheme="minorHAnsi" w:cstheme="minorHAnsi"/>
        </w:rPr>
        <w:t xml:space="preserve">A kapcsolódó adatstruktúra leírója a </w:t>
      </w:r>
      <w:hyperlink w:anchor="_documentDescriptor_–_objektum" w:history="1">
        <w:r w:rsidRPr="005977A9">
          <w:rPr>
            <w:rStyle w:val="Hiperhivatkozs"/>
          </w:rPr>
          <w:t>documentDescriptor</w:t>
        </w:r>
      </w:hyperlink>
      <w:r w:rsidRPr="005977A9">
        <w:t xml:space="preserve"> pont alatt található.</w:t>
      </w:r>
    </w:p>
    <w:p w14:paraId="59204D53" w14:textId="77777777" w:rsidR="00091302" w:rsidRPr="00010356" w:rsidRDefault="00091302" w:rsidP="00B97AE5">
      <w:pPr>
        <w:pStyle w:val="Listaszerbekezds"/>
        <w:numPr>
          <w:ilvl w:val="0"/>
          <w:numId w:val="120"/>
        </w:numPr>
        <w:spacing w:before="0" w:after="0"/>
        <w:ind w:left="1134"/>
        <w:jc w:val="both"/>
        <w:rPr>
          <w:lang w:val="pt-BR"/>
        </w:rPr>
      </w:pPr>
      <w:r w:rsidRPr="00010356">
        <w:rPr>
          <w:b/>
          <w:lang w:val="pt-BR"/>
        </w:rPr>
        <w:t xml:space="preserve">documentData </w:t>
      </w:r>
      <w:r w:rsidRPr="00010356">
        <w:rPr>
          <w:lang w:val="pt-BR"/>
        </w:rPr>
        <w:t>–  A bizonylatkép megjelenítéséhez szükséges adatok.</w:t>
      </w:r>
    </w:p>
    <w:p w14:paraId="47435679" w14:textId="77777777" w:rsidR="00091302" w:rsidRPr="00010356" w:rsidRDefault="00091302" w:rsidP="00091302">
      <w:pPr>
        <w:pStyle w:val="Listaszerbekezds"/>
        <w:numPr>
          <w:ilvl w:val="0"/>
          <w:numId w:val="0"/>
        </w:numPr>
        <w:spacing w:before="0" w:after="0"/>
        <w:ind w:left="1134"/>
        <w:jc w:val="both"/>
        <w:rPr>
          <w:lang w:val="pt-BR"/>
        </w:rPr>
      </w:pPr>
      <w:r w:rsidRPr="00010356">
        <w:rPr>
          <w:lang w:val="pt-BR"/>
        </w:rPr>
        <w:t xml:space="preserve">A bizonylatkép felépítésének leírása a </w:t>
      </w:r>
      <w:hyperlink w:anchor="_DocumentData_-_Bizonylatkép" w:history="1">
        <w:r w:rsidRPr="00010356">
          <w:rPr>
            <w:rStyle w:val="Hiperhivatkozs"/>
            <w:lang w:val="pt-BR"/>
          </w:rPr>
          <w:t>DocumentData - Bizonylatkép adatai</w:t>
        </w:r>
      </w:hyperlink>
      <w:r w:rsidRPr="00010356">
        <w:rPr>
          <w:lang w:val="pt-BR"/>
        </w:rPr>
        <w:t xml:space="preserve"> pont alatt található.</w:t>
      </w:r>
    </w:p>
    <w:p w14:paraId="7D593A51" w14:textId="77777777" w:rsidR="00091302" w:rsidRPr="00010356" w:rsidRDefault="00091302" w:rsidP="00B97AE5">
      <w:pPr>
        <w:pStyle w:val="Listaszerbekezds"/>
        <w:numPr>
          <w:ilvl w:val="0"/>
          <w:numId w:val="91"/>
        </w:numPr>
        <w:spacing w:before="0" w:after="0"/>
        <w:ind w:left="709" w:hanging="283"/>
        <w:jc w:val="both"/>
        <w:rPr>
          <w:lang w:val="pt-BR"/>
        </w:rPr>
      </w:pPr>
      <w:r w:rsidRPr="00010356">
        <w:rPr>
          <w:b/>
          <w:lang w:val="pt-BR"/>
        </w:rPr>
        <w:t>logo</w:t>
      </w:r>
      <w:r w:rsidRPr="00010356">
        <w:rPr>
          <w:lang w:val="pt-BR"/>
        </w:rPr>
        <w:t xml:space="preserve"> – A bizonylat fejlécébe nyomtatandó logó-grafika azonosítója.</w:t>
      </w:r>
    </w:p>
    <w:p w14:paraId="631F37E0" w14:textId="77777777" w:rsidR="00091302" w:rsidRPr="00010356" w:rsidRDefault="00091302" w:rsidP="00B97AE5">
      <w:pPr>
        <w:pStyle w:val="Listaszerbekezds"/>
        <w:numPr>
          <w:ilvl w:val="0"/>
          <w:numId w:val="91"/>
        </w:numPr>
        <w:spacing w:before="0" w:after="0"/>
        <w:ind w:left="709" w:hanging="283"/>
        <w:jc w:val="both"/>
        <w:rPr>
          <w:lang w:val="pt-BR"/>
        </w:rPr>
      </w:pPr>
      <w:r w:rsidRPr="00010356">
        <w:rPr>
          <w:b/>
          <w:lang w:val="pt-BR"/>
        </w:rPr>
        <w:t xml:space="preserve">lastReceiptNo </w:t>
      </w:r>
      <w:r w:rsidRPr="00010356">
        <w:rPr>
          <w:lang w:val="pt-BR"/>
        </w:rPr>
        <w:t>– Az utoljára elkészített nyugta adóügyi napon belüli sorszáma.</w:t>
      </w:r>
    </w:p>
    <w:p w14:paraId="3FAF6F5B" w14:textId="77777777" w:rsidR="00091302" w:rsidRPr="00010356" w:rsidRDefault="00091302" w:rsidP="00B97AE5">
      <w:pPr>
        <w:pStyle w:val="Listaszerbekezds"/>
        <w:numPr>
          <w:ilvl w:val="0"/>
          <w:numId w:val="91"/>
        </w:numPr>
        <w:spacing w:before="0" w:after="0"/>
        <w:ind w:left="709" w:hanging="283"/>
        <w:jc w:val="both"/>
        <w:rPr>
          <w:lang w:val="pt-BR"/>
        </w:rPr>
      </w:pPr>
      <w:r w:rsidRPr="00010356">
        <w:rPr>
          <w:b/>
          <w:lang w:val="pt-BR"/>
        </w:rPr>
        <w:t xml:space="preserve">fiscalDayOpen </w:t>
      </w:r>
      <w:r w:rsidRPr="00010356">
        <w:rPr>
          <w:lang w:val="pt-BR"/>
        </w:rPr>
        <w:t>– Boolean érték, ami true, ha van nyitva adóügyi nap, egyébként false.</w:t>
      </w:r>
    </w:p>
    <w:p w14:paraId="484FCDE0" w14:textId="77777777" w:rsidR="00091302" w:rsidRPr="00010356" w:rsidRDefault="00091302" w:rsidP="00091302">
      <w:pPr>
        <w:rPr>
          <w:rFonts w:eastAsiaTheme="minorEastAsia"/>
          <w:lang w:val="pt-BR"/>
        </w:rPr>
      </w:pPr>
    </w:p>
    <w:p w14:paraId="3899DFB8" w14:textId="77777777" w:rsidR="00091302" w:rsidRPr="005977A9" w:rsidRDefault="00091302" w:rsidP="00091302">
      <w:pPr>
        <w:pStyle w:val="Cmsor2"/>
        <w:spacing w:line="257" w:lineRule="auto"/>
        <w:rPr>
          <w:b w:val="0"/>
          <w:color w:val="000000" w:themeColor="text1"/>
        </w:rPr>
      </w:pPr>
      <w:bookmarkStart w:id="1389" w:name="_Toc1089999182"/>
      <w:bookmarkStart w:id="1390" w:name="_Toc195567171"/>
      <w:bookmarkStart w:id="1391" w:name="_Toc167061716"/>
      <w:bookmarkStart w:id="1392" w:name="_Toc137438417"/>
      <w:r w:rsidRPr="005977A9">
        <w:rPr>
          <w:color w:val="000000" w:themeColor="text1"/>
          <w:lang w:val="en-US"/>
        </w:rPr>
        <w:t>Telemetria</w:t>
      </w:r>
      <w:bookmarkEnd w:id="1389"/>
      <w:bookmarkEnd w:id="1390"/>
    </w:p>
    <w:p w14:paraId="02286B6A" w14:textId="77777777" w:rsidR="00091302" w:rsidRPr="005977A9" w:rsidRDefault="00091302" w:rsidP="00091302">
      <w:pPr>
        <w:rPr>
          <w:rFonts w:ascii="Calibri" w:eastAsia="Calibri" w:hAnsi="Calibri" w:cs="Calibri"/>
        </w:rPr>
      </w:pPr>
      <w:r w:rsidRPr="00010356">
        <w:rPr>
          <w:rFonts w:ascii="Calibri" w:eastAsia="Calibri" w:hAnsi="Calibri" w:cs="Calibri"/>
          <w:lang w:val="pt-BR"/>
        </w:rPr>
        <w:t xml:space="preserve">A telemetria hívásokkal folytathatók le a FAM és NAV-I közötti folyamatok. </w:t>
      </w:r>
      <w:r w:rsidRPr="005977A9">
        <w:rPr>
          <w:rFonts w:ascii="Calibri" w:eastAsia="Calibri" w:hAnsi="Calibri" w:cs="Calibri"/>
        </w:rPr>
        <w:t xml:space="preserve">A hívások a következők: </w:t>
      </w:r>
    </w:p>
    <w:p w14:paraId="63AD859E" w14:textId="77777777" w:rsidR="00091302" w:rsidRPr="00010356" w:rsidRDefault="00091302" w:rsidP="00091302">
      <w:pPr>
        <w:pStyle w:val="Listaszerbekezds"/>
        <w:ind w:left="709"/>
        <w:rPr>
          <w:lang w:val="pt-BR"/>
        </w:rPr>
      </w:pPr>
      <w:r w:rsidRPr="00010356">
        <w:rPr>
          <w:lang w:val="pt-BR"/>
        </w:rPr>
        <w:t xml:space="preserve">Az inicializálást lezáró hello beküldése, </w:t>
      </w:r>
    </w:p>
    <w:p w14:paraId="12EBDC84" w14:textId="77777777" w:rsidR="00091302" w:rsidRPr="005977A9" w:rsidRDefault="00091302" w:rsidP="00B97AE5">
      <w:pPr>
        <w:pStyle w:val="Listaszerbekezds"/>
        <w:numPr>
          <w:ilvl w:val="0"/>
          <w:numId w:val="91"/>
        </w:numPr>
        <w:ind w:left="709"/>
      </w:pPr>
      <w:r w:rsidRPr="005977A9">
        <w:t>Belföldi adószám lekérdező</w:t>
      </w:r>
    </w:p>
    <w:p w14:paraId="7D775D76" w14:textId="77777777" w:rsidR="00091302" w:rsidRPr="005977A9" w:rsidRDefault="00091302" w:rsidP="00B97AE5">
      <w:pPr>
        <w:pStyle w:val="Listaszerbekezds"/>
        <w:numPr>
          <w:ilvl w:val="0"/>
          <w:numId w:val="91"/>
        </w:numPr>
        <w:ind w:left="709"/>
      </w:pPr>
      <w:r w:rsidRPr="005977A9">
        <w:t>Pénztárgép információk és események beküldése.</w:t>
      </w:r>
    </w:p>
    <w:p w14:paraId="674969D5" w14:textId="77777777" w:rsidR="00091302" w:rsidRPr="005977A9" w:rsidRDefault="00091302" w:rsidP="00091302">
      <w:pPr>
        <w:pStyle w:val="Cmsor3"/>
        <w:jc w:val="both"/>
        <w:rPr>
          <w:lang w:val="en-US"/>
        </w:rPr>
      </w:pPr>
      <w:bookmarkStart w:id="1393" w:name="_Toc195567172"/>
      <w:r w:rsidRPr="005977A9">
        <w:rPr>
          <w:lang w:val="en-US"/>
        </w:rPr>
        <w:t>Válaszüzenetek, hibakódok</w:t>
      </w:r>
      <w:bookmarkEnd w:id="1393"/>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98484D0" w14:textId="77777777">
        <w:tc>
          <w:tcPr>
            <w:tcW w:w="2830" w:type="dxa"/>
          </w:tcPr>
          <w:p w14:paraId="066DF4D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rPr>
              <w:t>A telemetria interfész az általános validáción túl a végpontcsoportra értelmezett ellenőrzéseket is végrehajt. Az interfészre vonatkozó specifikus validációs válaszüzeneteket az alábbi táblázat foglalja össze:</w:t>
            </w:r>
            <w:r w:rsidRPr="005977A9">
              <w:rPr>
                <w:rFonts w:asciiTheme="minorHAnsi" w:hAnsiTheme="minorHAnsi" w:cstheme="minorHAnsi"/>
                <w:b/>
                <w:sz w:val="20"/>
                <w:szCs w:val="20"/>
              </w:rPr>
              <w:t>Validáció/Leírás</w:t>
            </w:r>
          </w:p>
        </w:tc>
        <w:tc>
          <w:tcPr>
            <w:tcW w:w="2410" w:type="dxa"/>
          </w:tcPr>
          <w:p w14:paraId="435765A7"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0AE3875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55CB0B7C"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2B2E5D88" w14:textId="77777777">
        <w:tc>
          <w:tcPr>
            <w:tcW w:w="2830" w:type="dxa"/>
          </w:tcPr>
          <w:p w14:paraId="1BE8079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egy másik folyamatot futtat a háttérben, ami miatt a kérést nem tudja kiszolgálni.</w:t>
            </w:r>
          </w:p>
        </w:tc>
        <w:tc>
          <w:tcPr>
            <w:tcW w:w="2410" w:type="dxa"/>
          </w:tcPr>
          <w:p w14:paraId="2F76FDA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FCU_IS_BUSY</w:t>
            </w:r>
          </w:p>
        </w:tc>
        <w:tc>
          <w:tcPr>
            <w:tcW w:w="425" w:type="dxa"/>
          </w:tcPr>
          <w:p w14:paraId="02ED971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FC9C8E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egy perc várakozás után lehet megismételni.</w:t>
            </w:r>
          </w:p>
        </w:tc>
      </w:tr>
      <w:tr w:rsidR="00091302" w:rsidRPr="00BC744D" w14:paraId="31D20A9E" w14:textId="77777777">
        <w:tc>
          <w:tcPr>
            <w:tcW w:w="2830" w:type="dxa"/>
          </w:tcPr>
          <w:p w14:paraId="2CC6F99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Ismeretlen szerverhiba</w:t>
            </w:r>
          </w:p>
        </w:tc>
        <w:tc>
          <w:tcPr>
            <w:tcW w:w="2410" w:type="dxa"/>
          </w:tcPr>
          <w:p w14:paraId="686288E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UNKNOWN_ERROR</w:t>
            </w:r>
          </w:p>
        </w:tc>
        <w:tc>
          <w:tcPr>
            <w:tcW w:w="425" w:type="dxa"/>
          </w:tcPr>
          <w:p w14:paraId="272BA8D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50FA0C09"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egy perc várakozás után lehet megismételni.</w:t>
            </w:r>
          </w:p>
          <w:p w14:paraId="23ACA8B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Tartós fennállás esetén értesíteni a NAV ügyfélszolgálatát.</w:t>
            </w:r>
          </w:p>
        </w:tc>
      </w:tr>
      <w:tr w:rsidR="00091302" w:rsidRPr="00BC744D" w14:paraId="58329267" w14:textId="77777777">
        <w:tc>
          <w:tcPr>
            <w:tcW w:w="2830" w:type="dxa"/>
          </w:tcPr>
          <w:p w14:paraId="61EE0C77" w14:textId="77777777" w:rsidR="00091302" w:rsidRPr="007A4A62" w:rsidRDefault="00091302">
            <w:pPr>
              <w:jc w:val="both"/>
              <w:rPr>
                <w:rFonts w:asciiTheme="minorHAnsi" w:hAnsiTheme="minorHAnsi" w:cstheme="minorHAnsi"/>
                <w:sz w:val="20"/>
                <w:szCs w:val="20"/>
                <w:lang w:val="pt-BR"/>
              </w:rPr>
            </w:pPr>
            <w:r w:rsidRPr="005977A9">
              <w:rPr>
                <w:rFonts w:asciiTheme="minorHAnsi" w:hAnsiTheme="minorHAnsi" w:cstheme="minorHAnsi"/>
                <w:sz w:val="20"/>
                <w:szCs w:val="20"/>
                <w:lang w:val="pt-BR"/>
              </w:rPr>
              <w:t>A NAV-I központi rendszer hibás választ küldött</w:t>
            </w:r>
          </w:p>
        </w:tc>
        <w:tc>
          <w:tcPr>
            <w:tcW w:w="2410" w:type="dxa"/>
          </w:tcPr>
          <w:p w14:paraId="04610C7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SERVER_ERROR</w:t>
            </w:r>
          </w:p>
        </w:tc>
        <w:tc>
          <w:tcPr>
            <w:tcW w:w="425" w:type="dxa"/>
          </w:tcPr>
          <w:p w14:paraId="1A2920C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36DA63E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harminc (30) perc várakozás után lehet megismételni.</w:t>
            </w:r>
          </w:p>
          <w:p w14:paraId="733876C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Tartós fennállás esetén értesíteni a NAV ügyfélszolgálatát.</w:t>
            </w:r>
          </w:p>
        </w:tc>
      </w:tr>
      <w:tr w:rsidR="00091302" w:rsidRPr="00BC744D" w14:paraId="1F728657" w14:textId="77777777">
        <w:tc>
          <w:tcPr>
            <w:tcW w:w="2830" w:type="dxa"/>
          </w:tcPr>
          <w:p w14:paraId="272763E5" w14:textId="77777777" w:rsidR="00091302" w:rsidRPr="007A4A62" w:rsidRDefault="00091302">
            <w:pPr>
              <w:jc w:val="both"/>
              <w:rPr>
                <w:rFonts w:asciiTheme="minorHAnsi" w:hAnsiTheme="minorHAnsi" w:cstheme="minorHAnsi"/>
                <w:sz w:val="20"/>
                <w:szCs w:val="20"/>
                <w:lang w:val="pt-BR"/>
              </w:rPr>
            </w:pPr>
            <w:r w:rsidRPr="00010356">
              <w:rPr>
                <w:rFonts w:asciiTheme="minorHAnsi" w:hAnsiTheme="minorHAnsi" w:cstheme="minorHAnsi"/>
                <w:sz w:val="20"/>
                <w:szCs w:val="20"/>
                <w:lang w:val="pt-BR"/>
              </w:rPr>
              <w:t>A FAM nem éri el a NAV-I központi rendszert.</w:t>
            </w:r>
          </w:p>
        </w:tc>
        <w:tc>
          <w:tcPr>
            <w:tcW w:w="2410" w:type="dxa"/>
          </w:tcPr>
          <w:p w14:paraId="2D2FFFF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CONNECTION_ERROR</w:t>
            </w:r>
          </w:p>
        </w:tc>
        <w:tc>
          <w:tcPr>
            <w:tcW w:w="425" w:type="dxa"/>
          </w:tcPr>
          <w:p w14:paraId="257A796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690F8E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egy perc várakozás után lehet megismételni.</w:t>
            </w:r>
          </w:p>
          <w:p w14:paraId="62A9997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Tartós fennállás esetén értesíteni a NAV ügyfélszolgálatát.</w:t>
            </w:r>
          </w:p>
        </w:tc>
      </w:tr>
      <w:tr w:rsidR="00091302" w:rsidRPr="00BC744D" w14:paraId="5B862624" w14:textId="77777777">
        <w:tc>
          <w:tcPr>
            <w:tcW w:w="2830" w:type="dxa"/>
          </w:tcPr>
          <w:p w14:paraId="07986BFC" w14:textId="77777777" w:rsidR="00091302" w:rsidRPr="007A4A62" w:rsidRDefault="00091302">
            <w:pPr>
              <w:jc w:val="both"/>
              <w:rPr>
                <w:rFonts w:asciiTheme="minorHAnsi" w:hAnsiTheme="minorHAnsi" w:cstheme="minorHAnsi"/>
                <w:sz w:val="20"/>
                <w:szCs w:val="20"/>
                <w:lang w:val="pt-BR"/>
              </w:rPr>
            </w:pPr>
            <w:r w:rsidRPr="00010356">
              <w:rPr>
                <w:rFonts w:asciiTheme="minorHAnsi" w:hAnsiTheme="minorHAnsi" w:cstheme="minorHAnsi"/>
                <w:sz w:val="20"/>
                <w:szCs w:val="20"/>
                <w:lang w:val="pt-BR"/>
              </w:rPr>
              <w:t>A FAM példányon nem futott végig a regisztráció folyamata.</w:t>
            </w:r>
          </w:p>
        </w:tc>
        <w:tc>
          <w:tcPr>
            <w:tcW w:w="2410" w:type="dxa"/>
          </w:tcPr>
          <w:p w14:paraId="7D7354B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FCU_IS_NOT_REGISTERED</w:t>
            </w:r>
          </w:p>
        </w:tc>
        <w:tc>
          <w:tcPr>
            <w:tcW w:w="425" w:type="dxa"/>
          </w:tcPr>
          <w:p w14:paraId="4C87180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5B27D8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Bármilyen más művelet előtt a Hello végpontot kell meghívni.</w:t>
            </w:r>
          </w:p>
        </w:tc>
      </w:tr>
    </w:tbl>
    <w:p w14:paraId="44721037" w14:textId="77777777" w:rsidR="00091302" w:rsidRPr="005977A9" w:rsidRDefault="00091302" w:rsidP="00091302">
      <w:pPr>
        <w:pStyle w:val="Cmsor3"/>
      </w:pPr>
      <w:bookmarkStart w:id="1394" w:name="_Toc201670986"/>
      <w:bookmarkStart w:id="1395" w:name="_Toc195567173"/>
      <w:r w:rsidRPr="005977A9">
        <w:t>Hello</w:t>
      </w:r>
      <w:bookmarkEnd w:id="1394"/>
      <w:bookmarkEnd w:id="1395"/>
    </w:p>
    <w:p w14:paraId="66E4DF5A" w14:textId="77777777" w:rsidR="00091302" w:rsidRPr="005977A9" w:rsidRDefault="00091302" w:rsidP="00091302">
      <w:pPr>
        <w:jc w:val="both"/>
        <w:rPr>
          <w:rFonts w:ascii="Calibri" w:eastAsia="Calibri" w:hAnsi="Calibri" w:cs="Calibri"/>
        </w:rPr>
      </w:pPr>
    </w:p>
    <w:p w14:paraId="7559639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014DDD1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23286BC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626A4F31"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0BBFE7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/telemetry/hello </w:t>
      </w:r>
    </w:p>
    <w:p w14:paraId="271D4D7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HelloRequest </w:t>
      </w:r>
    </w:p>
    <w:p w14:paraId="2A32B67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HelloResponse</w:t>
      </w:r>
    </w:p>
    <w:p w14:paraId="768F997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7DFF9C6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52203FB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A39F62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5CA5DEE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264695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4129A491"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t>Az adatszerkezet mező magyarázata:</w:t>
      </w:r>
      <w:r w:rsidRPr="005977A9">
        <w:rPr>
          <w:rFonts w:ascii="Calibri" w:eastAsia="Calibri" w:hAnsi="Calibri" w:cs="Calibri"/>
        </w:rPr>
        <w:br/>
      </w:r>
      <w:r w:rsidRPr="005977A9">
        <w:rPr>
          <w:rFonts w:ascii="Calibri" w:eastAsia="Calibri" w:hAnsi="Calibri" w:cs="Calibri"/>
          <w:sz w:val="20"/>
          <w:szCs w:val="20"/>
        </w:rPr>
        <w:t>* Megadása kötelező</w:t>
      </w:r>
    </w:p>
    <w:p w14:paraId="759B1B79" w14:textId="77777777" w:rsidR="00091302" w:rsidRPr="005977A9" w:rsidRDefault="00091302" w:rsidP="00091302">
      <w:pPr>
        <w:pStyle w:val="Listaszerbekezds"/>
        <w:ind w:left="851"/>
      </w:pPr>
      <w:r w:rsidRPr="005977A9">
        <w:rPr>
          <w:b/>
        </w:rPr>
        <w:t xml:space="preserve">systemId* </w:t>
      </w:r>
      <w:r w:rsidRPr="00BC744D">
        <w:t>–</w:t>
      </w:r>
      <w:r w:rsidRPr="00BC744D">
        <w:rPr>
          <w:rFonts w:cstheme="minorHAnsi"/>
        </w:rPr>
        <w:t xml:space="preserve"> A FAM példányt azonosító egyedi azonosító (AP szám)</w:t>
      </w:r>
    </w:p>
    <w:p w14:paraId="5A79F820" w14:textId="77777777" w:rsidR="00091302" w:rsidRPr="005977A9" w:rsidRDefault="00091302" w:rsidP="00091302">
      <w:pPr>
        <w:jc w:val="both"/>
        <w:rPr>
          <w:rFonts w:ascii="Calibri" w:eastAsia="Calibri" w:hAnsi="Calibri" w:cs="Calibri"/>
          <w:b/>
        </w:rPr>
      </w:pPr>
    </w:p>
    <w:p w14:paraId="1430D78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0C9A2E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27B1C4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07F7ED7E"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4D5EA24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283B39D" w14:textId="77777777" w:rsidR="00091302" w:rsidRPr="005977A9" w:rsidRDefault="00091302" w:rsidP="00091302"/>
    <w:p w14:paraId="518E6E9E" w14:textId="77777777" w:rsidR="00091302" w:rsidRPr="005977A9" w:rsidRDefault="00091302" w:rsidP="00091302">
      <w:pPr>
        <w:jc w:val="both"/>
        <w:rPr>
          <w:rFonts w:asciiTheme="minorHAnsi" w:hAnsiTheme="minorHAnsi" w:cstheme="minorHAnsi"/>
          <w:b/>
        </w:rPr>
      </w:pPr>
      <w:r w:rsidRPr="005977A9">
        <w:rPr>
          <w:rFonts w:asciiTheme="minorHAnsi" w:hAnsiTheme="minorHAnsi" w:cstheme="minorHAnsi"/>
          <w:b/>
        </w:rPr>
        <w:t>A végpontra vonatkozó specifikus eredménykódok:</w:t>
      </w:r>
    </w:p>
    <w:p w14:paraId="60368268" w14:textId="77777777" w:rsidR="00091302" w:rsidRPr="005977A9" w:rsidRDefault="00091302" w:rsidP="00091302">
      <w:pPr>
        <w:jc w:val="both"/>
        <w:rPr>
          <w:rFonts w:asciiTheme="minorHAnsi" w:hAnsiTheme="minorHAnsi" w:cstheme="minorHAnsi"/>
        </w:rPr>
      </w:pPr>
    </w:p>
    <w:tbl>
      <w:tblPr>
        <w:tblStyle w:val="Rcsostblzat"/>
        <w:tblW w:w="9209" w:type="dxa"/>
        <w:tblLayout w:type="fixed"/>
        <w:tblLook w:val="04A0" w:firstRow="1" w:lastRow="0" w:firstColumn="1" w:lastColumn="0" w:noHBand="0" w:noVBand="1"/>
      </w:tblPr>
      <w:tblGrid>
        <w:gridCol w:w="2830"/>
        <w:gridCol w:w="2835"/>
        <w:gridCol w:w="401"/>
        <w:gridCol w:w="3143"/>
      </w:tblGrid>
      <w:tr w:rsidR="00091302" w:rsidRPr="005977A9" w14:paraId="13CF9AE5" w14:textId="77777777">
        <w:tc>
          <w:tcPr>
            <w:tcW w:w="2830" w:type="dxa"/>
          </w:tcPr>
          <w:p w14:paraId="2635B5E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835" w:type="dxa"/>
          </w:tcPr>
          <w:p w14:paraId="7590753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01" w:type="dxa"/>
          </w:tcPr>
          <w:p w14:paraId="41EDF3C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143" w:type="dxa"/>
          </w:tcPr>
          <w:p w14:paraId="60AE2508"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0F014D70" w14:textId="77777777">
        <w:tc>
          <w:tcPr>
            <w:tcW w:w="2830" w:type="dxa"/>
          </w:tcPr>
          <w:p w14:paraId="1E7607C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példány nincs PENDING állapotban, nem érkeztek meg a tanúsítványok</w:t>
            </w:r>
          </w:p>
        </w:tc>
        <w:tc>
          <w:tcPr>
            <w:tcW w:w="2835" w:type="dxa"/>
          </w:tcPr>
          <w:p w14:paraId="3114324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FCU_IS_NOT_PENDING</w:t>
            </w:r>
          </w:p>
        </w:tc>
        <w:tc>
          <w:tcPr>
            <w:tcW w:w="401" w:type="dxa"/>
          </w:tcPr>
          <w:p w14:paraId="6EDAC73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143" w:type="dxa"/>
          </w:tcPr>
          <w:p w14:paraId="5A19132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a tanúsítványok letöltését követően lehet megismételni.</w:t>
            </w:r>
          </w:p>
        </w:tc>
      </w:tr>
      <w:tr w:rsidR="00091302" w:rsidRPr="00FB36BC" w14:paraId="34886A91" w14:textId="77777777">
        <w:tc>
          <w:tcPr>
            <w:tcW w:w="2830" w:type="dxa"/>
          </w:tcPr>
          <w:p w14:paraId="40047BF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már REGISTERED állapotban van, már meg lett hívva a Hello végpont</w:t>
            </w:r>
          </w:p>
        </w:tc>
        <w:tc>
          <w:tcPr>
            <w:tcW w:w="2835" w:type="dxa"/>
          </w:tcPr>
          <w:p w14:paraId="0715322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FCU_IS_REGISTERED_ALREADY</w:t>
            </w:r>
          </w:p>
        </w:tc>
        <w:tc>
          <w:tcPr>
            <w:tcW w:w="401" w:type="dxa"/>
          </w:tcPr>
          <w:p w14:paraId="533230E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143" w:type="dxa"/>
          </w:tcPr>
          <w:p w14:paraId="478AD7DF"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Hello végpontot nem szabad többször meghívni.</w:t>
            </w:r>
          </w:p>
        </w:tc>
      </w:tr>
    </w:tbl>
    <w:p w14:paraId="706D0D5F" w14:textId="77777777" w:rsidR="00091302" w:rsidRPr="007A4A62" w:rsidRDefault="00091302" w:rsidP="00091302">
      <w:pPr>
        <w:rPr>
          <w:lang w:val="pt-BR"/>
        </w:rPr>
      </w:pPr>
    </w:p>
    <w:p w14:paraId="22A6E768" w14:textId="77777777" w:rsidR="00091302" w:rsidRPr="005977A9" w:rsidRDefault="00091302" w:rsidP="00091302">
      <w:pPr>
        <w:pStyle w:val="Cmsor3"/>
      </w:pPr>
      <w:bookmarkStart w:id="1396" w:name="_Toc1081143993"/>
      <w:bookmarkStart w:id="1397" w:name="_Toc195567174"/>
      <w:r w:rsidRPr="005977A9">
        <w:rPr>
          <w:lang w:val="en-US"/>
        </w:rPr>
        <w:t>Belföldi adószám lekérdezés</w:t>
      </w:r>
      <w:bookmarkEnd w:id="1396"/>
      <w:bookmarkEnd w:id="1397"/>
    </w:p>
    <w:p w14:paraId="780837DA" w14:textId="77777777" w:rsidR="00091302" w:rsidRPr="005977A9" w:rsidRDefault="00091302" w:rsidP="00091302">
      <w:pPr>
        <w:jc w:val="both"/>
        <w:rPr>
          <w:rFonts w:ascii="Calibri" w:eastAsia="Calibri" w:hAnsi="Calibri" w:cs="Calibri"/>
        </w:rPr>
      </w:pPr>
    </w:p>
    <w:p w14:paraId="6E53937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174C297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5FDEDAB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1F1A0A27"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378C82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/telemetry/query-taxpayer </w:t>
      </w:r>
    </w:p>
    <w:p w14:paraId="4BA3C38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QueryTaxpayerRequest </w:t>
      </w:r>
    </w:p>
    <w:p w14:paraId="64901A4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QueryTaxpayerResponse</w:t>
      </w:r>
    </w:p>
    <w:p w14:paraId="074E188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5A0EAB2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7FC81FD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B7BBD2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15134BE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"taxpayerId": "20000002"</w:t>
      </w:r>
    </w:p>
    <w:p w14:paraId="2054414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5B59F30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24CD150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AACA44D"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p>
    <w:p w14:paraId="7C281A5A" w14:textId="77777777" w:rsidR="00091302" w:rsidRPr="005977A9" w:rsidRDefault="00091302" w:rsidP="00B97AE5">
      <w:pPr>
        <w:pStyle w:val="Listaszerbekezds"/>
        <w:numPr>
          <w:ilvl w:val="0"/>
          <w:numId w:val="126"/>
        </w:numPr>
        <w:spacing w:line="245" w:lineRule="auto"/>
        <w:ind w:left="709" w:hanging="283"/>
        <w:jc w:val="both"/>
      </w:pPr>
      <w:r w:rsidRPr="005977A9">
        <w:rPr>
          <w:b/>
        </w:rPr>
        <w:t xml:space="preserve">systemId* </w:t>
      </w:r>
      <w:r w:rsidRPr="00BC744D">
        <w:t>–</w:t>
      </w:r>
      <w:r w:rsidRPr="00BC744D">
        <w:rPr>
          <w:rFonts w:cstheme="minorHAnsi"/>
        </w:rPr>
        <w:t xml:space="preserve"> A FAM példányt azonosító egyedi azonosító (AP szám)</w:t>
      </w:r>
    </w:p>
    <w:p w14:paraId="2987DC9E" w14:textId="77777777" w:rsidR="00091302" w:rsidRPr="005977A9" w:rsidRDefault="00091302" w:rsidP="00B97AE5">
      <w:pPr>
        <w:pStyle w:val="Listaszerbekezds"/>
        <w:numPr>
          <w:ilvl w:val="0"/>
          <w:numId w:val="126"/>
        </w:numPr>
        <w:spacing w:line="245" w:lineRule="auto"/>
        <w:ind w:left="709" w:hanging="283"/>
        <w:jc w:val="both"/>
      </w:pPr>
      <w:r w:rsidRPr="005977A9">
        <w:rPr>
          <w:b/>
        </w:rPr>
        <w:t xml:space="preserve">taxpayerId* </w:t>
      </w:r>
      <w:r w:rsidRPr="005977A9">
        <w:t>- Az áfa törzsszám (8 numerikus karakter)</w:t>
      </w:r>
    </w:p>
    <w:p w14:paraId="5C275EDB" w14:textId="77777777" w:rsidR="00091302" w:rsidRPr="005977A9" w:rsidRDefault="00091302" w:rsidP="00091302">
      <w:pPr>
        <w:jc w:val="both"/>
      </w:pPr>
    </w:p>
    <w:p w14:paraId="6D6EE00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51948E8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B2BECB7"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6F24FA0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7897C3D0"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"infoDate": 1717579454000,</w:t>
      </w:r>
    </w:p>
    <w:p w14:paraId="713FFF7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"taxpayerValidity": true,</w:t>
      </w:r>
    </w:p>
    <w:p w14:paraId="3F3870A4"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"taxpayerData": {</w:t>
      </w:r>
    </w:p>
    <w:p w14:paraId="73461985"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"taxpayerName": "Minta Mihály",</w:t>
      </w:r>
    </w:p>
    <w:p w14:paraId="634DEA44"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"taxpayerShortName": Misi,</w:t>
      </w:r>
    </w:p>
    <w:p w14:paraId="3F21229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"taxNumber": {</w:t>
      </w:r>
    </w:p>
    <w:p w14:paraId="75381C25"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"taxpayerId": "20000002",</w:t>
      </w:r>
    </w:p>
    <w:p w14:paraId="049CA0DF"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"vatCode": "2",</w:t>
      </w:r>
    </w:p>
    <w:p w14:paraId="07D42E0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"countyCode": "22"</w:t>
      </w:r>
    </w:p>
    <w:p w14:paraId="71F5AF8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95BE61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"incorporationType": "SELF_EMPLOYED",</w:t>
      </w:r>
    </w:p>
    <w:p w14:paraId="55962F8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"vatGroupMembership": null,</w:t>
      </w:r>
    </w:p>
    <w:p w14:paraId="7DA96883"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"taxpayerAddressList": [</w:t>
      </w:r>
    </w:p>
    <w:p w14:paraId="671B651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21014A91"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"taxpayerAddressClass": "HQ",</w:t>
      </w:r>
    </w:p>
    <w:p w14:paraId="49966D2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"taxpayerAddress: {</w:t>
      </w:r>
    </w:p>
    <w:p w14:paraId="2AE627CB"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"addressType": "DETAILED",</w:t>
      </w:r>
    </w:p>
    <w:p w14:paraId="5A915A2E"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"countryCode": "HU",</w:t>
      </w:r>
    </w:p>
    <w:p w14:paraId="153D82D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"region": null,</w:t>
      </w:r>
    </w:p>
    <w:p w14:paraId="73D1035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"postalCode": "1111",</w:t>
      </w:r>
    </w:p>
    <w:p w14:paraId="3479F1E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"city": "Budapest",</w:t>
      </w:r>
    </w:p>
    <w:p w14:paraId="454207E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"streetName": "Nincs",</w:t>
      </w:r>
    </w:p>
    <w:p w14:paraId="113612B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"streetType": "Út",</w:t>
      </w:r>
    </w:p>
    <w:p w14:paraId="6278E29A"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"number": "1",</w:t>
      </w:r>
    </w:p>
    <w:p w14:paraId="529A0BE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"building": null,</w:t>
      </w:r>
    </w:p>
    <w:p w14:paraId="7AC79493"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"staircase": null,</w:t>
      </w:r>
    </w:p>
    <w:p w14:paraId="559BCEAD"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"floor": "4",</w:t>
      </w:r>
    </w:p>
    <w:p w14:paraId="5554A5AD"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"door": "14",</w:t>
      </w:r>
    </w:p>
    <w:p w14:paraId="2B64CE1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"lotNumber": null</w:t>
      </w:r>
    </w:p>
    <w:p w14:paraId="554325F1"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C136360"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ED7FEAA"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F51A0B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98F67F8"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D94669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313186DA" w14:textId="77777777" w:rsidR="00091302" w:rsidRPr="005977A9" w:rsidRDefault="00091302" w:rsidP="00091302">
      <w:pPr>
        <w:pStyle w:val="Listaszerbekezds"/>
        <w:spacing w:before="0" w:after="0" w:line="245" w:lineRule="auto"/>
        <w:ind w:left="709" w:hanging="283"/>
        <w:jc w:val="both"/>
      </w:pPr>
      <w:r w:rsidRPr="005977A9">
        <w:rPr>
          <w:b/>
        </w:rPr>
        <w:t xml:space="preserve">infoDate </w:t>
      </w:r>
      <w:r w:rsidRPr="005977A9">
        <w:t>– Az adat utolsó változásának időpontja</w:t>
      </w:r>
    </w:p>
    <w:p w14:paraId="540F2FA9" w14:textId="77777777" w:rsidR="00091302" w:rsidRPr="00010356" w:rsidRDefault="00091302" w:rsidP="00B97AE5">
      <w:pPr>
        <w:pStyle w:val="Listaszerbekezds"/>
        <w:numPr>
          <w:ilvl w:val="0"/>
          <w:numId w:val="119"/>
        </w:numPr>
        <w:spacing w:before="0" w:after="0" w:line="245" w:lineRule="auto"/>
        <w:ind w:left="709" w:hanging="284"/>
        <w:jc w:val="both"/>
        <w:rPr>
          <w:lang w:val="pt-BR"/>
        </w:rPr>
      </w:pPr>
      <w:r w:rsidRPr="00010356">
        <w:rPr>
          <w:b/>
          <w:lang w:val="pt-BR"/>
        </w:rPr>
        <w:t xml:space="preserve">taxpayerValidity </w:t>
      </w:r>
      <w:r w:rsidRPr="00010356">
        <w:rPr>
          <w:lang w:val="pt-BR"/>
        </w:rPr>
        <w:t>– Az adozó létezik és érvényes-e</w:t>
      </w:r>
    </w:p>
    <w:p w14:paraId="65A457C2" w14:textId="77777777" w:rsidR="00091302" w:rsidRPr="00010356" w:rsidRDefault="00091302" w:rsidP="00B97AE5">
      <w:pPr>
        <w:pStyle w:val="Listaszerbekezds"/>
        <w:numPr>
          <w:ilvl w:val="0"/>
          <w:numId w:val="119"/>
        </w:numPr>
        <w:spacing w:before="0" w:after="0" w:line="245" w:lineRule="auto"/>
        <w:ind w:left="709" w:hanging="283"/>
        <w:rPr>
          <w:lang w:val="pt-BR"/>
        </w:rPr>
      </w:pPr>
      <w:r w:rsidRPr="00010356">
        <w:rPr>
          <w:b/>
          <w:lang w:val="pt-BR"/>
        </w:rPr>
        <w:t xml:space="preserve">taxpayerData </w:t>
      </w:r>
      <w:r w:rsidRPr="00010356">
        <w:rPr>
          <w:lang w:val="pt-BR"/>
        </w:rPr>
        <w:t>– Az adózó adatai</w:t>
      </w:r>
      <w:r w:rsidRPr="00010356">
        <w:rPr>
          <w:lang w:val="pt-BR"/>
        </w:rPr>
        <w:br/>
      </w:r>
      <w:r w:rsidRPr="00010356">
        <w:rPr>
          <w:rFonts w:asciiTheme="minorHAnsi" w:hAnsiTheme="minorHAnsi" w:cstheme="minorHAnsi"/>
          <w:lang w:val="pt-BR"/>
        </w:rPr>
        <w:t xml:space="preserve">A kapcsolódó adatstruktúra alapadatainak leírója a </w:t>
      </w:r>
      <w:hyperlink w:anchor="_taxPayer" w:history="1">
        <w:r w:rsidRPr="00010356">
          <w:rPr>
            <w:rStyle w:val="Hiperhivatkozs"/>
            <w:rFonts w:asciiTheme="minorHAnsi" w:hAnsiTheme="minorHAnsi" w:cstheme="minorHAnsi"/>
            <w:lang w:val="pt-BR"/>
          </w:rPr>
          <w:t>taxpayer</w:t>
        </w:r>
      </w:hyperlink>
      <w:r w:rsidRPr="00010356">
        <w:rPr>
          <w:rFonts w:asciiTheme="minorHAnsi" w:hAnsiTheme="minorHAnsi" w:cstheme="minorHAnsi"/>
          <w:lang w:val="pt-BR"/>
        </w:rPr>
        <w:t xml:space="preserve"> </w:t>
      </w:r>
      <w:r w:rsidRPr="00010356">
        <w:rPr>
          <w:lang w:val="pt-BR"/>
        </w:rPr>
        <w:t>pont alatt található.</w:t>
      </w:r>
      <w:r w:rsidRPr="00010356">
        <w:rPr>
          <w:lang w:val="pt-BR"/>
        </w:rPr>
        <w:br/>
        <w:t>Ezen válaszban a taxpayerData kiegészül további adatokkal a taxpayer-ben leírtakhoz képest:</w:t>
      </w:r>
    </w:p>
    <w:p w14:paraId="6CC7A6DC" w14:textId="77777777" w:rsidR="00091302" w:rsidRPr="005977A9" w:rsidRDefault="00091302" w:rsidP="00B97AE5">
      <w:pPr>
        <w:pStyle w:val="Listaszerbekezds"/>
        <w:numPr>
          <w:ilvl w:val="1"/>
          <w:numId w:val="7"/>
        </w:numPr>
        <w:spacing w:before="0" w:after="0" w:line="245" w:lineRule="auto"/>
        <w:ind w:left="1192"/>
        <w:jc w:val="both"/>
      </w:pPr>
      <w:r w:rsidRPr="005977A9">
        <w:rPr>
          <w:b/>
        </w:rPr>
        <w:t xml:space="preserve">incorporation </w:t>
      </w:r>
      <w:r w:rsidRPr="005977A9">
        <w:t>– Gazdasági típus</w:t>
      </w:r>
    </w:p>
    <w:p w14:paraId="425929A7" w14:textId="77777777" w:rsidR="00091302" w:rsidRPr="005977A9" w:rsidRDefault="00091302" w:rsidP="00B97AE5">
      <w:pPr>
        <w:pStyle w:val="Listaszerbekezds"/>
        <w:numPr>
          <w:ilvl w:val="1"/>
          <w:numId w:val="7"/>
        </w:numPr>
        <w:spacing w:before="0" w:after="0" w:line="245" w:lineRule="auto"/>
        <w:ind w:left="1192"/>
        <w:jc w:val="both"/>
      </w:pPr>
      <w:r w:rsidRPr="005977A9">
        <w:rPr>
          <w:b/>
        </w:rPr>
        <w:t xml:space="preserve">vatGroupMembership </w:t>
      </w:r>
      <w:r w:rsidRPr="005977A9">
        <w:t>– Az adózó ÁFA csoport tagsága</w:t>
      </w:r>
    </w:p>
    <w:p w14:paraId="719FBC83" w14:textId="77777777" w:rsidR="00091302" w:rsidRPr="005977A9" w:rsidRDefault="00091302" w:rsidP="00B97AE5">
      <w:pPr>
        <w:pStyle w:val="Listaszerbekezds"/>
        <w:numPr>
          <w:ilvl w:val="1"/>
          <w:numId w:val="7"/>
        </w:numPr>
        <w:spacing w:before="0" w:after="0" w:line="245" w:lineRule="auto"/>
        <w:ind w:left="1192"/>
        <w:jc w:val="both"/>
      </w:pPr>
      <w:r w:rsidRPr="005977A9">
        <w:rPr>
          <w:b/>
        </w:rPr>
        <w:t xml:space="preserve">taxpayerAddressList </w:t>
      </w:r>
      <w:r w:rsidRPr="005977A9">
        <w:t>– Adózói cím lista</w:t>
      </w:r>
    </w:p>
    <w:p w14:paraId="180FED6C" w14:textId="77777777" w:rsidR="00091302" w:rsidRPr="005977A9" w:rsidRDefault="00091302" w:rsidP="00B97AE5">
      <w:pPr>
        <w:pStyle w:val="Listaszerbekezds"/>
        <w:numPr>
          <w:ilvl w:val="2"/>
          <w:numId w:val="7"/>
        </w:numPr>
        <w:spacing w:before="0" w:after="0" w:line="245" w:lineRule="auto"/>
        <w:ind w:left="1800"/>
        <w:jc w:val="both"/>
      </w:pPr>
      <w:r w:rsidRPr="005977A9">
        <w:rPr>
          <w:b/>
        </w:rPr>
        <w:t xml:space="preserve">taxpayerAddressClass </w:t>
      </w:r>
      <w:r w:rsidRPr="005977A9">
        <w:t>– Adózói cím típusa</w:t>
      </w:r>
    </w:p>
    <w:p w14:paraId="3613F711" w14:textId="77777777" w:rsidR="00091302" w:rsidRPr="005977A9" w:rsidRDefault="00091302" w:rsidP="00B97AE5">
      <w:pPr>
        <w:pStyle w:val="Listaszerbekezds"/>
        <w:numPr>
          <w:ilvl w:val="2"/>
          <w:numId w:val="7"/>
        </w:numPr>
        <w:spacing w:before="0" w:after="0" w:line="245" w:lineRule="auto"/>
        <w:ind w:left="1800"/>
      </w:pPr>
      <w:r w:rsidRPr="005977A9">
        <w:rPr>
          <w:b/>
        </w:rPr>
        <w:t xml:space="preserve">taxpayerAddress </w:t>
      </w:r>
      <w:r w:rsidRPr="005977A9">
        <w:t>– Adózó címadatai</w:t>
      </w:r>
      <w:r w:rsidRPr="005977A9">
        <w:br/>
      </w:r>
      <w:r w:rsidRPr="005977A9">
        <w:rPr>
          <w:rFonts w:asciiTheme="minorHAnsi" w:hAnsiTheme="minorHAnsi" w:cstheme="minorHAnsi"/>
        </w:rPr>
        <w:t xml:space="preserve">A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36FA0ECF" w14:textId="77777777" w:rsidR="00091302" w:rsidRPr="005977A9" w:rsidRDefault="00091302" w:rsidP="00091302">
      <w:pPr>
        <w:jc w:val="both"/>
        <w:rPr>
          <w:rFonts w:ascii="Calibri" w:eastAsia="Calibri" w:hAnsi="Calibri" w:cs="Calibri"/>
        </w:rPr>
      </w:pPr>
    </w:p>
    <w:p w14:paraId="3216E78D" w14:textId="77777777" w:rsidR="00091302" w:rsidRPr="005977A9" w:rsidRDefault="00091302" w:rsidP="00091302">
      <w:pPr>
        <w:pStyle w:val="Cmsor3"/>
      </w:pPr>
      <w:bookmarkStart w:id="1398" w:name="_Toc659265578"/>
      <w:bookmarkStart w:id="1399" w:name="_Toc195567175"/>
      <w:r w:rsidRPr="005977A9">
        <w:rPr>
          <w:lang w:val="en-US"/>
        </w:rPr>
        <w:t>Pénztárgép információk beküldése</w:t>
      </w:r>
      <w:bookmarkEnd w:id="1398"/>
      <w:bookmarkEnd w:id="1399"/>
    </w:p>
    <w:p w14:paraId="33BDE996" w14:textId="77777777" w:rsidR="00091302" w:rsidRPr="005977A9" w:rsidRDefault="00091302" w:rsidP="00091302"/>
    <w:p w14:paraId="17B6DF6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5DA5704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2ED1F37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3B627F3F"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7751C1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/telemetry/ecr-info </w:t>
      </w:r>
    </w:p>
    <w:p w14:paraId="72C3FA6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EcrInfoRequest </w:t>
      </w:r>
    </w:p>
    <w:p w14:paraId="636AC71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EcrInfoResponse</w:t>
      </w:r>
    </w:p>
    <w:p w14:paraId="1263BC1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173424F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467BB4D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2D52EB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176CF19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"ecrState": "OK",</w:t>
      </w:r>
    </w:p>
    <w:p w14:paraId="497C73D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"errors": "…",</w:t>
      </w:r>
    </w:p>
    <w:p w14:paraId="4675A87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"ecrSoftware": {</w:t>
      </w:r>
    </w:p>
    <w:p w14:paraId="2ACDE75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"softwareId": "ABCDEFGHIJKLMNOPQR",</w:t>
      </w:r>
    </w:p>
    <w:p w14:paraId="3831520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"softwareName": "e-pénztárgép",</w:t>
      </w:r>
    </w:p>
    <w:p w14:paraId="572459F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6153D38">
        <w:rPr>
          <w:rFonts w:ascii="Consolas" w:eastAsia="Consolas" w:hAnsi="Consolas" w:cs="Consolas"/>
          <w:color w:val="000000" w:themeColor="text1"/>
          <w:sz w:val="20"/>
          <w:szCs w:val="20"/>
        </w:rPr>
        <w:t xml:space="preserve">    "softwareMainVersion": "2.1",</w:t>
      </w:r>
    </w:p>
    <w:p w14:paraId="0BCB605A" w14:textId="4B22F17A" w:rsidR="1F232C30" w:rsidRDefault="1F232C30" w:rsidP="06153D38">
      <w:pPr>
        <w:shd w:val="clear" w:color="auto" w:fill="F2F2F2" w:themeFill="background1" w:themeFillShade="F2"/>
        <w:jc w:val="both"/>
        <w:rPr>
          <w:rFonts w:ascii="Consolas" w:eastAsia="Consolas" w:hAnsi="Consolas" w:cs="Consolas"/>
          <w:color w:val="000000" w:themeColor="text1"/>
          <w:sz w:val="20"/>
          <w:szCs w:val="20"/>
        </w:rPr>
      </w:pPr>
      <w:r w:rsidRPr="06153D38">
        <w:rPr>
          <w:rFonts w:ascii="Consolas" w:eastAsia="Consolas" w:hAnsi="Consolas" w:cs="Consolas"/>
          <w:color w:val="000000" w:themeColor="text1"/>
          <w:sz w:val="20"/>
          <w:szCs w:val="20"/>
        </w:rPr>
        <w:t xml:space="preserve">    "softwareOperation": "ONLINE_ANDROID",</w:t>
      </w:r>
    </w:p>
    <w:p w14:paraId="289D266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"softwareHash": "",</w:t>
      </w:r>
    </w:p>
    <w:p w14:paraId="2FD677E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"softwareLastUpdate": 17175794540000,</w:t>
      </w:r>
    </w:p>
    <w:p w14:paraId="51C203B9"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"softwareDevName": "Fejlesztő Péter",</w:t>
      </w:r>
    </w:p>
    <w:p w14:paraId="1B15BC4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"softwareDevContanct": "</w:t>
      </w:r>
      <w:hyperlink r:id="rId90" w:history="1">
        <w:r w:rsidRPr="005977A9">
          <w:rPr>
            <w:rStyle w:val="Hiperhivatkozs"/>
            <w:rFonts w:ascii="Consolas" w:eastAsia="Consolas" w:hAnsi="Consolas" w:cs="Consolas"/>
            <w:sz w:val="20"/>
            <w:szCs w:val="20"/>
          </w:rPr>
          <w:t>peter.fejleszto@ceg.hu</w:t>
        </w:r>
      </w:hyperlink>
      <w:r w:rsidRPr="005977A9">
        <w:rPr>
          <w:rFonts w:ascii="Consolas" w:eastAsia="Consolas" w:hAnsi="Consolas" w:cs="Consolas"/>
          <w:color w:val="000000" w:themeColor="text1"/>
          <w:sz w:val="20"/>
          <w:szCs w:val="20"/>
        </w:rPr>
        <w:t xml:space="preserve">" </w:t>
      </w:r>
    </w:p>
    <w:p w14:paraId="2BE3E09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02C6FB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"ecrPosition": {</w:t>
      </w:r>
    </w:p>
    <w:p w14:paraId="23C70F1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"latitude": "50,53436",</w:t>
      </w:r>
    </w:p>
    <w:p w14:paraId="269B652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"longitude": "17,464",</w:t>
      </w:r>
    </w:p>
    <w:p w14:paraId="3284B46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"altitude": 235</w:t>
      </w:r>
    </w:p>
    <w:p w14:paraId="2808C8F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411F8B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"ecrTimeUpdate": {</w:t>
      </w:r>
    </w:p>
    <w:p w14:paraId="707EF6D7"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"oldTime": 1717579454000,</w:t>
      </w:r>
    </w:p>
    <w:p w14:paraId="51D0940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"newTime": 1717579457000,</w:t>
      </w:r>
    </w:p>
    <w:p w14:paraId="49CCEA5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"changeDuration": 5,</w:t>
      </w:r>
    </w:p>
    <w:p w14:paraId="55465B0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"changeMode": "4"</w:t>
      </w:r>
    </w:p>
    <w:p w14:paraId="071FE6F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DEBE15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0D30205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0A54A45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C303F3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11F61CFD" w14:textId="77777777" w:rsidR="00091302" w:rsidRPr="005977A9" w:rsidRDefault="00091302" w:rsidP="00091302">
      <w:pPr>
        <w:pStyle w:val="Listaszerbekezds"/>
        <w:spacing w:before="0" w:after="0" w:line="245" w:lineRule="auto"/>
        <w:ind w:left="360"/>
        <w:jc w:val="both"/>
      </w:pPr>
      <w:r w:rsidRPr="005977A9">
        <w:rPr>
          <w:b/>
        </w:rPr>
        <w:t xml:space="preserve">systemId* </w:t>
      </w:r>
      <w:r w:rsidRPr="00BC744D">
        <w:t>–</w:t>
      </w:r>
      <w:r w:rsidRPr="00BC744D">
        <w:rPr>
          <w:rFonts w:cstheme="minorHAnsi"/>
        </w:rPr>
        <w:t xml:space="preserve"> A FAM példányt azonosító egyedi azonosító (AP szám)</w:t>
      </w:r>
    </w:p>
    <w:p w14:paraId="29C2E111" w14:textId="77777777" w:rsidR="00091302" w:rsidRPr="005977A9" w:rsidRDefault="00091302" w:rsidP="00091302">
      <w:pPr>
        <w:pStyle w:val="Listaszerbekezds"/>
        <w:spacing w:before="0" w:after="0" w:line="245" w:lineRule="auto"/>
        <w:ind w:left="360"/>
        <w:jc w:val="both"/>
      </w:pPr>
      <w:r w:rsidRPr="005977A9">
        <w:rPr>
          <w:b/>
        </w:rPr>
        <w:t>ecrState*</w:t>
      </w:r>
      <w:r w:rsidRPr="005977A9">
        <w:t xml:space="preserve"> - A pénztárgép állapota</w:t>
      </w:r>
    </w:p>
    <w:p w14:paraId="344103C5" w14:textId="77777777" w:rsidR="00091302" w:rsidRPr="005977A9" w:rsidRDefault="00091302" w:rsidP="00091302">
      <w:pPr>
        <w:pStyle w:val="Listaszerbekezds"/>
        <w:numPr>
          <w:ilvl w:val="0"/>
          <w:numId w:val="0"/>
        </w:numPr>
        <w:spacing w:before="0" w:after="0" w:line="245" w:lineRule="auto"/>
        <w:ind w:left="360"/>
        <w:jc w:val="both"/>
      </w:pPr>
      <w:r w:rsidRPr="005977A9">
        <w:t xml:space="preserve"> Értékkészlete a </w:t>
      </w:r>
      <w:hyperlink w:anchor="_ecrState" w:history="1">
        <w:r w:rsidRPr="005977A9">
          <w:rPr>
            <w:rStyle w:val="Hiperhivatkozs"/>
          </w:rPr>
          <w:t>ecrState</w:t>
        </w:r>
      </w:hyperlink>
      <w:r w:rsidRPr="005977A9">
        <w:t xml:space="preserve"> pontban található.</w:t>
      </w:r>
    </w:p>
    <w:p w14:paraId="3D3A780E" w14:textId="77777777" w:rsidR="00091302" w:rsidRPr="005977A9" w:rsidRDefault="00091302" w:rsidP="00091302">
      <w:pPr>
        <w:pStyle w:val="Listaszerbekezds"/>
        <w:spacing w:before="0" w:after="0" w:line="245" w:lineRule="auto"/>
        <w:ind w:left="360"/>
        <w:jc w:val="both"/>
      </w:pPr>
      <w:r w:rsidRPr="005977A9">
        <w:rPr>
          <w:b/>
        </w:rPr>
        <w:t xml:space="preserve">errors </w:t>
      </w:r>
      <w:r w:rsidRPr="005977A9">
        <w:t xml:space="preserve">- A legutóbb jelentett hibák óta keletkezett hibakódok listája </w:t>
      </w:r>
    </w:p>
    <w:p w14:paraId="071C829D" w14:textId="77777777" w:rsidR="00091302" w:rsidRPr="005977A9" w:rsidRDefault="00091302" w:rsidP="00091302">
      <w:pPr>
        <w:pStyle w:val="Listaszerbekezds"/>
        <w:spacing w:before="0" w:after="0" w:line="245" w:lineRule="auto"/>
        <w:ind w:left="360"/>
        <w:jc w:val="both"/>
      </w:pPr>
      <w:r w:rsidRPr="005977A9">
        <w:rPr>
          <w:b/>
        </w:rPr>
        <w:t xml:space="preserve">ecrSoftware* </w:t>
      </w:r>
      <w:r w:rsidRPr="005977A9">
        <w:t>- A pénztárgépen futó szoftver adatai</w:t>
      </w:r>
    </w:p>
    <w:p w14:paraId="6BCB661F"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softwareId* </w:t>
      </w:r>
      <w:r w:rsidRPr="005977A9">
        <w:t xml:space="preserve">- A program azonosítója </w:t>
      </w:r>
    </w:p>
    <w:p w14:paraId="7519B017"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softwareName* </w:t>
      </w:r>
      <w:r w:rsidRPr="005977A9">
        <w:t xml:space="preserve">- A program neve  </w:t>
      </w:r>
    </w:p>
    <w:p w14:paraId="758553B8" w14:textId="77777777" w:rsidR="00091302" w:rsidRPr="005977A9" w:rsidRDefault="00091302" w:rsidP="06153D38">
      <w:pPr>
        <w:pStyle w:val="Listaszerbekezds"/>
        <w:spacing w:before="0" w:after="0" w:line="245" w:lineRule="auto"/>
        <w:ind w:left="709"/>
        <w:jc w:val="both"/>
      </w:pPr>
      <w:r w:rsidRPr="06153D38">
        <w:rPr>
          <w:b/>
          <w:bCs/>
        </w:rPr>
        <w:t xml:space="preserve">softwareMainVersion* </w:t>
      </w:r>
      <w:r>
        <w:t xml:space="preserve">- A program fő verziója </w:t>
      </w:r>
    </w:p>
    <w:p w14:paraId="0BADD963" w14:textId="102C9912" w:rsidR="4D3343E9" w:rsidRDefault="4D3343E9" w:rsidP="06153D38">
      <w:pPr>
        <w:pStyle w:val="Listaszerbekezds"/>
        <w:spacing w:before="0" w:after="0" w:line="245" w:lineRule="auto"/>
        <w:ind w:left="709"/>
        <w:jc w:val="both"/>
      </w:pPr>
      <w:r w:rsidRPr="002946FF">
        <w:rPr>
          <w:rFonts w:eastAsiaTheme="minorEastAsia" w:cstheme="minorBidi"/>
          <w:b/>
          <w:bCs/>
        </w:rPr>
        <w:t xml:space="preserve">softwareOperation* </w:t>
      </w:r>
      <w:r>
        <w:t>- A pénztárgép operációs rendszer típusa</w:t>
      </w:r>
    </w:p>
    <w:p w14:paraId="6571C83C" w14:textId="54897B4B" w:rsidR="4D3343E9" w:rsidRDefault="4D3343E9" w:rsidP="06153D38">
      <w:pPr>
        <w:pStyle w:val="Listaszerbekezds"/>
        <w:spacing w:before="0" w:after="0" w:line="245" w:lineRule="auto"/>
        <w:jc w:val="both"/>
      </w:pPr>
      <w:r>
        <w:t>ONLINE_ANDROID</w:t>
      </w:r>
    </w:p>
    <w:p w14:paraId="13C125B9" w14:textId="338A13D6" w:rsidR="4D3343E9" w:rsidRDefault="4D3343E9" w:rsidP="06153D38">
      <w:pPr>
        <w:pStyle w:val="Listaszerbekezds"/>
        <w:spacing w:before="0" w:after="0" w:line="245" w:lineRule="auto"/>
        <w:jc w:val="both"/>
      </w:pPr>
      <w:r>
        <w:t>ONLINE_IOS</w:t>
      </w:r>
    </w:p>
    <w:p w14:paraId="1620A9B4" w14:textId="277E8354" w:rsidR="4D3343E9" w:rsidRDefault="4D3343E9" w:rsidP="06153D38">
      <w:pPr>
        <w:pStyle w:val="Listaszerbekezds"/>
        <w:spacing w:before="0" w:after="0" w:line="245" w:lineRule="auto"/>
        <w:jc w:val="both"/>
      </w:pPr>
      <w:r>
        <w:t>ONLINE_HUAWEI</w:t>
      </w:r>
    </w:p>
    <w:p w14:paraId="6708DD15" w14:textId="11D4C949" w:rsidR="4D3343E9" w:rsidRDefault="4D3343E9" w:rsidP="06153D38">
      <w:pPr>
        <w:pStyle w:val="Listaszerbekezds"/>
        <w:spacing w:before="0" w:after="0" w:line="245" w:lineRule="auto"/>
        <w:jc w:val="both"/>
      </w:pPr>
      <w:r>
        <w:t>ONLINE_SERVICE</w:t>
      </w:r>
    </w:p>
    <w:p w14:paraId="16E9B34E"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softwareHash* </w:t>
      </w:r>
      <w:r w:rsidRPr="005977A9">
        <w:t xml:space="preserve">– A szofver SHA256 algoritmussal kiszámított ellenőrző kódja </w:t>
      </w:r>
    </w:p>
    <w:p w14:paraId="1E907BBF" w14:textId="77777777" w:rsidR="00091302" w:rsidRPr="00010356" w:rsidRDefault="00091302" w:rsidP="00B97AE5">
      <w:pPr>
        <w:pStyle w:val="Listaszerbekezds"/>
        <w:numPr>
          <w:ilvl w:val="1"/>
          <w:numId w:val="7"/>
        </w:numPr>
        <w:spacing w:before="0" w:after="0" w:line="245" w:lineRule="auto"/>
        <w:ind w:left="709"/>
        <w:jc w:val="both"/>
        <w:rPr>
          <w:lang w:val="pt-BR"/>
        </w:rPr>
      </w:pPr>
      <w:r w:rsidRPr="00010356">
        <w:rPr>
          <w:b/>
          <w:lang w:val="pt-BR"/>
        </w:rPr>
        <w:t xml:space="preserve">softwareLastUpdateTime* </w:t>
      </w:r>
      <w:r w:rsidRPr="00010356">
        <w:rPr>
          <w:lang w:val="pt-BR"/>
        </w:rPr>
        <w:t xml:space="preserve">– A szoftver legutóbbi frissítésének időpontja </w:t>
      </w:r>
    </w:p>
    <w:p w14:paraId="27E82202"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softwareDevName* </w:t>
      </w:r>
      <w:r w:rsidRPr="005977A9">
        <w:t xml:space="preserve">– A szoftver fejlesztőjének neve </w:t>
      </w:r>
    </w:p>
    <w:p w14:paraId="0F6D757B"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softwareDevContact* </w:t>
      </w:r>
      <w:r w:rsidRPr="005977A9">
        <w:t xml:space="preserve">– A szoftver fejlesztőjének elektronikus elérhetősége </w:t>
      </w:r>
    </w:p>
    <w:p w14:paraId="75409F7C" w14:textId="77777777" w:rsidR="00091302" w:rsidRPr="005977A9" w:rsidRDefault="00091302" w:rsidP="00091302">
      <w:pPr>
        <w:pStyle w:val="Listaszerbekezds"/>
        <w:spacing w:before="0" w:after="0" w:line="245" w:lineRule="auto"/>
        <w:ind w:left="360"/>
        <w:jc w:val="both"/>
      </w:pPr>
      <w:r w:rsidRPr="005977A9">
        <w:rPr>
          <w:b/>
        </w:rPr>
        <w:t xml:space="preserve">ecrPosition </w:t>
      </w:r>
      <w:r w:rsidRPr="005977A9">
        <w:t>- A pénztárgép földrajzi helyezete, csak mozgóbolt esetén</w:t>
      </w:r>
    </w:p>
    <w:p w14:paraId="4B3353E7" w14:textId="77777777" w:rsidR="00091302" w:rsidRPr="005977A9" w:rsidRDefault="00091302" w:rsidP="00B97AE5">
      <w:pPr>
        <w:pStyle w:val="Listaszerbekezds"/>
        <w:numPr>
          <w:ilvl w:val="1"/>
          <w:numId w:val="7"/>
        </w:numPr>
        <w:spacing w:before="0" w:after="0" w:line="245" w:lineRule="auto"/>
        <w:ind w:left="709"/>
        <w:jc w:val="both"/>
      </w:pPr>
      <w:r w:rsidRPr="005977A9">
        <w:rPr>
          <w:b/>
        </w:rPr>
        <w:t>latitude*</w:t>
      </w:r>
      <w:r w:rsidRPr="005977A9">
        <w:t xml:space="preserve"> – földrajzi szélességi fok WGS84 szabvány szerint</w:t>
      </w:r>
    </w:p>
    <w:p w14:paraId="0B26A880"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longitude* </w:t>
      </w:r>
      <w:r w:rsidRPr="005977A9">
        <w:t>– földrajzi hosszúsági fok WGS84 szabány szerint</w:t>
      </w:r>
    </w:p>
    <w:p w14:paraId="651AF956"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altitude* </w:t>
      </w:r>
      <w:r w:rsidRPr="005977A9">
        <w:t>– tengerszint feletti magasság méterben</w:t>
      </w:r>
    </w:p>
    <w:p w14:paraId="56DC32FB" w14:textId="77777777" w:rsidR="00091302" w:rsidRPr="005977A9" w:rsidRDefault="00091302" w:rsidP="00091302">
      <w:pPr>
        <w:pStyle w:val="Listaszerbekezds"/>
        <w:spacing w:before="0" w:after="0" w:line="245" w:lineRule="auto"/>
        <w:ind w:left="360"/>
        <w:jc w:val="both"/>
      </w:pPr>
      <w:r w:rsidRPr="005977A9">
        <w:rPr>
          <w:b/>
        </w:rPr>
        <w:t xml:space="preserve">ecrTimeUpdate </w:t>
      </w:r>
      <w:r w:rsidRPr="005977A9">
        <w:t>– Amennyiben a PTG órája átállításra került, akkor kell ezt kitölteni</w:t>
      </w:r>
    </w:p>
    <w:p w14:paraId="589C9FBF"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oldTime* </w:t>
      </w:r>
      <w:r w:rsidRPr="005977A9">
        <w:t>– régi idő (unix timestamp millisec)</w:t>
      </w:r>
    </w:p>
    <w:p w14:paraId="0BA9570E"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newTime* </w:t>
      </w:r>
      <w:r w:rsidRPr="005977A9">
        <w:t>– új idő (unix timestamp millisec)</w:t>
      </w:r>
    </w:p>
    <w:p w14:paraId="7A7D6071" w14:textId="77777777" w:rsidR="00091302" w:rsidRPr="005977A9" w:rsidRDefault="00091302" w:rsidP="00B97AE5">
      <w:pPr>
        <w:pStyle w:val="Listaszerbekezds"/>
        <w:numPr>
          <w:ilvl w:val="0"/>
          <w:numId w:val="127"/>
        </w:numPr>
        <w:spacing w:before="0" w:after="0" w:line="245" w:lineRule="auto"/>
        <w:ind w:left="709"/>
        <w:jc w:val="both"/>
      </w:pPr>
      <w:r w:rsidRPr="005977A9">
        <w:rPr>
          <w:b/>
        </w:rPr>
        <w:t xml:space="preserve">changeDuration </w:t>
      </w:r>
      <w:r w:rsidRPr="005977A9">
        <w:t>– Ha a rendszer nem diszkréten váltott időt, akkor az átmenet hossza másodpercben</w:t>
      </w:r>
    </w:p>
    <w:p w14:paraId="36E9BD45" w14:textId="77777777" w:rsidR="00091302" w:rsidRPr="005977A9" w:rsidRDefault="00091302" w:rsidP="00B97AE5">
      <w:pPr>
        <w:pStyle w:val="Listaszerbekezds"/>
        <w:numPr>
          <w:ilvl w:val="0"/>
          <w:numId w:val="127"/>
        </w:numPr>
        <w:spacing w:before="0" w:after="0" w:line="245" w:lineRule="auto"/>
        <w:ind w:left="709"/>
        <w:jc w:val="both"/>
      </w:pPr>
      <w:r w:rsidRPr="005977A9">
        <w:rPr>
          <w:b/>
        </w:rPr>
        <w:t xml:space="preserve">changeMode* </w:t>
      </w:r>
      <w:r w:rsidRPr="005977A9">
        <w:t>– Az időállítás módja:</w:t>
      </w:r>
    </w:p>
    <w:p w14:paraId="400EE166"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1 - GSM szinkron</w:t>
      </w:r>
    </w:p>
    <w:p w14:paraId="15E9DE06"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2 – Szerviz beavatkozás</w:t>
      </w:r>
    </w:p>
    <w:p w14:paraId="47F74919"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3 – Üzemeltető által módosítva</w:t>
      </w:r>
    </w:p>
    <w:p w14:paraId="74BC1168"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4 – Számítógép alapú PTG-nél a számítógép órájához állítva</w:t>
      </w:r>
    </w:p>
    <w:p w14:paraId="6DF4AE00"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5 – Egyéb automatikus szinkronizáció</w:t>
      </w:r>
    </w:p>
    <w:p w14:paraId="5EC43381" w14:textId="77777777" w:rsidR="00091302" w:rsidRPr="005977A9" w:rsidRDefault="00091302" w:rsidP="00091302">
      <w:pPr>
        <w:ind w:left="360"/>
        <w:jc w:val="both"/>
        <w:rPr>
          <w:rFonts w:ascii="Calibri" w:eastAsia="Calibri" w:hAnsi="Calibri" w:cs="Calibri"/>
        </w:rPr>
      </w:pPr>
      <w:r w:rsidRPr="005977A9">
        <w:t xml:space="preserve"> </w:t>
      </w:r>
    </w:p>
    <w:p w14:paraId="27F8BF4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0CCF7B8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0EC20D3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4581821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1467C1E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B85D0AB" w14:textId="77777777" w:rsidR="00091302" w:rsidRPr="005977A9" w:rsidRDefault="00091302" w:rsidP="00091302">
      <w:pPr>
        <w:jc w:val="both"/>
        <w:rPr>
          <w:rFonts w:ascii="Calibri" w:eastAsia="Calibri" w:hAnsi="Calibri" w:cs="Calibri"/>
        </w:rPr>
      </w:pPr>
    </w:p>
    <w:p w14:paraId="07A31A99" w14:textId="77777777" w:rsidR="00091302" w:rsidRPr="005977A9" w:rsidRDefault="00091302" w:rsidP="00091302">
      <w:pPr>
        <w:pStyle w:val="Cmsor3"/>
      </w:pPr>
      <w:bookmarkStart w:id="1400" w:name="_Toc178863228"/>
      <w:bookmarkStart w:id="1401" w:name="_Toc195567176"/>
      <w:r w:rsidRPr="005977A9">
        <w:rPr>
          <w:lang w:val="en-US"/>
        </w:rPr>
        <w:t>Pénztárgép esemény beküldése</w:t>
      </w:r>
      <w:bookmarkEnd w:id="1400"/>
      <w:bookmarkEnd w:id="1401"/>
    </w:p>
    <w:p w14:paraId="17401768" w14:textId="77777777" w:rsidR="00091302" w:rsidRPr="005977A9" w:rsidRDefault="00091302" w:rsidP="00091302"/>
    <w:p w14:paraId="10CEB0A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645A944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01F87EA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67F5AF6C"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51FB25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/telemetry/ecr-event </w:t>
      </w:r>
    </w:p>
    <w:p w14:paraId="1C09C67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EcrEventRequest </w:t>
      </w:r>
    </w:p>
    <w:p w14:paraId="3E0FB4A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EcrEventResponse</w:t>
      </w:r>
    </w:p>
    <w:p w14:paraId="7B93047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521F759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1BEE0CD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66EC9A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3339EA3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"ecrEventType": "POWER_ON",</w:t>
      </w:r>
    </w:p>
    <w:p w14:paraId="4FDA6FA8"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"ecrEventValue": null</w:t>
      </w:r>
    </w:p>
    <w:p w14:paraId="09FA64A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5F47F0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6FBB503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001522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DB98BE4" w14:textId="77777777" w:rsidR="00091302" w:rsidRPr="005977A9" w:rsidRDefault="00091302" w:rsidP="00B97AE5">
      <w:pPr>
        <w:pStyle w:val="Listaszerbekezds"/>
        <w:numPr>
          <w:ilvl w:val="1"/>
          <w:numId w:val="128"/>
        </w:numPr>
        <w:spacing w:before="0" w:after="0" w:line="245" w:lineRule="auto"/>
        <w:ind w:hanging="294"/>
        <w:jc w:val="both"/>
      </w:pPr>
      <w:r w:rsidRPr="005977A9">
        <w:rPr>
          <w:b/>
        </w:rPr>
        <w:t xml:space="preserve">systemId* </w:t>
      </w:r>
      <w:r w:rsidRPr="005977A9">
        <w:t>– A FAM példányt azonosító egyedi azonosító (AP szám)</w:t>
      </w:r>
    </w:p>
    <w:p w14:paraId="62388EFB" w14:textId="77777777" w:rsidR="00091302" w:rsidRPr="005977A9" w:rsidRDefault="00091302" w:rsidP="00B97AE5">
      <w:pPr>
        <w:pStyle w:val="Listaszerbekezds"/>
        <w:numPr>
          <w:ilvl w:val="1"/>
          <w:numId w:val="128"/>
        </w:numPr>
        <w:ind w:hanging="294"/>
      </w:pPr>
      <w:r w:rsidRPr="005977A9">
        <w:rPr>
          <w:b/>
        </w:rPr>
        <w:t xml:space="preserve">ecrEventValue </w:t>
      </w:r>
      <w:r w:rsidRPr="005977A9">
        <w:t>– Az esemény megjegyzése</w:t>
      </w:r>
    </w:p>
    <w:p w14:paraId="2ED22321" w14:textId="77777777" w:rsidR="00091302" w:rsidRPr="005977A9" w:rsidRDefault="00091302" w:rsidP="00B97AE5">
      <w:pPr>
        <w:pStyle w:val="Listaszerbekezds"/>
        <w:numPr>
          <w:ilvl w:val="1"/>
          <w:numId w:val="128"/>
        </w:numPr>
        <w:spacing w:before="0" w:after="0" w:line="245" w:lineRule="auto"/>
        <w:ind w:hanging="294"/>
        <w:jc w:val="both"/>
      </w:pPr>
      <w:r w:rsidRPr="005977A9">
        <w:rPr>
          <w:b/>
        </w:rPr>
        <w:t xml:space="preserve">ecrEventType* </w:t>
      </w:r>
      <w:r w:rsidRPr="005977A9">
        <w:t>- A PTG esemény típusa</w:t>
      </w:r>
    </w:p>
    <w:p w14:paraId="4E9A6AB3" w14:textId="77777777" w:rsidR="00091302" w:rsidRPr="005977A9" w:rsidRDefault="00091302" w:rsidP="00B97AE5">
      <w:pPr>
        <w:pStyle w:val="Listaszerbekezds"/>
        <w:numPr>
          <w:ilvl w:val="1"/>
          <w:numId w:val="52"/>
        </w:numPr>
        <w:spacing w:before="0" w:after="0" w:line="245" w:lineRule="auto"/>
        <w:ind w:left="1134"/>
        <w:jc w:val="both"/>
      </w:pPr>
      <w:r w:rsidRPr="005977A9">
        <w:t>BLOCK - blokkolás</w:t>
      </w:r>
    </w:p>
    <w:p w14:paraId="14FC3A55" w14:textId="77777777" w:rsidR="00091302" w:rsidRPr="005977A9" w:rsidRDefault="00091302" w:rsidP="00B97AE5">
      <w:pPr>
        <w:pStyle w:val="Listaszerbekezds"/>
        <w:numPr>
          <w:ilvl w:val="1"/>
          <w:numId w:val="52"/>
        </w:numPr>
        <w:spacing w:before="0" w:after="0" w:line="245" w:lineRule="auto"/>
        <w:ind w:left="1134"/>
        <w:jc w:val="both"/>
      </w:pPr>
      <w:r w:rsidRPr="005977A9">
        <w:t>UNBLOCK - blokkolás feloldása</w:t>
      </w:r>
    </w:p>
    <w:p w14:paraId="2B569889" w14:textId="7258E54F" w:rsidR="00091302" w:rsidRPr="005977A9" w:rsidRDefault="3AD9B5DA" w:rsidP="4DAB0455">
      <w:pPr>
        <w:pStyle w:val="Listaszerbekezds"/>
        <w:spacing w:before="0" w:after="0" w:line="245" w:lineRule="auto"/>
        <w:ind w:left="1134"/>
        <w:jc w:val="both"/>
      </w:pPr>
      <w:r>
        <w:t>MESSAGE_ACK</w:t>
      </w:r>
      <w:r w:rsidR="00091302">
        <w:t xml:space="preserve"> – az állapot lekérdezésben a NAV-tól kapott nyomtatandó</w:t>
      </w:r>
      <w:r w:rsidR="7D210B72">
        <w:t>megjelenítendő</w:t>
      </w:r>
      <w:r w:rsidR="00091302">
        <w:t xml:space="preserve"> üzenet feldolgozásának visszajelzése. Amennyiben az állapot lekérdezés eredményében a printMessage mezőnek volt megjelenítendő tartalma, a kliens alkalmazásnak vissza kell jeleznie a FAM-nak, hogy megjelenítette az üzenetet. Ezen visszajelzésre szolgál ez az eseménytípus. Ameddig nem történik meg a visszajelt</w:t>
      </w:r>
      <w:r w:rsidR="7968DBCB">
        <w:t>z</w:t>
      </w:r>
      <w:r w:rsidR="00091302">
        <w:t>és a kline</w:t>
      </w:r>
      <w:r w:rsidR="660A306C">
        <w:t>n</w:t>
      </w:r>
      <w:r w:rsidR="00091302">
        <w:t>s alkalmazás részéről, addig a printMessage mező minden lekérdezés során töltve lesz.</w:t>
      </w:r>
    </w:p>
    <w:p w14:paraId="2AB53D34" w14:textId="3B14046B" w:rsidR="4DAB0455" w:rsidRDefault="2915201B" w:rsidP="4DAB0455">
      <w:pPr>
        <w:pStyle w:val="Listaszerbekezds"/>
        <w:spacing w:before="0" w:after="0" w:line="245" w:lineRule="auto"/>
        <w:ind w:left="1134"/>
        <w:jc w:val="both"/>
      </w:pPr>
      <w:r>
        <w:t>OTHER_EVENT</w:t>
      </w:r>
      <w:r w:rsidR="517B41A0">
        <w:t xml:space="preserve"> - egyéb fontos esemény bejelentése. Ebben az esetben az ecrEventValue-t ki kell tölteni</w:t>
      </w:r>
    </w:p>
    <w:p w14:paraId="34268873" w14:textId="77777777" w:rsidR="00091302" w:rsidRPr="005977A9" w:rsidRDefault="00091302" w:rsidP="00091302">
      <w:pPr>
        <w:jc w:val="both"/>
      </w:pPr>
    </w:p>
    <w:p w14:paraId="454D84F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49F29B6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7B405D3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6F44D38E"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3E74E0D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4E2E530" w14:textId="77777777" w:rsidR="00091302" w:rsidRPr="005977A9" w:rsidRDefault="00091302" w:rsidP="00091302"/>
    <w:p w14:paraId="2F7F1BAF" w14:textId="77777777" w:rsidR="00091302" w:rsidRPr="005977A9" w:rsidRDefault="00091302" w:rsidP="00091302">
      <w:pPr>
        <w:pStyle w:val="Cmsor2"/>
        <w:rPr>
          <w:lang w:val="en-US"/>
        </w:rPr>
      </w:pPr>
      <w:bookmarkStart w:id="1402" w:name="_Toc195567177"/>
      <w:r w:rsidRPr="005977A9">
        <w:rPr>
          <w:lang w:val="en-US"/>
        </w:rPr>
        <w:t>Valutakezelés</w:t>
      </w:r>
      <w:bookmarkEnd w:id="1402"/>
    </w:p>
    <w:p w14:paraId="3A55D9B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forinttól eltérő valutában végzett aritmetikai műveletekhez a FAM példány tárolja a felhasználó által használt valutákat. A példányhoz alapértelmezetten csak a HUF valuta van hozzárendelve a rendszerben. Az alfejezetben ismertetett interfészeken az e-pénztárgépen használt valuták listája szerkeszthető.</w:t>
      </w:r>
    </w:p>
    <w:p w14:paraId="0A8E5D2F" w14:textId="77777777" w:rsidR="00091302" w:rsidRPr="005977A9" w:rsidRDefault="00091302" w:rsidP="00091302">
      <w:pPr>
        <w:jc w:val="both"/>
        <w:rPr>
          <w:rFonts w:ascii="Calibri" w:eastAsia="Calibri" w:hAnsi="Calibri" w:cs="Calibri"/>
        </w:rPr>
      </w:pPr>
    </w:p>
    <w:p w14:paraId="129998C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azonos adatszerkezetben kezeli a forintot és a külföldi valutákat, azzal a különbséggel, hogy a honos pénznem nem törölhető.</w:t>
      </w:r>
    </w:p>
    <w:p w14:paraId="29872027" w14:textId="77777777" w:rsidR="00091302" w:rsidRPr="005977A9" w:rsidRDefault="00091302" w:rsidP="00091302">
      <w:pPr>
        <w:jc w:val="both"/>
        <w:rPr>
          <w:rFonts w:ascii="Calibri" w:eastAsia="Calibri" w:hAnsi="Calibri" w:cs="Calibri"/>
        </w:rPr>
      </w:pPr>
    </w:p>
    <w:p w14:paraId="3FE9366F" w14:textId="77777777" w:rsidR="00091302" w:rsidRPr="005977A9" w:rsidRDefault="00091302" w:rsidP="00091302">
      <w:pPr>
        <w:pStyle w:val="Cmsor3"/>
      </w:pPr>
      <w:bookmarkStart w:id="1403" w:name="_Toc195567178"/>
      <w:r w:rsidRPr="005977A9">
        <w:rPr>
          <w:lang w:val="en-US"/>
        </w:rPr>
        <w:t>Kiemelt objektum leírók és adatmezők</w:t>
      </w:r>
      <w:bookmarkEnd w:id="1403"/>
    </w:p>
    <w:p w14:paraId="70DA17FD" w14:textId="77777777" w:rsidR="00091302" w:rsidRPr="005977A9" w:rsidRDefault="00091302" w:rsidP="00091302">
      <w:pPr>
        <w:pStyle w:val="Cmsor4"/>
      </w:pPr>
      <w:bookmarkStart w:id="1404" w:name="_currency"/>
      <w:bookmarkEnd w:id="1404"/>
      <w:r w:rsidRPr="005977A9">
        <w:rPr>
          <w:lang w:val="en-US"/>
        </w:rPr>
        <w:t>currency</w:t>
      </w:r>
    </w:p>
    <w:p w14:paraId="79D732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FC01B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"HUF",</w:t>
      </w:r>
    </w:p>
    <w:p w14:paraId="17DC58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"1",</w:t>
      </w:r>
    </w:p>
    <w:p w14:paraId="7B3B75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0,</w:t>
      </w:r>
    </w:p>
    <w:p w14:paraId="0EC719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072AAC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0B1E0DA8"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1AFE9EAE"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351A38FA" w14:textId="77777777" w:rsidR="00091302" w:rsidRPr="005977A9" w:rsidRDefault="00091302" w:rsidP="00B97AE5">
      <w:pPr>
        <w:pStyle w:val="Listaszerbekezds"/>
        <w:numPr>
          <w:ilvl w:val="0"/>
          <w:numId w:val="25"/>
        </w:numPr>
        <w:spacing w:before="0" w:after="0"/>
        <w:jc w:val="both"/>
      </w:pPr>
      <w:r w:rsidRPr="005977A9">
        <w:rPr>
          <w:b/>
        </w:rPr>
        <w:t>currencyCode</w:t>
      </w:r>
      <w:r w:rsidRPr="005977A9">
        <w:t xml:space="preserve"> – Valuta 3 karakteres neve</w:t>
      </w:r>
    </w:p>
    <w:p w14:paraId="4A089866"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conversionValue</w:t>
      </w:r>
      <w:r w:rsidRPr="00010356">
        <w:rPr>
          <w:lang w:val="pt-BR"/>
        </w:rPr>
        <w:t xml:space="preserve"> – A valuta átváltási rátája a honos valutára (pénzösszeg típusú)</w:t>
      </w:r>
    </w:p>
    <w:p w14:paraId="46CB6921" w14:textId="77777777" w:rsidR="00091302" w:rsidRPr="005977A9" w:rsidRDefault="00091302" w:rsidP="00B97AE5">
      <w:pPr>
        <w:pStyle w:val="Listaszerbekezds"/>
        <w:numPr>
          <w:ilvl w:val="0"/>
          <w:numId w:val="25"/>
        </w:numPr>
        <w:spacing w:before="0" w:after="0"/>
        <w:jc w:val="both"/>
      </w:pPr>
      <w:r w:rsidRPr="005977A9">
        <w:rPr>
          <w:b/>
        </w:rPr>
        <w:t>displayPrecision</w:t>
      </w:r>
      <w:r w:rsidRPr="005977A9">
        <w:t xml:space="preserve"> – Megjelenítés esetén a tizedeshelyek száma</w:t>
      </w:r>
    </w:p>
    <w:p w14:paraId="2FB792E7" w14:textId="77777777" w:rsidR="00091302" w:rsidRPr="005977A9" w:rsidRDefault="00091302" w:rsidP="00B97AE5">
      <w:pPr>
        <w:pStyle w:val="Listaszerbekezds"/>
        <w:numPr>
          <w:ilvl w:val="0"/>
          <w:numId w:val="25"/>
        </w:numPr>
        <w:spacing w:before="0" w:after="0"/>
        <w:jc w:val="both"/>
      </w:pPr>
      <w:r w:rsidRPr="005977A9">
        <w:rPr>
          <w:b/>
        </w:rPr>
        <w:t>native</w:t>
      </w:r>
      <w:r w:rsidRPr="005977A9">
        <w:t xml:space="preserve"> – A honos pénznem jelzése, csak a forint esetén true.</w:t>
      </w:r>
    </w:p>
    <w:p w14:paraId="308B709A" w14:textId="77777777" w:rsidR="00091302" w:rsidRPr="005977A9" w:rsidRDefault="00091302" w:rsidP="00091302">
      <w:pPr>
        <w:pStyle w:val="Cmsor3"/>
      </w:pPr>
      <w:bookmarkStart w:id="1405" w:name="_Toc195567179"/>
      <w:r w:rsidRPr="0175643F">
        <w:rPr>
          <w:lang w:val="en-US"/>
        </w:rPr>
        <w:t>Egy valutatípus lekérdezése</w:t>
      </w:r>
      <w:bookmarkEnd w:id="1405"/>
    </w:p>
    <w:p w14:paraId="706B7EC3" w14:textId="77777777" w:rsidR="00091302" w:rsidRPr="005977A9" w:rsidRDefault="00091302" w:rsidP="00091302">
      <w:pPr>
        <w:jc w:val="both"/>
        <w:rPr>
          <w:rFonts w:ascii="Calibri" w:eastAsia="Calibri" w:hAnsi="Calibri" w:cs="Calibri"/>
          <w:b/>
        </w:rPr>
      </w:pPr>
    </w:p>
    <w:p w14:paraId="66EAEF3B"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interfész/Currency - Valuták kezelése</w:t>
      </w:r>
    </w:p>
    <w:p w14:paraId="5DE895F4"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3ECDA495"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2517EC5B"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22FB407"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/currency/{systemId}/{currencyCode} </w:t>
      </w:r>
    </w:p>
    <w:p w14:paraId="2B1A70D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GetCurrencyResponse</w:t>
      </w:r>
    </w:p>
    <w:p w14:paraId="306700EE" w14:textId="77777777" w:rsidR="00091302" w:rsidRPr="005977A9" w:rsidRDefault="00091302" w:rsidP="00091302">
      <w:pPr>
        <w:jc w:val="both"/>
        <w:rPr>
          <w:rFonts w:ascii="Calibri" w:eastAsia="Calibri" w:hAnsi="Calibri" w:cs="Calibri"/>
        </w:rPr>
      </w:pPr>
    </w:p>
    <w:p w14:paraId="7A9B7FB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3A7FF78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5A480B13" w14:textId="77777777" w:rsidR="00091302" w:rsidRPr="00010356" w:rsidRDefault="00091302" w:rsidP="00091302">
      <w:pPr>
        <w:jc w:val="both"/>
        <w:rPr>
          <w:rFonts w:ascii="Calibri" w:eastAsia="Calibri" w:hAnsi="Calibri" w:cs="Calibri"/>
          <w:lang w:val="pt-BR"/>
        </w:rPr>
      </w:pPr>
    </w:p>
    <w:p w14:paraId="18DDBC9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0D9964F2"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50C25B33" w14:textId="77777777" w:rsidR="00091302" w:rsidRPr="005977A9" w:rsidRDefault="00091302" w:rsidP="00B97AE5">
      <w:pPr>
        <w:pStyle w:val="Listaszerbekezds"/>
        <w:numPr>
          <w:ilvl w:val="0"/>
          <w:numId w:val="129"/>
        </w:numPr>
        <w:ind w:left="709"/>
        <w:jc w:val="both"/>
        <w:rPr>
          <w:rFonts w:asciiTheme="minorHAnsi" w:hAnsiTheme="minorHAnsi" w:cstheme="minorHAnsi"/>
        </w:rPr>
      </w:pPr>
      <w:r w:rsidRPr="005977A9">
        <w:rPr>
          <w:rFonts w:asciiTheme="minorHAnsi" w:hAnsiTheme="minorHAnsi" w:cstheme="minorHAnsi"/>
          <w:b/>
        </w:rPr>
        <w:t>systemId*</w:t>
      </w:r>
      <w:r w:rsidRPr="005977A9">
        <w:rPr>
          <w:rFonts w:asciiTheme="minorHAnsi" w:hAnsiTheme="minorHAnsi" w:cstheme="minorHAnsi"/>
        </w:rPr>
        <w:t xml:space="preserve"> </w:t>
      </w:r>
      <w:r w:rsidRPr="00BC744D">
        <w:t>–</w:t>
      </w:r>
      <w:r w:rsidRPr="00BC744D">
        <w:rPr>
          <w:rFonts w:cstheme="minorHAnsi"/>
        </w:rPr>
        <w:t xml:space="preserve"> A FAM példányt azonosító egyedi azonosító (AP szám)</w:t>
      </w:r>
    </w:p>
    <w:p w14:paraId="4B3191B6" w14:textId="77777777" w:rsidR="00091302" w:rsidRPr="00010356" w:rsidRDefault="00091302" w:rsidP="00B97AE5">
      <w:pPr>
        <w:pStyle w:val="Listaszerbekezds"/>
        <w:numPr>
          <w:ilvl w:val="0"/>
          <w:numId w:val="129"/>
        </w:numPr>
        <w:ind w:left="709"/>
        <w:jc w:val="both"/>
        <w:rPr>
          <w:rFonts w:asciiTheme="minorHAnsi" w:hAnsiTheme="minorHAnsi" w:cstheme="minorHAnsi"/>
          <w:lang w:val="pt-BR"/>
        </w:rPr>
      </w:pPr>
      <w:r w:rsidRPr="00010356">
        <w:rPr>
          <w:b/>
          <w:lang w:val="pt-BR"/>
        </w:rPr>
        <w:t>currencyCode</w:t>
      </w:r>
      <w:r w:rsidRPr="00010356">
        <w:rPr>
          <w:lang w:val="pt-BR"/>
        </w:rPr>
        <w:t xml:space="preserve">* - A lekérdezendő valuta azonosítója, 3 karakteres neve </w:t>
      </w:r>
    </w:p>
    <w:p w14:paraId="47AFD952" w14:textId="77777777" w:rsidR="00091302" w:rsidRPr="00010356" w:rsidRDefault="00091302" w:rsidP="00091302">
      <w:pPr>
        <w:jc w:val="both"/>
        <w:rPr>
          <w:rFonts w:ascii="Calibri" w:eastAsia="Calibri" w:hAnsi="Calibri" w:cs="Calibri"/>
          <w:lang w:val="pt-BR"/>
        </w:rPr>
      </w:pPr>
    </w:p>
    <w:p w14:paraId="4030EF56"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305A9A3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1EDA55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"resultCode": "SUCCESS",</w:t>
      </w:r>
    </w:p>
    <w:p w14:paraId="391C059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30FBF6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w:t>
      </w:r>
    </w:p>
    <w:p w14:paraId="0E2DF5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"HUF",</w:t>
      </w:r>
    </w:p>
    <w:p w14:paraId="14360C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"1",</w:t>
      </w:r>
    </w:p>
    <w:p w14:paraId="789696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0,</w:t>
      </w:r>
    </w:p>
    <w:p w14:paraId="7A4C44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5AF729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56FA88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55C37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4939A80B"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43F07DB8" w14:textId="77777777" w:rsidR="00091302" w:rsidRPr="005977A9" w:rsidRDefault="00091302" w:rsidP="00B97AE5">
      <w:pPr>
        <w:pStyle w:val="Listaszerbekezds"/>
        <w:numPr>
          <w:ilvl w:val="0"/>
          <w:numId w:val="25"/>
        </w:numPr>
        <w:spacing w:before="0" w:after="0"/>
        <w:jc w:val="both"/>
      </w:pPr>
      <w:r w:rsidRPr="005977A9">
        <w:rPr>
          <w:b/>
        </w:rPr>
        <w:t xml:space="preserve">currency </w:t>
      </w:r>
      <w:r w:rsidRPr="005977A9">
        <w:t>– Valuta objektum adatszerkezetét a „Kiemelt objektum leírok és adatmezők” bekezdés írja le</w:t>
      </w:r>
    </w:p>
    <w:p w14:paraId="7C13DFDF" w14:textId="77777777" w:rsidR="00091302" w:rsidRPr="005977A9" w:rsidRDefault="00091302" w:rsidP="00091302">
      <w:pPr>
        <w:jc w:val="both"/>
      </w:pPr>
    </w:p>
    <w:p w14:paraId="21805AA9"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42522B57" w14:textId="77777777">
        <w:tc>
          <w:tcPr>
            <w:tcW w:w="2547" w:type="dxa"/>
          </w:tcPr>
          <w:p w14:paraId="5422C76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693" w:type="dxa"/>
          </w:tcPr>
          <w:p w14:paraId="5548BB9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625195C0"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6EEAD74A"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53DDCD29" w14:textId="77777777">
        <w:tc>
          <w:tcPr>
            <w:tcW w:w="2547" w:type="dxa"/>
          </w:tcPr>
          <w:p w14:paraId="65559360"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Ismeretlen valuta</w:t>
            </w:r>
          </w:p>
        </w:tc>
        <w:tc>
          <w:tcPr>
            <w:tcW w:w="2693" w:type="dxa"/>
          </w:tcPr>
          <w:p w14:paraId="1F03C3D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CANNOT_GET_CURRENCY</w:t>
            </w:r>
          </w:p>
        </w:tc>
        <w:tc>
          <w:tcPr>
            <w:tcW w:w="425" w:type="dxa"/>
          </w:tcPr>
          <w:p w14:paraId="6E7D9DA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416A5A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Megfelelő valuta azonosító megadása</w:t>
            </w:r>
          </w:p>
        </w:tc>
      </w:tr>
    </w:tbl>
    <w:p w14:paraId="7F148165" w14:textId="77777777" w:rsidR="00091302" w:rsidRPr="005977A9" w:rsidRDefault="00091302" w:rsidP="00091302">
      <w:pPr>
        <w:jc w:val="both"/>
        <w:rPr>
          <w:rFonts w:ascii="Calibri" w:eastAsia="Calibri" w:hAnsi="Calibri" w:cs="Calibri"/>
        </w:rPr>
      </w:pPr>
    </w:p>
    <w:p w14:paraId="50B50849" w14:textId="77777777" w:rsidR="00091302" w:rsidRPr="005977A9" w:rsidRDefault="00091302" w:rsidP="00091302">
      <w:pPr>
        <w:pStyle w:val="Cmsor3"/>
      </w:pPr>
      <w:bookmarkStart w:id="1406" w:name="_Toc195567180"/>
      <w:r w:rsidRPr="005977A9">
        <w:rPr>
          <w:lang w:val="en-US"/>
        </w:rPr>
        <w:t>Az összes valuta lekérdezése</w:t>
      </w:r>
      <w:bookmarkEnd w:id="1406"/>
    </w:p>
    <w:p w14:paraId="4C0BB774" w14:textId="77777777" w:rsidR="00091302" w:rsidRPr="005977A9" w:rsidRDefault="00091302" w:rsidP="00091302">
      <w:pPr>
        <w:jc w:val="both"/>
        <w:rPr>
          <w:rFonts w:ascii="Calibri" w:eastAsia="Calibri" w:hAnsi="Calibri" w:cs="Calibri"/>
        </w:rPr>
      </w:pPr>
    </w:p>
    <w:p w14:paraId="7889BC4C"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interfész/Currency - Valuták kezelése</w:t>
      </w:r>
    </w:p>
    <w:p w14:paraId="5709A3AC"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27D8E543"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073AD82F"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6E004C5"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 </w:t>
      </w:r>
    </w:p>
    <w:p w14:paraId="1B23D3B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GetAllCurrencyResponse</w:t>
      </w:r>
    </w:p>
    <w:p w14:paraId="487D8DF0" w14:textId="77777777" w:rsidR="00091302" w:rsidRPr="005977A9" w:rsidRDefault="00091302" w:rsidP="00091302">
      <w:pPr>
        <w:jc w:val="both"/>
        <w:rPr>
          <w:rFonts w:ascii="Calibri" w:eastAsia="Calibri" w:hAnsi="Calibri" w:cs="Calibri"/>
        </w:rPr>
      </w:pPr>
    </w:p>
    <w:p w14:paraId="13BAF91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06F2DD7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2E261C15" w14:textId="77777777" w:rsidR="00091302" w:rsidRPr="00010356" w:rsidRDefault="00091302" w:rsidP="00091302">
      <w:pPr>
        <w:jc w:val="both"/>
        <w:rPr>
          <w:rFonts w:ascii="Calibri" w:eastAsia="Calibri" w:hAnsi="Calibri" w:cs="Calibri"/>
          <w:lang w:val="pt-BR"/>
        </w:rPr>
      </w:pPr>
    </w:p>
    <w:p w14:paraId="071017E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0F722E06"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2A5C50A2" w14:textId="77777777" w:rsidR="00091302" w:rsidRPr="005977A9" w:rsidRDefault="00091302" w:rsidP="00B97AE5">
      <w:pPr>
        <w:pStyle w:val="Listaszerbekezds"/>
        <w:numPr>
          <w:ilvl w:val="0"/>
          <w:numId w:val="129"/>
        </w:numPr>
        <w:ind w:left="709"/>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328E1006" w14:textId="77777777" w:rsidR="00091302" w:rsidRPr="005977A9" w:rsidRDefault="00091302" w:rsidP="00091302">
      <w:pPr>
        <w:jc w:val="both"/>
        <w:rPr>
          <w:rFonts w:eastAsia="Calibri"/>
          <w:lang w:eastAsia="hu-HU"/>
        </w:rPr>
      </w:pPr>
    </w:p>
    <w:p w14:paraId="0F09805D"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7A8E1C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8E8DE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8B279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51E511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"currencies": [</w:t>
      </w:r>
    </w:p>
    <w:p w14:paraId="5BE356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6E48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"HUF",</w:t>
      </w:r>
    </w:p>
    <w:p w14:paraId="10DE5BE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"1",</w:t>
      </w:r>
    </w:p>
    <w:p w14:paraId="3D77F3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0,</w:t>
      </w:r>
    </w:p>
    <w:p w14:paraId="305071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19230F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71209E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B6CAB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EBE2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585AFD"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6EA754C7"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246C5154"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6A78C0BB" w14:textId="77777777" w:rsidR="00091302" w:rsidRPr="005977A9" w:rsidRDefault="00091302" w:rsidP="00B97AE5">
      <w:pPr>
        <w:pStyle w:val="Listaszerbekezds"/>
        <w:numPr>
          <w:ilvl w:val="0"/>
          <w:numId w:val="25"/>
        </w:numPr>
        <w:spacing w:before="0" w:after="0"/>
        <w:jc w:val="both"/>
      </w:pPr>
      <w:r w:rsidRPr="005977A9">
        <w:rPr>
          <w:b/>
        </w:rPr>
        <w:t xml:space="preserve">currencies </w:t>
      </w:r>
      <w:r w:rsidRPr="005977A9">
        <w:t>– Valuták listája</w:t>
      </w:r>
    </w:p>
    <w:p w14:paraId="3586AF22"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Az egyes valuták kapcsolódó adatstruktúra leírója megegyezik </w:t>
      </w:r>
      <w:hyperlink w:anchor="_currency" w:history="1">
        <w:r w:rsidRPr="00BC744D">
          <w:rPr>
            <w:rStyle w:val="Hiperhivatkozs"/>
          </w:rPr>
          <w:t>currency</w:t>
        </w:r>
      </w:hyperlink>
      <w:r w:rsidRPr="005977A9">
        <w:t xml:space="preserve"> adatstruktúrájával.</w:t>
      </w:r>
    </w:p>
    <w:p w14:paraId="0AF98618" w14:textId="77777777" w:rsidR="00091302" w:rsidRPr="005977A9" w:rsidRDefault="00091302" w:rsidP="00091302">
      <w:pPr>
        <w:pStyle w:val="Cmsor3"/>
      </w:pPr>
      <w:bookmarkStart w:id="1407" w:name="_Toc195567181"/>
      <w:r w:rsidRPr="0175643F">
        <w:rPr>
          <w:lang w:val="en-US"/>
        </w:rPr>
        <w:t>Egy valuta törlése</w:t>
      </w:r>
      <w:bookmarkEnd w:id="1407"/>
    </w:p>
    <w:p w14:paraId="2199F8EC" w14:textId="77777777" w:rsidR="00091302" w:rsidRPr="005977A9" w:rsidRDefault="00091302" w:rsidP="00091302">
      <w:pPr>
        <w:jc w:val="both"/>
        <w:rPr>
          <w:rFonts w:ascii="Calibri" w:eastAsia="Calibri" w:hAnsi="Calibri" w:cs="Calibri"/>
        </w:rPr>
      </w:pPr>
    </w:p>
    <w:p w14:paraId="2AEF4409"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FCU interfész/Currency - Valuták kezelése</w:t>
      </w:r>
    </w:p>
    <w:p w14:paraId="3811DFFE"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20CADB22"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DELETE </w:t>
      </w:r>
    </w:p>
    <w:p w14:paraId="160CE074"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145623F"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/currency/{systemId}/{currencyCode} </w:t>
      </w:r>
    </w:p>
    <w:p w14:paraId="7DD6DBE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FcuCurrencyResult</w:t>
      </w:r>
    </w:p>
    <w:p w14:paraId="36BE5481" w14:textId="77777777" w:rsidR="00091302" w:rsidRPr="005977A9" w:rsidRDefault="00091302" w:rsidP="00091302">
      <w:pPr>
        <w:jc w:val="both"/>
        <w:rPr>
          <w:rFonts w:ascii="Calibri" w:eastAsia="Calibri" w:hAnsi="Calibri" w:cs="Calibri"/>
        </w:rPr>
      </w:pPr>
    </w:p>
    <w:p w14:paraId="3EBCA5D1" w14:textId="5F902DFA" w:rsidR="00091302" w:rsidRPr="005977A9" w:rsidRDefault="00091302" w:rsidP="00091302">
      <w:pPr>
        <w:jc w:val="both"/>
        <w:rPr>
          <w:rFonts w:ascii="Calibri" w:eastAsia="Calibri" w:hAnsi="Calibri" w:cs="Calibri"/>
        </w:rPr>
      </w:pPr>
      <w:r w:rsidRPr="35ED4BB7">
        <w:rPr>
          <w:rFonts w:ascii="Calibri" w:eastAsia="Calibri" w:hAnsi="Calibri" w:cs="Calibri"/>
          <w:b/>
          <w:bCs/>
        </w:rPr>
        <w:t>Kérés adatszerkezete</w:t>
      </w:r>
      <w:r w:rsidRPr="35ED4BB7">
        <w:rPr>
          <w:rFonts w:ascii="Calibri" w:eastAsia="Calibri" w:hAnsi="Calibri" w:cs="Calibri"/>
        </w:rPr>
        <w:t xml:space="preserve"> </w:t>
      </w:r>
    </w:p>
    <w:p w14:paraId="6FAC5E47" w14:textId="511D6334" w:rsidR="00091302" w:rsidRPr="00010356" w:rsidRDefault="00091302" w:rsidP="00091302">
      <w:pPr>
        <w:jc w:val="both"/>
        <w:rPr>
          <w:rFonts w:ascii="Calibri" w:eastAsia="Calibri" w:hAnsi="Calibri" w:cs="Calibri"/>
          <w:lang w:val="pt-BR"/>
        </w:rPr>
      </w:pPr>
      <w:r>
        <w:rPr>
          <w:rFonts w:eastAsia="Calibri"/>
        </w:rPr>
        <w:t>DELETE metódus esetén nem értelmezett.</w:t>
      </w:r>
    </w:p>
    <w:p w14:paraId="28E89B02" w14:textId="77777777" w:rsidR="00091302" w:rsidRPr="00010356" w:rsidRDefault="00091302" w:rsidP="00091302">
      <w:pPr>
        <w:jc w:val="both"/>
        <w:rPr>
          <w:rFonts w:ascii="Calibri" w:eastAsia="Calibri" w:hAnsi="Calibri" w:cs="Calibri"/>
          <w:lang w:val="pt-BR"/>
        </w:rPr>
      </w:pPr>
    </w:p>
    <w:p w14:paraId="7E8F763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60B7EC2F"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0AECA1D1" w14:textId="77777777" w:rsidR="00091302" w:rsidRPr="005977A9" w:rsidRDefault="00091302" w:rsidP="00B97AE5">
      <w:pPr>
        <w:pStyle w:val="Listaszerbekezds"/>
        <w:numPr>
          <w:ilvl w:val="0"/>
          <w:numId w:val="129"/>
        </w:numPr>
        <w:ind w:left="709"/>
        <w:jc w:val="both"/>
        <w:rPr>
          <w:rFonts w:asciiTheme="minorHAnsi" w:hAnsiTheme="minorHAnsi" w:cstheme="minorHAnsi"/>
        </w:rPr>
      </w:pPr>
      <w:r w:rsidRPr="005977A9">
        <w:rPr>
          <w:rFonts w:asciiTheme="minorHAnsi" w:hAnsiTheme="minorHAnsi" w:cstheme="minorHAnsi"/>
          <w:b/>
        </w:rPr>
        <w:t>systemId*</w:t>
      </w:r>
      <w:r w:rsidRPr="005977A9">
        <w:rPr>
          <w:rFonts w:asciiTheme="minorHAnsi" w:hAnsiTheme="minorHAnsi" w:cstheme="minorHAnsi"/>
        </w:rPr>
        <w:t xml:space="preserve"> </w:t>
      </w:r>
      <w:r w:rsidRPr="00BC744D">
        <w:t>–</w:t>
      </w:r>
      <w:r w:rsidRPr="00BC744D">
        <w:rPr>
          <w:rFonts w:cstheme="minorHAnsi"/>
        </w:rPr>
        <w:t xml:space="preserve"> A FAM példányt azonosító egyedi azonosító (AP szám)</w:t>
      </w:r>
    </w:p>
    <w:p w14:paraId="33088121" w14:textId="77777777" w:rsidR="00091302" w:rsidRPr="00010356" w:rsidRDefault="00091302" w:rsidP="00B97AE5">
      <w:pPr>
        <w:pStyle w:val="Listaszerbekezds"/>
        <w:numPr>
          <w:ilvl w:val="0"/>
          <w:numId w:val="129"/>
        </w:numPr>
        <w:ind w:left="709"/>
        <w:jc w:val="both"/>
        <w:rPr>
          <w:rFonts w:asciiTheme="minorHAnsi" w:hAnsiTheme="minorHAnsi" w:cstheme="minorHAnsi"/>
          <w:lang w:val="pt-BR"/>
        </w:rPr>
      </w:pPr>
      <w:r w:rsidRPr="00010356">
        <w:rPr>
          <w:b/>
          <w:lang w:val="pt-BR"/>
        </w:rPr>
        <w:t>currencyCode</w:t>
      </w:r>
      <w:r w:rsidRPr="00010356">
        <w:rPr>
          <w:lang w:val="pt-BR"/>
        </w:rPr>
        <w:t>* - A lekérdezendő valuta azonosítója, 3 karakteres neve</w:t>
      </w:r>
    </w:p>
    <w:p w14:paraId="684E9D49" w14:textId="77777777" w:rsidR="00091302" w:rsidRPr="00010356" w:rsidRDefault="00091302" w:rsidP="00091302">
      <w:pPr>
        <w:jc w:val="both"/>
        <w:rPr>
          <w:lang w:val="pt-BR"/>
        </w:rPr>
      </w:pPr>
    </w:p>
    <w:p w14:paraId="2AF4F29B" w14:textId="77777777" w:rsidR="00091302" w:rsidRPr="00010356" w:rsidRDefault="00091302" w:rsidP="00091302">
      <w:pPr>
        <w:jc w:val="both"/>
        <w:rPr>
          <w:lang w:val="pt-BR"/>
        </w:rPr>
      </w:pPr>
    </w:p>
    <w:p w14:paraId="120BEC2B"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6E6FE88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637E0F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38BDB1C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"success"</w:t>
      </w:r>
    </w:p>
    <w:p w14:paraId="60590D0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355D687"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b/>
          <w:lang w:val="pt-BR"/>
        </w:rPr>
        <w:t>A honos valuta (HUF) nem törölhető.</w:t>
      </w:r>
    </w:p>
    <w:p w14:paraId="1F13E51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u w:val="single"/>
          <w:lang w:val="pt-BR"/>
        </w:rPr>
        <w:t xml:space="preserve"> </w:t>
      </w:r>
    </w:p>
    <w:p w14:paraId="59487A59"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majd elvégzi a végpontra vonatkozó egyedi ellenőrzéseket:</w:t>
      </w:r>
    </w:p>
    <w:p w14:paraId="4C8A7DC0" w14:textId="77777777" w:rsidR="00091302" w:rsidRPr="00010356" w:rsidRDefault="00091302" w:rsidP="00091302">
      <w:pPr>
        <w:jc w:val="both"/>
        <w:rPr>
          <w:rFonts w:asciiTheme="minorHAnsi" w:eastAsia="Calibri" w:hAnsiTheme="minorHAnsi" w:cstheme="minorHAnsi"/>
          <w:lang w:val="pt-BR"/>
        </w:rPr>
      </w:pP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67855C42" w14:textId="77777777">
        <w:tc>
          <w:tcPr>
            <w:tcW w:w="2547" w:type="dxa"/>
          </w:tcPr>
          <w:p w14:paraId="78070B4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693" w:type="dxa"/>
          </w:tcPr>
          <w:p w14:paraId="4148D5D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2241AA80"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4C36A5D9"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73BF67D1" w14:textId="77777777">
        <w:tc>
          <w:tcPr>
            <w:tcW w:w="2547" w:type="dxa"/>
          </w:tcPr>
          <w:p w14:paraId="0231356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valuta nem törölhető</w:t>
            </w:r>
          </w:p>
        </w:tc>
        <w:tc>
          <w:tcPr>
            <w:tcW w:w="2693" w:type="dxa"/>
          </w:tcPr>
          <w:p w14:paraId="34DB948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CANNOT_DELETE_CURRENCY</w:t>
            </w:r>
          </w:p>
        </w:tc>
        <w:tc>
          <w:tcPr>
            <w:tcW w:w="425" w:type="dxa"/>
          </w:tcPr>
          <w:p w14:paraId="66DECC0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0C45FB1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Megfelelő valuta azonosító megadása</w:t>
            </w:r>
          </w:p>
        </w:tc>
      </w:tr>
    </w:tbl>
    <w:p w14:paraId="10FEA66E" w14:textId="77777777" w:rsidR="00091302" w:rsidRPr="005977A9" w:rsidRDefault="00091302" w:rsidP="00091302">
      <w:pPr>
        <w:rPr>
          <w:lang w:eastAsia="hu-HU"/>
        </w:rPr>
      </w:pPr>
    </w:p>
    <w:p w14:paraId="144373D9" w14:textId="77777777" w:rsidR="00091302" w:rsidRPr="005977A9" w:rsidRDefault="00091302" w:rsidP="00091302">
      <w:pPr>
        <w:pStyle w:val="Cmsor3"/>
        <w:rPr>
          <w:u w:val="single"/>
          <w:lang w:val="en-US"/>
        </w:rPr>
      </w:pPr>
      <w:bookmarkStart w:id="1408" w:name="_Toc195567182"/>
      <w:r w:rsidRPr="005977A9">
        <w:rPr>
          <w:u w:val="single"/>
          <w:lang w:val="en-US"/>
        </w:rPr>
        <w:t>Egy valutatípus hozzáadása vagy módosítása</w:t>
      </w:r>
      <w:bookmarkEnd w:id="1408"/>
    </w:p>
    <w:p w14:paraId="7AC013E9" w14:textId="77777777" w:rsidR="00091302" w:rsidRPr="005977A9" w:rsidRDefault="00091302" w:rsidP="00091302">
      <w:pPr>
        <w:jc w:val="both"/>
        <w:rPr>
          <w:rFonts w:ascii="Calibri" w:eastAsia="Calibri" w:hAnsi="Calibri" w:cs="Calibri"/>
        </w:rPr>
      </w:pPr>
    </w:p>
    <w:p w14:paraId="35C8C7CF"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interfész/Currency - Valuták kezelése</w:t>
      </w:r>
    </w:p>
    <w:p w14:paraId="72A614E8"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687CF7C6"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8EF65DA"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D3A4B90"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 </w:t>
      </w:r>
    </w:p>
    <w:p w14:paraId="6071849D"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Currency </w:t>
      </w:r>
    </w:p>
    <w:p w14:paraId="7DF968C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FcuCurrencyResult</w:t>
      </w:r>
    </w:p>
    <w:p w14:paraId="643684A5" w14:textId="77777777" w:rsidR="00091302" w:rsidRPr="005977A9" w:rsidRDefault="00091302" w:rsidP="00091302">
      <w:pPr>
        <w:jc w:val="both"/>
        <w:rPr>
          <w:rFonts w:ascii="Calibri" w:eastAsia="Calibri" w:hAnsi="Calibri" w:cs="Calibri"/>
        </w:rPr>
      </w:pPr>
    </w:p>
    <w:p w14:paraId="1A8B97A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784639E8"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392881BA" w14:textId="77777777" w:rsidR="00091302" w:rsidRPr="005977A9" w:rsidRDefault="00091302" w:rsidP="00B97AE5">
      <w:pPr>
        <w:pStyle w:val="Listaszerbekezds"/>
        <w:numPr>
          <w:ilvl w:val="0"/>
          <w:numId w:val="129"/>
        </w:numPr>
        <w:ind w:left="709"/>
        <w:jc w:val="both"/>
      </w:pPr>
      <w:r w:rsidRPr="005977A9">
        <w:rPr>
          <w:rFonts w:asciiTheme="minorHAnsi" w:hAnsiTheme="minorHAnsi" w:cstheme="minorHAnsi"/>
          <w:b/>
        </w:rPr>
        <w:t>systemId*</w:t>
      </w:r>
      <w:r w:rsidRPr="005977A9">
        <w:rPr>
          <w:rFonts w:asciiTheme="minorHAnsi" w:hAnsiTheme="minorHAnsi" w:cstheme="minorHAnsi"/>
        </w:rPr>
        <w:t>- A FAM példányt azonosító egyedi azonosító (AP szám)</w:t>
      </w:r>
    </w:p>
    <w:p w14:paraId="62058D91" w14:textId="77777777" w:rsidR="00091302" w:rsidRPr="005977A9" w:rsidRDefault="00091302" w:rsidP="00091302">
      <w:pPr>
        <w:jc w:val="both"/>
      </w:pPr>
      <w:r w:rsidRPr="005977A9">
        <w:rPr>
          <w:rFonts w:ascii="Calibri" w:eastAsia="Calibri" w:hAnsi="Calibri" w:cs="Calibri"/>
          <w:b/>
        </w:rPr>
        <w:t>Kérés adatszerkezete</w:t>
      </w:r>
      <w:r w:rsidRPr="005977A9">
        <w:rPr>
          <w:rFonts w:ascii="Calibri" w:eastAsia="Calibri" w:hAnsi="Calibri" w:cs="Calibri"/>
        </w:rPr>
        <w:t xml:space="preserve"> </w:t>
      </w:r>
    </w:p>
    <w:p w14:paraId="0A14DB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D255B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"EUR",</w:t>
      </w:r>
    </w:p>
    <w:p w14:paraId="7D293B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"350",</w:t>
      </w:r>
    </w:p>
    <w:p w14:paraId="31E513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2,</w:t>
      </w:r>
    </w:p>
    <w:p w14:paraId="3C3879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"isNative": false,</w:t>
      </w:r>
    </w:p>
    <w:p w14:paraId="785C9F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147258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1BAB5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2C6E315" w14:textId="77777777" w:rsidR="00091302" w:rsidRPr="005977A9" w:rsidRDefault="00091302" w:rsidP="00091302">
      <w:pPr>
        <w:jc w:val="both"/>
      </w:pPr>
    </w:p>
    <w:p w14:paraId="5302903F"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246495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1D2EB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3AC0E2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AA6E3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F7FF032" w14:textId="77777777" w:rsidR="00091302" w:rsidRPr="005977A9" w:rsidRDefault="00091302" w:rsidP="00091302">
      <w:pPr>
        <w:jc w:val="both"/>
        <w:rPr>
          <w:rFonts w:ascii="Calibri" w:eastAsia="Calibri" w:hAnsi="Calibri" w:cs="Calibri"/>
          <w:b/>
        </w:rPr>
      </w:pPr>
    </w:p>
    <w:p w14:paraId="2A2E8B60"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56A5BA3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3009E74C" w14:textId="77777777">
        <w:tc>
          <w:tcPr>
            <w:tcW w:w="2547" w:type="dxa"/>
          </w:tcPr>
          <w:p w14:paraId="2EE5AFB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693" w:type="dxa"/>
          </w:tcPr>
          <w:p w14:paraId="3C93C4B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0BEF9A1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1F85CB9"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61F53805" w14:textId="77777777">
        <w:tc>
          <w:tcPr>
            <w:tcW w:w="2547" w:type="dxa"/>
          </w:tcPr>
          <w:p w14:paraId="06FB0A09" w14:textId="77777777" w:rsidR="00091302" w:rsidRPr="007A4A62"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valuta hozzáadása vagy módosítása  sikertelen</w:t>
            </w:r>
          </w:p>
        </w:tc>
        <w:tc>
          <w:tcPr>
            <w:tcW w:w="2693" w:type="dxa"/>
          </w:tcPr>
          <w:p w14:paraId="67BCA0F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CANNOT_SAVE_CURRENCY</w:t>
            </w:r>
          </w:p>
        </w:tc>
        <w:tc>
          <w:tcPr>
            <w:tcW w:w="425" w:type="dxa"/>
          </w:tcPr>
          <w:p w14:paraId="4A77BED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EE1A7F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Megfelelő valuta azonosító, vagy adatszerkezet megadása</w:t>
            </w:r>
          </w:p>
        </w:tc>
      </w:tr>
    </w:tbl>
    <w:p w14:paraId="177305B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 honos valuta (HUF) nem módosítható.</w:t>
      </w:r>
    </w:p>
    <w:p w14:paraId="32AFE90B" w14:textId="77777777" w:rsidR="00091302" w:rsidRPr="005977A9" w:rsidRDefault="00091302" w:rsidP="00091302">
      <w:pPr>
        <w:pStyle w:val="Cmsor2"/>
        <w:rPr>
          <w:lang w:val="en-US"/>
        </w:rPr>
      </w:pPr>
      <w:bookmarkStart w:id="1409" w:name="_Fizetési_módok"/>
      <w:bookmarkStart w:id="1410" w:name="_Toc195567183"/>
      <w:bookmarkEnd w:id="1409"/>
      <w:r w:rsidRPr="005977A9">
        <w:rPr>
          <w:lang w:val="en-US"/>
        </w:rPr>
        <w:t>Fizetési módok</w:t>
      </w:r>
      <w:bookmarkEnd w:id="1410"/>
    </w:p>
    <w:p w14:paraId="218C2C7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fióktartalmat, illetve annak változását a FAM a fizetési módok nyilvántartásával követi. Alapértelmezetten egy új FAM példányban három fizetési mód kerül beállításra:</w:t>
      </w:r>
    </w:p>
    <w:p w14:paraId="19932A3A" w14:textId="77777777" w:rsidR="00091302" w:rsidRPr="005977A9" w:rsidRDefault="00091302" w:rsidP="00B97AE5">
      <w:pPr>
        <w:pStyle w:val="Listaszerbekezds"/>
        <w:numPr>
          <w:ilvl w:val="0"/>
          <w:numId w:val="48"/>
        </w:numPr>
        <w:jc w:val="both"/>
      </w:pPr>
      <w:r w:rsidRPr="005977A9">
        <w:t>Forint készpénz</w:t>
      </w:r>
    </w:p>
    <w:p w14:paraId="3DC7A7BF" w14:textId="77777777" w:rsidR="00091302" w:rsidRPr="005977A9" w:rsidRDefault="00091302" w:rsidP="00B97AE5">
      <w:pPr>
        <w:pStyle w:val="Listaszerbekezds"/>
        <w:numPr>
          <w:ilvl w:val="0"/>
          <w:numId w:val="48"/>
        </w:numPr>
        <w:jc w:val="both"/>
        <w:rPr>
          <w:color w:val="auto"/>
        </w:rPr>
      </w:pPr>
      <w:r w:rsidRPr="005977A9">
        <w:t>Forint bankkártya</w:t>
      </w:r>
    </w:p>
    <w:p w14:paraId="2F7B1877" w14:textId="77777777" w:rsidR="00091302" w:rsidRPr="005977A9" w:rsidRDefault="00091302" w:rsidP="00B97AE5">
      <w:pPr>
        <w:pStyle w:val="Listaszerbekezds"/>
        <w:numPr>
          <w:ilvl w:val="0"/>
          <w:numId w:val="48"/>
        </w:numPr>
        <w:jc w:val="both"/>
        <w:rPr>
          <w:b/>
          <w:color w:val="auto"/>
        </w:rPr>
      </w:pPr>
      <w:r w:rsidRPr="005977A9">
        <w:t>Forint AFR</w:t>
      </w:r>
    </w:p>
    <w:p w14:paraId="20664B0C" w14:textId="77777777" w:rsidR="00091302" w:rsidRPr="005977A9" w:rsidRDefault="00091302" w:rsidP="00091302">
      <w:pPr>
        <w:pStyle w:val="Cmsor3"/>
      </w:pPr>
      <w:bookmarkStart w:id="1411" w:name="_paymentMethod_–_Kiemelt"/>
      <w:bookmarkEnd w:id="1411"/>
      <w:r w:rsidRPr="005977A9">
        <w:rPr>
          <w:lang w:val="en-US"/>
        </w:rPr>
        <w:t xml:space="preserve"> </w:t>
      </w:r>
      <w:bookmarkStart w:id="1412" w:name="_Toc195567184"/>
      <w:r w:rsidRPr="005977A9">
        <w:rPr>
          <w:lang w:val="en-US"/>
        </w:rPr>
        <w:t>Kiemelt objektum leírók és adatmezők</w:t>
      </w:r>
      <w:bookmarkEnd w:id="1412"/>
    </w:p>
    <w:p w14:paraId="0F59DF95" w14:textId="77777777" w:rsidR="00091302" w:rsidRPr="005977A9" w:rsidRDefault="00091302" w:rsidP="00091302">
      <w:pPr>
        <w:pStyle w:val="Cmsor4"/>
      </w:pPr>
      <w:bookmarkStart w:id="1413" w:name="_Fizetőeszközök_típusai"/>
      <w:bookmarkEnd w:id="1413"/>
      <w:r w:rsidRPr="005977A9">
        <w:rPr>
          <w:lang w:val="en-US"/>
        </w:rPr>
        <w:t>paymentMethod – Fizetőeszköz</w:t>
      </w:r>
    </w:p>
    <w:p w14:paraId="05E310E7" w14:textId="77777777" w:rsidR="00091302" w:rsidRPr="005977A9" w:rsidRDefault="00091302" w:rsidP="00B97AE5">
      <w:pPr>
        <w:pStyle w:val="Listaszerbekezds"/>
        <w:numPr>
          <w:ilvl w:val="0"/>
          <w:numId w:val="81"/>
        </w:numPr>
        <w:spacing w:before="0" w:after="0"/>
        <w:jc w:val="both"/>
      </w:pPr>
      <w:r w:rsidRPr="005977A9">
        <w:rPr>
          <w:b/>
        </w:rPr>
        <w:t xml:space="preserve">paymentMethod </w:t>
      </w:r>
      <w:r w:rsidRPr="005977A9">
        <w:t>- Fizetési mód objektum</w:t>
      </w:r>
    </w:p>
    <w:p w14:paraId="730C231D" w14:textId="77777777" w:rsidR="00091302" w:rsidRPr="005977A9" w:rsidRDefault="00091302" w:rsidP="00B97AE5">
      <w:pPr>
        <w:pStyle w:val="Listaszerbekezds"/>
        <w:numPr>
          <w:ilvl w:val="1"/>
          <w:numId w:val="81"/>
        </w:numPr>
        <w:spacing w:before="0" w:after="0"/>
        <w:ind w:left="1134"/>
        <w:jc w:val="both"/>
      </w:pPr>
      <w:r w:rsidRPr="005977A9">
        <w:rPr>
          <w:b/>
        </w:rPr>
        <w:t xml:space="preserve">id </w:t>
      </w:r>
      <w:r w:rsidRPr="005977A9">
        <w:t>- Fizetési mód belső egyedi azonosítója</w:t>
      </w:r>
    </w:p>
    <w:p w14:paraId="33AC0E64" w14:textId="77777777" w:rsidR="00091302" w:rsidRPr="005977A9" w:rsidRDefault="00091302" w:rsidP="00B97AE5">
      <w:pPr>
        <w:pStyle w:val="Listaszerbekezds"/>
        <w:numPr>
          <w:ilvl w:val="1"/>
          <w:numId w:val="81"/>
        </w:numPr>
        <w:spacing w:before="0" w:after="0"/>
        <w:ind w:left="1134"/>
        <w:jc w:val="both"/>
      </w:pPr>
      <w:r w:rsidRPr="005977A9">
        <w:rPr>
          <w:b/>
        </w:rPr>
        <w:t xml:space="preserve">systemId </w:t>
      </w:r>
      <w:r w:rsidRPr="005977A9">
        <w:t>- A FAM példányt azonosító egyedi azonosító (AP szám)</w:t>
      </w:r>
    </w:p>
    <w:p w14:paraId="6AB0D9BC" w14:textId="77777777" w:rsidR="00091302" w:rsidRPr="005977A9" w:rsidRDefault="00091302" w:rsidP="00B97AE5">
      <w:pPr>
        <w:pStyle w:val="Listaszerbekezds"/>
        <w:numPr>
          <w:ilvl w:val="1"/>
          <w:numId w:val="81"/>
        </w:numPr>
        <w:spacing w:before="0" w:after="0"/>
        <w:ind w:left="1134"/>
        <w:jc w:val="both"/>
      </w:pPr>
      <w:r w:rsidRPr="005977A9">
        <w:rPr>
          <w:b/>
        </w:rPr>
        <w:t xml:space="preserve">displayName </w:t>
      </w:r>
      <w:r w:rsidRPr="005977A9">
        <w:t xml:space="preserve">- A fizetési mód neve </w:t>
      </w:r>
    </w:p>
    <w:p w14:paraId="1D9DDF1C" w14:textId="77777777" w:rsidR="00091302" w:rsidRPr="005977A9" w:rsidRDefault="00091302" w:rsidP="00B97AE5">
      <w:pPr>
        <w:pStyle w:val="Listaszerbekezds"/>
        <w:numPr>
          <w:ilvl w:val="1"/>
          <w:numId w:val="81"/>
        </w:numPr>
        <w:spacing w:before="0" w:after="0"/>
        <w:ind w:left="1134"/>
        <w:jc w:val="both"/>
      </w:pPr>
      <w:r w:rsidRPr="005977A9">
        <w:rPr>
          <w:b/>
        </w:rPr>
        <w:t xml:space="preserve">moneyCat </w:t>
      </w:r>
      <w:r w:rsidRPr="005977A9">
        <w:t xml:space="preserve">- A fizetési mód elsődleges típusa. </w:t>
      </w:r>
    </w:p>
    <w:p w14:paraId="4C84F888" w14:textId="77777777" w:rsidR="00091302" w:rsidRPr="005977A9" w:rsidRDefault="00091302" w:rsidP="00091302">
      <w:pPr>
        <w:pStyle w:val="Listaszerbekezds"/>
        <w:numPr>
          <w:ilvl w:val="0"/>
          <w:numId w:val="0"/>
        </w:numPr>
        <w:ind w:left="1134"/>
        <w:jc w:val="both"/>
      </w:pPr>
      <w:r w:rsidRPr="005977A9">
        <w:t xml:space="preserve">Értékkészlete a </w:t>
      </w:r>
      <w:hyperlink w:anchor="_moneyCat_/_moneySubCat" w:history="1">
        <w:r w:rsidRPr="005977A9">
          <w:rPr>
            <w:rStyle w:val="Hiperhivatkozs"/>
          </w:rPr>
          <w:t>moneyCat/moneySubCat</w:t>
        </w:r>
      </w:hyperlink>
      <w:r w:rsidRPr="005977A9">
        <w:t xml:space="preserve"> pontban található.</w:t>
      </w:r>
    </w:p>
    <w:p w14:paraId="243F5E90" w14:textId="77777777" w:rsidR="00091302" w:rsidRPr="005977A9" w:rsidRDefault="00091302" w:rsidP="00B97AE5">
      <w:pPr>
        <w:pStyle w:val="Listaszerbekezds"/>
        <w:numPr>
          <w:ilvl w:val="1"/>
          <w:numId w:val="81"/>
        </w:numPr>
        <w:spacing w:before="0" w:after="0"/>
        <w:ind w:left="1134"/>
        <w:jc w:val="both"/>
      </w:pPr>
      <w:r w:rsidRPr="005977A9">
        <w:rPr>
          <w:b/>
        </w:rPr>
        <w:t xml:space="preserve">moneySubCat </w:t>
      </w:r>
      <w:r w:rsidRPr="005977A9">
        <w:rPr>
          <w:bCs/>
        </w:rPr>
        <w:t>-</w:t>
      </w:r>
      <w:r w:rsidRPr="005977A9">
        <w:rPr>
          <w:b/>
        </w:rPr>
        <w:t xml:space="preserve"> </w:t>
      </w:r>
      <w:r w:rsidRPr="005977A9">
        <w:t>OTHER moneyCat esetén megadandó, egyedi altípus.</w:t>
      </w:r>
    </w:p>
    <w:p w14:paraId="2E1B7608" w14:textId="77777777" w:rsidR="00091302" w:rsidRPr="005977A9" w:rsidRDefault="00091302" w:rsidP="00091302">
      <w:pPr>
        <w:pStyle w:val="Listaszerbekezds"/>
        <w:numPr>
          <w:ilvl w:val="0"/>
          <w:numId w:val="0"/>
        </w:numPr>
        <w:ind w:left="1134"/>
        <w:jc w:val="both"/>
      </w:pPr>
      <w:r w:rsidRPr="005977A9">
        <w:t xml:space="preserve">Értékkészlete a </w:t>
      </w:r>
      <w:hyperlink w:anchor="_moneyCat_/_moneySubCat" w:history="1">
        <w:r w:rsidRPr="005977A9">
          <w:rPr>
            <w:rStyle w:val="Hiperhivatkozs"/>
          </w:rPr>
          <w:t>moneyCat/moneySubCat</w:t>
        </w:r>
      </w:hyperlink>
      <w:r w:rsidRPr="005977A9">
        <w:t xml:space="preserve"> pontban található.</w:t>
      </w:r>
    </w:p>
    <w:p w14:paraId="6E8BE1D4" w14:textId="77777777" w:rsidR="00091302" w:rsidRPr="00010356" w:rsidRDefault="00091302" w:rsidP="00B97AE5">
      <w:pPr>
        <w:pStyle w:val="Listaszerbekezds"/>
        <w:numPr>
          <w:ilvl w:val="1"/>
          <w:numId w:val="81"/>
        </w:numPr>
        <w:spacing w:before="0" w:after="0"/>
        <w:ind w:left="1134"/>
        <w:jc w:val="both"/>
        <w:rPr>
          <w:lang w:val="pt-BR"/>
        </w:rPr>
      </w:pPr>
      <w:r w:rsidRPr="00010356">
        <w:rPr>
          <w:b/>
          <w:lang w:val="pt-BR"/>
        </w:rPr>
        <w:t xml:space="preserve">currency </w:t>
      </w:r>
      <w:r w:rsidRPr="00010356">
        <w:rPr>
          <w:lang w:val="pt-BR"/>
        </w:rPr>
        <w:t>-</w:t>
      </w:r>
      <w:r w:rsidRPr="00010356">
        <w:rPr>
          <w:b/>
          <w:lang w:val="pt-BR"/>
        </w:rPr>
        <w:t xml:space="preserve"> </w:t>
      </w:r>
      <w:r w:rsidRPr="00010356">
        <w:rPr>
          <w:lang w:val="pt-BR"/>
        </w:rPr>
        <w:t>A fizetési mód valutája, ha nem a honos valuta</w:t>
      </w:r>
    </w:p>
    <w:p w14:paraId="07636274" w14:textId="77777777" w:rsidR="00091302" w:rsidRPr="00010356" w:rsidRDefault="00091302" w:rsidP="00B97AE5">
      <w:pPr>
        <w:pStyle w:val="Listaszerbekezds"/>
        <w:numPr>
          <w:ilvl w:val="1"/>
          <w:numId w:val="81"/>
        </w:numPr>
        <w:spacing w:before="0" w:after="0"/>
        <w:ind w:left="1134"/>
        <w:jc w:val="both"/>
        <w:rPr>
          <w:lang w:val="pt-BR"/>
        </w:rPr>
      </w:pPr>
      <w:r w:rsidRPr="00010356">
        <w:rPr>
          <w:b/>
          <w:lang w:val="pt-BR"/>
        </w:rPr>
        <w:t>sortKey</w:t>
      </w:r>
      <w:r w:rsidRPr="00010356">
        <w:rPr>
          <w:lang w:val="pt-BR"/>
        </w:rPr>
        <w:t xml:space="preserve"> - A pénztárgép számára fenntartott megjelenítési sorrendben elfoglalt helye</w:t>
      </w:r>
    </w:p>
    <w:p w14:paraId="0AC4A6EE" w14:textId="77777777" w:rsidR="00091302" w:rsidRPr="005977A9" w:rsidRDefault="00091302" w:rsidP="00091302">
      <w:pPr>
        <w:pStyle w:val="Cmsor3"/>
      </w:pPr>
      <w:bookmarkStart w:id="1414" w:name="_Toc195567185"/>
      <w:r w:rsidRPr="005977A9">
        <w:rPr>
          <w:lang w:val="en-US"/>
        </w:rPr>
        <w:t>Egy fizetési mód lekérdezése</w:t>
      </w:r>
      <w:bookmarkEnd w:id="1414"/>
    </w:p>
    <w:p w14:paraId="3544A113" w14:textId="77777777" w:rsidR="00091302" w:rsidRPr="005977A9" w:rsidRDefault="00091302" w:rsidP="00091302">
      <w:pPr>
        <w:jc w:val="both"/>
        <w:rPr>
          <w:rFonts w:ascii="Calibri" w:eastAsia="Calibri" w:hAnsi="Calibri" w:cs="Calibri"/>
        </w:rPr>
      </w:pPr>
    </w:p>
    <w:p w14:paraId="24E41A9D"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interfész/PaymentMethod – Fizetési módok kezelése</w:t>
      </w:r>
    </w:p>
    <w:p w14:paraId="5DDDC22A"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1F6EA9E4"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6B72A057"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3784121"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/payment-method/{systemId}/{paymentMethodId} </w:t>
      </w:r>
    </w:p>
    <w:p w14:paraId="67677CC2"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GetPaymentMethodResponse</w:t>
      </w:r>
    </w:p>
    <w:p w14:paraId="0829FC5E" w14:textId="77777777" w:rsidR="00091302" w:rsidRPr="005977A9" w:rsidRDefault="00091302" w:rsidP="00091302">
      <w:pPr>
        <w:jc w:val="both"/>
        <w:rPr>
          <w:rFonts w:ascii="Calibri" w:eastAsia="Calibri" w:hAnsi="Calibri" w:cs="Calibri"/>
        </w:rPr>
      </w:pPr>
    </w:p>
    <w:p w14:paraId="4DC3461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5765A79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71DA4821" w14:textId="77777777" w:rsidR="00091302" w:rsidRPr="00010356" w:rsidRDefault="00091302" w:rsidP="00091302">
      <w:pPr>
        <w:jc w:val="both"/>
        <w:rPr>
          <w:rFonts w:ascii="Calibri" w:eastAsia="Calibri" w:hAnsi="Calibri" w:cs="Calibri"/>
          <w:lang w:val="pt-BR"/>
        </w:rPr>
      </w:pPr>
    </w:p>
    <w:p w14:paraId="5E0E0DC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5C327104"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1626805F" w14:textId="77777777" w:rsidR="00091302" w:rsidRPr="005977A9" w:rsidRDefault="00091302" w:rsidP="00B97AE5">
      <w:pPr>
        <w:pStyle w:val="Listaszerbekezds"/>
        <w:numPr>
          <w:ilvl w:val="0"/>
          <w:numId w:val="130"/>
        </w:numPr>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5E176EC9" w14:textId="77777777" w:rsidR="00091302" w:rsidRPr="005977A9" w:rsidRDefault="00091302" w:rsidP="00B97AE5">
      <w:pPr>
        <w:pStyle w:val="Listaszerbekezds"/>
        <w:numPr>
          <w:ilvl w:val="0"/>
          <w:numId w:val="130"/>
        </w:numPr>
        <w:jc w:val="both"/>
      </w:pPr>
      <w:r w:rsidRPr="005977A9">
        <w:rPr>
          <w:b/>
        </w:rPr>
        <w:t>paymentMethodId</w:t>
      </w:r>
      <w:r w:rsidRPr="005977A9">
        <w:t xml:space="preserve"> - Fizetési mód belső egyedi azonosítója</w:t>
      </w:r>
    </w:p>
    <w:p w14:paraId="440210A7" w14:textId="77777777" w:rsidR="00091302" w:rsidRPr="005977A9" w:rsidRDefault="00091302" w:rsidP="00091302">
      <w:pPr>
        <w:jc w:val="both"/>
        <w:rPr>
          <w:rFonts w:eastAsia="Calibri"/>
          <w:lang w:eastAsia="hu-HU"/>
        </w:rPr>
      </w:pPr>
    </w:p>
    <w:p w14:paraId="1E45A545"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70E210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B9811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3DE3FC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04265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"paymentMethod": {</w:t>
      </w:r>
    </w:p>
    <w:p w14:paraId="0E370B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2,</w:t>
      </w:r>
    </w:p>
    <w:p w14:paraId="70B89D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759159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"Credit Card",</w:t>
      </w:r>
    </w:p>
    <w:p w14:paraId="641D42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"CARD",</w:t>
      </w:r>
    </w:p>
    <w:p w14:paraId="51922D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6FEB296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2B9F6B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"0002"</w:t>
      </w:r>
    </w:p>
    <w:p w14:paraId="1DE3FC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E50310F"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7576ED2E"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6E75EAA7" w14:textId="77777777" w:rsidR="00091302" w:rsidRPr="005977A9" w:rsidRDefault="00091302" w:rsidP="00B97AE5">
      <w:pPr>
        <w:pStyle w:val="Listaszerbekezds"/>
        <w:numPr>
          <w:ilvl w:val="0"/>
          <w:numId w:val="81"/>
        </w:numPr>
        <w:spacing w:before="0" w:after="0"/>
        <w:jc w:val="both"/>
      </w:pPr>
      <w:r w:rsidRPr="005977A9">
        <w:rPr>
          <w:b/>
        </w:rPr>
        <w:t xml:space="preserve">paymentMethod </w:t>
      </w:r>
      <w:r w:rsidRPr="005977A9">
        <w:t>- Fizetési mód objektum</w:t>
      </w:r>
    </w:p>
    <w:p w14:paraId="3CB80CEB"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 kapcsolódó adatstruktúra leírója a </w:t>
      </w:r>
      <w:hyperlink w:anchor="_paymentMethod__–" w:history="1">
        <w:r w:rsidRPr="005977A9">
          <w:rPr>
            <w:rStyle w:val="Hiperhivatkozs"/>
          </w:rPr>
          <w:t>paymentMethod</w:t>
        </w:r>
      </w:hyperlink>
      <w:r w:rsidRPr="005977A9">
        <w:rPr>
          <w:b/>
        </w:rPr>
        <w:t xml:space="preserve"> </w:t>
      </w:r>
      <w:r w:rsidRPr="005977A9">
        <w:t>pont alatt található.</w:t>
      </w:r>
    </w:p>
    <w:p w14:paraId="7BD45DC6" w14:textId="77777777" w:rsidR="00091302" w:rsidRPr="005977A9" w:rsidRDefault="00091302" w:rsidP="00091302">
      <w:pPr>
        <w:jc w:val="both"/>
        <w:rPr>
          <w:rFonts w:ascii="Calibri" w:eastAsia="Calibri" w:hAnsi="Calibri" w:cs="Calibri"/>
          <w:b/>
        </w:rPr>
      </w:pPr>
    </w:p>
    <w:p w14:paraId="1D1E5CEF"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30DFF4CC"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A73A6AD" w14:textId="77777777">
        <w:tc>
          <w:tcPr>
            <w:tcW w:w="2830" w:type="dxa"/>
          </w:tcPr>
          <w:p w14:paraId="1ABF03E3"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2D04E3C6"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2FA2E14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16A8F2B4"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FB36BC" w14:paraId="6256CDC9" w14:textId="77777777">
        <w:tc>
          <w:tcPr>
            <w:tcW w:w="2830" w:type="dxa"/>
          </w:tcPr>
          <w:p w14:paraId="71CE190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Ismeretlen fizetési mód</w:t>
            </w:r>
          </w:p>
        </w:tc>
        <w:tc>
          <w:tcPr>
            <w:tcW w:w="2410" w:type="dxa"/>
          </w:tcPr>
          <w:p w14:paraId="0AA32E1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CANNOT_GET_ PAYMENT_METHOD</w:t>
            </w:r>
          </w:p>
        </w:tc>
        <w:tc>
          <w:tcPr>
            <w:tcW w:w="425" w:type="dxa"/>
          </w:tcPr>
          <w:p w14:paraId="312CB8B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1BB74ECD"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 xml:space="preserve">Megfelelő </w:t>
            </w:r>
            <w:r w:rsidRPr="007A4A62">
              <w:rPr>
                <w:rFonts w:asciiTheme="minorHAnsi" w:hAnsiTheme="minorHAnsi" w:cstheme="minorHAnsi"/>
                <w:sz w:val="20"/>
                <w:szCs w:val="20"/>
                <w:lang w:val="pt-BR"/>
              </w:rPr>
              <w:t xml:space="preserve">fizetési mód </w:t>
            </w:r>
            <w:r w:rsidRPr="00010356">
              <w:rPr>
                <w:rFonts w:asciiTheme="minorHAnsi" w:hAnsiTheme="minorHAnsi" w:cstheme="minorHAnsi"/>
                <w:sz w:val="20"/>
                <w:szCs w:val="20"/>
                <w:lang w:val="pt-BR"/>
              </w:rPr>
              <w:t>azonosító megadása</w:t>
            </w:r>
          </w:p>
        </w:tc>
      </w:tr>
    </w:tbl>
    <w:p w14:paraId="37218484" w14:textId="77777777" w:rsidR="00091302" w:rsidRPr="00010356" w:rsidRDefault="00091302" w:rsidP="00091302">
      <w:pPr>
        <w:jc w:val="both"/>
        <w:rPr>
          <w:rFonts w:asciiTheme="minorHAnsi" w:eastAsia="Calibri" w:hAnsiTheme="minorHAnsi" w:cstheme="minorHAnsi"/>
          <w:lang w:val="pt-BR"/>
        </w:rPr>
      </w:pPr>
    </w:p>
    <w:p w14:paraId="1BE59665" w14:textId="77777777" w:rsidR="00091302" w:rsidRPr="00010356" w:rsidRDefault="00091302" w:rsidP="00091302">
      <w:pPr>
        <w:jc w:val="both"/>
        <w:rPr>
          <w:rFonts w:ascii="Calibri" w:eastAsia="Calibri" w:hAnsi="Calibri" w:cs="Calibri"/>
          <w:b/>
          <w:lang w:val="pt-BR"/>
        </w:rPr>
      </w:pPr>
    </w:p>
    <w:p w14:paraId="51C75D62" w14:textId="77777777" w:rsidR="00091302" w:rsidRPr="005977A9" w:rsidRDefault="00091302" w:rsidP="00091302">
      <w:pPr>
        <w:pStyle w:val="Cmsor3"/>
      </w:pPr>
      <w:bookmarkStart w:id="1415" w:name="_Toc195567186"/>
      <w:r w:rsidRPr="005977A9">
        <w:rPr>
          <w:lang w:val="en-US"/>
        </w:rPr>
        <w:t>Az összes fizetési mód lekérdezése</w:t>
      </w:r>
      <w:bookmarkEnd w:id="1415"/>
    </w:p>
    <w:p w14:paraId="68565762" w14:textId="77777777" w:rsidR="00091302" w:rsidRPr="005977A9" w:rsidRDefault="00091302" w:rsidP="00091302">
      <w:pPr>
        <w:jc w:val="both"/>
        <w:rPr>
          <w:rFonts w:ascii="Calibri" w:eastAsia="Calibri" w:hAnsi="Calibri" w:cs="Calibri"/>
        </w:rPr>
      </w:pPr>
    </w:p>
    <w:p w14:paraId="53634230"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interfész/PaymentMethod – Fizetési módok kezelése</w:t>
      </w:r>
    </w:p>
    <w:p w14:paraId="21EF0162"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6914CD30"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2B3D6A6A"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E109A4E"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/payment-method/{systemId} </w:t>
      </w:r>
    </w:p>
    <w:p w14:paraId="3DFC8372"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GetAllPaymentMethodResponse</w:t>
      </w:r>
    </w:p>
    <w:p w14:paraId="1B4B6F7A" w14:textId="77777777" w:rsidR="00091302" w:rsidRPr="005977A9" w:rsidRDefault="00091302" w:rsidP="00091302">
      <w:pPr>
        <w:jc w:val="both"/>
        <w:rPr>
          <w:rFonts w:ascii="Calibri" w:eastAsia="Calibri" w:hAnsi="Calibri" w:cs="Calibri"/>
        </w:rPr>
      </w:pPr>
    </w:p>
    <w:p w14:paraId="3800649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0220342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287D653B" w14:textId="77777777" w:rsidR="00091302" w:rsidRPr="00010356" w:rsidRDefault="00091302" w:rsidP="00091302">
      <w:pPr>
        <w:jc w:val="both"/>
        <w:rPr>
          <w:rFonts w:ascii="Calibri" w:eastAsia="Calibri" w:hAnsi="Calibri" w:cs="Calibri"/>
          <w:lang w:val="pt-BR"/>
        </w:rPr>
      </w:pPr>
    </w:p>
    <w:p w14:paraId="6DA1509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609D9EA0"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19DB3E03" w14:textId="77777777" w:rsidR="00091302" w:rsidRPr="005977A9" w:rsidRDefault="00091302" w:rsidP="00B97AE5">
      <w:pPr>
        <w:pStyle w:val="Listaszerbekezds"/>
        <w:numPr>
          <w:ilvl w:val="0"/>
          <w:numId w:val="130"/>
        </w:numPr>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0AE6C36C" w14:textId="77777777" w:rsidR="00091302" w:rsidRPr="005977A9" w:rsidRDefault="00091302" w:rsidP="00091302">
      <w:pPr>
        <w:jc w:val="both"/>
        <w:rPr>
          <w:rFonts w:eastAsia="Calibri"/>
          <w:lang w:eastAsia="hu-HU"/>
        </w:rPr>
      </w:pPr>
    </w:p>
    <w:p w14:paraId="51E3C0E7"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296C40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8EE70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E561F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3907E9B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"paymentMethods": [</w:t>
      </w:r>
    </w:p>
    <w:p w14:paraId="7F9DA1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D4A19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1,</w:t>
      </w:r>
    </w:p>
    <w:p w14:paraId="7ECE6C0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50132C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"Cash",</w:t>
      </w:r>
    </w:p>
    <w:p w14:paraId="0A992A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30EFE9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7ED522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5198B2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"0001"</w:t>
      </w:r>
    </w:p>
    <w:p w14:paraId="6A0F84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052D8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54314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2,</w:t>
      </w:r>
    </w:p>
    <w:p w14:paraId="696B77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5ACA69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"Credit Card",</w:t>
      </w:r>
    </w:p>
    <w:p w14:paraId="224312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"CARD",</w:t>
      </w:r>
    </w:p>
    <w:p w14:paraId="0232C0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701FAC3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0A1DD6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"0002"</w:t>
      </w:r>
    </w:p>
    <w:p w14:paraId="35AE6F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FED55E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05D0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3,</w:t>
      </w:r>
    </w:p>
    <w:p w14:paraId="2D0B0E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1C31D9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"AFR",</w:t>
      </w:r>
    </w:p>
    <w:p w14:paraId="3F5EB41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"AFR",</w:t>
      </w:r>
    </w:p>
    <w:p w14:paraId="2F2F76B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4AEA830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21B18BF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"0003"</w:t>
      </w:r>
    </w:p>
    <w:p w14:paraId="3354710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98201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B80560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257226A9"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2741F77D" w14:textId="77777777" w:rsidR="00091302" w:rsidRPr="005977A9" w:rsidRDefault="00091302" w:rsidP="00B97AE5">
      <w:pPr>
        <w:pStyle w:val="Listaszerbekezds"/>
        <w:numPr>
          <w:ilvl w:val="0"/>
          <w:numId w:val="82"/>
        </w:numPr>
        <w:spacing w:before="0" w:after="0"/>
        <w:jc w:val="both"/>
      </w:pPr>
      <w:r w:rsidRPr="005977A9">
        <w:rPr>
          <w:b/>
        </w:rPr>
        <w:t xml:space="preserve">paymentMethods </w:t>
      </w:r>
      <w:r w:rsidRPr="005977A9">
        <w:t>– Fizetési mód objektumok listája</w:t>
      </w:r>
    </w:p>
    <w:p w14:paraId="28C044F0" w14:textId="77777777" w:rsidR="00091302" w:rsidRPr="005977A9" w:rsidRDefault="00091302" w:rsidP="00091302">
      <w:pPr>
        <w:pStyle w:val="Listaszerbekezds"/>
        <w:numPr>
          <w:ilvl w:val="0"/>
          <w:numId w:val="0"/>
        </w:numPr>
        <w:spacing w:before="0" w:after="0"/>
        <w:ind w:left="720"/>
        <w:jc w:val="both"/>
      </w:pPr>
      <w:r w:rsidRPr="005977A9">
        <w:t>A listaelemek adatstruktúrájának</w:t>
      </w:r>
      <w:r w:rsidRPr="005977A9">
        <w:rPr>
          <w:rFonts w:asciiTheme="minorHAnsi" w:hAnsiTheme="minorHAnsi" w:cstheme="minorHAnsi"/>
        </w:rPr>
        <w:t xml:space="preserve"> leírója a </w:t>
      </w:r>
      <w:hyperlink w:anchor="_paymentMethod__–" w:history="1">
        <w:r w:rsidRPr="005977A9">
          <w:rPr>
            <w:rStyle w:val="Hiperhivatkozs"/>
          </w:rPr>
          <w:t>paymentMethod</w:t>
        </w:r>
      </w:hyperlink>
      <w:r w:rsidRPr="005977A9">
        <w:rPr>
          <w:b/>
        </w:rPr>
        <w:t xml:space="preserve"> </w:t>
      </w:r>
      <w:r w:rsidRPr="005977A9">
        <w:t>pont alatt található.</w:t>
      </w:r>
    </w:p>
    <w:p w14:paraId="73216C72" w14:textId="77777777" w:rsidR="00091302" w:rsidRPr="005977A9" w:rsidRDefault="00091302" w:rsidP="00091302">
      <w:pPr>
        <w:jc w:val="both"/>
        <w:rPr>
          <w:rFonts w:ascii="Calibri" w:eastAsia="Calibri" w:hAnsi="Calibri" w:cs="Calibri"/>
        </w:rPr>
      </w:pPr>
    </w:p>
    <w:p w14:paraId="644A59A2" w14:textId="77777777" w:rsidR="00091302" w:rsidRPr="005977A9" w:rsidRDefault="00091302" w:rsidP="00091302">
      <w:pPr>
        <w:pStyle w:val="Cmsor3"/>
      </w:pPr>
      <w:bookmarkStart w:id="1416" w:name="_Toc195567187"/>
      <w:r w:rsidRPr="005977A9">
        <w:rPr>
          <w:lang w:val="en-US"/>
        </w:rPr>
        <w:t>Egy fizetési mód törlése</w:t>
      </w:r>
      <w:bookmarkEnd w:id="1416"/>
    </w:p>
    <w:p w14:paraId="135D7E3C" w14:textId="77777777" w:rsidR="00091302" w:rsidRPr="005977A9" w:rsidRDefault="00091302" w:rsidP="00091302">
      <w:pPr>
        <w:jc w:val="both"/>
        <w:rPr>
          <w:rFonts w:ascii="Calibri" w:eastAsia="Calibri" w:hAnsi="Calibri" w:cs="Calibri"/>
        </w:rPr>
      </w:pPr>
    </w:p>
    <w:p w14:paraId="04C08A3C"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interfész/PaymentMethod – Fizetési módok kezelése</w:t>
      </w:r>
    </w:p>
    <w:p w14:paraId="6983C961"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7FD1872B"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DELETE </w:t>
      </w:r>
    </w:p>
    <w:p w14:paraId="37382772"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43B8345"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/payment-method/{systemId}/{paymentMethodId} </w:t>
      </w:r>
    </w:p>
    <w:p w14:paraId="1A27B14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FcuPaymentMethodResult</w:t>
      </w:r>
    </w:p>
    <w:p w14:paraId="7FC8C802" w14:textId="77777777" w:rsidR="00091302" w:rsidRPr="005977A9" w:rsidRDefault="00091302" w:rsidP="00091302">
      <w:pPr>
        <w:jc w:val="both"/>
        <w:rPr>
          <w:rFonts w:ascii="Calibri" w:eastAsia="Calibri" w:hAnsi="Calibri" w:cs="Calibri"/>
        </w:rPr>
      </w:pPr>
    </w:p>
    <w:p w14:paraId="54ADDF0D" w14:textId="6D845C18" w:rsidR="00091302" w:rsidRPr="005977A9" w:rsidRDefault="00091302" w:rsidP="00091302">
      <w:pPr>
        <w:jc w:val="both"/>
        <w:rPr>
          <w:rFonts w:ascii="Calibri" w:eastAsia="Calibri" w:hAnsi="Calibri" w:cs="Calibri"/>
        </w:rPr>
      </w:pPr>
      <w:r w:rsidRPr="35ED4BB7">
        <w:rPr>
          <w:rFonts w:ascii="Calibri" w:eastAsia="Calibri" w:hAnsi="Calibri" w:cs="Calibri"/>
          <w:b/>
          <w:bCs/>
        </w:rPr>
        <w:t>Kérés adatszerkezete</w:t>
      </w:r>
      <w:r w:rsidRPr="35ED4BB7">
        <w:rPr>
          <w:rFonts w:ascii="Calibri" w:eastAsia="Calibri" w:hAnsi="Calibri" w:cs="Calibri"/>
        </w:rPr>
        <w:t xml:space="preserve"> </w:t>
      </w:r>
    </w:p>
    <w:p w14:paraId="42A9B145" w14:textId="4CC7A214" w:rsidR="00091302" w:rsidRPr="00010356" w:rsidRDefault="00091302" w:rsidP="00091302">
      <w:pPr>
        <w:jc w:val="both"/>
        <w:rPr>
          <w:rFonts w:ascii="Calibri" w:eastAsia="Calibri" w:hAnsi="Calibri" w:cs="Calibri"/>
          <w:lang w:val="pt-BR"/>
        </w:rPr>
      </w:pPr>
      <w:r>
        <w:rPr>
          <w:rFonts w:eastAsia="Calibri"/>
        </w:rPr>
        <w:t>DELETE metódus esetén nem értelmezett.</w:t>
      </w:r>
    </w:p>
    <w:p w14:paraId="5B81A989" w14:textId="77777777" w:rsidR="00091302" w:rsidRPr="00010356" w:rsidRDefault="00091302" w:rsidP="00091302">
      <w:pPr>
        <w:jc w:val="both"/>
        <w:rPr>
          <w:rFonts w:ascii="Calibri" w:eastAsia="Calibri" w:hAnsi="Calibri" w:cs="Calibri"/>
          <w:lang w:val="pt-BR"/>
        </w:rPr>
      </w:pPr>
    </w:p>
    <w:p w14:paraId="1851E2E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187BAF76"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5C070407" w14:textId="77777777" w:rsidR="00091302" w:rsidRPr="005977A9" w:rsidRDefault="00091302" w:rsidP="00B97AE5">
      <w:pPr>
        <w:pStyle w:val="Listaszerbekezds"/>
        <w:numPr>
          <w:ilvl w:val="0"/>
          <w:numId w:val="129"/>
        </w:numPr>
        <w:ind w:left="709"/>
        <w:jc w:val="both"/>
        <w:rPr>
          <w:rFonts w:asciiTheme="minorHAnsi" w:hAnsiTheme="minorHAnsi" w:cstheme="minorHAnsi"/>
        </w:rPr>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1432694C" w14:textId="77777777" w:rsidR="00091302" w:rsidRPr="005977A9" w:rsidRDefault="00091302" w:rsidP="00B97AE5">
      <w:pPr>
        <w:pStyle w:val="Listaszerbekezds"/>
        <w:numPr>
          <w:ilvl w:val="0"/>
          <w:numId w:val="129"/>
        </w:numPr>
        <w:ind w:left="709"/>
        <w:jc w:val="both"/>
      </w:pPr>
      <w:r w:rsidRPr="005977A9">
        <w:rPr>
          <w:b/>
        </w:rPr>
        <w:t>paymentMethodId</w:t>
      </w:r>
      <w:r w:rsidRPr="005977A9">
        <w:t xml:space="preserve"> - Fizetési mód belső egyedi azonosítója</w:t>
      </w:r>
    </w:p>
    <w:p w14:paraId="6CFE3989" w14:textId="77777777" w:rsidR="00091302" w:rsidRPr="005977A9" w:rsidRDefault="00091302" w:rsidP="00091302">
      <w:pPr>
        <w:jc w:val="both"/>
      </w:pPr>
    </w:p>
    <w:p w14:paraId="6FF22E0F"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8DDE7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414F1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2767B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367F44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719158"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5EE1C531"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2F664AE" w14:textId="77777777">
        <w:tc>
          <w:tcPr>
            <w:tcW w:w="2830" w:type="dxa"/>
          </w:tcPr>
          <w:p w14:paraId="1656DC0B"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1D44536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6140AC93"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9295D8B"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FB36BC" w14:paraId="722883EA" w14:textId="77777777">
        <w:tc>
          <w:tcPr>
            <w:tcW w:w="2830" w:type="dxa"/>
          </w:tcPr>
          <w:p w14:paraId="1181301F" w14:textId="77777777" w:rsidR="00091302" w:rsidRPr="007A4A62" w:rsidRDefault="00091302">
            <w:pPr>
              <w:rPr>
                <w:rFonts w:asciiTheme="minorHAnsi" w:hAnsiTheme="minorHAnsi" w:cstheme="minorHAnsi"/>
                <w:sz w:val="20"/>
                <w:szCs w:val="20"/>
                <w:lang w:val="pt-BR"/>
              </w:rPr>
            </w:pPr>
            <w:r w:rsidRPr="007A4A62">
              <w:rPr>
                <w:rFonts w:asciiTheme="minorHAnsi" w:hAnsiTheme="minorHAnsi" w:cstheme="minorHAnsi"/>
                <w:sz w:val="20"/>
                <w:szCs w:val="20"/>
                <w:lang w:val="pt-BR"/>
              </w:rPr>
              <w:t>A fizetési mód nem törölhető</w:t>
            </w:r>
          </w:p>
        </w:tc>
        <w:tc>
          <w:tcPr>
            <w:tcW w:w="2410" w:type="dxa"/>
          </w:tcPr>
          <w:p w14:paraId="241FBEA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CANNOT_DELETE_PAYMENT_METHOD</w:t>
            </w:r>
          </w:p>
        </w:tc>
        <w:tc>
          <w:tcPr>
            <w:tcW w:w="425" w:type="dxa"/>
          </w:tcPr>
          <w:p w14:paraId="70E0BDC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8DDDB07"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 xml:space="preserve">Megfelelő </w:t>
            </w:r>
            <w:r w:rsidRPr="007A4A62">
              <w:rPr>
                <w:rFonts w:asciiTheme="minorHAnsi" w:hAnsiTheme="minorHAnsi" w:cstheme="minorHAnsi"/>
                <w:sz w:val="20"/>
                <w:szCs w:val="20"/>
                <w:lang w:val="pt-BR"/>
              </w:rPr>
              <w:t xml:space="preserve">fizetési mód </w:t>
            </w:r>
            <w:r w:rsidRPr="00010356">
              <w:rPr>
                <w:rFonts w:asciiTheme="minorHAnsi" w:hAnsiTheme="minorHAnsi" w:cstheme="minorHAnsi"/>
                <w:sz w:val="20"/>
                <w:szCs w:val="20"/>
                <w:lang w:val="pt-BR"/>
              </w:rPr>
              <w:t>azonosító megadása</w:t>
            </w:r>
          </w:p>
        </w:tc>
      </w:tr>
    </w:tbl>
    <w:p w14:paraId="1759A943" w14:textId="77777777" w:rsidR="00091302" w:rsidRPr="00010356" w:rsidRDefault="00091302" w:rsidP="00091302">
      <w:pPr>
        <w:jc w:val="both"/>
        <w:rPr>
          <w:rFonts w:ascii="Calibri" w:eastAsia="Calibri" w:hAnsi="Calibri" w:cs="Calibri"/>
          <w:lang w:val="pt-BR"/>
        </w:rPr>
      </w:pPr>
    </w:p>
    <w:p w14:paraId="65BF2F8D" w14:textId="77777777" w:rsidR="00091302" w:rsidRPr="00010356" w:rsidRDefault="00091302" w:rsidP="03BE81FC">
      <w:pPr>
        <w:pStyle w:val="Cmsor3"/>
        <w:rPr>
          <w:lang w:val="pt-BR"/>
        </w:rPr>
      </w:pPr>
      <w:bookmarkStart w:id="1417" w:name="_Toc195567188"/>
      <w:r w:rsidRPr="00010356">
        <w:rPr>
          <w:lang w:val="pt-BR"/>
        </w:rPr>
        <w:t>Egy fizetési mód hozzáadása vagy szerkesztése</w:t>
      </w:r>
      <w:bookmarkEnd w:id="1417"/>
    </w:p>
    <w:p w14:paraId="7290279C" w14:textId="77777777" w:rsidR="00091302" w:rsidRPr="00010356" w:rsidRDefault="00091302" w:rsidP="00091302">
      <w:pPr>
        <w:jc w:val="both"/>
        <w:rPr>
          <w:rFonts w:ascii="Calibri" w:eastAsia="Calibri" w:hAnsi="Calibri" w:cs="Calibri"/>
          <w:lang w:val="pt-BR"/>
        </w:rPr>
      </w:pPr>
    </w:p>
    <w:p w14:paraId="1F4C8163" w14:textId="77777777" w:rsidR="00091302" w:rsidRPr="00010356" w:rsidRDefault="00091302" w:rsidP="00091302">
      <w:pPr>
        <w:jc w:val="both"/>
        <w:rPr>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FCU interfész/PaymentMethod – Fizetési módok kezelése</w:t>
      </w:r>
    </w:p>
    <w:p w14:paraId="550C743A"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59D3B6ED"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70979A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A1D847B"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/payment-method</w:t>
      </w:r>
    </w:p>
    <w:p w14:paraId="4970291E"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PaymentMethod </w:t>
      </w:r>
    </w:p>
    <w:p w14:paraId="6EE633D8"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FcuPaymentMethodResult</w:t>
      </w:r>
    </w:p>
    <w:p w14:paraId="105FDE68" w14:textId="77777777" w:rsidR="00091302" w:rsidRPr="005977A9" w:rsidRDefault="00091302" w:rsidP="00091302">
      <w:pPr>
        <w:jc w:val="both"/>
        <w:rPr>
          <w:rFonts w:ascii="Calibri" w:eastAsia="Calibri" w:hAnsi="Calibri" w:cs="Calibri"/>
        </w:rPr>
      </w:pPr>
    </w:p>
    <w:p w14:paraId="48E3F5B3" w14:textId="77777777" w:rsidR="00091302" w:rsidRPr="005977A9" w:rsidRDefault="00091302" w:rsidP="00091302">
      <w:pPr>
        <w:jc w:val="both"/>
      </w:pPr>
      <w:r w:rsidRPr="005977A9">
        <w:rPr>
          <w:rFonts w:ascii="Calibri" w:eastAsia="Calibri" w:hAnsi="Calibri" w:cs="Calibri"/>
          <w:b/>
        </w:rPr>
        <w:t>Kérés adatszerkezete</w:t>
      </w:r>
      <w:r w:rsidRPr="005977A9">
        <w:rPr>
          <w:rFonts w:ascii="Calibri" w:eastAsia="Calibri" w:hAnsi="Calibri" w:cs="Calibri"/>
        </w:rPr>
        <w:t xml:space="preserve"> </w:t>
      </w:r>
    </w:p>
    <w:p w14:paraId="6C55BD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054B4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"45678",</w:t>
      </w:r>
    </w:p>
    <w:p w14:paraId="3C95696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4AF96B2F" w14:textId="24D61DFA"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w:t>
      </w:r>
      <w:r w:rsidR="00F074B0">
        <w:rPr>
          <w:rFonts w:ascii="Consolas" w:eastAsia="Consolas" w:hAnsi="Consolas" w:cs="Consolas"/>
          <w:sz w:val="20"/>
          <w:szCs w:val="20"/>
        </w:rPr>
        <w:t>SZÉP kártya</w:t>
      </w:r>
      <w:r w:rsidRPr="005977A9">
        <w:rPr>
          <w:rFonts w:ascii="Consolas" w:eastAsia="Consolas" w:hAnsi="Consolas" w:cs="Consolas"/>
          <w:sz w:val="20"/>
          <w:szCs w:val="20"/>
        </w:rPr>
        <w:t>”,</w:t>
      </w:r>
    </w:p>
    <w:p w14:paraId="5D91D0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w:t>
      </w:r>
      <w:r w:rsidRPr="005977A9">
        <w:t xml:space="preserve"> </w:t>
      </w:r>
      <w:r w:rsidRPr="005977A9">
        <w:rPr>
          <w:rFonts w:ascii="Consolas" w:eastAsia="Consolas" w:hAnsi="Consolas" w:cs="Consolas"/>
          <w:sz w:val="20"/>
          <w:szCs w:val="20"/>
        </w:rPr>
        <w:t>OTHER_CHANGE_NON_RETURNABLE",</w:t>
      </w:r>
    </w:p>
    <w:p w14:paraId="3E09E32D" w14:textId="4548CDAC"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w:t>
      </w:r>
      <w:r w:rsidR="00F074B0">
        <w:rPr>
          <w:rFonts w:ascii="Consolas" w:eastAsia="Consolas" w:hAnsi="Consolas" w:cs="Consolas"/>
          <w:sz w:val="20"/>
          <w:szCs w:val="20"/>
        </w:rPr>
        <w:t>SZEP</w:t>
      </w:r>
      <w:r w:rsidRPr="005977A9">
        <w:rPr>
          <w:rFonts w:ascii="Consolas" w:eastAsia="Consolas" w:hAnsi="Consolas" w:cs="Consolas"/>
          <w:sz w:val="20"/>
          <w:szCs w:val="20"/>
        </w:rPr>
        <w:t>",</w:t>
      </w:r>
    </w:p>
    <w:p w14:paraId="1C5D1A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3AD162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"0003"</w:t>
      </w:r>
    </w:p>
    <w:p w14:paraId="0DBAC8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1BBA65B" w14:textId="77777777" w:rsidR="00091302" w:rsidRPr="005977A9" w:rsidRDefault="00091302" w:rsidP="00091302">
      <w:pPr>
        <w:jc w:val="both"/>
        <w:rPr>
          <w:rFonts w:ascii="Calibri" w:eastAsia="Calibri" w:hAnsi="Calibri" w:cs="Calibri"/>
        </w:rPr>
      </w:pPr>
    </w:p>
    <w:p w14:paraId="26E9E4F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601FE38" w14:textId="77777777" w:rsidR="00091302" w:rsidRPr="005977A9" w:rsidRDefault="00091302" w:rsidP="00091302">
      <w:pPr>
        <w:jc w:val="both"/>
        <w:rPr>
          <w:rFonts w:ascii="Calibri" w:eastAsia="Calibri" w:hAnsi="Calibri" w:cs="Calibri"/>
          <w:sz w:val="20"/>
          <w:szCs w:val="20"/>
        </w:rPr>
      </w:pPr>
      <w:r w:rsidRPr="005977A9">
        <w:rPr>
          <w:rFonts w:ascii="Calibri" w:eastAsia="Calibri" w:hAnsi="Calibri" w:cs="Calibri"/>
          <w:sz w:val="20"/>
          <w:szCs w:val="20"/>
        </w:rPr>
        <w:t>* Megadása kötelező</w:t>
      </w:r>
    </w:p>
    <w:p w14:paraId="45829B69" w14:textId="77777777" w:rsidR="00091302" w:rsidRPr="005977A9" w:rsidRDefault="00091302" w:rsidP="00091302">
      <w:pPr>
        <w:jc w:val="both"/>
        <w:rPr>
          <w:rFonts w:asciiTheme="minorHAnsi" w:eastAsia="Calibri" w:hAnsiTheme="minorHAnsi" w:cstheme="minorHAnsi"/>
          <w:u w:val="single"/>
        </w:rPr>
      </w:pPr>
      <w:r w:rsidRPr="005977A9">
        <w:rPr>
          <w:rFonts w:asciiTheme="minorHAnsi" w:hAnsiTheme="minorHAnsi" w:cstheme="minorHAnsi"/>
        </w:rPr>
        <w:t xml:space="preserve">A kapcsolódó adatstruktúra megegyezik a </w:t>
      </w:r>
      <w:hyperlink w:anchor="_paymentMethod__/" w:history="1">
        <w:r w:rsidRPr="005977A9">
          <w:rPr>
            <w:rStyle w:val="Hiperhivatkozs"/>
            <w:rFonts w:asciiTheme="minorHAnsi" w:hAnsiTheme="minorHAnsi" w:cstheme="minorHAnsi"/>
          </w:rPr>
          <w:t>paymentMethod</w:t>
        </w:r>
      </w:hyperlink>
      <w:r w:rsidRPr="005977A9">
        <w:rPr>
          <w:rFonts w:asciiTheme="minorHAnsi" w:hAnsiTheme="minorHAnsi" w:cstheme="minorHAnsi"/>
          <w:b/>
        </w:rPr>
        <w:t xml:space="preserve"> </w:t>
      </w:r>
      <w:r w:rsidRPr="005977A9">
        <w:rPr>
          <w:rFonts w:asciiTheme="minorHAnsi" w:hAnsiTheme="minorHAnsi" w:cstheme="minorHAnsi"/>
        </w:rPr>
        <w:t>adatstruktúrájával.</w:t>
      </w:r>
    </w:p>
    <w:p w14:paraId="3E90E8BB" w14:textId="77777777" w:rsidR="00091302" w:rsidRPr="005977A9" w:rsidRDefault="00091302" w:rsidP="00B97AE5">
      <w:pPr>
        <w:pStyle w:val="Listaszerbekezds"/>
        <w:numPr>
          <w:ilvl w:val="0"/>
          <w:numId w:val="83"/>
        </w:numPr>
        <w:spacing w:before="0" w:after="0"/>
        <w:jc w:val="both"/>
      </w:pPr>
      <w:r w:rsidRPr="005977A9">
        <w:rPr>
          <w:b/>
        </w:rPr>
        <w:t xml:space="preserve">id </w:t>
      </w:r>
      <w:r w:rsidRPr="005977A9">
        <w:t>– A fizetési mód belső egyedi azonosítója, ha meg van adva, akkor szerkeszti, ha null érték van megadva akkor hozzáadja a fizetési módot</w:t>
      </w:r>
    </w:p>
    <w:p w14:paraId="583D22C0" w14:textId="77777777" w:rsidR="00091302" w:rsidRPr="005977A9" w:rsidRDefault="00091302" w:rsidP="00B97AE5">
      <w:pPr>
        <w:pStyle w:val="Listaszerbekezds"/>
        <w:numPr>
          <w:ilvl w:val="0"/>
          <w:numId w:val="83"/>
        </w:numPr>
        <w:spacing w:before="0" w:after="0"/>
        <w:jc w:val="both"/>
      </w:pPr>
      <w:r w:rsidRPr="005977A9">
        <w:rPr>
          <w:b/>
        </w:rPr>
        <w:t xml:space="preserve">systemId* </w:t>
      </w:r>
      <w:r w:rsidRPr="005977A9">
        <w:t>– A FAM példányt azonosító egyedi azonosító (AP szám)</w:t>
      </w:r>
    </w:p>
    <w:p w14:paraId="3C6B1144" w14:textId="77777777" w:rsidR="00091302" w:rsidRPr="005977A9" w:rsidRDefault="00091302" w:rsidP="00B97AE5">
      <w:pPr>
        <w:pStyle w:val="Listaszerbekezds"/>
        <w:numPr>
          <w:ilvl w:val="0"/>
          <w:numId w:val="83"/>
        </w:numPr>
        <w:spacing w:before="0" w:after="0"/>
        <w:jc w:val="both"/>
      </w:pPr>
      <w:r w:rsidRPr="005977A9">
        <w:rPr>
          <w:b/>
        </w:rPr>
        <w:t xml:space="preserve">displayName* </w:t>
      </w:r>
      <w:r w:rsidRPr="005977A9">
        <w:t>– A fizetési mód neve</w:t>
      </w:r>
    </w:p>
    <w:p w14:paraId="72823EA8" w14:textId="77777777" w:rsidR="00091302" w:rsidRPr="005977A9" w:rsidRDefault="00091302" w:rsidP="00B97AE5">
      <w:pPr>
        <w:pStyle w:val="Listaszerbekezds"/>
        <w:numPr>
          <w:ilvl w:val="0"/>
          <w:numId w:val="83"/>
        </w:numPr>
        <w:spacing w:before="0" w:after="0"/>
        <w:ind w:left="709"/>
        <w:jc w:val="both"/>
      </w:pPr>
      <w:r w:rsidRPr="005977A9">
        <w:rPr>
          <w:b/>
        </w:rPr>
        <w:t xml:space="preserve">moneyCat* </w:t>
      </w:r>
      <w:r w:rsidRPr="005977A9">
        <w:t>- A fizetési mód elsődleges típusa</w:t>
      </w:r>
    </w:p>
    <w:p w14:paraId="09AAB4E3" w14:textId="77777777" w:rsidR="00091302" w:rsidRPr="005977A9" w:rsidRDefault="00091302" w:rsidP="00B97AE5">
      <w:pPr>
        <w:pStyle w:val="Listaszerbekezds"/>
        <w:numPr>
          <w:ilvl w:val="0"/>
          <w:numId w:val="83"/>
        </w:numPr>
        <w:spacing w:before="0" w:after="0"/>
        <w:jc w:val="both"/>
      </w:pPr>
      <w:r w:rsidRPr="005977A9">
        <w:rPr>
          <w:b/>
        </w:rPr>
        <w:t xml:space="preserve">moneySubCat </w:t>
      </w:r>
      <w:r w:rsidRPr="005977A9">
        <w:rPr>
          <w:bCs/>
        </w:rPr>
        <w:t>-</w:t>
      </w:r>
      <w:r w:rsidRPr="005977A9">
        <w:rPr>
          <w:b/>
        </w:rPr>
        <w:t xml:space="preserve"> </w:t>
      </w:r>
      <w:r w:rsidRPr="005977A9">
        <w:t xml:space="preserve">OTHER moneyCat esetén megadandó, egyedi altípus. </w:t>
      </w:r>
    </w:p>
    <w:p w14:paraId="74EA13B2" w14:textId="77777777" w:rsidR="00091302" w:rsidRPr="00010356" w:rsidRDefault="00091302" w:rsidP="00B97AE5">
      <w:pPr>
        <w:pStyle w:val="Listaszerbekezds"/>
        <w:numPr>
          <w:ilvl w:val="0"/>
          <w:numId w:val="83"/>
        </w:numPr>
        <w:spacing w:before="0" w:after="0"/>
        <w:jc w:val="both"/>
        <w:rPr>
          <w:lang w:val="pt-BR"/>
        </w:rPr>
      </w:pPr>
      <w:r w:rsidRPr="00010356">
        <w:rPr>
          <w:b/>
          <w:lang w:val="pt-BR"/>
        </w:rPr>
        <w:t>currency*</w:t>
      </w:r>
      <w:r w:rsidRPr="00010356">
        <w:rPr>
          <w:lang w:val="pt-BR"/>
        </w:rPr>
        <w:t xml:space="preserve"> – A fizetési mód valutája, ha nem a honos valuta</w:t>
      </w:r>
    </w:p>
    <w:p w14:paraId="53028C73" w14:textId="77777777" w:rsidR="00091302" w:rsidRPr="00010356" w:rsidRDefault="00091302" w:rsidP="00B97AE5">
      <w:pPr>
        <w:pStyle w:val="Listaszerbekezds"/>
        <w:numPr>
          <w:ilvl w:val="0"/>
          <w:numId w:val="83"/>
        </w:numPr>
        <w:spacing w:before="0" w:after="0"/>
        <w:jc w:val="both"/>
        <w:rPr>
          <w:lang w:val="pt-BR"/>
        </w:rPr>
      </w:pPr>
      <w:r w:rsidRPr="00010356">
        <w:rPr>
          <w:b/>
          <w:lang w:val="pt-BR"/>
        </w:rPr>
        <w:t>sortKey*</w:t>
      </w:r>
      <w:r w:rsidRPr="00010356">
        <w:rPr>
          <w:lang w:val="pt-BR"/>
        </w:rPr>
        <w:t xml:space="preserve"> – A pénztárgép számára fenntartott megjelenítési sorrendben elfoglalt helye</w:t>
      </w:r>
    </w:p>
    <w:p w14:paraId="23D2EA20" w14:textId="77777777" w:rsidR="00091302" w:rsidRPr="00010356" w:rsidRDefault="00091302" w:rsidP="00091302">
      <w:pPr>
        <w:jc w:val="both"/>
        <w:rPr>
          <w:lang w:val="pt-BR"/>
        </w:rPr>
      </w:pPr>
    </w:p>
    <w:p w14:paraId="6D6C9900"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7A368AD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197A0F7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7AB0E1B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null</w:t>
      </w:r>
    </w:p>
    <w:p w14:paraId="6ED0D36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C4AAB52"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majd elvégzi a végpontra vonatkozó egyedi ellenőrzéseket:</w:t>
      </w:r>
    </w:p>
    <w:p w14:paraId="379B5CB4" w14:textId="77777777" w:rsidR="00091302" w:rsidRPr="00010356" w:rsidRDefault="00091302" w:rsidP="00091302">
      <w:pPr>
        <w:jc w:val="both"/>
        <w:rPr>
          <w:rFonts w:asciiTheme="minorHAnsi" w:eastAsia="Calibri" w:hAnsiTheme="minorHAnsi" w:cstheme="minorHAns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7277D37E" w14:textId="77777777">
        <w:tc>
          <w:tcPr>
            <w:tcW w:w="2830" w:type="dxa"/>
          </w:tcPr>
          <w:p w14:paraId="5E403F27"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61C3AC3C"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2AB3574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3D293F8D"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6D8B09F8" w14:textId="77777777">
        <w:tc>
          <w:tcPr>
            <w:tcW w:w="2830" w:type="dxa"/>
          </w:tcPr>
          <w:p w14:paraId="79F98FB7" w14:textId="77777777" w:rsidR="00091302" w:rsidRPr="007A4A62"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 xml:space="preserve">A </w:t>
            </w:r>
            <w:r w:rsidRPr="007A4A62">
              <w:rPr>
                <w:rFonts w:asciiTheme="minorHAnsi" w:hAnsiTheme="minorHAnsi" w:cstheme="minorHAnsi"/>
                <w:sz w:val="20"/>
                <w:szCs w:val="20"/>
                <w:lang w:val="pt-BR"/>
              </w:rPr>
              <w:t xml:space="preserve">fizetési mód </w:t>
            </w:r>
            <w:r w:rsidRPr="00010356">
              <w:rPr>
                <w:rFonts w:asciiTheme="minorHAnsi" w:hAnsiTheme="minorHAnsi" w:cstheme="minorHAnsi"/>
                <w:sz w:val="20"/>
                <w:szCs w:val="20"/>
                <w:lang w:val="pt-BR"/>
              </w:rPr>
              <w:t>hozzáadása/módosítása  sikertelen</w:t>
            </w:r>
          </w:p>
        </w:tc>
        <w:tc>
          <w:tcPr>
            <w:tcW w:w="2410" w:type="dxa"/>
          </w:tcPr>
          <w:p w14:paraId="760B64E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CANNOT_SAVE_ PAYMENT_METHOD</w:t>
            </w:r>
          </w:p>
        </w:tc>
        <w:tc>
          <w:tcPr>
            <w:tcW w:w="425" w:type="dxa"/>
          </w:tcPr>
          <w:p w14:paraId="2E2BC54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03BB491"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Megfelelő </w:t>
            </w:r>
            <w:r w:rsidRPr="00BC744D">
              <w:rPr>
                <w:rFonts w:asciiTheme="minorHAnsi" w:hAnsiTheme="minorHAnsi" w:cstheme="minorHAnsi"/>
                <w:sz w:val="20"/>
                <w:szCs w:val="20"/>
              </w:rPr>
              <w:t xml:space="preserve">fizetési mód </w:t>
            </w:r>
            <w:r w:rsidRPr="005977A9">
              <w:rPr>
                <w:rFonts w:asciiTheme="minorHAnsi" w:hAnsiTheme="minorHAnsi" w:cstheme="minorHAnsi"/>
                <w:sz w:val="20"/>
                <w:szCs w:val="20"/>
              </w:rPr>
              <w:t>azonosító, vagy adatszerkezet megadása</w:t>
            </w:r>
          </w:p>
        </w:tc>
      </w:tr>
    </w:tbl>
    <w:p w14:paraId="0A0A737F" w14:textId="77777777" w:rsidR="00091302" w:rsidRPr="005977A9" w:rsidRDefault="00091302" w:rsidP="00091302">
      <w:pPr>
        <w:jc w:val="both"/>
        <w:rPr>
          <w:rFonts w:ascii="Calibri" w:eastAsia="Calibri" w:hAnsi="Calibri" w:cs="Calibri"/>
        </w:rPr>
      </w:pPr>
    </w:p>
    <w:p w14:paraId="4DFD811D" w14:textId="77777777" w:rsidR="00091302" w:rsidRPr="005977A9" w:rsidRDefault="00091302" w:rsidP="00091302">
      <w:pPr>
        <w:pStyle w:val="Cmsor3"/>
      </w:pPr>
      <w:bookmarkStart w:id="1418" w:name="_Toc195567189"/>
      <w:r w:rsidRPr="03BE81FC">
        <w:rPr>
          <w:lang w:val="en-US"/>
        </w:rPr>
        <w:t>Az összes előre definiált fizetési mód lekérdezése</w:t>
      </w:r>
      <w:bookmarkEnd w:id="1418"/>
    </w:p>
    <w:p w14:paraId="114F154C" w14:textId="298D22C6" w:rsidR="00091302" w:rsidRPr="005977A9" w:rsidRDefault="00091302" w:rsidP="00091302">
      <w:pPr>
        <w:jc w:val="both"/>
        <w:rPr>
          <w:rFonts w:ascii="Calibri" w:eastAsia="Calibri" w:hAnsi="Calibri" w:cs="Calibri"/>
        </w:rPr>
      </w:pPr>
    </w:p>
    <w:p w14:paraId="03027811" w14:textId="741362C4" w:rsidR="00091302" w:rsidRPr="00010356" w:rsidRDefault="00091302" w:rsidP="00091302">
      <w:pPr>
        <w:jc w:val="both"/>
        <w:rPr>
          <w:rFonts w:ascii="Calibri" w:eastAsia="Calibri" w:hAnsi="Calibri" w:cs="Calibri"/>
          <w:lang w:val="pt-BR"/>
        </w:rPr>
      </w:pPr>
      <w:r>
        <w:rPr>
          <w:rFonts w:eastAsia="Calibri"/>
        </w:rPr>
        <w:t>A FAM-ból lekérdezhető az összes, a Pénztárgéprendelet által definiált fizetési mód. Ezek sablonokként szolgálnak, nincsenek felvéve alapból a FAM példányhoz. A lista arra szolgál, hogy megkönnyítse ezek felvételét. A felhasználói felületen kialakítható egy olyan oldal, amelyen a rendelkezésre álló fizetési módokból felhasználó kiválaszthatja, hogy melyiket szeretné használni, majd ezeket az alkalmazás fel tudja venni új fizetési módként a FAM példányhoz rendelve.</w:t>
      </w:r>
    </w:p>
    <w:p w14:paraId="2B9C2C9D" w14:textId="77777777" w:rsidR="00091302" w:rsidRPr="00010356" w:rsidRDefault="00091302" w:rsidP="00091302">
      <w:pPr>
        <w:jc w:val="both"/>
        <w:rPr>
          <w:rFonts w:ascii="Calibri" w:eastAsia="Calibri" w:hAnsi="Calibri" w:cs="Calibri"/>
          <w:lang w:val="pt-BR"/>
        </w:rPr>
      </w:pPr>
    </w:p>
    <w:p w14:paraId="2168487F" w14:textId="77777777" w:rsidR="00091302" w:rsidRPr="00010356" w:rsidRDefault="00091302" w:rsidP="00091302">
      <w:pPr>
        <w:jc w:val="both"/>
        <w:rPr>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interfész/PaymentMethod – Fizetési módok kezelése</w:t>
      </w:r>
    </w:p>
    <w:p w14:paraId="38B1F239"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1DA6567E"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08C45C1E"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150D4D3"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/payment-method/predefined </w:t>
      </w:r>
    </w:p>
    <w:p w14:paraId="65016D34"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GetAllPaymentMethodResponse</w:t>
      </w:r>
    </w:p>
    <w:p w14:paraId="02C759D5" w14:textId="77777777" w:rsidR="00091302" w:rsidRPr="005977A9" w:rsidRDefault="00091302" w:rsidP="00091302">
      <w:pPr>
        <w:jc w:val="both"/>
        <w:rPr>
          <w:rFonts w:ascii="Calibri" w:eastAsia="Calibri" w:hAnsi="Calibri" w:cs="Calibri"/>
        </w:rPr>
      </w:pPr>
    </w:p>
    <w:p w14:paraId="34CDF01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5B8130B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06361B4C" w14:textId="77777777" w:rsidR="00091302" w:rsidRPr="00010356" w:rsidRDefault="00091302" w:rsidP="00091302">
      <w:pPr>
        <w:jc w:val="both"/>
        <w:rPr>
          <w:rFonts w:eastAsia="Calibri"/>
          <w:lang w:val="pt-BR" w:eastAsia="hu-HU"/>
        </w:rPr>
      </w:pPr>
    </w:p>
    <w:p w14:paraId="64C1E509"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7D7C6D79" w14:textId="77777777" w:rsidR="00091302" w:rsidRPr="00010356" w:rsidRDefault="00091302" w:rsidP="00091302">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 xml:space="preserve"> {</w:t>
      </w:r>
    </w:p>
    <w:p w14:paraId="2980A7AE" w14:textId="77777777" w:rsidR="00091302" w:rsidRPr="005977A9" w:rsidRDefault="00091302" w:rsidP="00091302">
      <w:pPr>
        <w:shd w:val="clear" w:color="auto" w:fill="F2F2F2" w:themeFill="background1" w:themeFillShade="F2"/>
        <w:jc w:val="both"/>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"resultCode": "SUCCESS",</w:t>
      </w:r>
    </w:p>
    <w:p w14:paraId="47AD874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"resultDesc": "",</w:t>
      </w:r>
    </w:p>
    <w:p w14:paraId="672B195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"paymentMethods": [</w:t>
      </w:r>
    </w:p>
    <w:p w14:paraId="7B78E09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74C2E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709E39A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"Cash",</w:t>
      </w:r>
    </w:p>
    <w:p w14:paraId="0116BA0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"CASH",</w:t>
      </w:r>
    </w:p>
    <w:p w14:paraId="5FEA4EE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3AE25AB3" w14:textId="77777777" w:rsidR="00091302" w:rsidRPr="005977A9" w:rsidRDefault="00091302" w:rsidP="00091302">
      <w:pPr>
        <w:shd w:val="clear" w:color="auto" w:fill="F2F2F2" w:themeFill="background1" w:themeFillShade="F2"/>
        <w:jc w:val="both"/>
      </w:pPr>
      <w:r w:rsidRPr="4AB71B2E">
        <w:rPr>
          <w:rFonts w:ascii="Consolas" w:eastAsia="Consolas" w:hAnsi="Consolas" w:cs="Consolas"/>
          <w:sz w:val="20"/>
          <w:szCs w:val="20"/>
        </w:rPr>
        <w:t xml:space="preserve">            "currency": ”HUF”,</w:t>
      </w:r>
    </w:p>
    <w:p w14:paraId="18BE55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w:t>
      </w:r>
    </w:p>
    <w:p w14:paraId="58DD2C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80A671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220BC3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CE03C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16D9F6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"Credit Card",</w:t>
      </w:r>
    </w:p>
    <w:p w14:paraId="65896F4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"CARD",</w:t>
      </w:r>
    </w:p>
    <w:p w14:paraId="648026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2358C5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1FA201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"2",</w:t>
      </w:r>
    </w:p>
    <w:p w14:paraId="251355A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71CA377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5BDDE5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00785D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BA6B2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"Azonnali fizetés",</w:t>
      </w:r>
    </w:p>
    <w:p w14:paraId="1515A68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"AFR",</w:t>
      </w:r>
    </w:p>
    <w:p w14:paraId="7AA15AF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1B2C51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0E36376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"3",</w:t>
      </w:r>
    </w:p>
    <w:p w14:paraId="50F84FD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611CF59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F06FBC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9F4B05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7B1CFCC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"Széchenyi Card",</w:t>
      </w:r>
    </w:p>
    <w:p w14:paraId="221A209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"SZEP",</w:t>
      </w:r>
    </w:p>
    <w:p w14:paraId="5F61AAB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40DEB7C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3B3CEE7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"4",</w:t>
      </w:r>
    </w:p>
    <w:p w14:paraId="2B95F6C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860274D" w14:textId="2EE6AC39"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BD08C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AA1D7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5DDA2DE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"Gift Card",</w:t>
      </w:r>
    </w:p>
    <w:p w14:paraId="161FDEC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5FB1FBF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"AJÁND",</w:t>
      </w:r>
    </w:p>
    <w:p w14:paraId="4A1C08B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088754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"6",</w:t>
      </w:r>
    </w:p>
    <w:p w14:paraId="7E091D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EAD90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37E68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36E5BD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7BC5048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"Loyalty Card",</w:t>
      </w:r>
    </w:p>
    <w:p w14:paraId="504B208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6D2AEBE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"HŰSÉG",</w:t>
      </w:r>
    </w:p>
    <w:p w14:paraId="22A9AE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629D0D8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"7",</w:t>
      </w:r>
    </w:p>
    <w:p w14:paraId="3E1E14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22F9959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BEB6F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214340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C1E1E2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"Smart Card",</w:t>
      </w:r>
    </w:p>
    <w:p w14:paraId="7A78B8C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0455A3F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"SMART",</w:t>
      </w:r>
    </w:p>
    <w:p w14:paraId="6480870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1CA311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"8",</w:t>
      </w:r>
    </w:p>
    <w:p w14:paraId="34CA867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5894684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07153B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6A5913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38C0968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"Coupon",</w:t>
      </w:r>
    </w:p>
    <w:p w14:paraId="4F5B0DE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73307F5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"KUPON",</w:t>
      </w:r>
    </w:p>
    <w:p w14:paraId="2691866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7DD92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"9",</w:t>
      </w:r>
    </w:p>
    <w:p w14:paraId="4A3ADF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4F93014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5A5AE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016FD7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1D05816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"Egyéb nem visszajáró",</w:t>
      </w:r>
    </w:p>
    <w:p w14:paraId="77427D2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4CC8ED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"EGYEB-*",</w:t>
      </w:r>
    </w:p>
    <w:p w14:paraId="535121D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6A8CF6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"10",</w:t>
      </w:r>
    </w:p>
    <w:p w14:paraId="3CC9FC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2BED039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EAF17D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E333D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6ECFC96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"Göngyölegjegy",</w:t>
      </w:r>
    </w:p>
    <w:p w14:paraId="346EBA6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"OTHER_CHANGE_RETURNABLE",</w:t>
      </w:r>
    </w:p>
    <w:p w14:paraId="16F0F10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"GÖNGY",</w:t>
      </w:r>
    </w:p>
    <w:p w14:paraId="345B98E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3906677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"11",</w:t>
      </w:r>
    </w:p>
    <w:p w14:paraId="45BCBA0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743A02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06F6B9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D7EAED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006FA4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"Egyéb visszajáró",</w:t>
      </w:r>
    </w:p>
    <w:p w14:paraId="26BC2CD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"OTHER_CHANGE_RETURNABLE",</w:t>
      </w:r>
    </w:p>
    <w:p w14:paraId="1C12078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"EGYEB-*",</w:t>
      </w:r>
    </w:p>
    <w:p w14:paraId="7AB7CD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7851242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"12",</w:t>
      </w:r>
    </w:p>
    <w:p w14:paraId="5BE46CD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653066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CD4246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18642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p>
    <w:p w14:paraId="56A7F3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4329191"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2307098C" w14:textId="77777777" w:rsidR="00091302" w:rsidRPr="005977A9" w:rsidRDefault="00091302" w:rsidP="00B97AE5">
      <w:pPr>
        <w:pStyle w:val="Listaszerbekezds"/>
        <w:numPr>
          <w:ilvl w:val="0"/>
          <w:numId w:val="84"/>
        </w:numPr>
        <w:spacing w:before="0" w:after="0"/>
        <w:jc w:val="both"/>
      </w:pPr>
      <w:r w:rsidRPr="005977A9">
        <w:rPr>
          <w:b/>
        </w:rPr>
        <w:t xml:space="preserve">paymentMethods </w:t>
      </w:r>
      <w:r w:rsidRPr="005977A9">
        <w:t>– Fizetési mód objektumok listája</w:t>
      </w:r>
    </w:p>
    <w:p w14:paraId="6005F73B" w14:textId="77777777" w:rsidR="00091302" w:rsidRPr="005977A9" w:rsidRDefault="00091302" w:rsidP="00091302">
      <w:pPr>
        <w:pStyle w:val="Listaszerbekezds"/>
        <w:numPr>
          <w:ilvl w:val="0"/>
          <w:numId w:val="0"/>
        </w:numPr>
        <w:spacing w:before="0" w:after="0"/>
        <w:ind w:left="720"/>
        <w:jc w:val="both"/>
      </w:pPr>
      <w:r w:rsidRPr="005977A9">
        <w:t>A listaelemek adatstruktúrájának</w:t>
      </w:r>
      <w:r w:rsidRPr="005977A9">
        <w:rPr>
          <w:rFonts w:asciiTheme="minorHAnsi" w:hAnsiTheme="minorHAnsi" w:cstheme="minorHAnsi"/>
        </w:rPr>
        <w:t xml:space="preserve"> leírója a </w:t>
      </w:r>
      <w:hyperlink w:anchor="_paymentMethod__–" w:history="1">
        <w:r w:rsidRPr="005977A9">
          <w:rPr>
            <w:rStyle w:val="Hiperhivatkozs"/>
          </w:rPr>
          <w:t>paymentMethod</w:t>
        </w:r>
      </w:hyperlink>
      <w:r w:rsidRPr="005977A9">
        <w:rPr>
          <w:b/>
        </w:rPr>
        <w:t xml:space="preserve"> </w:t>
      </w:r>
      <w:r w:rsidRPr="005977A9">
        <w:t>pont alatt található.</w:t>
      </w:r>
    </w:p>
    <w:p w14:paraId="5FEA7530" w14:textId="77777777" w:rsidR="00091302" w:rsidRPr="005977A9" w:rsidRDefault="00091302" w:rsidP="00091302"/>
    <w:p w14:paraId="409E9BB6" w14:textId="77777777" w:rsidR="00091302" w:rsidRPr="005977A9" w:rsidRDefault="00091302" w:rsidP="00091302">
      <w:pPr>
        <w:pStyle w:val="Cmsor2"/>
        <w:rPr>
          <w:lang w:val="en-US"/>
        </w:rPr>
      </w:pPr>
      <w:bookmarkStart w:id="1419" w:name="_Toc167061706"/>
      <w:bookmarkStart w:id="1420" w:name="_Toc389236392"/>
      <w:bookmarkStart w:id="1421" w:name="_Toc195567190"/>
      <w:r w:rsidRPr="005977A9">
        <w:rPr>
          <w:lang w:val="en-US"/>
        </w:rPr>
        <w:t>Periféria kezelés</w:t>
      </w:r>
      <w:bookmarkEnd w:id="1419"/>
      <w:bookmarkEnd w:id="1420"/>
      <w:bookmarkEnd w:id="1421"/>
    </w:p>
    <w:p w14:paraId="1FC876D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bizonylatok és bizonylatmásolatok kinyomtatását, nyomtatás vezérlését az e-pénztárgép kliens alkalmazás végzi az alább ismeretett módon.</w:t>
      </w:r>
    </w:p>
    <w:p w14:paraId="68835118" w14:textId="77777777" w:rsidR="00091302" w:rsidRPr="005977A9" w:rsidRDefault="00091302" w:rsidP="00091302">
      <w:pPr>
        <w:jc w:val="both"/>
      </w:pPr>
    </w:p>
    <w:p w14:paraId="10CAFAC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bizonylat létrehozás minden lépésénél a FAM összeállítja a nyomtatandó vagy megjelenítendő adatokat – beleértve a számított adatokat is, mint pl. a végösszeg, a kerekítés, a végösszeg más devizára átszámítiott értékét stb. – az adott nyelvi és devizanem beállításai szerinti számábrázolással (tizedesvessző vagy pont, ezres elválasztás), és visszaadja a fiskális alkalmazásnak. </w:t>
      </w:r>
    </w:p>
    <w:p w14:paraId="5602B3AD" w14:textId="77777777" w:rsidR="00091302" w:rsidRPr="005977A9" w:rsidRDefault="00091302" w:rsidP="00091302">
      <w:pPr>
        <w:jc w:val="both"/>
      </w:pPr>
    </w:p>
    <w:p w14:paraId="40B3CD7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e-pénztárgép kliens alkalmazás a beállított nyomtató- és kijelzőtípusnak megfelelő vezérlő kódokkal (pl. félkövér vagy dupla magas szedés, papírvágás) és oszlopszámmal (egy sorban megjeleníthető karakterek száma), </w:t>
      </w:r>
      <w:r w:rsidRPr="005977A9">
        <w:rPr>
          <w:rFonts w:ascii="Calibri" w:eastAsia="Calibri" w:hAnsi="Calibri" w:cs="Calibri"/>
          <w:i/>
        </w:rPr>
        <w:t>kizárólag a FAM-ból visszakapott adatokból</w:t>
      </w:r>
      <w:r w:rsidRPr="005977A9">
        <w:rPr>
          <w:rFonts w:ascii="Calibri" w:eastAsia="Calibri" w:hAnsi="Calibri" w:cs="Calibri"/>
        </w:rPr>
        <w:t xml:space="preserve"> előállítja a nyomtatási képet. </w:t>
      </w:r>
    </w:p>
    <w:p w14:paraId="4CDE0AFF" w14:textId="77777777" w:rsidR="00091302" w:rsidRPr="005977A9" w:rsidRDefault="00091302" w:rsidP="00091302">
      <w:pPr>
        <w:jc w:val="both"/>
      </w:pPr>
    </w:p>
    <w:p w14:paraId="7D58BE6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e-pénztárgép kliens alkalmazás kinyomtatja a bizonylatot vagy bizonylatmásolatot.</w:t>
      </w:r>
    </w:p>
    <w:p w14:paraId="508CCF6E" w14:textId="77777777" w:rsidR="00091302" w:rsidRPr="005977A9" w:rsidRDefault="00091302" w:rsidP="00091302">
      <w:pPr>
        <w:jc w:val="both"/>
      </w:pPr>
    </w:p>
    <w:p w14:paraId="44FE855A" w14:textId="77777777" w:rsidR="00091302" w:rsidRPr="005977A9" w:rsidRDefault="00091302" w:rsidP="00091302">
      <w:pPr>
        <w:pStyle w:val="Cmsor3"/>
        <w:rPr>
          <w:rFonts w:asciiTheme="minorHAnsi" w:eastAsiaTheme="minorEastAsia" w:hAnsiTheme="minorHAnsi" w:cstheme="minorBidi"/>
          <w:color w:val="00000A"/>
          <w:lang w:val="en-US"/>
        </w:rPr>
      </w:pPr>
      <w:bookmarkStart w:id="1422" w:name="_Periféria_beállítások"/>
      <w:bookmarkStart w:id="1423" w:name="_Toc195567191"/>
      <w:bookmarkEnd w:id="1422"/>
      <w:r w:rsidRPr="005977A9">
        <w:rPr>
          <w:lang w:val="en-US"/>
        </w:rPr>
        <w:t>Periféria beállítások</w:t>
      </w:r>
      <w:bookmarkEnd w:id="1423"/>
    </w:p>
    <w:p w14:paraId="734EB817" w14:textId="77777777" w:rsidR="00091302" w:rsidRPr="005977A9" w:rsidRDefault="00091302" w:rsidP="00091302">
      <w:pPr>
        <w:rPr>
          <w:rFonts w:eastAsia="Calibri"/>
        </w:rPr>
      </w:pPr>
    </w:p>
    <w:p w14:paraId="2DF947DD"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FAM lehetőséget biztosít a perifériák (nyomtató, vevő kijelző) beállításainak tárolására és kiolvasására.</w:t>
      </w:r>
    </w:p>
    <w:p w14:paraId="4F46A65A" w14:textId="77777777" w:rsidR="00091302" w:rsidRPr="005977A9" w:rsidRDefault="00091302" w:rsidP="00091302">
      <w:pPr>
        <w:jc w:val="both"/>
        <w:rPr>
          <w:rFonts w:ascii="Calibri" w:eastAsia="Calibri" w:hAnsi="Calibri" w:cs="Calibri"/>
          <w:color w:val="00000A"/>
        </w:rPr>
      </w:pPr>
    </w:p>
    <w:p w14:paraId="6468A5F5"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Ez egy opcionális funkció felhőalapú e-pénztárgép kliens esetén, segítségével egyes perifériakezelési beállításokat nem szükséges a kliens applikációban tárolni.</w:t>
      </w:r>
    </w:p>
    <w:p w14:paraId="1DB38AFD" w14:textId="77777777" w:rsidR="00091302" w:rsidRPr="005977A9" w:rsidRDefault="00091302" w:rsidP="00091302">
      <w:pPr>
        <w:jc w:val="both"/>
        <w:rPr>
          <w:rFonts w:ascii="Calibri" w:eastAsia="Calibri" w:hAnsi="Calibri" w:cs="Calibri"/>
          <w:color w:val="00000A"/>
        </w:rPr>
      </w:pPr>
    </w:p>
    <w:p w14:paraId="0BE7BD5E" w14:textId="77777777" w:rsidR="00091302" w:rsidRPr="005977A9" w:rsidRDefault="00091302" w:rsidP="00091302">
      <w:pPr>
        <w:pStyle w:val="Cmsor3"/>
      </w:pPr>
      <w:bookmarkStart w:id="1424" w:name="_Toc195567192"/>
      <w:r w:rsidRPr="005977A9">
        <w:rPr>
          <w:lang w:val="en-US"/>
        </w:rPr>
        <w:t>Beállítások lekérdezése</w:t>
      </w:r>
      <w:bookmarkEnd w:id="1424"/>
    </w:p>
    <w:p w14:paraId="54586E21" w14:textId="77777777" w:rsidR="00091302" w:rsidRPr="005977A9" w:rsidRDefault="00091302" w:rsidP="00091302">
      <w:pPr>
        <w:jc w:val="both"/>
        <w:rPr>
          <w:rFonts w:ascii="Calibri" w:eastAsia="Calibri" w:hAnsi="Calibri" w:cs="Calibri"/>
          <w:color w:val="00000A"/>
        </w:rPr>
      </w:pPr>
    </w:p>
    <w:p w14:paraId="5F85BD8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28C5DB1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4971AC8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402CDD2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8F5C92F" w14:textId="77777777" w:rsidR="00091302" w:rsidRPr="005977A9" w:rsidRDefault="00091302" w:rsidP="00091302">
      <w:pPr>
        <w:jc w:val="both"/>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xml:space="preserve">: /system/peripheral-settings/{systemId}?key=... </w:t>
      </w:r>
    </w:p>
    <w:p w14:paraId="7833E4B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PeripheralSettingsResponse</w:t>
      </w:r>
    </w:p>
    <w:p w14:paraId="79DB309A" w14:textId="77777777" w:rsidR="00091302" w:rsidRPr="005977A9" w:rsidRDefault="00091302" w:rsidP="00091302">
      <w:pPr>
        <w:jc w:val="both"/>
        <w:rPr>
          <w:rFonts w:ascii="Calibri" w:eastAsia="Calibri" w:hAnsi="Calibri" w:cs="Calibri"/>
        </w:rPr>
      </w:pPr>
    </w:p>
    <w:p w14:paraId="68E46D3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1E3EDF2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6D02AA09" w14:textId="77777777" w:rsidR="00091302" w:rsidRPr="00010356" w:rsidRDefault="00091302" w:rsidP="00091302">
      <w:pPr>
        <w:jc w:val="both"/>
        <w:rPr>
          <w:rFonts w:ascii="Calibri" w:eastAsia="Calibri" w:hAnsi="Calibri" w:cs="Calibri"/>
          <w:lang w:val="pt-BR"/>
        </w:rPr>
      </w:pPr>
    </w:p>
    <w:p w14:paraId="1A420C3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72DA5D15"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3E31F20E" w14:textId="77777777" w:rsidR="00091302" w:rsidRPr="005977A9" w:rsidRDefault="00091302" w:rsidP="00B97AE5">
      <w:pPr>
        <w:pStyle w:val="Listaszerbekezds"/>
        <w:numPr>
          <w:ilvl w:val="0"/>
          <w:numId w:val="130"/>
        </w:numPr>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1D1FCD7E" w14:textId="77777777" w:rsidR="00091302" w:rsidRPr="005977A9" w:rsidRDefault="00091302" w:rsidP="00091302">
      <w:pPr>
        <w:jc w:val="both"/>
        <w:rPr>
          <w:b/>
        </w:rPr>
      </w:pPr>
    </w:p>
    <w:p w14:paraId="681B1C69" w14:textId="77777777" w:rsidR="00091302" w:rsidRPr="005977A9" w:rsidRDefault="00091302" w:rsidP="00091302">
      <w:pPr>
        <w:jc w:val="both"/>
        <w:rPr>
          <w:b/>
        </w:rPr>
      </w:pPr>
    </w:p>
    <w:p w14:paraId="731DC67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58542A75" w14:textId="77777777" w:rsidR="00091302" w:rsidRPr="005977A9" w:rsidRDefault="00091302" w:rsidP="00091302">
      <w:pPr>
        <w:rPr>
          <w:b/>
        </w:rPr>
      </w:pPr>
    </w:p>
    <w:p w14:paraId="2FEDB92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DE5B1B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FDE8B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179D49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"settings": {</w:t>
      </w:r>
    </w:p>
    <w:p w14:paraId="0820C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 "value"</w:t>
      </w:r>
    </w:p>
    <w:p w14:paraId="6BEA62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9D03FC8" w14:textId="77777777" w:rsidR="00091302" w:rsidRPr="005977A9" w:rsidRDefault="00091302" w:rsidP="00091302">
      <w:pPr>
        <w:jc w:val="both"/>
        <w:rPr>
          <w:rFonts w:ascii="Calibri" w:eastAsia="Calibri" w:hAnsi="Calibri" w:cs="Calibri"/>
          <w:color w:val="00000A"/>
        </w:rPr>
      </w:pPr>
    </w:p>
    <w:p w14:paraId="652B995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54A5CB6F" w14:textId="77777777" w:rsidR="00091302" w:rsidRPr="005977A9" w:rsidRDefault="00091302" w:rsidP="00B97AE5">
      <w:pPr>
        <w:pStyle w:val="Listaszerbekezds"/>
        <w:numPr>
          <w:ilvl w:val="1"/>
          <w:numId w:val="52"/>
        </w:numPr>
        <w:spacing w:before="0" w:after="0"/>
        <w:ind w:left="1440"/>
        <w:jc w:val="both"/>
        <w:rPr>
          <w:rFonts w:eastAsiaTheme="minorEastAsia" w:cstheme="minorBidi"/>
        </w:rPr>
      </w:pPr>
      <w:r w:rsidRPr="005977A9">
        <w:rPr>
          <w:rFonts w:eastAsiaTheme="minorEastAsia" w:cstheme="minorBidi"/>
          <w:b/>
        </w:rPr>
        <w:t>settings –</w:t>
      </w:r>
      <w:r w:rsidRPr="005977A9">
        <w:rPr>
          <w:rFonts w:eastAsiaTheme="minorEastAsia" w:cstheme="minorBidi"/>
        </w:rPr>
        <w:t xml:space="preserve"> A lekért érték, </w:t>
      </w:r>
      <w:r w:rsidRPr="005977A9">
        <w:rPr>
          <w:rFonts w:eastAsiaTheme="minorEastAsia" w:cstheme="minorBidi"/>
          <w:b/>
        </w:rPr>
        <w:t>kulcs - érték</w:t>
      </w:r>
      <w:r w:rsidRPr="005977A9">
        <w:rPr>
          <w:rFonts w:eastAsiaTheme="minorEastAsia" w:cstheme="minorBidi"/>
        </w:rPr>
        <w:t xml:space="preserve"> párban</w:t>
      </w:r>
    </w:p>
    <w:p w14:paraId="777A49B2" w14:textId="77777777" w:rsidR="00091302" w:rsidRPr="005977A9" w:rsidRDefault="00091302" w:rsidP="00091302">
      <w:pPr>
        <w:jc w:val="both"/>
        <w:rPr>
          <w:rFonts w:ascii="Calibri" w:eastAsia="Calibri" w:hAnsi="Calibri" w:cs="Calibri"/>
          <w:color w:val="00000A"/>
        </w:rPr>
      </w:pPr>
    </w:p>
    <w:p w14:paraId="296A32D8"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6A2D41A3"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01A0903" w14:textId="77777777">
        <w:tc>
          <w:tcPr>
            <w:tcW w:w="2830" w:type="dxa"/>
          </w:tcPr>
          <w:p w14:paraId="653BFAC1"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490FB79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7B0246BC"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21608D50"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FB36BC" w14:paraId="5A6C4677" w14:textId="77777777">
        <w:tc>
          <w:tcPr>
            <w:tcW w:w="2830" w:type="dxa"/>
          </w:tcPr>
          <w:p w14:paraId="51D86E7D" w14:textId="77777777" w:rsidR="00091302" w:rsidRPr="007A4A62" w:rsidRDefault="00091302">
            <w:pPr>
              <w:jc w:val="both"/>
              <w:rPr>
                <w:rFonts w:asciiTheme="minorHAnsi" w:hAnsiTheme="minorHAnsi" w:cstheme="minorHAnsi"/>
                <w:sz w:val="20"/>
                <w:szCs w:val="20"/>
                <w:lang w:val="pt-BR"/>
              </w:rPr>
            </w:pPr>
            <w:r w:rsidRPr="007A4A62">
              <w:rPr>
                <w:rFonts w:asciiTheme="minorHAnsi" w:hAnsiTheme="minorHAnsi" w:cstheme="minorHAnsi"/>
                <w:sz w:val="20"/>
                <w:szCs w:val="20"/>
                <w:lang w:val="pt-BR"/>
              </w:rPr>
              <w:t>A periféria beállítások lekérdezése sikertelen</w:t>
            </w:r>
          </w:p>
        </w:tc>
        <w:tc>
          <w:tcPr>
            <w:tcW w:w="2410" w:type="dxa"/>
          </w:tcPr>
          <w:p w14:paraId="7713864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FAILED_TO_GET_PERIPHERAL_SETTINGS</w:t>
            </w:r>
          </w:p>
        </w:tc>
        <w:tc>
          <w:tcPr>
            <w:tcW w:w="425" w:type="dxa"/>
          </w:tcPr>
          <w:p w14:paraId="4314307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893D556"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kérésben szereplő kulcs formátuma nem megfelelő</w:t>
            </w:r>
          </w:p>
        </w:tc>
      </w:tr>
    </w:tbl>
    <w:p w14:paraId="06D83799" w14:textId="77777777" w:rsidR="00091302" w:rsidRPr="00010356" w:rsidRDefault="00091302" w:rsidP="00091302">
      <w:pPr>
        <w:jc w:val="both"/>
        <w:rPr>
          <w:rFonts w:ascii="Calibri" w:eastAsia="Calibri" w:hAnsi="Calibri" w:cs="Calibri"/>
          <w:color w:val="00000A"/>
          <w:lang w:val="pt-BR"/>
        </w:rPr>
      </w:pPr>
    </w:p>
    <w:p w14:paraId="2FD99F6E" w14:textId="77777777" w:rsidR="00091302" w:rsidRPr="005977A9" w:rsidRDefault="00091302" w:rsidP="00091302">
      <w:pPr>
        <w:pStyle w:val="Cmsor3"/>
        <w:rPr>
          <w:b w:val="0"/>
        </w:rPr>
      </w:pPr>
      <w:bookmarkStart w:id="1425" w:name="_Toc195567193"/>
      <w:r w:rsidRPr="005977A9">
        <w:rPr>
          <w:lang w:val="en-US"/>
        </w:rPr>
        <w:t>Beállítás rögzítése</w:t>
      </w:r>
      <w:bookmarkEnd w:id="1425"/>
    </w:p>
    <w:p w14:paraId="4AC6174D" w14:textId="77777777" w:rsidR="00091302" w:rsidRPr="005977A9" w:rsidRDefault="00091302" w:rsidP="00091302">
      <w:pPr>
        <w:jc w:val="both"/>
        <w:rPr>
          <w:rFonts w:ascii="Calibri" w:eastAsia="Calibri" w:hAnsi="Calibri" w:cs="Calibri"/>
          <w:color w:val="00000A"/>
        </w:rPr>
      </w:pPr>
    </w:p>
    <w:p w14:paraId="2C78C4B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3020190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5A6C9B8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1E4546B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39835AF" w14:textId="77777777" w:rsidR="00091302" w:rsidRPr="005977A9" w:rsidRDefault="00091302" w:rsidP="00091302">
      <w:pPr>
        <w:jc w:val="both"/>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/system/peripheral-settings</w:t>
      </w:r>
    </w:p>
    <w:p w14:paraId="51503CA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Végpont kérés objektuma: PeripheralSettingsRequest</w:t>
      </w:r>
    </w:p>
    <w:p w14:paraId="0E34012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FcuSystemResult</w:t>
      </w:r>
    </w:p>
    <w:p w14:paraId="7C1DF6C2" w14:textId="77777777" w:rsidR="00091302" w:rsidRPr="005977A9" w:rsidRDefault="00091302" w:rsidP="00091302">
      <w:pPr>
        <w:jc w:val="both"/>
        <w:rPr>
          <w:rFonts w:ascii="Calibri" w:eastAsia="Calibri" w:hAnsi="Calibri" w:cs="Calibri"/>
        </w:rPr>
      </w:pPr>
    </w:p>
    <w:p w14:paraId="2490616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Kérés adatszerkezete</w:t>
      </w:r>
    </w:p>
    <w:p w14:paraId="51F52F57" w14:textId="77777777" w:rsidR="00091302" w:rsidRPr="005977A9" w:rsidRDefault="00091302" w:rsidP="00091302">
      <w:pPr>
        <w:rPr>
          <w:b/>
        </w:rPr>
      </w:pPr>
    </w:p>
    <w:p w14:paraId="4625F9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9E7DF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0F76FFA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"settings": {</w:t>
      </w:r>
    </w:p>
    <w:p w14:paraId="633B94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"key1": "value1",</w:t>
      </w:r>
    </w:p>
    <w:p w14:paraId="7FBE8C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"key2": "value2",</w:t>
      </w:r>
    </w:p>
    <w:p w14:paraId="4C2611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B7B00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8BF7E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55DF552" w14:textId="77777777" w:rsidR="00091302" w:rsidRPr="005977A9" w:rsidRDefault="00091302" w:rsidP="00091302">
      <w:pPr>
        <w:jc w:val="both"/>
        <w:rPr>
          <w:rFonts w:ascii="Calibri" w:eastAsia="Calibri" w:hAnsi="Calibri" w:cs="Calibri"/>
          <w:color w:val="00000A"/>
        </w:rPr>
      </w:pPr>
    </w:p>
    <w:p w14:paraId="509902F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1914603B" w14:textId="77777777" w:rsidR="00091302" w:rsidRPr="005977A9" w:rsidRDefault="00091302" w:rsidP="00B97AE5">
      <w:pPr>
        <w:pStyle w:val="Listaszerbekezds"/>
        <w:numPr>
          <w:ilvl w:val="1"/>
          <w:numId w:val="52"/>
        </w:numPr>
        <w:spacing w:before="0" w:after="0"/>
        <w:ind w:left="1440"/>
        <w:jc w:val="both"/>
      </w:pPr>
      <w:r w:rsidRPr="005977A9">
        <w:rPr>
          <w:b/>
        </w:rPr>
        <w:t>systemId*</w:t>
      </w:r>
      <w:r w:rsidRPr="005977A9">
        <w:t xml:space="preserve"> - A FAM példányt azonosító egyedi azonosító (AP szám)</w:t>
      </w:r>
    </w:p>
    <w:p w14:paraId="3DBC7360" w14:textId="77777777" w:rsidR="00091302" w:rsidRPr="005977A9" w:rsidRDefault="00091302" w:rsidP="00B97AE5">
      <w:pPr>
        <w:pStyle w:val="Listaszerbekezds"/>
        <w:numPr>
          <w:ilvl w:val="1"/>
          <w:numId w:val="52"/>
        </w:numPr>
        <w:spacing w:before="0" w:after="0"/>
        <w:ind w:left="1440"/>
        <w:jc w:val="both"/>
        <w:rPr>
          <w:rFonts w:eastAsiaTheme="minorEastAsia" w:cstheme="minorBidi"/>
        </w:rPr>
      </w:pPr>
      <w:r w:rsidRPr="005977A9">
        <w:rPr>
          <w:rFonts w:eastAsiaTheme="minorEastAsia" w:cstheme="minorBidi"/>
          <w:b/>
        </w:rPr>
        <w:t>settings* -</w:t>
      </w:r>
      <w:r w:rsidRPr="005977A9">
        <w:rPr>
          <w:rFonts w:eastAsiaTheme="minorEastAsia" w:cstheme="minorBidi"/>
        </w:rPr>
        <w:t xml:space="preserve"> A beadott kulcs – érték párok</w:t>
      </w:r>
    </w:p>
    <w:p w14:paraId="01A30FB5" w14:textId="77777777" w:rsidR="00091302" w:rsidRPr="00010356" w:rsidRDefault="00091302" w:rsidP="00091302">
      <w:pPr>
        <w:jc w:val="both"/>
        <w:rPr>
          <w:rFonts w:ascii="Calibri" w:eastAsia="Calibri" w:hAnsi="Calibri" w:cs="Calibri"/>
        </w:rPr>
      </w:pPr>
    </w:p>
    <w:p w14:paraId="34A60611" w14:textId="013DC9E7" w:rsidR="00CF4551" w:rsidRPr="00010356" w:rsidRDefault="00CF4551" w:rsidP="00091302">
      <w:pPr>
        <w:jc w:val="both"/>
        <w:rPr>
          <w:rFonts w:ascii="Calibri" w:eastAsia="Calibri" w:hAnsi="Calibri" w:cs="Calibri"/>
        </w:rPr>
      </w:pPr>
      <w:r w:rsidRPr="00010356">
        <w:rPr>
          <w:rFonts w:ascii="Calibri" w:eastAsia="Calibri" w:hAnsi="Calibri" w:cs="Calibri"/>
        </w:rPr>
        <w:t>Példa a</w:t>
      </w:r>
      <w:r w:rsidR="00730B0F" w:rsidRPr="00010356">
        <w:rPr>
          <w:rFonts w:ascii="Calibri" w:eastAsia="Calibri" w:hAnsi="Calibri" w:cs="Calibri"/>
        </w:rPr>
        <w:t xml:space="preserve"> </w:t>
      </w:r>
      <w:hyperlink w:anchor="_Kész_bizonylatkép_lekérése" w:history="1">
        <w:r w:rsidR="00F07D28" w:rsidRPr="00152C1C">
          <w:rPr>
            <w:rStyle w:val="Hiperhivatkozs"/>
            <w:rFonts w:ascii="Calibri" w:eastAsia="Calibri" w:hAnsi="Calibri" w:cs="Calibri"/>
          </w:rPr>
          <w:t>nyomtatási paraméterek</w:t>
        </w:r>
      </w:hyperlink>
      <w:r w:rsidR="00F07D28">
        <w:rPr>
          <w:rFonts w:ascii="Calibri" w:eastAsia="Calibri" w:hAnsi="Calibri" w:cs="Calibri"/>
        </w:rPr>
        <w:t xml:space="preserve"> </w:t>
      </w:r>
      <w:r w:rsidR="00730B0F" w:rsidRPr="00010356">
        <w:rPr>
          <w:rFonts w:ascii="Calibri" w:eastAsia="Calibri" w:hAnsi="Calibri" w:cs="Calibri"/>
        </w:rPr>
        <w:t>beállítására</w:t>
      </w:r>
      <w:r w:rsidR="00730B0F">
        <w:rPr>
          <w:rFonts w:ascii="Calibri" w:eastAsia="Calibri" w:hAnsi="Calibri" w:cs="Calibri"/>
        </w:rPr>
        <w:t xml:space="preserve"> </w:t>
      </w:r>
      <w:r w:rsidR="008A01C2">
        <w:rPr>
          <w:rFonts w:ascii="Calibri" w:eastAsia="Calibri" w:hAnsi="Calibri" w:cs="Calibri"/>
        </w:rPr>
        <w:t>(</w:t>
      </w:r>
      <w:r w:rsidR="00730B0F">
        <w:rPr>
          <w:rFonts w:ascii="Calibri" w:eastAsia="Calibri" w:hAnsi="Calibri" w:cs="Calibri"/>
        </w:rPr>
        <w:t>57mm-es papírszélességű, 203 dpi felbontású, 384 pixel szélességű</w:t>
      </w:r>
      <w:r w:rsidR="00D8503F">
        <w:rPr>
          <w:rFonts w:ascii="Calibri" w:eastAsia="Calibri" w:hAnsi="Calibri" w:cs="Calibri"/>
        </w:rPr>
        <w:t>, soronként 48 karakteres</w:t>
      </w:r>
      <w:r w:rsidR="00730B0F">
        <w:rPr>
          <w:rFonts w:ascii="Calibri" w:eastAsia="Calibri" w:hAnsi="Calibri" w:cs="Calibri"/>
        </w:rPr>
        <w:t xml:space="preserve"> nyomtatás</w:t>
      </w:r>
      <w:r w:rsidR="008A01C2">
        <w:rPr>
          <w:rFonts w:ascii="Calibri" w:eastAsia="Calibri" w:hAnsi="Calibri" w:cs="Calibri"/>
        </w:rPr>
        <w:t>)</w:t>
      </w:r>
      <w:r w:rsidR="00730B0F">
        <w:rPr>
          <w:rFonts w:ascii="Calibri" w:eastAsia="Calibri" w:hAnsi="Calibri" w:cs="Calibri"/>
        </w:rPr>
        <w:t>:</w:t>
      </w:r>
    </w:p>
    <w:p w14:paraId="679E4075" w14:textId="77777777" w:rsidR="00091302" w:rsidRDefault="00091302" w:rsidP="00091302">
      <w:pPr>
        <w:jc w:val="both"/>
        <w:rPr>
          <w:rFonts w:ascii="Calibri" w:eastAsia="Calibri" w:hAnsi="Calibri" w:cs="Calibri"/>
        </w:rPr>
      </w:pPr>
    </w:p>
    <w:p w14:paraId="1DD79099" w14:textId="77777777" w:rsidR="003E2E49" w:rsidRPr="005977A9" w:rsidRDefault="003E2E49" w:rsidP="003E2E4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D30C7B" w14:textId="77777777" w:rsidR="003E2E49" w:rsidRPr="005977A9" w:rsidRDefault="003E2E49" w:rsidP="003E2E4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1C9670F8"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"settings": {</w:t>
      </w:r>
    </w:p>
    <w:p w14:paraId="52788C38"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"sys.printer.selected": "client default",</w:t>
      </w:r>
    </w:p>
    <w:p w14:paraId="75A82E09"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"sys.client.printer.default.dpi": "203",</w:t>
      </w:r>
    </w:p>
    <w:p w14:paraId="4FFB0C79" w14:textId="409974B4"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"sys.client.printer.default.imageWidthPx": "</w:t>
      </w:r>
      <w:r>
        <w:rPr>
          <w:rFonts w:ascii="Consolas" w:eastAsia="Consolas" w:hAnsi="Consolas" w:cs="Consolas"/>
          <w:sz w:val="20"/>
          <w:szCs w:val="20"/>
        </w:rPr>
        <w:t>384</w:t>
      </w:r>
      <w:r w:rsidRPr="0076043B">
        <w:rPr>
          <w:rFonts w:ascii="Consolas" w:eastAsia="Consolas" w:hAnsi="Consolas" w:cs="Consolas"/>
          <w:sz w:val="20"/>
          <w:szCs w:val="20"/>
        </w:rPr>
        <w:t>",</w:t>
      </w:r>
    </w:p>
    <w:p w14:paraId="6D1A6BE0" w14:textId="3A7749CE"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"sys.client.printer.default.paperWidthChr": "4</w:t>
      </w:r>
      <w:r w:rsidR="00CB0FE4">
        <w:rPr>
          <w:rFonts w:ascii="Consolas" w:eastAsia="Consolas" w:hAnsi="Consolas" w:cs="Consolas"/>
          <w:sz w:val="20"/>
          <w:szCs w:val="20"/>
        </w:rPr>
        <w:t>8</w:t>
      </w:r>
      <w:r w:rsidRPr="0076043B">
        <w:rPr>
          <w:rFonts w:ascii="Consolas" w:eastAsia="Consolas" w:hAnsi="Consolas" w:cs="Consolas"/>
          <w:sz w:val="20"/>
          <w:szCs w:val="20"/>
        </w:rPr>
        <w:t>"</w:t>
      </w:r>
    </w:p>
    <w:p w14:paraId="29A95C20"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w:t>
      </w:r>
    </w:p>
    <w:p w14:paraId="55C15B30" w14:textId="77777777" w:rsidR="003E2E49" w:rsidRPr="005977A9" w:rsidRDefault="003E2E49" w:rsidP="003E2E4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D388F20" w14:textId="77777777" w:rsidR="003E2E49" w:rsidRPr="00010356" w:rsidRDefault="003E2E49" w:rsidP="00091302">
      <w:pPr>
        <w:jc w:val="both"/>
        <w:rPr>
          <w:rFonts w:ascii="Calibri" w:eastAsia="Calibri" w:hAnsi="Calibri" w:cs="Calibri"/>
        </w:rPr>
      </w:pPr>
    </w:p>
    <w:p w14:paraId="3D1BC11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6CCA7214" w14:textId="77777777" w:rsidR="00091302" w:rsidRPr="005977A9" w:rsidRDefault="00091302" w:rsidP="00091302">
      <w:pPr>
        <w:rPr>
          <w:b/>
        </w:rPr>
      </w:pPr>
    </w:p>
    <w:p w14:paraId="2D875F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D61E3B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6F6A1C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4E1BF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37F1EED" w14:textId="77777777" w:rsidR="00091302" w:rsidRPr="005977A9" w:rsidRDefault="00091302" w:rsidP="00091302">
      <w:pPr>
        <w:jc w:val="both"/>
        <w:rPr>
          <w:b/>
        </w:rPr>
      </w:pPr>
    </w:p>
    <w:p w14:paraId="6ED25099"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156AEA02"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28925C28" w14:textId="77777777">
        <w:tc>
          <w:tcPr>
            <w:tcW w:w="2830" w:type="dxa"/>
          </w:tcPr>
          <w:p w14:paraId="419FFBE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318FE16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77C7ECE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4BD79595"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49AB3022" w14:textId="77777777">
        <w:tc>
          <w:tcPr>
            <w:tcW w:w="2830" w:type="dxa"/>
          </w:tcPr>
          <w:p w14:paraId="11E63B02" w14:textId="77777777" w:rsidR="00091302" w:rsidRPr="007A4A62" w:rsidRDefault="00091302">
            <w:pPr>
              <w:jc w:val="both"/>
              <w:rPr>
                <w:rFonts w:asciiTheme="minorHAnsi" w:hAnsiTheme="minorHAnsi" w:cstheme="minorHAnsi"/>
                <w:sz w:val="20"/>
                <w:szCs w:val="20"/>
                <w:lang w:val="pt-BR"/>
              </w:rPr>
            </w:pPr>
            <w:r w:rsidRPr="007A4A62">
              <w:rPr>
                <w:rFonts w:asciiTheme="minorHAnsi" w:hAnsiTheme="minorHAnsi" w:cstheme="minorHAnsi"/>
                <w:sz w:val="20"/>
                <w:szCs w:val="20"/>
                <w:lang w:val="pt-BR"/>
              </w:rPr>
              <w:t>A periféria beállítások mentése/módosítása  sikertelen</w:t>
            </w:r>
          </w:p>
        </w:tc>
        <w:tc>
          <w:tcPr>
            <w:tcW w:w="2410" w:type="dxa"/>
          </w:tcPr>
          <w:p w14:paraId="4872725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FAILED_TO_SET_PERIPHERAL_SETTINGS</w:t>
            </w:r>
          </w:p>
        </w:tc>
        <w:tc>
          <w:tcPr>
            <w:tcW w:w="425" w:type="dxa"/>
          </w:tcPr>
          <w:p w14:paraId="6999AA2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4720A01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Megfelelő </w:t>
            </w:r>
            <w:r w:rsidRPr="00BC744D">
              <w:rPr>
                <w:rFonts w:asciiTheme="minorHAnsi" w:hAnsiTheme="minorHAnsi" w:cstheme="minorHAnsi"/>
                <w:sz w:val="20"/>
                <w:szCs w:val="20"/>
              </w:rPr>
              <w:t xml:space="preserve">periféria beállítás </w:t>
            </w:r>
            <w:r w:rsidRPr="005977A9">
              <w:rPr>
                <w:rFonts w:asciiTheme="minorHAnsi" w:hAnsiTheme="minorHAnsi" w:cstheme="minorHAnsi"/>
                <w:sz w:val="20"/>
                <w:szCs w:val="20"/>
              </w:rPr>
              <w:t>azonosító, vagy adatszerkezet megadása</w:t>
            </w:r>
          </w:p>
        </w:tc>
      </w:tr>
    </w:tbl>
    <w:p w14:paraId="476259A6" w14:textId="77777777" w:rsidR="00091302" w:rsidRPr="005977A9" w:rsidRDefault="00091302" w:rsidP="00091302">
      <w:pPr>
        <w:jc w:val="both"/>
        <w:rPr>
          <w:b/>
        </w:rPr>
      </w:pPr>
    </w:p>
    <w:p w14:paraId="23161238" w14:textId="77777777" w:rsidR="00091302" w:rsidRPr="005977A9" w:rsidRDefault="00091302" w:rsidP="00091302">
      <w:pPr>
        <w:pStyle w:val="Cmsor2"/>
        <w:rPr>
          <w:lang w:val="en-US"/>
        </w:rPr>
      </w:pPr>
      <w:bookmarkStart w:id="1426" w:name="_Toc195567194"/>
      <w:r w:rsidRPr="005977A9">
        <w:rPr>
          <w:lang w:val="en-US"/>
        </w:rPr>
        <w:t>Bizonylatok kezelése</w:t>
      </w:r>
      <w:bookmarkEnd w:id="1391"/>
      <w:bookmarkEnd w:id="1392"/>
      <w:bookmarkEnd w:id="1426"/>
    </w:p>
    <w:p w14:paraId="20C5AAD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adóügyi bizonylatok kezelését és az adóhatóság felé történő adatszolgáltatást a FAM biztosítja. A FAM jelenleg tízféle bizonylat elkészítését támogatja. Ezeket a bizonylatokat három csoportra oszthatjuk: </w:t>
      </w:r>
    </w:p>
    <w:p w14:paraId="5A36B771" w14:textId="77777777" w:rsidR="00091302" w:rsidRPr="005977A9" w:rsidRDefault="00091302" w:rsidP="00B97AE5">
      <w:pPr>
        <w:pStyle w:val="Listaszerbekezds"/>
        <w:numPr>
          <w:ilvl w:val="0"/>
          <w:numId w:val="25"/>
        </w:numPr>
        <w:spacing w:before="0" w:after="0"/>
        <w:jc w:val="both"/>
      </w:pPr>
      <w:r w:rsidRPr="005977A9">
        <w:t xml:space="preserve">Értékesítési bizonylatok </w:t>
      </w:r>
    </w:p>
    <w:p w14:paraId="002847A4" w14:textId="77777777" w:rsidR="00091302" w:rsidRPr="005977A9" w:rsidRDefault="00091302" w:rsidP="00B97AE5">
      <w:pPr>
        <w:pStyle w:val="Listaszerbekezds"/>
        <w:numPr>
          <w:ilvl w:val="0"/>
          <w:numId w:val="25"/>
        </w:numPr>
        <w:spacing w:before="0" w:after="0"/>
        <w:jc w:val="both"/>
      </w:pPr>
      <w:r w:rsidRPr="005977A9">
        <w:t xml:space="preserve">Jelentés bizonylatok </w:t>
      </w:r>
    </w:p>
    <w:p w14:paraId="24510D09" w14:textId="77777777" w:rsidR="00091302" w:rsidRPr="005977A9" w:rsidRDefault="00091302" w:rsidP="00B97AE5">
      <w:pPr>
        <w:pStyle w:val="Listaszerbekezds"/>
        <w:numPr>
          <w:ilvl w:val="0"/>
          <w:numId w:val="25"/>
        </w:numPr>
        <w:spacing w:before="0" w:after="0"/>
        <w:jc w:val="both"/>
      </w:pPr>
      <w:r w:rsidRPr="005977A9">
        <w:t>Egyéb bizonylatok</w:t>
      </w:r>
    </w:p>
    <w:p w14:paraId="546DDD6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15D4679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Elkülönítésük abból adódik, hogy nem csak a feladatkörük, de az elkészítésük módja is különbözik.</w:t>
      </w:r>
    </w:p>
    <w:p w14:paraId="10966F76" w14:textId="116C88E9" w:rsidR="00091302" w:rsidRPr="005977A9" w:rsidRDefault="00091302" w:rsidP="00091302">
      <w:pPr>
        <w:jc w:val="both"/>
        <w:rPr>
          <w:rFonts w:ascii="Calibri" w:eastAsia="Calibri" w:hAnsi="Calibri" w:cs="Calibri"/>
        </w:rPr>
      </w:pPr>
    </w:p>
    <w:p w14:paraId="10C4C90B" w14:textId="52D7F6C1" w:rsidR="00091302" w:rsidRPr="00010356" w:rsidRDefault="00091302" w:rsidP="00091302">
      <w:pPr>
        <w:jc w:val="both"/>
        <w:rPr>
          <w:rFonts w:ascii="Calibri" w:eastAsia="Calibri" w:hAnsi="Calibri" w:cs="Calibri"/>
          <w:lang w:val="pt-BR"/>
        </w:rPr>
      </w:pPr>
      <w:r>
        <w:rPr>
          <w:rFonts w:eastAsia="Calibri"/>
        </w:rPr>
        <w:t>A bizonylatok nyomtatása a kliens alkalmazás feladata. A nyomtatás minden esetben a FAM által az adott bizonylathoz visszaadott adatokat tartalmazza.</w:t>
      </w:r>
    </w:p>
    <w:p w14:paraId="5FA8982A" w14:textId="77777777" w:rsidR="00091302" w:rsidRPr="00010356" w:rsidRDefault="00091302" w:rsidP="00091302">
      <w:pPr>
        <w:jc w:val="both"/>
        <w:rPr>
          <w:lang w:val="pt-BR"/>
        </w:rPr>
      </w:pPr>
    </w:p>
    <w:p w14:paraId="61E2682F" w14:textId="77777777" w:rsidR="00091302" w:rsidRPr="00010356" w:rsidRDefault="00091302" w:rsidP="00091302">
      <w:pPr>
        <w:jc w:val="both"/>
        <w:rPr>
          <w:lang w:val="pt-BR"/>
        </w:rPr>
      </w:pPr>
    </w:p>
    <w:p w14:paraId="45C3C69D"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Értékesítési bizonylatok</w:t>
      </w:r>
    </w:p>
    <w:p w14:paraId="02A7525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Az értékesítési bizonylatok, ahogy a nevük is mutatja, értékesítési feladatok elvégzésére alkalmasak.</w:t>
      </w:r>
    </w:p>
    <w:p w14:paraId="680DF319" w14:textId="77777777" w:rsidR="00091302" w:rsidRPr="00010356" w:rsidRDefault="00091302" w:rsidP="00091302">
      <w:pPr>
        <w:jc w:val="both"/>
        <w:rPr>
          <w:rFonts w:ascii="Calibri" w:eastAsia="Calibri" w:hAnsi="Calibri" w:cs="Calibri"/>
          <w:lang w:val="pt-BR"/>
        </w:rPr>
      </w:pPr>
    </w:p>
    <w:p w14:paraId="7A33E1B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 xml:space="preserve">Elkészítésük több lépésből lehetséges, ezek a lépések a következők: </w:t>
      </w:r>
    </w:p>
    <w:p w14:paraId="3367464E" w14:textId="77777777" w:rsidR="00091302" w:rsidRPr="005977A9" w:rsidRDefault="00091302" w:rsidP="00B97AE5">
      <w:pPr>
        <w:pStyle w:val="Listaszerbekezds"/>
        <w:numPr>
          <w:ilvl w:val="0"/>
          <w:numId w:val="25"/>
        </w:numPr>
        <w:spacing w:before="0" w:after="0"/>
        <w:jc w:val="both"/>
      </w:pPr>
      <w:r w:rsidRPr="005977A9">
        <w:t>Létrehozás és tételek hozzáadása</w:t>
      </w:r>
    </w:p>
    <w:p w14:paraId="1C00FEEC" w14:textId="77777777" w:rsidR="00091302" w:rsidRPr="005977A9" w:rsidRDefault="00091302" w:rsidP="00B97AE5">
      <w:pPr>
        <w:pStyle w:val="Listaszerbekezds"/>
        <w:numPr>
          <w:ilvl w:val="0"/>
          <w:numId w:val="25"/>
        </w:numPr>
        <w:spacing w:before="0" w:after="0"/>
        <w:jc w:val="both"/>
      </w:pPr>
      <w:r w:rsidRPr="005977A9">
        <w:t xml:space="preserve">További tételek hozzáadása (opcionális, ez a lépés többszörösen ismételhető) </w:t>
      </w:r>
    </w:p>
    <w:p w14:paraId="6D405C61" w14:textId="77777777" w:rsidR="00091302" w:rsidRPr="005977A9" w:rsidRDefault="00091302" w:rsidP="00B97AE5">
      <w:pPr>
        <w:pStyle w:val="Listaszerbekezds"/>
        <w:numPr>
          <w:ilvl w:val="0"/>
          <w:numId w:val="25"/>
        </w:numPr>
        <w:spacing w:before="0" w:after="0"/>
        <w:jc w:val="both"/>
      </w:pPr>
      <w:r w:rsidRPr="005977A9">
        <w:t xml:space="preserve">Lezárás </w:t>
      </w:r>
    </w:p>
    <w:p w14:paraId="5924DB5D"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Ezeket a lépéseket kettő vagy több egymást követő API hívásban lehet átadni a FAM-nak.</w:t>
      </w:r>
    </w:p>
    <w:p w14:paraId="76006ECD" w14:textId="77777777" w:rsidR="00091302" w:rsidRPr="005977A9" w:rsidRDefault="00091302" w:rsidP="00091302">
      <w:pPr>
        <w:jc w:val="both"/>
        <w:rPr>
          <w:rFonts w:ascii="Calibri" w:eastAsia="Calibri" w:hAnsi="Calibri" w:cs="Calibri"/>
          <w:color w:val="00000A"/>
        </w:rPr>
      </w:pPr>
    </w:p>
    <w:p w14:paraId="09A79D8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értékesítési bizonylatok a következők:</w:t>
      </w:r>
    </w:p>
    <w:p w14:paraId="7E52B222" w14:textId="77777777" w:rsidR="00091302" w:rsidRPr="005977A9" w:rsidRDefault="00091302" w:rsidP="00B97AE5">
      <w:pPr>
        <w:pStyle w:val="Listaszerbekezds"/>
        <w:numPr>
          <w:ilvl w:val="0"/>
          <w:numId w:val="62"/>
        </w:numPr>
        <w:spacing w:before="0" w:after="0"/>
        <w:jc w:val="both"/>
      </w:pPr>
      <w:r w:rsidRPr="005977A9">
        <w:t xml:space="preserve">Nyugta </w:t>
      </w:r>
    </w:p>
    <w:p w14:paraId="4588B2BE" w14:textId="77777777" w:rsidR="00091302" w:rsidRPr="005977A9" w:rsidRDefault="00091302" w:rsidP="00B97AE5">
      <w:pPr>
        <w:pStyle w:val="Listaszerbekezds"/>
        <w:numPr>
          <w:ilvl w:val="0"/>
          <w:numId w:val="62"/>
        </w:numPr>
        <w:spacing w:before="0" w:after="0"/>
        <w:jc w:val="both"/>
      </w:pPr>
      <w:r w:rsidRPr="005977A9">
        <w:t xml:space="preserve">Egyszerűsített számla </w:t>
      </w:r>
    </w:p>
    <w:p w14:paraId="283E0E8C" w14:textId="77777777" w:rsidR="00091302" w:rsidRPr="005977A9" w:rsidRDefault="00091302" w:rsidP="00B97AE5">
      <w:pPr>
        <w:pStyle w:val="Listaszerbekezds"/>
        <w:numPr>
          <w:ilvl w:val="0"/>
          <w:numId w:val="62"/>
        </w:numPr>
        <w:spacing w:before="0" w:after="0"/>
        <w:jc w:val="both"/>
      </w:pPr>
      <w:r w:rsidRPr="005977A9">
        <w:t xml:space="preserve">Érvénytelenítő bizonylat </w:t>
      </w:r>
    </w:p>
    <w:p w14:paraId="6FC0DD6F" w14:textId="77777777" w:rsidR="00091302" w:rsidRPr="005977A9" w:rsidRDefault="00091302" w:rsidP="00B97AE5">
      <w:pPr>
        <w:pStyle w:val="Listaszerbekezds"/>
        <w:numPr>
          <w:ilvl w:val="0"/>
          <w:numId w:val="62"/>
        </w:numPr>
        <w:spacing w:before="0" w:after="0"/>
        <w:jc w:val="both"/>
      </w:pPr>
      <w:r w:rsidRPr="005977A9">
        <w:t xml:space="preserve">Módosító bizonylat </w:t>
      </w:r>
    </w:p>
    <w:p w14:paraId="6315B63F" w14:textId="361DA16A" w:rsidR="006A286D" w:rsidRPr="005977A9" w:rsidRDefault="006A286D" w:rsidP="00B97AE5">
      <w:pPr>
        <w:pStyle w:val="Listaszerbekezds"/>
        <w:numPr>
          <w:ilvl w:val="0"/>
          <w:numId w:val="62"/>
        </w:numPr>
        <w:spacing w:before="0" w:after="0"/>
        <w:jc w:val="both"/>
      </w:pPr>
      <w:r>
        <w:t>Számla</w:t>
      </w:r>
    </w:p>
    <w:p w14:paraId="54FBDD97" w14:textId="77777777" w:rsidR="00091302" w:rsidRPr="005977A9" w:rsidRDefault="00091302" w:rsidP="00091302">
      <w:pPr>
        <w:jc w:val="both"/>
      </w:pPr>
    </w:p>
    <w:p w14:paraId="5D70C3D8"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Jelentés bizonylatok</w:t>
      </w:r>
    </w:p>
    <w:p w14:paraId="4A161514" w14:textId="77777777" w:rsidR="00091302" w:rsidRPr="005977A9" w:rsidRDefault="00091302" w:rsidP="00091302">
      <w:pPr>
        <w:jc w:val="both"/>
      </w:pPr>
      <w:r w:rsidRPr="005977A9">
        <w:rPr>
          <w:rFonts w:ascii="Calibri" w:eastAsia="Calibri" w:hAnsi="Calibri" w:cs="Calibri"/>
        </w:rPr>
        <w:t>A jelentés bizonylatok az adóügyi nappal kapcsolatos műveleteket végzik, illetve az adóügyi nap(ok) aktuális állapotáról adnak információt. Elkészítésük egy lépésben, egy API végpont hívásával történik.</w:t>
      </w:r>
      <w:r w:rsidRPr="005977A9">
        <w:rPr>
          <w:rFonts w:eastAsia="Calibri"/>
        </w:rPr>
        <w:t xml:space="preserve"> </w:t>
      </w:r>
    </w:p>
    <w:p w14:paraId="4C33716A" w14:textId="77777777" w:rsidR="00091302" w:rsidRPr="005977A9" w:rsidRDefault="00091302" w:rsidP="00091302">
      <w:pPr>
        <w:jc w:val="both"/>
        <w:rPr>
          <w:rFonts w:ascii="Calibri" w:eastAsia="Calibri" w:hAnsi="Calibri" w:cs="Calibri"/>
          <w:color w:val="00000A"/>
        </w:rPr>
      </w:pPr>
    </w:p>
    <w:p w14:paraId="6C92BE7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jelentés bizonylatok a következők:</w:t>
      </w:r>
    </w:p>
    <w:p w14:paraId="54A25FC1" w14:textId="77777777" w:rsidR="00091302" w:rsidRPr="005977A9" w:rsidRDefault="00091302" w:rsidP="00B97AE5">
      <w:pPr>
        <w:pStyle w:val="Listaszerbekezds"/>
        <w:numPr>
          <w:ilvl w:val="0"/>
          <w:numId w:val="25"/>
        </w:numPr>
        <w:spacing w:before="0" w:after="0"/>
        <w:jc w:val="both"/>
      </w:pPr>
      <w:r w:rsidRPr="005977A9">
        <w:t xml:space="preserve">Pénztárnyitás bizonylat </w:t>
      </w:r>
    </w:p>
    <w:p w14:paraId="74405EAE" w14:textId="77777777" w:rsidR="00091302" w:rsidRPr="005977A9" w:rsidRDefault="00091302" w:rsidP="00B97AE5">
      <w:pPr>
        <w:pStyle w:val="Listaszerbekezds"/>
        <w:numPr>
          <w:ilvl w:val="0"/>
          <w:numId w:val="25"/>
        </w:numPr>
        <w:spacing w:before="0" w:after="0"/>
        <w:jc w:val="both"/>
      </w:pPr>
      <w:r w:rsidRPr="005977A9">
        <w:t xml:space="preserve">Pénztárjelentés bizonylat </w:t>
      </w:r>
    </w:p>
    <w:p w14:paraId="647D24CE" w14:textId="77777777" w:rsidR="00091302" w:rsidRPr="005977A9" w:rsidRDefault="00091302" w:rsidP="00B97AE5">
      <w:pPr>
        <w:pStyle w:val="Listaszerbekezds"/>
        <w:numPr>
          <w:ilvl w:val="0"/>
          <w:numId w:val="25"/>
        </w:numPr>
        <w:spacing w:before="0" w:after="0"/>
        <w:jc w:val="both"/>
      </w:pPr>
      <w:r w:rsidRPr="005977A9">
        <w:t xml:space="preserve">Napi forgalmi jelentés </w:t>
      </w:r>
    </w:p>
    <w:p w14:paraId="2FF9ECBF" w14:textId="77777777" w:rsidR="00091302" w:rsidRPr="005977A9" w:rsidRDefault="00091302" w:rsidP="00B97AE5">
      <w:pPr>
        <w:pStyle w:val="Listaszerbekezds"/>
        <w:numPr>
          <w:ilvl w:val="0"/>
          <w:numId w:val="25"/>
        </w:numPr>
        <w:spacing w:before="0" w:after="0"/>
        <w:jc w:val="both"/>
      </w:pPr>
      <w:r w:rsidRPr="005977A9">
        <w:t>Napi bizonylat lista jelentés</w:t>
      </w:r>
    </w:p>
    <w:p w14:paraId="21FC232C" w14:textId="77777777" w:rsidR="00091302" w:rsidRPr="005977A9" w:rsidRDefault="00091302" w:rsidP="00091302">
      <w:pPr>
        <w:jc w:val="both"/>
      </w:pPr>
    </w:p>
    <w:p w14:paraId="60DE02E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Egyéb bizonylatok</w:t>
      </w:r>
      <w:r w:rsidRPr="005977A9">
        <w:rPr>
          <w:rFonts w:ascii="Calibri" w:eastAsia="Calibri" w:hAnsi="Calibri" w:cs="Calibri"/>
        </w:rPr>
        <w:t xml:space="preserve"> </w:t>
      </w:r>
    </w:p>
    <w:p w14:paraId="402279C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Pénztárgéprendelet lehetőséget nyújt egyéb dokumentumok létrehozására, amennyiben arra a pénztárgép kezelése, az üzletmenet vagy egyéb ok miatt szükség van</w:t>
      </w:r>
      <w:r w:rsidRPr="005977A9">
        <w:rPr>
          <w:rFonts w:ascii="Calibri" w:eastAsia="Calibri" w:hAnsi="Calibri" w:cs="Calibri"/>
          <w:b/>
        </w:rPr>
        <w:t>.</w:t>
      </w:r>
      <w:r w:rsidRPr="005977A9">
        <w:rPr>
          <w:rFonts w:ascii="Calibri" w:eastAsia="Calibri" w:hAnsi="Calibri" w:cs="Calibri"/>
        </w:rPr>
        <w:t xml:space="preserve"> A dokumentumoknak ebbe a csoportjába tartozik a Pénzmozgás bizonylat is, mely segítségével módosíthatjuk a pénztárfiók tartalmát</w:t>
      </w:r>
    </w:p>
    <w:p w14:paraId="05A614D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4F7B591F" w14:textId="77777777" w:rsidR="00091302" w:rsidRPr="005977A9" w:rsidRDefault="00091302" w:rsidP="00B97AE5">
      <w:pPr>
        <w:pStyle w:val="Listaszerbekezds"/>
        <w:numPr>
          <w:ilvl w:val="0"/>
          <w:numId w:val="25"/>
        </w:numPr>
        <w:spacing w:before="0" w:after="0"/>
        <w:jc w:val="both"/>
      </w:pPr>
      <w:r w:rsidRPr="005977A9">
        <w:t>Pénzmozgás bizonylat</w:t>
      </w:r>
    </w:p>
    <w:p w14:paraId="4A16D73F" w14:textId="77777777" w:rsidR="00091302" w:rsidRPr="005977A9" w:rsidRDefault="00091302" w:rsidP="00B97AE5">
      <w:pPr>
        <w:pStyle w:val="Listaszerbekezds"/>
        <w:numPr>
          <w:ilvl w:val="1"/>
          <w:numId w:val="25"/>
        </w:numPr>
        <w:spacing w:before="0" w:after="0"/>
        <w:jc w:val="both"/>
      </w:pPr>
      <w:r w:rsidRPr="005977A9">
        <w:t xml:space="preserve">Naplózható vele pénztár ki- és befizetés, valamint alkalmas fizetőeszköz cserére is. Elkészítése a jelentés bizonylatokéhoz hasonlóan egy API végpont hívásával történik. </w:t>
      </w:r>
    </w:p>
    <w:p w14:paraId="694C75AF" w14:textId="77777777" w:rsidR="00091302" w:rsidRPr="005977A9" w:rsidRDefault="00091302" w:rsidP="00B97AE5">
      <w:pPr>
        <w:pStyle w:val="Listaszerbekezds"/>
        <w:numPr>
          <w:ilvl w:val="0"/>
          <w:numId w:val="25"/>
        </w:numPr>
        <w:spacing w:before="0" w:after="0"/>
        <w:jc w:val="both"/>
      </w:pPr>
      <w:r w:rsidRPr="005977A9">
        <w:t xml:space="preserve">Egyedi bizonylat </w:t>
      </w:r>
    </w:p>
    <w:p w14:paraId="354BA6B2" w14:textId="77777777" w:rsidR="00091302" w:rsidRPr="005977A9" w:rsidRDefault="00091302" w:rsidP="00B97AE5">
      <w:pPr>
        <w:pStyle w:val="Listaszerbekezds"/>
        <w:numPr>
          <w:ilvl w:val="1"/>
          <w:numId w:val="25"/>
        </w:numPr>
        <w:spacing w:before="0" w:after="0"/>
        <w:jc w:val="both"/>
      </w:pPr>
      <w:r w:rsidRPr="005977A9">
        <w:t xml:space="preserve">Az egyedi bizonylatok nem módosíthatják a fióktartalmat. Elkészítésük módja az értékesítési bizonylatokéval megegyezik, kettő vagy több lépésben történik (létrehozás és információs tételek hozzáadása, opcionálisan további információs tételek hozzáadása, lezárás). </w:t>
      </w:r>
    </w:p>
    <w:p w14:paraId="3246D8A0" w14:textId="77777777" w:rsidR="00091302" w:rsidRPr="005977A9" w:rsidRDefault="00091302" w:rsidP="00091302">
      <w:pPr>
        <w:jc w:val="both"/>
        <w:rPr>
          <w:rFonts w:ascii="Calibri" w:eastAsia="Calibri" w:hAnsi="Calibri" w:cs="Calibri"/>
        </w:rPr>
      </w:pPr>
    </w:p>
    <w:p w14:paraId="62F1436C" w14:textId="77777777" w:rsidR="00091302" w:rsidRPr="005977A9" w:rsidRDefault="00091302" w:rsidP="00091302">
      <w:pPr>
        <w:pStyle w:val="Cmsor3"/>
      </w:pPr>
      <w:bookmarkStart w:id="1427" w:name="_Automatikus_napzárás"/>
      <w:bookmarkStart w:id="1428" w:name="_Toc195567195"/>
      <w:bookmarkEnd w:id="1427"/>
      <w:r w:rsidRPr="005977A9">
        <w:rPr>
          <w:lang w:val="en-US"/>
        </w:rPr>
        <w:t>Automatikus napzárás</w:t>
      </w:r>
      <w:bookmarkEnd w:id="1428"/>
    </w:p>
    <w:p w14:paraId="5CB46325" w14:textId="38302C09"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Az adóügyi napnak az aktuális naptári napon kell végződnie. A pénztárgép kezelőnek kötelező lezárnia az adóügyi napot még a naptári napon 23:</w:t>
      </w:r>
      <w:r w:rsidR="007739E9" w:rsidRPr="00010356">
        <w:rPr>
          <w:rFonts w:ascii="Calibri" w:eastAsia="Calibri" w:hAnsi="Calibri" w:cs="Calibri"/>
          <w:lang w:val="hu-HU"/>
        </w:rPr>
        <w:t xml:space="preserve">55 </w:t>
      </w:r>
      <w:r w:rsidRPr="00010356">
        <w:rPr>
          <w:rFonts w:ascii="Calibri" w:eastAsia="Calibri" w:hAnsi="Calibri" w:cs="Calibri"/>
          <w:lang w:val="hu-HU"/>
        </w:rPr>
        <w:t>előtt. Ezt elmulasztva a FAM automatikus napzárást fog végrehajtani 23:</w:t>
      </w:r>
      <w:r w:rsidR="007739E9" w:rsidRPr="00010356">
        <w:rPr>
          <w:rFonts w:ascii="Calibri" w:eastAsia="Calibri" w:hAnsi="Calibri" w:cs="Calibri"/>
          <w:lang w:val="hu-HU"/>
        </w:rPr>
        <w:t>55</w:t>
      </w:r>
      <w:r w:rsidRPr="00010356">
        <w:rPr>
          <w:rFonts w:ascii="Calibri" w:eastAsia="Calibri" w:hAnsi="Calibri" w:cs="Calibri"/>
          <w:lang w:val="hu-HU"/>
        </w:rPr>
        <w:t xml:space="preserve">-től kezdve. </w:t>
      </w:r>
      <w:r w:rsidR="007739E9" w:rsidRPr="00010356">
        <w:rPr>
          <w:rFonts w:ascii="Calibri" w:eastAsia="Calibri" w:hAnsi="Calibri" w:cs="Calibri"/>
          <w:lang w:val="hu-HU"/>
        </w:rPr>
        <w:t xml:space="preserve">A </w:t>
      </w:r>
      <w:r w:rsidRPr="00010356">
        <w:rPr>
          <w:rFonts w:ascii="Calibri" w:eastAsia="Calibri" w:hAnsi="Calibri" w:cs="Calibri"/>
          <w:lang w:val="hu-HU"/>
        </w:rPr>
        <w:t>23:</w:t>
      </w:r>
      <w:r w:rsidR="007739E9" w:rsidRPr="00010356">
        <w:rPr>
          <w:rFonts w:ascii="Calibri" w:eastAsia="Calibri" w:hAnsi="Calibri" w:cs="Calibri"/>
          <w:lang w:val="hu-HU"/>
        </w:rPr>
        <w:t xml:space="preserve">55 </w:t>
      </w:r>
      <w:r w:rsidRPr="00010356">
        <w:rPr>
          <w:rFonts w:ascii="Calibri" w:eastAsia="Calibri" w:hAnsi="Calibri" w:cs="Calibri"/>
          <w:lang w:val="hu-HU"/>
        </w:rPr>
        <w:t xml:space="preserve">és </w:t>
      </w:r>
      <w:r w:rsidR="008E1BF4" w:rsidRPr="00010356">
        <w:rPr>
          <w:rFonts w:ascii="Calibri" w:eastAsia="Calibri" w:hAnsi="Calibri" w:cs="Calibri"/>
          <w:lang w:val="hu-HU"/>
        </w:rPr>
        <w:t>0:00 óra</w:t>
      </w:r>
      <w:r w:rsidRPr="00010356">
        <w:rPr>
          <w:rFonts w:ascii="Calibri" w:eastAsia="Calibri" w:hAnsi="Calibri" w:cs="Calibri"/>
          <w:lang w:val="hu-HU"/>
        </w:rPr>
        <w:t xml:space="preserve"> között semmilyen adóügyi műveletet végezni</w:t>
      </w:r>
      <w:r w:rsidR="008E1BF4" w:rsidRPr="00010356">
        <w:rPr>
          <w:rFonts w:ascii="Calibri" w:eastAsia="Calibri" w:hAnsi="Calibri" w:cs="Calibri"/>
          <w:lang w:val="hu-HU"/>
        </w:rPr>
        <w:t xml:space="preserve"> </w:t>
      </w:r>
      <w:r w:rsidRPr="00010356">
        <w:rPr>
          <w:rFonts w:ascii="Calibri" w:eastAsia="Calibri" w:hAnsi="Calibri" w:cs="Calibri"/>
          <w:lang w:val="hu-HU"/>
        </w:rPr>
        <w:t>nem lehet. A nyitva maradt bizonylatok megszakításra kerülnek, a pénztárjelentés és napi forgalmi jelentés bizonylatok automatikusan elkészülnek. Automatikus napzárás esetén az új adóügyi napot legkorábban 0:00</w:t>
      </w:r>
      <w:r w:rsidR="00197D5E" w:rsidRPr="00010356">
        <w:rPr>
          <w:rFonts w:ascii="Calibri" w:eastAsia="Calibri" w:hAnsi="Calibri" w:cs="Calibri"/>
          <w:lang w:val="hu-HU"/>
        </w:rPr>
        <w:t xml:space="preserve"> órakor</w:t>
      </w:r>
      <w:r w:rsidRPr="00010356">
        <w:rPr>
          <w:rFonts w:ascii="Calibri" w:eastAsia="Calibri" w:hAnsi="Calibri" w:cs="Calibri"/>
          <w:lang w:val="hu-HU"/>
        </w:rPr>
        <w:t xml:space="preserve"> lehet megnyitni.</w:t>
      </w:r>
    </w:p>
    <w:p w14:paraId="0F4C6546" w14:textId="77777777" w:rsidR="00091302" w:rsidRPr="00010356" w:rsidRDefault="00091302" w:rsidP="00091302">
      <w:pPr>
        <w:jc w:val="both"/>
        <w:rPr>
          <w:rFonts w:ascii="Calibri" w:eastAsia="Calibri" w:hAnsi="Calibri" w:cs="Calibri"/>
          <w:lang w:val="hu-HU"/>
        </w:rPr>
      </w:pPr>
    </w:p>
    <w:p w14:paraId="00D5F850" w14:textId="77777777" w:rsidR="00091302" w:rsidRPr="005977A9" w:rsidRDefault="00091302" w:rsidP="00091302">
      <w:pPr>
        <w:pStyle w:val="Cmsor3"/>
      </w:pPr>
      <w:bookmarkStart w:id="1429" w:name="_Toc195567196"/>
      <w:r w:rsidRPr="005977A9">
        <w:rPr>
          <w:lang w:val="en-US"/>
        </w:rPr>
        <w:t>Válaszüzenetek, hibakódok</w:t>
      </w:r>
      <w:bookmarkEnd w:id="1429"/>
    </w:p>
    <w:p w14:paraId="2BA3CC49" w14:textId="77777777" w:rsidR="00091302" w:rsidRPr="005977A9" w:rsidRDefault="00091302" w:rsidP="00091302">
      <w:pPr>
        <w:jc w:val="both"/>
        <w:rPr>
          <w:rFonts w:ascii="Calibri" w:eastAsia="Calibri" w:hAnsi="Calibri" w:cs="Calibri"/>
        </w:rPr>
      </w:pPr>
    </w:p>
    <w:p w14:paraId="45E0E15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A dokumentum interfész az általános validáción túl a végpontcsoportra értelmezett ellenőrzéseket is végrehajt. A végpontcsoportra vonatkozó általános validációs válaszüzeneteket az alábbi táblázat foglalja össze. Amennyiben egy végpont esetében a valdiációhoz kapcsolódó mező nem értelmezett, úgy a validáció nem kerül végrehajtásra. A végpontcsoporthoz tartozó végpontok specifikus validációinak leírása, az egyes végpontoknál található.</w:t>
      </w:r>
    </w:p>
    <w:p w14:paraId="5F319D42" w14:textId="77777777" w:rsidR="00091302" w:rsidRPr="005977A9" w:rsidRDefault="00091302" w:rsidP="00091302">
      <w:pPr>
        <w:jc w:val="both"/>
        <w:rPr>
          <w:rFonts w:asciiTheme="minorHAnsi" w:hAnsiTheme="minorHAnsi" w:cstheme="minorHAnsi"/>
        </w:rPr>
      </w:pPr>
    </w:p>
    <w:tbl>
      <w:tblPr>
        <w:tblStyle w:val="Rcsostblzat"/>
        <w:tblW w:w="9067" w:type="dxa"/>
        <w:tblLayout w:type="fixed"/>
        <w:tblLook w:val="04A0" w:firstRow="1" w:lastRow="0" w:firstColumn="1" w:lastColumn="0" w:noHBand="0" w:noVBand="1"/>
      </w:tblPr>
      <w:tblGrid>
        <w:gridCol w:w="3114"/>
        <w:gridCol w:w="2268"/>
        <w:gridCol w:w="283"/>
        <w:gridCol w:w="2694"/>
        <w:gridCol w:w="708"/>
      </w:tblGrid>
      <w:tr w:rsidR="00091302" w:rsidRPr="005977A9" w14:paraId="32866E37" w14:textId="77777777">
        <w:tc>
          <w:tcPr>
            <w:tcW w:w="3114" w:type="dxa"/>
          </w:tcPr>
          <w:p w14:paraId="0D6ADCA0"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268" w:type="dxa"/>
          </w:tcPr>
          <w:p w14:paraId="579E8BF6"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283" w:type="dxa"/>
          </w:tcPr>
          <w:p w14:paraId="786C5227"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2694" w:type="dxa"/>
          </w:tcPr>
          <w:p w14:paraId="6E9890AF"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c>
          <w:tcPr>
            <w:tcW w:w="708" w:type="dxa"/>
          </w:tcPr>
          <w:p w14:paraId="6DF386C7"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T+M</w:t>
            </w:r>
          </w:p>
        </w:tc>
      </w:tr>
      <w:tr w:rsidR="00091302" w:rsidRPr="005977A9" w14:paraId="0743D7BF" w14:textId="77777777">
        <w:tc>
          <w:tcPr>
            <w:tcW w:w="3114" w:type="dxa"/>
          </w:tcPr>
          <w:p w14:paraId="6A3EF97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Az automatikus napzárás folyamatban van</w:t>
            </w:r>
          </w:p>
        </w:tc>
        <w:tc>
          <w:tcPr>
            <w:tcW w:w="2268" w:type="dxa"/>
          </w:tcPr>
          <w:p w14:paraId="0CF4262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FISCAL_DAY_NEEDS_TO_BE_CLOSED</w:t>
            </w:r>
          </w:p>
        </w:tc>
        <w:tc>
          <w:tcPr>
            <w:tcW w:w="283" w:type="dxa"/>
          </w:tcPr>
          <w:p w14:paraId="0D67EE8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6735598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 kell várni a folyamat végét, melyet a FAM állapot lekérdezés mutat.</w:t>
            </w:r>
          </w:p>
        </w:tc>
        <w:tc>
          <w:tcPr>
            <w:tcW w:w="708" w:type="dxa"/>
          </w:tcPr>
          <w:p w14:paraId="04B940C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51F6E1D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w:t>
            </w:r>
          </w:p>
        </w:tc>
      </w:tr>
      <w:tr w:rsidR="00091302" w:rsidRPr="005977A9" w14:paraId="7DACFB80" w14:textId="77777777">
        <w:tc>
          <w:tcPr>
            <w:tcW w:w="3114" w:type="dxa"/>
          </w:tcPr>
          <w:p w14:paraId="50B8628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kliens olyan műveletet kezdeményezett, amit csak nyitott adóügyi napnál szabad végrehajtani.</w:t>
            </w:r>
          </w:p>
          <w:p w14:paraId="4CA97C7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pénztárnyitás kivételével minden dokumentummal kapcsolatos hívás ilyen.</w:t>
            </w:r>
          </w:p>
        </w:tc>
        <w:tc>
          <w:tcPr>
            <w:tcW w:w="2268" w:type="dxa"/>
          </w:tcPr>
          <w:p w14:paraId="1D1982E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FISCAL_DAY_CLOSED</w:t>
            </w:r>
          </w:p>
        </w:tc>
        <w:tc>
          <w:tcPr>
            <w:tcW w:w="283" w:type="dxa"/>
          </w:tcPr>
          <w:p w14:paraId="76BFBA4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345AE26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napot meg kell nyitni pénztárnyitás bizonylat készítésével.</w:t>
            </w:r>
          </w:p>
        </w:tc>
        <w:tc>
          <w:tcPr>
            <w:tcW w:w="708" w:type="dxa"/>
          </w:tcPr>
          <w:p w14:paraId="1DAC7FBB" w14:textId="77777777" w:rsidR="00091302" w:rsidRPr="005977A9" w:rsidDel="00816B84"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w:t>
            </w:r>
          </w:p>
        </w:tc>
      </w:tr>
      <w:tr w:rsidR="00091302" w:rsidRPr="005977A9" w14:paraId="04131663" w14:textId="77777777">
        <w:tc>
          <w:tcPr>
            <w:tcW w:w="3114" w:type="dxa"/>
          </w:tcPr>
          <w:p w14:paraId="7039642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Új bizonylat létrehozását kezdeményezte a kliens, de a korábban létrehozott bizonylat nem került lezárásra (papíralapú bizonylat kinyomtatásra)</w:t>
            </w:r>
          </w:p>
        </w:tc>
        <w:tc>
          <w:tcPr>
            <w:tcW w:w="2268" w:type="dxa"/>
          </w:tcPr>
          <w:p w14:paraId="64C3C90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FISCAL_DAY_HAS_OPENED_DOCUMENT</w:t>
            </w:r>
          </w:p>
        </w:tc>
        <w:tc>
          <w:tcPr>
            <w:tcW w:w="283" w:type="dxa"/>
          </w:tcPr>
          <w:p w14:paraId="460375B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0DC8EB52"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nyitott dokumentum lezárása.</w:t>
            </w:r>
          </w:p>
          <w:p w14:paraId="6FF84E7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nyitott dokumentum azonosítója a FAM példány állapotlekérdezésével megismerhető, a nyitott dokumentum tartalma ezután lekérdezhető, így a dokumentum megfelelően lezárható vagy megszakítható.</w:t>
            </w:r>
          </w:p>
        </w:tc>
        <w:tc>
          <w:tcPr>
            <w:tcW w:w="708" w:type="dxa"/>
          </w:tcPr>
          <w:p w14:paraId="23E7862C" w14:textId="77777777" w:rsidR="00091302" w:rsidRPr="005977A9" w:rsidDel="00957A05"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w:t>
            </w:r>
          </w:p>
        </w:tc>
      </w:tr>
      <w:tr w:rsidR="00091302" w:rsidRPr="005977A9" w14:paraId="01776335" w14:textId="77777777">
        <w:tc>
          <w:tcPr>
            <w:tcW w:w="3114" w:type="dxa"/>
          </w:tcPr>
          <w:p w14:paraId="08F3F88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hivatkozott bizonylat-azonosító nem létezik vagy helytelenül lett megadva.</w:t>
            </w:r>
          </w:p>
        </w:tc>
        <w:tc>
          <w:tcPr>
            <w:tcW w:w="2268" w:type="dxa"/>
          </w:tcPr>
          <w:p w14:paraId="129142F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DOCUMENT_CANNOT_BE_FOUND</w:t>
            </w:r>
          </w:p>
        </w:tc>
        <w:tc>
          <w:tcPr>
            <w:tcW w:w="283" w:type="dxa"/>
          </w:tcPr>
          <w:p w14:paraId="69C27F87"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65A345A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Ellenőrizni kell, hogy a megadott bizonylatadatok helyesek.</w:t>
            </w:r>
          </w:p>
        </w:tc>
        <w:tc>
          <w:tcPr>
            <w:tcW w:w="708" w:type="dxa"/>
          </w:tcPr>
          <w:p w14:paraId="43B492F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RTL</w:t>
            </w:r>
          </w:p>
        </w:tc>
      </w:tr>
      <w:tr w:rsidR="00091302" w:rsidRPr="005977A9" w14:paraId="57CAB361" w14:textId="77777777">
        <w:tc>
          <w:tcPr>
            <w:tcW w:w="3114" w:type="dxa"/>
          </w:tcPr>
          <w:p w14:paraId="5C25885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tétel jellege (</w:t>
            </w:r>
            <w:r w:rsidRPr="005977A9">
              <w:rPr>
                <w:rFonts w:asciiTheme="minorHAnsi" w:hAnsiTheme="minorHAnsi" w:cstheme="minorHAnsi"/>
                <w:i/>
                <w:sz w:val="20"/>
                <w:szCs w:val="20"/>
              </w:rPr>
              <w:t>itemCat</w:t>
            </w:r>
            <w:r w:rsidRPr="005977A9">
              <w:rPr>
                <w:rFonts w:asciiTheme="minorHAnsi" w:hAnsiTheme="minorHAnsi" w:cstheme="minorHAnsi"/>
                <w:sz w:val="20"/>
                <w:szCs w:val="20"/>
              </w:rPr>
              <w:t>) nem megfelelő</w:t>
            </w:r>
          </w:p>
        </w:tc>
        <w:tc>
          <w:tcPr>
            <w:tcW w:w="2268" w:type="dxa"/>
          </w:tcPr>
          <w:p w14:paraId="26EBA81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INVALID_ITEM_CATEGORY</w:t>
            </w:r>
          </w:p>
        </w:tc>
        <w:tc>
          <w:tcPr>
            <w:tcW w:w="283" w:type="dxa"/>
          </w:tcPr>
          <w:p w14:paraId="399CCB7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4F3705F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Megfelelő </w:t>
            </w:r>
            <w:r w:rsidRPr="005977A9">
              <w:rPr>
                <w:rFonts w:asciiTheme="minorHAnsi" w:hAnsiTheme="minorHAnsi" w:cstheme="minorHAnsi"/>
                <w:i/>
                <w:sz w:val="20"/>
                <w:szCs w:val="20"/>
              </w:rPr>
              <w:t xml:space="preserve">itemCat </w:t>
            </w:r>
            <w:r w:rsidRPr="005977A9">
              <w:rPr>
                <w:rFonts w:asciiTheme="minorHAnsi" w:hAnsiTheme="minorHAnsi" w:cstheme="minorHAnsi"/>
                <w:sz w:val="20"/>
                <w:szCs w:val="20"/>
              </w:rPr>
              <w:t>megadása a kérésben</w:t>
            </w:r>
          </w:p>
        </w:tc>
        <w:tc>
          <w:tcPr>
            <w:tcW w:w="708" w:type="dxa"/>
          </w:tcPr>
          <w:p w14:paraId="0CEC1412" w14:textId="77777777" w:rsidR="00091302" w:rsidRPr="005977A9" w:rsidDel="00ED1ACD"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w:t>
            </w:r>
          </w:p>
        </w:tc>
      </w:tr>
      <w:tr w:rsidR="00091302" w:rsidRPr="005977A9" w14:paraId="64AECB1F" w14:textId="77777777">
        <w:tc>
          <w:tcPr>
            <w:tcW w:w="3114" w:type="dxa"/>
          </w:tcPr>
          <w:p w14:paraId="16507CF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fizetési módok megadásakor olyan esetben próbálunk meg altípust megadni, ahol nem szabad</w:t>
            </w:r>
          </w:p>
        </w:tc>
        <w:tc>
          <w:tcPr>
            <w:tcW w:w="2268" w:type="dxa"/>
          </w:tcPr>
          <w:p w14:paraId="28D6B25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INVALID_SUB_CATEGORY</w:t>
            </w:r>
          </w:p>
        </w:tc>
        <w:tc>
          <w:tcPr>
            <w:tcW w:w="283" w:type="dxa"/>
          </w:tcPr>
          <w:p w14:paraId="4F84D70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3639E11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moneySubCat mező csak abban az esetben vehet fel értéket, ha a „moneyCat” értéke „OTHER...” kezdetű.</w:t>
            </w:r>
          </w:p>
          <w:p w14:paraId="657CF60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moneyCat mezőbe a megfelelő kategóriát kell írni.</w:t>
            </w:r>
          </w:p>
        </w:tc>
        <w:tc>
          <w:tcPr>
            <w:tcW w:w="708" w:type="dxa"/>
          </w:tcPr>
          <w:p w14:paraId="05F6B5F2"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w:t>
            </w:r>
          </w:p>
        </w:tc>
      </w:tr>
      <w:tr w:rsidR="00091302" w:rsidRPr="005977A9" w14:paraId="24EBF0A1" w14:textId="77777777">
        <w:tc>
          <w:tcPr>
            <w:tcW w:w="3114" w:type="dxa"/>
          </w:tcPr>
          <w:p w14:paraId="20B345A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példány számára ismeretlen valuta lett megadva.</w:t>
            </w:r>
          </w:p>
        </w:tc>
        <w:tc>
          <w:tcPr>
            <w:tcW w:w="2268" w:type="dxa"/>
          </w:tcPr>
          <w:p w14:paraId="1884900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INVALID_CURRENCY</w:t>
            </w:r>
          </w:p>
        </w:tc>
        <w:tc>
          <w:tcPr>
            <w:tcW w:w="283" w:type="dxa"/>
          </w:tcPr>
          <w:p w14:paraId="3097483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36BB669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kiválasztott valutát fel kell venni a FAM példányba, ld. „Valutakezelés” című alfejezet.</w:t>
            </w:r>
          </w:p>
        </w:tc>
        <w:tc>
          <w:tcPr>
            <w:tcW w:w="708" w:type="dxa"/>
          </w:tcPr>
          <w:p w14:paraId="4E5B7031"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L</w:t>
            </w:r>
          </w:p>
        </w:tc>
      </w:tr>
      <w:tr w:rsidR="00091302" w:rsidRPr="005977A9" w14:paraId="009B7028" w14:textId="77777777">
        <w:tc>
          <w:tcPr>
            <w:tcW w:w="3114" w:type="dxa"/>
          </w:tcPr>
          <w:p w14:paraId="0A7B086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megadott fizetési módok összege nem egyezik meg a bizonylat végösszegével.</w:t>
            </w:r>
          </w:p>
        </w:tc>
        <w:tc>
          <w:tcPr>
            <w:tcW w:w="2268" w:type="dxa"/>
          </w:tcPr>
          <w:p w14:paraId="2CFD84C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PAYMENT_MISCALCULATED_TOTAL</w:t>
            </w:r>
          </w:p>
        </w:tc>
        <w:tc>
          <w:tcPr>
            <w:tcW w:w="283" w:type="dxa"/>
          </w:tcPr>
          <w:p w14:paraId="14DB6C5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40D8C363"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megfelelő pénzmennyiségek megadása a fizetési módoknál. Ilyen esetben a válasz objektum „</w:t>
            </w:r>
            <w:r w:rsidRPr="00010356">
              <w:rPr>
                <w:rFonts w:asciiTheme="minorHAnsi" w:hAnsiTheme="minorHAnsi" w:cstheme="minorHAnsi"/>
                <w:b/>
                <w:sz w:val="20"/>
                <w:szCs w:val="20"/>
                <w:lang w:val="pt-BR"/>
              </w:rPr>
              <w:t>remainingSum</w:t>
            </w:r>
            <w:r w:rsidRPr="00010356">
              <w:rPr>
                <w:rFonts w:asciiTheme="minorHAnsi" w:hAnsiTheme="minorHAnsi" w:cstheme="minorHAnsi"/>
                <w:sz w:val="20"/>
                <w:szCs w:val="20"/>
                <w:lang w:val="pt-BR"/>
              </w:rPr>
              <w:t>” mezőjében szerepel a hiányzó pénzösszeg.</w:t>
            </w:r>
          </w:p>
        </w:tc>
        <w:tc>
          <w:tcPr>
            <w:tcW w:w="708" w:type="dxa"/>
          </w:tcPr>
          <w:p w14:paraId="56CC8F1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L</w:t>
            </w:r>
          </w:p>
        </w:tc>
      </w:tr>
      <w:tr w:rsidR="00091302" w:rsidRPr="005977A9" w14:paraId="7FB8B7CA" w14:textId="77777777">
        <w:tc>
          <w:tcPr>
            <w:tcW w:w="3114" w:type="dxa"/>
          </w:tcPr>
          <w:p w14:paraId="662A647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Nincs elegendő pénzmennyiség a kasszában, ami a kérésben jelzett tranzakció végrehajtásához (kevesebb pénz van a fiókban, mint a visszajáró)</w:t>
            </w:r>
          </w:p>
        </w:tc>
        <w:tc>
          <w:tcPr>
            <w:tcW w:w="2268" w:type="dxa"/>
          </w:tcPr>
          <w:p w14:paraId="035D942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NOT_ENOUGH_MONEY_IN_DRAWER</w:t>
            </w:r>
          </w:p>
        </w:tc>
        <w:tc>
          <w:tcPr>
            <w:tcW w:w="283" w:type="dxa"/>
          </w:tcPr>
          <w:p w14:paraId="3808AC4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3FC6D88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fizetési módok javítása, vagy a bizonylat megszakítása, váltópénz befizetése pénzmozgás bizonylattal, majd a bizonylat ismételt elkészítése.</w:t>
            </w:r>
          </w:p>
        </w:tc>
        <w:tc>
          <w:tcPr>
            <w:tcW w:w="708" w:type="dxa"/>
          </w:tcPr>
          <w:p w14:paraId="4A6E2CC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w:t>
            </w:r>
            <w:r w:rsidRPr="005977A9">
              <w:rPr>
                <w:rFonts w:asciiTheme="minorHAnsi" w:hAnsiTheme="minorHAnsi" w:cstheme="minorHAnsi"/>
                <w:sz w:val="20"/>
                <w:szCs w:val="20"/>
              </w:rPr>
              <w:br/>
              <w:t>RL</w:t>
            </w:r>
          </w:p>
        </w:tc>
      </w:tr>
      <w:tr w:rsidR="00091302" w:rsidRPr="005977A9" w14:paraId="24FF1B6C" w14:textId="77777777">
        <w:tc>
          <w:tcPr>
            <w:tcW w:w="3114" w:type="dxa"/>
          </w:tcPr>
          <w:p w14:paraId="6C6FB6F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végösszege magasabb, mint amit a jogszabály (ÁFA tv.) megenged</w:t>
            </w:r>
          </w:p>
        </w:tc>
        <w:tc>
          <w:tcPr>
            <w:tcW w:w="2268" w:type="dxa"/>
          </w:tcPr>
          <w:p w14:paraId="14CC1CC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INVALID_DOCUMENT_TOTAL</w:t>
            </w:r>
          </w:p>
        </w:tc>
        <w:tc>
          <w:tcPr>
            <w:tcW w:w="283" w:type="dxa"/>
          </w:tcPr>
          <w:p w14:paraId="75796E9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4E945E5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tételeinek módosítása, vagy lezárása a túlcsordulást okozó tétel(ek) nélkül.</w:t>
            </w:r>
          </w:p>
        </w:tc>
        <w:tc>
          <w:tcPr>
            <w:tcW w:w="708" w:type="dxa"/>
          </w:tcPr>
          <w:p w14:paraId="2CF3EE06" w14:textId="77777777" w:rsidR="00091302" w:rsidRPr="005977A9" w:rsidDel="00905895"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TL</w:t>
            </w:r>
          </w:p>
        </w:tc>
      </w:tr>
      <w:tr w:rsidR="00091302" w:rsidRPr="005977A9" w14:paraId="7FF92058" w14:textId="77777777">
        <w:tc>
          <w:tcPr>
            <w:tcW w:w="3114" w:type="dxa"/>
          </w:tcPr>
          <w:p w14:paraId="69CBBD6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adatainak rögzítése sikeresen megtörtént, de a FAM nem tudta előállítani a kimeneti QR kódot.</w:t>
            </w:r>
          </w:p>
          <w:p w14:paraId="482DD09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dokumentum lezárásra kerül.</w:t>
            </w:r>
          </w:p>
        </w:tc>
        <w:tc>
          <w:tcPr>
            <w:tcW w:w="2268" w:type="dxa"/>
          </w:tcPr>
          <w:p w14:paraId="20A8F9B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SUCCESS_WITH_NO_QR</w:t>
            </w:r>
          </w:p>
        </w:tc>
        <w:tc>
          <w:tcPr>
            <w:tcW w:w="283" w:type="dxa"/>
          </w:tcPr>
          <w:p w14:paraId="0D80C3C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1FE3DBD9"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bizonylat lezárásra kerül, de a kimeneti QR kódot a FAM nem tudja visszaadni a kliensnek.</w:t>
            </w:r>
          </w:p>
          <w:p w14:paraId="0375E7E8"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Később, ha a felhasználó bizonylatmásolat megjeleneítését vagy nyomtatását kéri, a FAM képes lehet utólagos pótlásra.</w:t>
            </w:r>
          </w:p>
        </w:tc>
        <w:tc>
          <w:tcPr>
            <w:tcW w:w="708" w:type="dxa"/>
          </w:tcPr>
          <w:p w14:paraId="5D4E5B1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220A4B57" w14:textId="77777777" w:rsidR="00091302" w:rsidRPr="005977A9" w:rsidDel="00224B45"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3C427BC8" w14:textId="77777777">
        <w:tc>
          <w:tcPr>
            <w:tcW w:w="3114" w:type="dxa"/>
          </w:tcPr>
          <w:p w14:paraId="135AC4B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adatainak a rögzítése nem sikerült valamilyen szerveroldali hiba miatt, így az nem zárható le, nyitva marad a FAM-ban.</w:t>
            </w:r>
          </w:p>
        </w:tc>
        <w:tc>
          <w:tcPr>
            <w:tcW w:w="2268" w:type="dxa"/>
          </w:tcPr>
          <w:p w14:paraId="1C392D7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DOCUMENT_CONVERSION_ERROR</w:t>
            </w:r>
          </w:p>
        </w:tc>
        <w:tc>
          <w:tcPr>
            <w:tcW w:w="283" w:type="dxa"/>
          </w:tcPr>
          <w:p w14:paraId="5891322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553DBD6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megszakítására kell kísérletet tenni.</w:t>
            </w:r>
          </w:p>
          <w:p w14:paraId="3C993F2A"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Ha az sem sikerül, meg kell várni a szerveroldali hiba elhárítását.</w:t>
            </w:r>
          </w:p>
        </w:tc>
        <w:tc>
          <w:tcPr>
            <w:tcW w:w="708" w:type="dxa"/>
          </w:tcPr>
          <w:p w14:paraId="5E19010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004A44E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5C640F26" w14:textId="77777777">
        <w:tc>
          <w:tcPr>
            <w:tcW w:w="3114" w:type="dxa"/>
          </w:tcPr>
          <w:p w14:paraId="5D93790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adatainak rögzítése sikeresen megtörtént, de a FAM nem tudta beküldeni a bizonylatot a nyugtatárba.</w:t>
            </w:r>
          </w:p>
          <w:p w14:paraId="7D96F3C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dokumentum lezárásra kerül.</w:t>
            </w:r>
          </w:p>
        </w:tc>
        <w:tc>
          <w:tcPr>
            <w:tcW w:w="2268" w:type="dxa"/>
          </w:tcPr>
          <w:p w14:paraId="2314261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SUCCESS_WITH_NO_UPLOAD</w:t>
            </w:r>
          </w:p>
        </w:tc>
        <w:tc>
          <w:tcPr>
            <w:tcW w:w="283" w:type="dxa"/>
          </w:tcPr>
          <w:p w14:paraId="5706FF2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4278369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sikeres beküldést jelző képi és hangjelzést nem szabad lejátszani.</w:t>
            </w:r>
          </w:p>
          <w:p w14:paraId="18D41A00"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tevékenység folyatatható.</w:t>
            </w:r>
          </w:p>
          <w:p w14:paraId="1BF63A3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adatok beküldését a FAM a háttérben automatikusan újra próbálja a sikeres beküldésig.</w:t>
            </w:r>
          </w:p>
        </w:tc>
        <w:tc>
          <w:tcPr>
            <w:tcW w:w="708" w:type="dxa"/>
          </w:tcPr>
          <w:p w14:paraId="5024C72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2DF99F61"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5B2AC693" w14:textId="77777777">
        <w:tc>
          <w:tcPr>
            <w:tcW w:w="3114" w:type="dxa"/>
          </w:tcPr>
          <w:p w14:paraId="05A6068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kérésben beadott bizonylat azonosító érvénytelen</w:t>
            </w:r>
          </w:p>
        </w:tc>
        <w:tc>
          <w:tcPr>
            <w:tcW w:w="2268" w:type="dxa"/>
          </w:tcPr>
          <w:p w14:paraId="4D54A40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INVALID_DOCUMENT_ID</w:t>
            </w:r>
          </w:p>
        </w:tc>
        <w:tc>
          <w:tcPr>
            <w:tcW w:w="283" w:type="dxa"/>
          </w:tcPr>
          <w:p w14:paraId="4325BBF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19A8021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Valós bizonylat azonosító megadása a végpont kérésben</w:t>
            </w:r>
          </w:p>
        </w:tc>
        <w:tc>
          <w:tcPr>
            <w:tcW w:w="708" w:type="dxa"/>
          </w:tcPr>
          <w:p w14:paraId="5D65EC2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ÉE</w:t>
            </w:r>
          </w:p>
          <w:p w14:paraId="2A2150F0" w14:textId="77777777" w:rsidR="00091302" w:rsidRPr="005977A9" w:rsidDel="005C1218" w:rsidRDefault="00091302">
            <w:pPr>
              <w:rPr>
                <w:rFonts w:asciiTheme="minorHAnsi" w:hAnsiTheme="minorHAnsi" w:cstheme="minorHAnsi"/>
                <w:sz w:val="20"/>
                <w:szCs w:val="20"/>
              </w:rPr>
            </w:pPr>
            <w:r w:rsidRPr="005977A9">
              <w:rPr>
                <w:rFonts w:asciiTheme="minorHAnsi" w:hAnsiTheme="minorHAnsi" w:cstheme="minorHAnsi"/>
                <w:sz w:val="20"/>
                <w:szCs w:val="20"/>
              </w:rPr>
              <w:t>TL</w:t>
            </w:r>
          </w:p>
        </w:tc>
      </w:tr>
      <w:tr w:rsidR="00091302" w:rsidRPr="005977A9" w14:paraId="31CB39FF" w14:textId="77777777">
        <w:tc>
          <w:tcPr>
            <w:tcW w:w="3114" w:type="dxa"/>
          </w:tcPr>
          <w:p w14:paraId="1310E8D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fizetési adatok között szerepel ROUND/CHANGE típusú fizetési adatszerkezet</w:t>
            </w:r>
          </w:p>
        </w:tc>
        <w:tc>
          <w:tcPr>
            <w:tcW w:w="2268" w:type="dxa"/>
          </w:tcPr>
          <w:p w14:paraId="0AC262F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NVALID_PAYMENT_CATEGORY</w:t>
            </w:r>
          </w:p>
        </w:tc>
        <w:tc>
          <w:tcPr>
            <w:tcW w:w="283" w:type="dxa"/>
          </w:tcPr>
          <w:p w14:paraId="5E5B812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7776DD2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ROUND/CHANGE típust tartalmazó adatszerkezet eltávolítása a fizetési adatok közül</w:t>
            </w:r>
          </w:p>
        </w:tc>
        <w:tc>
          <w:tcPr>
            <w:tcW w:w="708" w:type="dxa"/>
          </w:tcPr>
          <w:p w14:paraId="260F2A8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p>
          <w:p w14:paraId="2EDEBB7B" w14:textId="77777777" w:rsidR="00091302" w:rsidRPr="005977A9" w:rsidDel="005C1218" w:rsidRDefault="00091302">
            <w:pPr>
              <w:rPr>
                <w:rFonts w:asciiTheme="minorHAnsi" w:hAnsiTheme="minorHAnsi" w:cstheme="minorHAnsi"/>
                <w:sz w:val="20"/>
                <w:szCs w:val="20"/>
              </w:rPr>
            </w:pPr>
            <w:r w:rsidRPr="005977A9">
              <w:rPr>
                <w:rFonts w:asciiTheme="minorHAnsi" w:hAnsiTheme="minorHAnsi" w:cstheme="minorHAnsi"/>
                <w:sz w:val="20"/>
                <w:szCs w:val="20"/>
              </w:rPr>
              <w:t>L</w:t>
            </w:r>
          </w:p>
        </w:tc>
      </w:tr>
      <w:tr w:rsidR="00962A06" w:rsidRPr="005977A9" w14:paraId="7440C55C" w14:textId="77777777">
        <w:tc>
          <w:tcPr>
            <w:tcW w:w="3114" w:type="dxa"/>
          </w:tcPr>
          <w:p w14:paraId="36127304" w14:textId="0F7FA122" w:rsidR="0002305E" w:rsidRPr="005977A9" w:rsidRDefault="00DA49C8">
            <w:pPr>
              <w:rPr>
                <w:rFonts w:asciiTheme="minorHAnsi" w:hAnsiTheme="minorHAnsi" w:cstheme="minorHAnsi"/>
                <w:sz w:val="20"/>
                <w:szCs w:val="20"/>
              </w:rPr>
            </w:pPr>
            <w:r>
              <w:rPr>
                <w:rFonts w:asciiTheme="minorHAnsi" w:hAnsiTheme="minorHAnsi" w:cstheme="minorHAnsi"/>
                <w:sz w:val="20"/>
                <w:szCs w:val="20"/>
              </w:rPr>
              <w:t xml:space="preserve">A fizetési adatok között </w:t>
            </w:r>
            <w:r w:rsidR="00760C10">
              <w:rPr>
                <w:rFonts w:asciiTheme="minorHAnsi" w:hAnsiTheme="minorHAnsi" w:cstheme="minorHAnsi"/>
                <w:sz w:val="20"/>
                <w:szCs w:val="20"/>
              </w:rPr>
              <w:t xml:space="preserve">szerepel ellentétes előjelű </w:t>
            </w:r>
            <w:r w:rsidR="00FE273F">
              <w:rPr>
                <w:rFonts w:asciiTheme="minorHAnsi" w:hAnsiTheme="minorHAnsi" w:cstheme="minorHAnsi"/>
                <w:sz w:val="20"/>
                <w:szCs w:val="20"/>
              </w:rPr>
              <w:t>pénzmennyiség</w:t>
            </w:r>
          </w:p>
        </w:tc>
        <w:tc>
          <w:tcPr>
            <w:tcW w:w="2268" w:type="dxa"/>
          </w:tcPr>
          <w:p w14:paraId="7CD32ED3" w14:textId="2583965F" w:rsidR="0002305E" w:rsidRPr="005977A9" w:rsidRDefault="00B83B21">
            <w:pPr>
              <w:jc w:val="both"/>
              <w:rPr>
                <w:rFonts w:asciiTheme="minorHAnsi" w:hAnsiTheme="minorHAnsi" w:cstheme="minorHAnsi"/>
                <w:sz w:val="20"/>
                <w:szCs w:val="20"/>
              </w:rPr>
            </w:pPr>
            <w:r w:rsidRPr="00B83B21">
              <w:rPr>
                <w:rFonts w:asciiTheme="minorHAnsi" w:hAnsiTheme="minorHAnsi" w:cstheme="minorHAnsi"/>
                <w:sz w:val="20"/>
                <w:szCs w:val="20"/>
              </w:rPr>
              <w:t>INVALID_PAYMENT_VALUE</w:t>
            </w:r>
          </w:p>
        </w:tc>
        <w:tc>
          <w:tcPr>
            <w:tcW w:w="283" w:type="dxa"/>
          </w:tcPr>
          <w:p w14:paraId="4CB854B4" w14:textId="19AC1535" w:rsidR="0002305E" w:rsidRPr="005977A9" w:rsidRDefault="009331F4">
            <w:pPr>
              <w:jc w:val="both"/>
              <w:rPr>
                <w:rFonts w:asciiTheme="minorHAnsi" w:hAnsiTheme="minorHAnsi" w:cstheme="minorHAnsi"/>
                <w:sz w:val="20"/>
                <w:szCs w:val="20"/>
              </w:rPr>
            </w:pPr>
            <w:r>
              <w:rPr>
                <w:rFonts w:asciiTheme="minorHAnsi" w:hAnsiTheme="minorHAnsi" w:cstheme="minorHAnsi"/>
                <w:sz w:val="20"/>
                <w:szCs w:val="20"/>
              </w:rPr>
              <w:t>T</w:t>
            </w:r>
          </w:p>
        </w:tc>
        <w:tc>
          <w:tcPr>
            <w:tcW w:w="2694" w:type="dxa"/>
          </w:tcPr>
          <w:p w14:paraId="56966790" w14:textId="3993F28B" w:rsidR="0002305E" w:rsidRPr="005977A9" w:rsidRDefault="009331F4">
            <w:pPr>
              <w:rPr>
                <w:rFonts w:asciiTheme="minorHAnsi" w:hAnsiTheme="minorHAnsi" w:cstheme="minorHAnsi"/>
                <w:sz w:val="20"/>
                <w:szCs w:val="20"/>
              </w:rPr>
            </w:pPr>
            <w:r>
              <w:rPr>
                <w:rFonts w:asciiTheme="minorHAnsi" w:hAnsiTheme="minorHAnsi" w:cstheme="minorHAnsi"/>
                <w:sz w:val="20"/>
                <w:szCs w:val="20"/>
              </w:rPr>
              <w:t xml:space="preserve">Nem megfelelő előjelű </w:t>
            </w:r>
            <w:r w:rsidR="00A466A0">
              <w:rPr>
                <w:rFonts w:asciiTheme="minorHAnsi" w:hAnsiTheme="minorHAnsi" w:cstheme="minorHAnsi"/>
                <w:sz w:val="20"/>
                <w:szCs w:val="20"/>
              </w:rPr>
              <w:t>adatszerkezet eltá</w:t>
            </w:r>
            <w:r w:rsidR="00502AC5">
              <w:rPr>
                <w:rFonts w:asciiTheme="minorHAnsi" w:hAnsiTheme="minorHAnsi" w:cstheme="minorHAnsi"/>
                <w:sz w:val="20"/>
                <w:szCs w:val="20"/>
              </w:rPr>
              <w:t>volítása</w:t>
            </w:r>
            <w:r w:rsidR="009A73EA">
              <w:rPr>
                <w:rFonts w:asciiTheme="minorHAnsi" w:hAnsiTheme="minorHAnsi" w:cstheme="minorHAnsi"/>
                <w:sz w:val="20"/>
                <w:szCs w:val="20"/>
              </w:rPr>
              <w:t xml:space="preserve"> a fizetési adatok közül</w:t>
            </w:r>
          </w:p>
        </w:tc>
        <w:tc>
          <w:tcPr>
            <w:tcW w:w="708" w:type="dxa"/>
          </w:tcPr>
          <w:p w14:paraId="145E5C3F" w14:textId="77777777" w:rsidR="0002305E" w:rsidRDefault="009A73EA">
            <w:pPr>
              <w:rPr>
                <w:rFonts w:asciiTheme="minorHAnsi" w:hAnsiTheme="minorHAnsi" w:cstheme="minorHAnsi"/>
                <w:sz w:val="20"/>
                <w:szCs w:val="20"/>
              </w:rPr>
            </w:pPr>
            <w:r>
              <w:rPr>
                <w:rFonts w:asciiTheme="minorHAnsi" w:hAnsiTheme="minorHAnsi" w:cstheme="minorHAnsi"/>
                <w:sz w:val="20"/>
                <w:szCs w:val="20"/>
              </w:rPr>
              <w:t>É</w:t>
            </w:r>
          </w:p>
          <w:p w14:paraId="630FE7E9" w14:textId="35D73D4E" w:rsidR="009A73EA" w:rsidRPr="005977A9" w:rsidRDefault="009A73EA">
            <w:pPr>
              <w:rPr>
                <w:rFonts w:asciiTheme="minorHAnsi" w:hAnsiTheme="minorHAnsi" w:cstheme="minorHAnsi"/>
                <w:sz w:val="20"/>
                <w:szCs w:val="20"/>
              </w:rPr>
            </w:pPr>
            <w:r>
              <w:rPr>
                <w:rFonts w:asciiTheme="minorHAnsi" w:hAnsiTheme="minorHAnsi" w:cstheme="minorHAnsi"/>
                <w:sz w:val="20"/>
                <w:szCs w:val="20"/>
              </w:rPr>
              <w:t>L</w:t>
            </w:r>
          </w:p>
        </w:tc>
      </w:tr>
    </w:tbl>
    <w:p w14:paraId="5C7CBD15" w14:textId="77777777" w:rsidR="00091302" w:rsidRPr="005977A9" w:rsidRDefault="00091302" w:rsidP="00091302">
      <w:pPr>
        <w:jc w:val="both"/>
        <w:rPr>
          <w:rFonts w:ascii="Calibri" w:eastAsia="Calibri" w:hAnsi="Calibri" w:cs="Calibri"/>
          <w:sz w:val="20"/>
          <w:szCs w:val="20"/>
        </w:rPr>
      </w:pPr>
      <w:r w:rsidRPr="005977A9">
        <w:rPr>
          <w:rFonts w:ascii="Calibri" w:eastAsia="Calibri" w:hAnsi="Calibri" w:cs="Calibri"/>
          <w:sz w:val="20"/>
          <w:szCs w:val="20"/>
        </w:rPr>
        <w:t>T+M – Mely bizonylat típushoz és mely bizonylatkezelési művelethez kapcsolódik az adott validáció:</w:t>
      </w:r>
    </w:p>
    <w:p w14:paraId="386EB97A" w14:textId="77777777" w:rsidR="00091302" w:rsidRPr="005977A9" w:rsidRDefault="00091302" w:rsidP="00B97AE5">
      <w:pPr>
        <w:pStyle w:val="Listaszerbekezds"/>
        <w:numPr>
          <w:ilvl w:val="0"/>
          <w:numId w:val="25"/>
        </w:numPr>
        <w:jc w:val="both"/>
        <w:rPr>
          <w:sz w:val="20"/>
          <w:szCs w:val="20"/>
        </w:rPr>
      </w:pPr>
      <w:r w:rsidRPr="005977A9">
        <w:rPr>
          <w:sz w:val="20"/>
          <w:szCs w:val="20"/>
        </w:rPr>
        <w:t>Típus:</w:t>
      </w:r>
    </w:p>
    <w:p w14:paraId="0ACE57EA" w14:textId="77777777" w:rsidR="00091302" w:rsidRPr="005977A9" w:rsidRDefault="00091302" w:rsidP="00B97AE5">
      <w:pPr>
        <w:pStyle w:val="Listaszerbekezds"/>
        <w:numPr>
          <w:ilvl w:val="1"/>
          <w:numId w:val="25"/>
        </w:numPr>
        <w:jc w:val="both"/>
        <w:rPr>
          <w:sz w:val="20"/>
          <w:szCs w:val="20"/>
        </w:rPr>
      </w:pPr>
      <w:r w:rsidRPr="005977A9">
        <w:rPr>
          <w:sz w:val="20"/>
          <w:szCs w:val="20"/>
        </w:rPr>
        <w:t>É – Értékesítési bizonylat</w:t>
      </w:r>
    </w:p>
    <w:p w14:paraId="290F5046" w14:textId="77777777" w:rsidR="00091302" w:rsidRPr="005977A9" w:rsidRDefault="00091302" w:rsidP="00B97AE5">
      <w:pPr>
        <w:pStyle w:val="Listaszerbekezds"/>
        <w:numPr>
          <w:ilvl w:val="1"/>
          <w:numId w:val="25"/>
        </w:numPr>
        <w:jc w:val="both"/>
        <w:rPr>
          <w:sz w:val="20"/>
          <w:szCs w:val="20"/>
        </w:rPr>
      </w:pPr>
      <w:r w:rsidRPr="005977A9">
        <w:rPr>
          <w:sz w:val="20"/>
          <w:szCs w:val="20"/>
        </w:rPr>
        <w:t>J – Jelentés bizonylat</w:t>
      </w:r>
    </w:p>
    <w:p w14:paraId="4B8763F9" w14:textId="77777777" w:rsidR="00091302" w:rsidRPr="005977A9" w:rsidRDefault="00091302" w:rsidP="00B97AE5">
      <w:pPr>
        <w:pStyle w:val="Listaszerbekezds"/>
        <w:numPr>
          <w:ilvl w:val="1"/>
          <w:numId w:val="25"/>
        </w:numPr>
        <w:jc w:val="both"/>
        <w:rPr>
          <w:sz w:val="20"/>
          <w:szCs w:val="20"/>
        </w:rPr>
      </w:pPr>
      <w:r w:rsidRPr="005977A9">
        <w:rPr>
          <w:sz w:val="20"/>
          <w:szCs w:val="20"/>
        </w:rPr>
        <w:t>E – Egyéb bizonylat</w:t>
      </w:r>
    </w:p>
    <w:p w14:paraId="2413196E" w14:textId="77777777" w:rsidR="00091302" w:rsidRPr="005977A9" w:rsidRDefault="00091302" w:rsidP="00B97AE5">
      <w:pPr>
        <w:pStyle w:val="Listaszerbekezds"/>
        <w:numPr>
          <w:ilvl w:val="0"/>
          <w:numId w:val="25"/>
        </w:numPr>
        <w:jc w:val="both"/>
        <w:rPr>
          <w:sz w:val="20"/>
          <w:szCs w:val="20"/>
        </w:rPr>
      </w:pPr>
      <w:r w:rsidRPr="005977A9">
        <w:rPr>
          <w:sz w:val="20"/>
          <w:szCs w:val="20"/>
        </w:rPr>
        <w:t>Művelet:</w:t>
      </w:r>
    </w:p>
    <w:p w14:paraId="0BC35FDD" w14:textId="77777777" w:rsidR="00091302" w:rsidRPr="005977A9" w:rsidRDefault="00091302" w:rsidP="00B97AE5">
      <w:pPr>
        <w:pStyle w:val="Listaszerbekezds"/>
        <w:numPr>
          <w:ilvl w:val="1"/>
          <w:numId w:val="25"/>
        </w:numPr>
        <w:jc w:val="both"/>
        <w:rPr>
          <w:sz w:val="20"/>
          <w:szCs w:val="20"/>
        </w:rPr>
      </w:pPr>
      <w:r w:rsidRPr="005977A9">
        <w:rPr>
          <w:sz w:val="20"/>
          <w:szCs w:val="20"/>
        </w:rPr>
        <w:t>R – Rögzítés/Létrehozás</w:t>
      </w:r>
    </w:p>
    <w:p w14:paraId="61415F06" w14:textId="77777777" w:rsidR="00091302" w:rsidRPr="005977A9" w:rsidRDefault="00091302" w:rsidP="00B97AE5">
      <w:pPr>
        <w:pStyle w:val="Listaszerbekezds"/>
        <w:numPr>
          <w:ilvl w:val="1"/>
          <w:numId w:val="25"/>
        </w:numPr>
        <w:jc w:val="both"/>
        <w:rPr>
          <w:sz w:val="20"/>
          <w:szCs w:val="20"/>
        </w:rPr>
      </w:pPr>
      <w:r w:rsidRPr="005977A9">
        <w:rPr>
          <w:sz w:val="20"/>
          <w:szCs w:val="20"/>
        </w:rPr>
        <w:t>T – Tétel hozzáadás</w:t>
      </w:r>
    </w:p>
    <w:p w14:paraId="23E75CCC" w14:textId="77777777" w:rsidR="00091302" w:rsidRPr="005977A9" w:rsidRDefault="00091302" w:rsidP="00B97AE5">
      <w:pPr>
        <w:pStyle w:val="Listaszerbekezds"/>
        <w:numPr>
          <w:ilvl w:val="1"/>
          <w:numId w:val="25"/>
        </w:numPr>
        <w:jc w:val="both"/>
        <w:rPr>
          <w:sz w:val="20"/>
          <w:szCs w:val="20"/>
        </w:rPr>
      </w:pPr>
      <w:r w:rsidRPr="005977A9">
        <w:rPr>
          <w:sz w:val="20"/>
          <w:szCs w:val="20"/>
        </w:rPr>
        <w:t>L – Lezárás</w:t>
      </w:r>
    </w:p>
    <w:p w14:paraId="7DDFBBFF" w14:textId="77777777" w:rsidR="00091302" w:rsidRPr="005977A9" w:rsidRDefault="00091302" w:rsidP="00091302">
      <w:pPr>
        <w:jc w:val="both"/>
        <w:rPr>
          <w:rFonts w:ascii="Calibri" w:eastAsia="Calibri" w:hAnsi="Calibri" w:cs="Calibri"/>
        </w:rPr>
      </w:pPr>
    </w:p>
    <w:p w14:paraId="0B3C273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egyes végpontokra vonatkozó specifikus válaszüzeneteket – amenyiben vannak ilyenek – az adott végpontnál jelezzük.</w:t>
      </w:r>
    </w:p>
    <w:p w14:paraId="1DB83887" w14:textId="77777777" w:rsidR="00091302" w:rsidRPr="005977A9" w:rsidRDefault="00091302" w:rsidP="00091302">
      <w:pPr>
        <w:pStyle w:val="Cmsor3"/>
      </w:pPr>
      <w:bookmarkStart w:id="1430" w:name="_Toc195567197"/>
      <w:bookmarkStart w:id="1431" w:name="_Toc536871989"/>
      <w:r w:rsidRPr="005977A9">
        <w:rPr>
          <w:lang w:val="en-US"/>
        </w:rPr>
        <w:t>Kiemelt objektum leírók és adatmezők</w:t>
      </w:r>
      <w:bookmarkEnd w:id="1430"/>
    </w:p>
    <w:bookmarkEnd w:id="1431"/>
    <w:p w14:paraId="3F5D4F96" w14:textId="77777777" w:rsidR="00091302" w:rsidRPr="005977A9" w:rsidRDefault="00091302" w:rsidP="00091302">
      <w:pPr>
        <w:pStyle w:val="Cmsor4"/>
        <w:rPr>
          <w:lang w:val="en-US"/>
        </w:rPr>
      </w:pPr>
      <w:r w:rsidRPr="005977A9">
        <w:t>DocumentData - Bizonylatkép adatai</w:t>
      </w:r>
    </w:p>
    <w:p w14:paraId="79C2FE5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Bizonylatképre vonatkozó adatot minden bizonylat végpont hívás </w:t>
      </w:r>
      <w:r w:rsidRPr="005977A9">
        <w:rPr>
          <w:rFonts w:ascii="Calibri" w:eastAsia="Calibri" w:hAnsi="Calibri" w:cs="Calibri"/>
          <w:b/>
        </w:rPr>
        <w:t>válasza</w:t>
      </w:r>
      <w:r w:rsidRPr="005977A9">
        <w:rPr>
          <w:rFonts w:ascii="Calibri" w:eastAsia="Calibri" w:hAnsi="Calibri" w:cs="Calibri"/>
        </w:rPr>
        <w:t xml:space="preserve"> tartalmazhat. Az adatokat egy </w:t>
      </w:r>
      <w:r w:rsidRPr="005977A9">
        <w:rPr>
          <w:rFonts w:ascii="Calibri" w:eastAsia="Calibri" w:hAnsi="Calibri" w:cs="Calibri"/>
          <w:b/>
        </w:rPr>
        <w:t>DocumentData</w:t>
      </w:r>
      <w:r w:rsidRPr="005977A9">
        <w:rPr>
          <w:rFonts w:ascii="Calibri" w:eastAsia="Calibri" w:hAnsi="Calibri" w:cs="Calibri"/>
        </w:rPr>
        <w:t xml:space="preserve"> típusú lista tartalmazza. </w:t>
      </w:r>
    </w:p>
    <w:p w14:paraId="48A42912" w14:textId="77777777" w:rsidR="00091302" w:rsidRPr="005977A9" w:rsidRDefault="00091302" w:rsidP="00091302">
      <w:pPr>
        <w:jc w:val="both"/>
        <w:rPr>
          <w:rFonts w:ascii="Calibri" w:eastAsia="Calibri" w:hAnsi="Calibri" w:cs="Calibri"/>
        </w:rPr>
      </w:pPr>
    </w:p>
    <w:p w14:paraId="5CC86CBB" w14:textId="77777777" w:rsidR="00091302" w:rsidRPr="005977A9" w:rsidRDefault="00091302" w:rsidP="00091302">
      <w:pPr>
        <w:jc w:val="both"/>
        <w:rPr>
          <w:rFonts w:ascii="Calibri" w:eastAsia="Calibri" w:hAnsi="Calibri" w:cs="Calibri"/>
          <w:b/>
        </w:rPr>
      </w:pPr>
      <w:r w:rsidRPr="005977A9">
        <w:rPr>
          <w:rFonts w:ascii="Calibri" w:eastAsia="Calibri" w:hAnsi="Calibri" w:cs="Calibri"/>
        </w:rPr>
        <w:t>Bizonylatkép adatszerkezete négy nagyobb csoportra osztható:</w:t>
      </w:r>
    </w:p>
    <w:p w14:paraId="10002FEE"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Bizonylat fejléc (docCreate)</w:t>
      </w:r>
    </w:p>
    <w:p w14:paraId="723B89CF" w14:textId="77777777" w:rsidR="00091302" w:rsidRPr="005977A9" w:rsidRDefault="00091302" w:rsidP="00B97AE5">
      <w:pPr>
        <w:numPr>
          <w:ilvl w:val="1"/>
          <w:numId w:val="32"/>
        </w:numPr>
        <w:jc w:val="both"/>
        <w:rPr>
          <w:rFonts w:ascii="Calibri" w:eastAsia="Calibri" w:hAnsi="Calibri" w:cs="Calibri"/>
          <w:b/>
        </w:rPr>
      </w:pPr>
      <w:r w:rsidRPr="005977A9">
        <w:rPr>
          <w:rFonts w:ascii="Calibri" w:eastAsia="Calibri" w:hAnsi="Calibri" w:cs="Calibri"/>
        </w:rPr>
        <w:t>A bizonylat fejléc elemei:</w:t>
      </w:r>
    </w:p>
    <w:p w14:paraId="7122CDEC"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Adóügyi nap sorszáma</w:t>
      </w:r>
    </w:p>
    <w:p w14:paraId="5F42BD03"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 azonosítója</w:t>
      </w:r>
    </w:p>
    <w:p w14:paraId="1E59F3A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 címe</w:t>
      </w:r>
    </w:p>
    <w:p w14:paraId="7BE64102"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Eladó cég adatai</w:t>
      </w:r>
    </w:p>
    <w:p w14:paraId="4B58F205"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Eladó cég neve</w:t>
      </w:r>
    </w:p>
    <w:p w14:paraId="2E49933E"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Eladó cég székhelye</w:t>
      </w:r>
    </w:p>
    <w:p w14:paraId="57A27ACD"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Eladó cég adószáma</w:t>
      </w:r>
    </w:p>
    <w:p w14:paraId="0F4DFD0B"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Üzlet adatai</w:t>
      </w:r>
    </w:p>
    <w:p w14:paraId="3DF1380F"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Üzlet neve</w:t>
      </w:r>
    </w:p>
    <w:p w14:paraId="6A005F9A"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Üzlet székhelye</w:t>
      </w:r>
    </w:p>
    <w:p w14:paraId="2B609414"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Fizetőeszköz három betűs kódja</w:t>
      </w:r>
    </w:p>
    <w:p w14:paraId="331D83C8" w14:textId="77777777" w:rsidR="00091302" w:rsidRPr="00997575" w:rsidRDefault="00091302" w:rsidP="00B97AE5">
      <w:pPr>
        <w:numPr>
          <w:ilvl w:val="2"/>
          <w:numId w:val="32"/>
        </w:numPr>
        <w:jc w:val="both"/>
        <w:rPr>
          <w:rFonts w:ascii="Calibri" w:eastAsia="Calibri" w:hAnsi="Calibri" w:cs="Calibri"/>
          <w:b/>
        </w:rPr>
      </w:pPr>
      <w:r w:rsidRPr="005977A9">
        <w:rPr>
          <w:rFonts w:ascii="Calibri" w:eastAsia="Calibri" w:hAnsi="Calibri" w:cs="Calibri"/>
        </w:rPr>
        <w:t>Fizetőeszköz rövid megnevezése</w:t>
      </w:r>
    </w:p>
    <w:p w14:paraId="37D25B0E" w14:textId="2E73ED31" w:rsidR="00CA1817" w:rsidRPr="005977A9" w:rsidRDefault="00283A5C" w:rsidP="00965900">
      <w:pPr>
        <w:numPr>
          <w:ilvl w:val="2"/>
          <w:numId w:val="32"/>
        </w:numPr>
        <w:jc w:val="both"/>
        <w:rPr>
          <w:rFonts w:ascii="Calibri" w:eastAsia="Calibri" w:hAnsi="Calibri" w:cs="Calibri"/>
          <w:b/>
        </w:rPr>
      </w:pPr>
      <w:r>
        <w:rPr>
          <w:rFonts w:ascii="Calibri" w:eastAsia="Calibri" w:hAnsi="Calibri" w:cs="Calibri"/>
        </w:rPr>
        <w:t>B</w:t>
      </w:r>
      <w:r w:rsidR="00DE42CA">
        <w:rPr>
          <w:rFonts w:ascii="Calibri" w:eastAsia="Calibri" w:hAnsi="Calibri" w:cs="Calibri"/>
        </w:rPr>
        <w:t>izonylatspecifikus adatok</w:t>
      </w:r>
    </w:p>
    <w:p w14:paraId="0E555232"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Bizonylat-törzs:</w:t>
      </w:r>
    </w:p>
    <w:p w14:paraId="7A3F0707" w14:textId="77777777" w:rsidR="00091302" w:rsidRPr="005977A9" w:rsidRDefault="00091302" w:rsidP="00B97AE5">
      <w:pPr>
        <w:numPr>
          <w:ilvl w:val="1"/>
          <w:numId w:val="32"/>
        </w:numPr>
        <w:jc w:val="both"/>
        <w:rPr>
          <w:rFonts w:ascii="Calibri" w:eastAsia="Calibri" w:hAnsi="Calibri" w:cs="Calibri"/>
        </w:rPr>
      </w:pPr>
      <w:r w:rsidRPr="005977A9">
        <w:rPr>
          <w:rFonts w:ascii="Calibri" w:eastAsia="Calibri" w:hAnsi="Calibri" w:cs="Calibri"/>
        </w:rPr>
        <w:t>Értékesítési tétel (receiptItem)</w:t>
      </w:r>
    </w:p>
    <w:p w14:paraId="5EFD8097" w14:textId="77777777" w:rsidR="00091302" w:rsidRPr="005977A9" w:rsidRDefault="00091302" w:rsidP="00B97AE5">
      <w:pPr>
        <w:numPr>
          <w:ilvl w:val="1"/>
          <w:numId w:val="32"/>
        </w:numPr>
        <w:jc w:val="both"/>
        <w:rPr>
          <w:rFonts w:ascii="Calibri" w:eastAsia="Calibri" w:hAnsi="Calibri" w:cs="Calibri"/>
        </w:rPr>
      </w:pPr>
      <w:r w:rsidRPr="005977A9">
        <w:rPr>
          <w:rFonts w:ascii="Calibri" w:eastAsia="Calibri" w:hAnsi="Calibri" w:cs="Calibri"/>
        </w:rPr>
        <w:t>Jelentés tétel (reportItem)</w:t>
      </w:r>
    </w:p>
    <w:p w14:paraId="3E3B1405" w14:textId="77777777" w:rsidR="00091302" w:rsidRPr="005977A9" w:rsidRDefault="00091302" w:rsidP="00B97AE5">
      <w:pPr>
        <w:numPr>
          <w:ilvl w:val="1"/>
          <w:numId w:val="32"/>
        </w:numPr>
        <w:jc w:val="both"/>
        <w:rPr>
          <w:rFonts w:ascii="Calibri" w:eastAsia="Calibri" w:hAnsi="Calibri" w:cs="Calibri"/>
        </w:rPr>
      </w:pPr>
      <w:r w:rsidRPr="005977A9">
        <w:rPr>
          <w:rFonts w:ascii="Calibri" w:eastAsia="Calibri" w:hAnsi="Calibri" w:cs="Calibri"/>
        </w:rPr>
        <w:t>Egyedi tétel (customInfo)</w:t>
      </w:r>
    </w:p>
    <w:p w14:paraId="7B7BE49F"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Bizonylat lábléc</w:t>
      </w:r>
    </w:p>
    <w:p w14:paraId="5AFE9BAD" w14:textId="77777777" w:rsidR="00091302" w:rsidRPr="005977A9" w:rsidRDefault="00091302" w:rsidP="00B97AE5">
      <w:pPr>
        <w:numPr>
          <w:ilvl w:val="1"/>
          <w:numId w:val="32"/>
        </w:numPr>
        <w:jc w:val="both"/>
        <w:rPr>
          <w:rFonts w:ascii="Calibri" w:eastAsia="Calibri" w:hAnsi="Calibri" w:cs="Calibri"/>
          <w:b/>
        </w:rPr>
      </w:pPr>
      <w:r w:rsidRPr="005977A9">
        <w:rPr>
          <w:rFonts w:ascii="Calibri" w:eastAsia="Calibri" w:hAnsi="Calibri" w:cs="Calibri"/>
        </w:rPr>
        <w:t>A bizonylat lábléc elemei: (docClose)</w:t>
      </w:r>
    </w:p>
    <w:p w14:paraId="74A715A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AP szám (systemId)</w:t>
      </w:r>
    </w:p>
    <w:p w14:paraId="48F7D29C"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Lábléc megjegyzés</w:t>
      </w:r>
    </w:p>
    <w:p w14:paraId="6657840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 elkészítésének időpontja</w:t>
      </w:r>
    </w:p>
    <w:p w14:paraId="4672280A"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NAV ellenőrző kód</w:t>
      </w:r>
    </w:p>
    <w:p w14:paraId="2476D363"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Bizonylatszám</w:t>
      </w:r>
    </w:p>
    <w:p w14:paraId="7D9848F0" w14:textId="77777777" w:rsidR="00091302" w:rsidRPr="005977A9" w:rsidRDefault="00091302" w:rsidP="00B97AE5">
      <w:pPr>
        <w:numPr>
          <w:ilvl w:val="2"/>
          <w:numId w:val="32"/>
        </w:numPr>
        <w:jc w:val="both"/>
        <w:rPr>
          <w:rFonts w:ascii="Calibri" w:eastAsia="Calibri" w:hAnsi="Calibri" w:cs="Calibri"/>
        </w:rPr>
      </w:pPr>
      <w:r w:rsidRPr="005977A9">
        <w:rPr>
          <w:rFonts w:ascii="Calibri" w:eastAsia="Calibri" w:hAnsi="Calibri" w:cs="Calibri"/>
        </w:rPr>
        <w:t>Bizonylat megszakítását jelző kapcsoló</w:t>
      </w:r>
    </w:p>
    <w:p w14:paraId="389D37EF" w14:textId="1BFCC496" w:rsidR="0026316D" w:rsidRPr="005977A9" w:rsidRDefault="001F212A" w:rsidP="00B97AE5">
      <w:pPr>
        <w:numPr>
          <w:ilvl w:val="2"/>
          <w:numId w:val="32"/>
        </w:numPr>
        <w:jc w:val="both"/>
        <w:rPr>
          <w:rFonts w:ascii="Calibri" w:eastAsia="Calibri" w:hAnsi="Calibri" w:cs="Calibri"/>
        </w:rPr>
      </w:pPr>
      <w:r>
        <w:rPr>
          <w:rFonts w:ascii="Calibri" w:eastAsia="Calibri" w:hAnsi="Calibri" w:cs="Calibri"/>
        </w:rPr>
        <w:t>Értékesítési bizonylat specifikus adatok</w:t>
      </w:r>
    </w:p>
    <w:p w14:paraId="5633266F" w14:textId="77777777" w:rsidR="00091302" w:rsidRPr="005977A9" w:rsidRDefault="00091302" w:rsidP="00091302">
      <w:pPr>
        <w:jc w:val="both"/>
        <w:rPr>
          <w:rFonts w:ascii="Calibri" w:eastAsia="Calibri" w:hAnsi="Calibri" w:cs="Calibri"/>
        </w:rPr>
      </w:pPr>
    </w:p>
    <w:p w14:paraId="035644EC" w14:textId="77777777" w:rsidR="00091302" w:rsidRPr="005977A9" w:rsidRDefault="00091302" w:rsidP="00091302">
      <w:pPr>
        <w:jc w:val="both"/>
        <w:rPr>
          <w:rFonts w:ascii="Calibri" w:eastAsia="Calibri" w:hAnsi="Calibri" w:cs="Calibri"/>
          <w:lang w:val="pt-BR"/>
        </w:rPr>
      </w:pPr>
      <w:r w:rsidRPr="005977A9">
        <w:rPr>
          <w:rFonts w:ascii="Calibri" w:eastAsia="Calibri" w:hAnsi="Calibri" w:cs="Calibri"/>
          <w:lang w:val="pt-BR"/>
        </w:rPr>
        <w:t xml:space="preserve">A </w:t>
      </w:r>
      <w:r w:rsidRPr="005977A9">
        <w:rPr>
          <w:rFonts w:ascii="Calibri" w:eastAsia="Calibri" w:hAnsi="Calibri" w:cs="Calibri"/>
          <w:b/>
          <w:bCs/>
          <w:lang w:val="pt-BR"/>
        </w:rPr>
        <w:t>DocumentData</w:t>
      </w:r>
      <w:r w:rsidRPr="005977A9">
        <w:rPr>
          <w:rFonts w:ascii="Calibri" w:eastAsia="Calibri" w:hAnsi="Calibri" w:cs="Calibri"/>
          <w:b/>
          <w:lang w:val="pt-BR"/>
        </w:rPr>
        <w:t xml:space="preserve"> </w:t>
      </w:r>
      <w:r w:rsidRPr="005977A9">
        <w:rPr>
          <w:rFonts w:ascii="Calibri" w:eastAsia="Calibri" w:hAnsi="Calibri" w:cs="Calibri"/>
          <w:lang w:val="pt-BR"/>
        </w:rPr>
        <w:t>osztály alosztályai a következők lehetnek:</w:t>
      </w:r>
    </w:p>
    <w:p w14:paraId="1F9EC7FC" w14:textId="77777777" w:rsidR="00091302" w:rsidRPr="005977A9" w:rsidRDefault="00091302" w:rsidP="00B97AE5">
      <w:pPr>
        <w:pStyle w:val="Listaszerbekezds"/>
        <w:numPr>
          <w:ilvl w:val="0"/>
          <w:numId w:val="57"/>
        </w:numPr>
        <w:jc w:val="both"/>
      </w:pPr>
      <w:r w:rsidRPr="005977A9">
        <w:t>DocCreate</w:t>
      </w:r>
    </w:p>
    <w:p w14:paraId="296AD581" w14:textId="77777777" w:rsidR="00091302" w:rsidRPr="005977A9" w:rsidRDefault="00091302" w:rsidP="00B97AE5">
      <w:pPr>
        <w:pStyle w:val="Listaszerbekezds"/>
        <w:numPr>
          <w:ilvl w:val="0"/>
          <w:numId w:val="57"/>
        </w:numPr>
        <w:jc w:val="both"/>
      </w:pPr>
      <w:r w:rsidRPr="005977A9">
        <w:t>ReceiptItem</w:t>
      </w:r>
    </w:p>
    <w:p w14:paraId="028D903B" w14:textId="77777777" w:rsidR="00091302" w:rsidRPr="005977A9" w:rsidRDefault="00091302" w:rsidP="00B97AE5">
      <w:pPr>
        <w:pStyle w:val="Listaszerbekezds"/>
        <w:numPr>
          <w:ilvl w:val="0"/>
          <w:numId w:val="57"/>
        </w:numPr>
        <w:jc w:val="both"/>
      </w:pPr>
      <w:r w:rsidRPr="005977A9">
        <w:t>ReportItem</w:t>
      </w:r>
    </w:p>
    <w:p w14:paraId="0BE2DD29" w14:textId="77777777" w:rsidR="00091302" w:rsidRPr="005977A9" w:rsidRDefault="00091302" w:rsidP="00B97AE5">
      <w:pPr>
        <w:pStyle w:val="Listaszerbekezds"/>
        <w:numPr>
          <w:ilvl w:val="0"/>
          <w:numId w:val="57"/>
        </w:numPr>
        <w:jc w:val="both"/>
      </w:pPr>
      <w:r w:rsidRPr="005977A9">
        <w:t xml:space="preserve">CustomInfo </w:t>
      </w:r>
    </w:p>
    <w:p w14:paraId="194B2A71" w14:textId="77777777" w:rsidR="00091302" w:rsidRPr="005977A9" w:rsidRDefault="00091302" w:rsidP="00B97AE5">
      <w:pPr>
        <w:pStyle w:val="Listaszerbekezds"/>
        <w:numPr>
          <w:ilvl w:val="0"/>
          <w:numId w:val="57"/>
        </w:numPr>
        <w:jc w:val="both"/>
      </w:pPr>
      <w:r w:rsidRPr="005977A9">
        <w:t>DocClose</w:t>
      </w:r>
    </w:p>
    <w:p w14:paraId="73A7F287" w14:textId="77777777" w:rsidR="00091302" w:rsidRPr="005977A9" w:rsidRDefault="00091302" w:rsidP="00091302">
      <w:pPr>
        <w:jc w:val="both"/>
        <w:rPr>
          <w:rFonts w:ascii="Calibri" w:eastAsia="Calibri" w:hAnsi="Calibri" w:cs="Calibri"/>
        </w:rPr>
      </w:pPr>
    </w:p>
    <w:p w14:paraId="0D100C8F" w14:textId="77777777" w:rsidR="00091302" w:rsidRPr="005977A9" w:rsidRDefault="00091302" w:rsidP="00091302">
      <w:pPr>
        <w:pStyle w:val="Cmsor5"/>
      </w:pPr>
      <w:r w:rsidRPr="005977A9">
        <w:rPr>
          <w:lang w:val="en-US"/>
        </w:rPr>
        <w:t>DocCreate felépítése</w:t>
      </w:r>
    </w:p>
    <w:p w14:paraId="3BBE8E36" w14:textId="77777777" w:rsidR="00091302" w:rsidRPr="005977A9" w:rsidRDefault="00091302" w:rsidP="00091302">
      <w:pPr>
        <w:jc w:val="both"/>
        <w:rPr>
          <w:rFonts w:ascii="Calibri" w:eastAsia="Calibri" w:hAnsi="Calibri" w:cs="Calibri"/>
        </w:rPr>
      </w:pPr>
    </w:p>
    <w:p w14:paraId="1862734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13EE27F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"docCreate",</w:t>
      </w:r>
    </w:p>
    <w:p w14:paraId="3280042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"fiscalDayNo : "1",</w:t>
      </w:r>
    </w:p>
    <w:p w14:paraId="742C025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"docId" : "1",</w:t>
      </w:r>
    </w:p>
    <w:p w14:paraId="5762A9F5" w14:textId="2C95E4E6"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"docTitle" : "</w:t>
      </w:r>
      <w:r w:rsidR="00591AE7">
        <w:rPr>
          <w:rFonts w:ascii="Consolas" w:eastAsia="Consolas" w:hAnsi="Consolas" w:cs="Consolas"/>
          <w:sz w:val="20"/>
          <w:szCs w:val="20"/>
        </w:rPr>
        <w:t>E-</w:t>
      </w:r>
      <w:r w:rsidRPr="005977A9">
        <w:rPr>
          <w:rFonts w:ascii="Consolas" w:eastAsia="Consolas" w:hAnsi="Consolas" w:cs="Consolas"/>
          <w:sz w:val="20"/>
          <w:szCs w:val="20"/>
        </w:rPr>
        <w:t>NYUGTA</w:t>
      </w:r>
      <w:r w:rsidR="00591AE7">
        <w:rPr>
          <w:rFonts w:ascii="Consolas" w:eastAsia="Consolas" w:hAnsi="Consolas" w:cs="Consolas"/>
          <w:sz w:val="20"/>
          <w:szCs w:val="20"/>
        </w:rPr>
        <w:t xml:space="preserve"> MÁSOLAT</w:t>
      </w:r>
      <w:r w:rsidRPr="005977A9">
        <w:rPr>
          <w:rFonts w:ascii="Consolas" w:eastAsia="Consolas" w:hAnsi="Consolas" w:cs="Consolas"/>
          <w:sz w:val="20"/>
          <w:szCs w:val="20"/>
        </w:rPr>
        <w:t>",</w:t>
      </w:r>
    </w:p>
    <w:p w14:paraId="7F1EFA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"headNote" : "",</w:t>
      </w:r>
    </w:p>
    <w:p w14:paraId="627C691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"operatorSite" : {</w:t>
      </w:r>
    </w:p>
    <w:p w14:paraId="59D9B0B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"effectiveDate" : 0,</w:t>
      </w:r>
    </w:p>
    <w:p w14:paraId="0F5C356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"shop" : {</w:t>
      </w:r>
    </w:p>
    <w:p w14:paraId="5F7914E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4324622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"addressType" : "DETAILED",</w:t>
      </w:r>
    </w:p>
    <w:p w14:paraId="65D713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"countryCode" : "HU",</w:t>
      </w:r>
    </w:p>
    <w:p w14:paraId="0723E15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"postCode" : "9512",</w:t>
      </w:r>
    </w:p>
    <w:p w14:paraId="068948B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"city" : "Ostffyasszonyfa",</w:t>
      </w:r>
    </w:p>
    <w:p w14:paraId="5BB8249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"streetName" : "Szarvas",</w:t>
      </w:r>
    </w:p>
    <w:p w14:paraId="4261B6D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"publicPlaceCategory" : "utca",</w:t>
      </w:r>
    </w:p>
    <w:p w14:paraId="39AF153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"houseNumber" : "32"</w:t>
      </w:r>
    </w:p>
    <w:p w14:paraId="0CCEB08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057366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"shopName" : "Szuper Bolt Kft",</w:t>
      </w:r>
    </w:p>
    <w:p w14:paraId="5CCF2E4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“shopShortName” : “SzB Kft.”</w:t>
      </w:r>
    </w:p>
    <w:p w14:paraId="132FA62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604D9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 : {</w:t>
      </w:r>
    </w:p>
    <w:p w14:paraId="2328BA0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6C74839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"addressType" : "DETAILED",</w:t>
      </w:r>
    </w:p>
    <w:p w14:paraId="4CE91FC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"countryCode" : "HU",</w:t>
      </w:r>
    </w:p>
    <w:p w14:paraId="2675131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"postCode" : "9512",</w:t>
      </w:r>
    </w:p>
    <w:p w14:paraId="746A7EF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"city" : "Ostffyasszonyfa",</w:t>
      </w:r>
    </w:p>
    <w:p w14:paraId="3494F4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"streetName" : "Szarvas",</w:t>
      </w:r>
    </w:p>
    <w:p w14:paraId="5164D8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"publicPlaceCategory" : "utca",</w:t>
      </w:r>
    </w:p>
    <w:p w14:paraId="24D8E87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"houseNumber" : "32"</w:t>
      </w:r>
    </w:p>
    <w:p w14:paraId="305A2C7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689CE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"taxpayerName" : "Béla",</w:t>
      </w:r>
    </w:p>
    <w:p w14:paraId="5E585BA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“taxpayerShortName” : “Béla”,</w:t>
      </w:r>
    </w:p>
    <w:p w14:paraId="7EC0FA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4C5D6CA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"taxpayerId" : "30000003",</w:t>
      </w:r>
    </w:p>
    <w:p w14:paraId="371D35B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"vatCode" : "3",</w:t>
      </w:r>
    </w:p>
    <w:p w14:paraId="76A3073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"countyCode" : "33"</w:t>
      </w:r>
    </w:p>
    <w:p w14:paraId="6758E9B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0A69B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F859A3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"temporalType" : "CURRENT"</w:t>
      </w:r>
    </w:p>
    <w:p w14:paraId="4379436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E1BE57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"docCreationDate" : "2024.07.10 15:11:41",</w:t>
      </w:r>
    </w:p>
    <w:p w14:paraId="2F3FDE2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"moneyCode" : "HUF",</w:t>
      </w:r>
    </w:p>
    <w:p w14:paraId="403A4D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"moneyShortName" : "Ft",</w:t>
      </w:r>
    </w:p>
    <w:p w14:paraId="17C26840" w14:textId="21AC86D9"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“logo” : null</w:t>
      </w:r>
      <w:r w:rsidR="00502379">
        <w:rPr>
          <w:rFonts w:ascii="Consolas" w:eastAsia="Consolas" w:hAnsi="Consolas" w:cs="Consolas"/>
          <w:sz w:val="20"/>
          <w:szCs w:val="20"/>
        </w:rPr>
        <w:t>,</w:t>
      </w:r>
    </w:p>
    <w:p w14:paraId="42983A79" w14:textId="723624A7" w:rsidR="00502379" w:rsidRDefault="00502379"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02379">
        <w:rPr>
          <w:rFonts w:ascii="Consolas" w:eastAsia="Consolas" w:hAnsi="Consolas" w:cs="Consolas"/>
          <w:sz w:val="20"/>
          <w:szCs w:val="20"/>
        </w:rPr>
        <w:t>"itemHeader" : "GY</w:t>
      </w:r>
      <w:r>
        <w:rPr>
          <w:rFonts w:ascii="Consolas" w:eastAsia="Consolas" w:hAnsi="Consolas" w:cs="Consolas"/>
          <w:sz w:val="20"/>
          <w:szCs w:val="20"/>
        </w:rPr>
        <w:t>Ű</w:t>
      </w:r>
      <w:r w:rsidRPr="00502379">
        <w:rPr>
          <w:rFonts w:ascii="Consolas" w:eastAsia="Consolas" w:hAnsi="Consolas" w:cs="Consolas"/>
          <w:sz w:val="20"/>
          <w:szCs w:val="20"/>
        </w:rPr>
        <w:t>JT</w:t>
      </w:r>
      <w:r>
        <w:rPr>
          <w:rFonts w:ascii="Consolas" w:eastAsia="Consolas" w:hAnsi="Consolas" w:cs="Consolas"/>
          <w:sz w:val="20"/>
          <w:szCs w:val="20"/>
        </w:rPr>
        <w:t>Ő</w:t>
      </w:r>
      <w:r w:rsidRPr="00502379">
        <w:rPr>
          <w:rFonts w:ascii="Consolas" w:eastAsia="Consolas" w:hAnsi="Consolas" w:cs="Consolas"/>
          <w:sz w:val="20"/>
          <w:szCs w:val="20"/>
        </w:rPr>
        <w:t xml:space="preserve"> MEGNEVEZ</w:t>
      </w:r>
      <w:r>
        <w:rPr>
          <w:rFonts w:ascii="Consolas" w:eastAsia="Consolas" w:hAnsi="Consolas" w:cs="Consolas"/>
          <w:sz w:val="20"/>
          <w:szCs w:val="20"/>
        </w:rPr>
        <w:t>É</w:t>
      </w:r>
      <w:r w:rsidRPr="00502379">
        <w:rPr>
          <w:rFonts w:ascii="Consolas" w:eastAsia="Consolas" w:hAnsi="Consolas" w:cs="Consolas"/>
          <w:sz w:val="20"/>
          <w:szCs w:val="20"/>
        </w:rPr>
        <w:t>S\nMENNYIS</w:t>
      </w:r>
      <w:r>
        <w:rPr>
          <w:rFonts w:ascii="Consolas" w:eastAsia="Consolas" w:hAnsi="Consolas" w:cs="Consolas"/>
          <w:sz w:val="20"/>
          <w:szCs w:val="20"/>
        </w:rPr>
        <w:t>É</w:t>
      </w:r>
      <w:r w:rsidRPr="00502379">
        <w:rPr>
          <w:rFonts w:ascii="Consolas" w:eastAsia="Consolas" w:hAnsi="Consolas" w:cs="Consolas"/>
          <w:sz w:val="20"/>
          <w:szCs w:val="20"/>
        </w:rPr>
        <w:t>G * EGYS</w:t>
      </w:r>
      <w:r>
        <w:rPr>
          <w:rFonts w:ascii="Consolas" w:eastAsia="Consolas" w:hAnsi="Consolas" w:cs="Consolas"/>
          <w:sz w:val="20"/>
          <w:szCs w:val="20"/>
        </w:rPr>
        <w:t>É</w:t>
      </w:r>
      <w:r w:rsidRPr="00502379">
        <w:rPr>
          <w:rFonts w:ascii="Consolas" w:eastAsia="Consolas" w:hAnsi="Consolas" w:cs="Consolas"/>
          <w:sz w:val="20"/>
          <w:szCs w:val="20"/>
        </w:rPr>
        <w:t>G</w:t>
      </w:r>
      <w:r>
        <w:rPr>
          <w:rFonts w:ascii="Consolas" w:eastAsia="Consolas" w:hAnsi="Consolas" w:cs="Consolas"/>
          <w:sz w:val="20"/>
          <w:szCs w:val="20"/>
        </w:rPr>
        <w:t>Á</w:t>
      </w:r>
      <w:r w:rsidRPr="00502379">
        <w:rPr>
          <w:rFonts w:ascii="Consolas" w:eastAsia="Consolas" w:hAnsi="Consolas" w:cs="Consolas"/>
          <w:sz w:val="20"/>
          <w:szCs w:val="20"/>
        </w:rPr>
        <w:t>R\t</w:t>
      </w:r>
      <w:r>
        <w:rPr>
          <w:rFonts w:ascii="Consolas" w:eastAsia="Consolas" w:hAnsi="Consolas" w:cs="Consolas"/>
          <w:sz w:val="20"/>
          <w:szCs w:val="20"/>
        </w:rPr>
        <w:t>É</w:t>
      </w:r>
      <w:r w:rsidRPr="00502379">
        <w:rPr>
          <w:rFonts w:ascii="Consolas" w:eastAsia="Consolas" w:hAnsi="Consolas" w:cs="Consolas"/>
          <w:sz w:val="20"/>
          <w:szCs w:val="20"/>
        </w:rPr>
        <w:t>RT</w:t>
      </w:r>
      <w:r>
        <w:rPr>
          <w:rFonts w:ascii="Consolas" w:eastAsia="Consolas" w:hAnsi="Consolas" w:cs="Consolas"/>
          <w:sz w:val="20"/>
          <w:szCs w:val="20"/>
        </w:rPr>
        <w:t>É</w:t>
      </w:r>
      <w:r w:rsidRPr="00502379">
        <w:rPr>
          <w:rFonts w:ascii="Consolas" w:eastAsia="Consolas" w:hAnsi="Consolas" w:cs="Consolas"/>
          <w:sz w:val="20"/>
          <w:szCs w:val="20"/>
        </w:rPr>
        <w:t>K",</w:t>
      </w:r>
    </w:p>
    <w:p w14:paraId="1F914C69" w14:textId="6733698D" w:rsidR="00502379" w:rsidRPr="005977A9" w:rsidRDefault="00502379"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6250D3" w:rsidRPr="006250D3">
        <w:rPr>
          <w:rFonts w:ascii="Consolas" w:eastAsia="Consolas" w:hAnsi="Consolas" w:cs="Consolas"/>
          <w:sz w:val="20"/>
          <w:szCs w:val="20"/>
        </w:rPr>
        <w:t>"taxNumberHeader" : "AD</w:t>
      </w:r>
      <w:r w:rsidR="006250D3">
        <w:rPr>
          <w:rFonts w:ascii="Consolas" w:eastAsia="Consolas" w:hAnsi="Consolas" w:cs="Consolas"/>
          <w:sz w:val="20"/>
          <w:szCs w:val="20"/>
        </w:rPr>
        <w:t>Ó</w:t>
      </w:r>
      <w:r w:rsidR="006250D3" w:rsidRPr="006250D3">
        <w:rPr>
          <w:rFonts w:ascii="Consolas" w:eastAsia="Consolas" w:hAnsi="Consolas" w:cs="Consolas"/>
          <w:sz w:val="20"/>
          <w:szCs w:val="20"/>
        </w:rPr>
        <w:t>SZ</w:t>
      </w:r>
      <w:r w:rsidR="006250D3">
        <w:rPr>
          <w:rFonts w:ascii="Consolas" w:eastAsia="Consolas" w:hAnsi="Consolas" w:cs="Consolas"/>
          <w:sz w:val="20"/>
          <w:szCs w:val="20"/>
        </w:rPr>
        <w:t>Á</w:t>
      </w:r>
      <w:r w:rsidR="006250D3" w:rsidRPr="006250D3">
        <w:rPr>
          <w:rFonts w:ascii="Consolas" w:eastAsia="Consolas" w:hAnsi="Consolas" w:cs="Consolas"/>
          <w:sz w:val="20"/>
          <w:szCs w:val="20"/>
        </w:rPr>
        <w:t>M:",</w:t>
      </w:r>
    </w:p>
    <w:p w14:paraId="20722E77" w14:textId="40299414" w:rsidR="006250D3" w:rsidRPr="005977A9" w:rsidRDefault="006250D3"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12607B" w:rsidRPr="0012607B">
        <w:rPr>
          <w:rFonts w:ascii="Consolas" w:eastAsia="Consolas" w:hAnsi="Consolas" w:cs="Consolas"/>
          <w:sz w:val="20"/>
          <w:szCs w:val="20"/>
        </w:rPr>
        <w:t xml:space="preserve">"returnReason" : </w:t>
      </w:r>
      <w:r w:rsidR="0012607B">
        <w:rPr>
          <w:rFonts w:ascii="Consolas" w:eastAsia="Consolas" w:hAnsi="Consolas" w:cs="Consolas"/>
          <w:sz w:val="20"/>
          <w:szCs w:val="20"/>
        </w:rPr>
        <w:t>null,</w:t>
      </w:r>
    </w:p>
    <w:p w14:paraId="0D35A280" w14:textId="7155523F" w:rsidR="0012607B" w:rsidRDefault="0012607B"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12607B">
        <w:rPr>
          <w:rFonts w:ascii="Consolas" w:eastAsia="Consolas" w:hAnsi="Consolas" w:cs="Consolas"/>
          <w:sz w:val="20"/>
          <w:szCs w:val="20"/>
        </w:rPr>
        <w:t>"</w:t>
      </w:r>
      <w:r>
        <w:rPr>
          <w:rFonts w:ascii="Consolas" w:eastAsia="Consolas" w:hAnsi="Consolas" w:cs="Consolas"/>
          <w:sz w:val="20"/>
          <w:szCs w:val="20"/>
        </w:rPr>
        <w:t>void</w:t>
      </w:r>
      <w:r w:rsidRPr="0012607B">
        <w:rPr>
          <w:rFonts w:ascii="Consolas" w:eastAsia="Consolas" w:hAnsi="Consolas" w:cs="Consolas"/>
          <w:sz w:val="20"/>
          <w:szCs w:val="20"/>
        </w:rPr>
        <w:t xml:space="preserve">Reason" : </w:t>
      </w:r>
      <w:r>
        <w:rPr>
          <w:rFonts w:ascii="Consolas" w:eastAsia="Consolas" w:hAnsi="Consolas" w:cs="Consolas"/>
          <w:sz w:val="20"/>
          <w:szCs w:val="20"/>
        </w:rPr>
        <w:t>null,</w:t>
      </w:r>
    </w:p>
    <w:p w14:paraId="1CF9AA3D" w14:textId="4F6879D6" w:rsidR="0012607B" w:rsidRPr="005977A9" w:rsidRDefault="0012607B"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55285F" w:rsidRPr="0055285F">
        <w:rPr>
          <w:rFonts w:ascii="Consolas" w:eastAsia="Consolas" w:hAnsi="Consolas" w:cs="Consolas"/>
          <w:sz w:val="20"/>
          <w:szCs w:val="20"/>
        </w:rPr>
        <w:t xml:space="preserve">"sourceDocNo" : </w:t>
      </w:r>
      <w:r w:rsidR="0055285F">
        <w:rPr>
          <w:rFonts w:ascii="Consolas" w:eastAsia="Consolas" w:hAnsi="Consolas" w:cs="Consolas"/>
          <w:sz w:val="20"/>
          <w:szCs w:val="20"/>
        </w:rPr>
        <w:t>null,</w:t>
      </w:r>
    </w:p>
    <w:p w14:paraId="454AAD27" w14:textId="1C25AB93" w:rsidR="0055285F" w:rsidRDefault="0055285F"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0C0483" w:rsidRPr="0055285F">
        <w:rPr>
          <w:rFonts w:ascii="Consolas" w:eastAsia="Consolas" w:hAnsi="Consolas" w:cs="Consolas"/>
          <w:sz w:val="20"/>
          <w:szCs w:val="20"/>
        </w:rPr>
        <w:t>"</w:t>
      </w:r>
      <w:r w:rsidR="000C0483">
        <w:rPr>
          <w:rFonts w:ascii="Consolas" w:eastAsia="Consolas" w:hAnsi="Consolas" w:cs="Consolas"/>
          <w:sz w:val="20"/>
          <w:szCs w:val="20"/>
        </w:rPr>
        <w:t>invoice</w:t>
      </w:r>
      <w:r w:rsidR="000C0483" w:rsidRPr="0055285F">
        <w:rPr>
          <w:rFonts w:ascii="Consolas" w:eastAsia="Consolas" w:hAnsi="Consolas" w:cs="Consolas"/>
          <w:sz w:val="20"/>
          <w:szCs w:val="20"/>
        </w:rPr>
        <w:t xml:space="preserve">No" : </w:t>
      </w:r>
      <w:r w:rsidR="000C0483">
        <w:rPr>
          <w:rFonts w:ascii="Consolas" w:eastAsia="Consolas" w:hAnsi="Consolas" w:cs="Consolas"/>
          <w:sz w:val="20"/>
          <w:szCs w:val="20"/>
        </w:rPr>
        <w:t>null,</w:t>
      </w:r>
    </w:p>
    <w:p w14:paraId="52207A7B" w14:textId="39C463F6" w:rsidR="000C0483" w:rsidRPr="005977A9" w:rsidRDefault="000C0483"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140F5E" w:rsidRPr="0055285F">
        <w:rPr>
          <w:rFonts w:ascii="Consolas" w:eastAsia="Consolas" w:hAnsi="Consolas" w:cs="Consolas"/>
          <w:sz w:val="20"/>
          <w:szCs w:val="20"/>
        </w:rPr>
        <w:t>"</w:t>
      </w:r>
      <w:r w:rsidR="00140F5E">
        <w:rPr>
          <w:rFonts w:ascii="Consolas" w:eastAsia="Consolas" w:hAnsi="Consolas" w:cs="Consolas"/>
          <w:sz w:val="20"/>
          <w:szCs w:val="20"/>
        </w:rPr>
        <w:t>fulfillmentDate</w:t>
      </w:r>
      <w:r w:rsidR="00140F5E" w:rsidRPr="0055285F">
        <w:rPr>
          <w:rFonts w:ascii="Consolas" w:eastAsia="Consolas" w:hAnsi="Consolas" w:cs="Consolas"/>
          <w:sz w:val="20"/>
          <w:szCs w:val="20"/>
        </w:rPr>
        <w:t xml:space="preserve">" : </w:t>
      </w:r>
      <w:r w:rsidR="00140F5E">
        <w:rPr>
          <w:rFonts w:ascii="Consolas" w:eastAsia="Consolas" w:hAnsi="Consolas" w:cs="Consolas"/>
          <w:sz w:val="20"/>
          <w:szCs w:val="20"/>
        </w:rPr>
        <w:t>null,</w:t>
      </w:r>
    </w:p>
    <w:p w14:paraId="3643CDAD" w14:textId="0511491D" w:rsidR="00140F5E" w:rsidRDefault="00140F5E"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5285F">
        <w:rPr>
          <w:rFonts w:ascii="Consolas" w:eastAsia="Consolas" w:hAnsi="Consolas" w:cs="Consolas"/>
          <w:sz w:val="20"/>
          <w:szCs w:val="20"/>
        </w:rPr>
        <w:t>"</w:t>
      </w:r>
      <w:r>
        <w:rPr>
          <w:rFonts w:ascii="Consolas" w:eastAsia="Consolas" w:hAnsi="Consolas" w:cs="Consolas"/>
          <w:sz w:val="20"/>
          <w:szCs w:val="20"/>
        </w:rPr>
        <w:t>paymentDue</w:t>
      </w:r>
      <w:r w:rsidRPr="0055285F">
        <w:rPr>
          <w:rFonts w:ascii="Consolas" w:eastAsia="Consolas" w:hAnsi="Consolas" w:cs="Consolas"/>
          <w:sz w:val="20"/>
          <w:szCs w:val="20"/>
        </w:rPr>
        <w:t xml:space="preserve">" : </w:t>
      </w:r>
      <w:r>
        <w:rPr>
          <w:rFonts w:ascii="Consolas" w:eastAsia="Consolas" w:hAnsi="Consolas" w:cs="Consolas"/>
          <w:sz w:val="20"/>
          <w:szCs w:val="20"/>
        </w:rPr>
        <w:t>null,</w:t>
      </w:r>
    </w:p>
    <w:p w14:paraId="7F7ADF29" w14:textId="516FCC15" w:rsidR="00EB55C6" w:rsidRPr="005977A9" w:rsidRDefault="00140F5E" w:rsidP="00EB55C6">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EB55C6" w:rsidRPr="0055285F">
        <w:rPr>
          <w:rFonts w:ascii="Consolas" w:eastAsia="Consolas" w:hAnsi="Consolas" w:cs="Consolas"/>
          <w:sz w:val="20"/>
          <w:szCs w:val="20"/>
        </w:rPr>
        <w:t>"</w:t>
      </w:r>
      <w:r w:rsidR="00EB55C6">
        <w:rPr>
          <w:rFonts w:ascii="Consolas" w:eastAsia="Consolas" w:hAnsi="Consolas" w:cs="Consolas"/>
          <w:sz w:val="20"/>
          <w:szCs w:val="20"/>
        </w:rPr>
        <w:t>paymentType</w:t>
      </w:r>
      <w:r w:rsidR="00EB55C6" w:rsidRPr="0055285F">
        <w:rPr>
          <w:rFonts w:ascii="Consolas" w:eastAsia="Consolas" w:hAnsi="Consolas" w:cs="Consolas"/>
          <w:sz w:val="20"/>
          <w:szCs w:val="20"/>
        </w:rPr>
        <w:t xml:space="preserve">" : </w:t>
      </w:r>
      <w:r w:rsidR="00EB55C6">
        <w:rPr>
          <w:rFonts w:ascii="Consolas" w:eastAsia="Consolas" w:hAnsi="Consolas" w:cs="Consolas"/>
          <w:sz w:val="20"/>
          <w:szCs w:val="20"/>
        </w:rPr>
        <w:t>null,</w:t>
      </w:r>
    </w:p>
    <w:p w14:paraId="5FF47463" w14:textId="7AD3D606" w:rsidR="00140F5E" w:rsidRPr="005977A9" w:rsidRDefault="000A2BD8"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0A2BD8">
        <w:rPr>
          <w:rFonts w:ascii="Consolas" w:eastAsia="Consolas" w:hAnsi="Consolas" w:cs="Consolas"/>
          <w:sz w:val="20"/>
          <w:szCs w:val="20"/>
        </w:rPr>
        <w:t xml:space="preserve">"billToHeader" : </w:t>
      </w:r>
      <w:r>
        <w:rPr>
          <w:rFonts w:ascii="Consolas" w:eastAsia="Consolas" w:hAnsi="Consolas" w:cs="Consolas"/>
          <w:sz w:val="20"/>
          <w:szCs w:val="20"/>
        </w:rPr>
        <w:t>null</w:t>
      </w:r>
      <w:r w:rsidR="009C71A1">
        <w:rPr>
          <w:rFonts w:ascii="Consolas" w:eastAsia="Consolas" w:hAnsi="Consolas" w:cs="Consolas"/>
          <w:sz w:val="20"/>
          <w:szCs w:val="20"/>
        </w:rPr>
        <w:t>,</w:t>
      </w:r>
    </w:p>
    <w:p w14:paraId="7B6A5EF9" w14:textId="4B0E5DFF" w:rsidR="009C71A1" w:rsidRPr="005977A9" w:rsidRDefault="009C71A1"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9C71A1">
        <w:rPr>
          <w:rFonts w:ascii="Consolas" w:eastAsia="Consolas" w:hAnsi="Consolas" w:cs="Consolas"/>
          <w:sz w:val="20"/>
          <w:szCs w:val="20"/>
        </w:rPr>
        <w:t xml:space="preserve">"sourceDocType" : </w:t>
      </w:r>
      <w:r w:rsidR="009C374F">
        <w:rPr>
          <w:rFonts w:ascii="Consolas" w:eastAsia="Consolas" w:hAnsi="Consolas" w:cs="Consolas"/>
          <w:sz w:val="20"/>
          <w:szCs w:val="20"/>
        </w:rPr>
        <w:t>null</w:t>
      </w:r>
    </w:p>
    <w:p w14:paraId="18260B8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069547A9" w14:textId="77777777" w:rsidR="00091302" w:rsidRPr="005977A9" w:rsidRDefault="00091302" w:rsidP="00091302">
      <w:pPr>
        <w:jc w:val="both"/>
        <w:rPr>
          <w:rFonts w:ascii="Calibri" w:eastAsia="Calibri" w:hAnsi="Calibri" w:cs="Calibri"/>
        </w:rPr>
      </w:pPr>
    </w:p>
    <w:p w14:paraId="27EADD6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83CD5C4" w14:textId="77777777" w:rsidR="00091302" w:rsidRPr="005977A9" w:rsidRDefault="00091302" w:rsidP="00B97AE5">
      <w:pPr>
        <w:pStyle w:val="Listaszerbekezds"/>
        <w:numPr>
          <w:ilvl w:val="0"/>
          <w:numId w:val="135"/>
        </w:numPr>
        <w:jc w:val="both"/>
      </w:pPr>
      <w:r w:rsidRPr="005977A9">
        <w:rPr>
          <w:b/>
        </w:rPr>
        <w:t>@type</w:t>
      </w:r>
      <w:r w:rsidRPr="005977A9">
        <w:t xml:space="preserve"> – DocumentData altípus (=docCreate)</w:t>
      </w:r>
    </w:p>
    <w:p w14:paraId="50E1AB20" w14:textId="77777777" w:rsidR="00091302" w:rsidRPr="005977A9" w:rsidRDefault="00091302" w:rsidP="00B97AE5">
      <w:pPr>
        <w:pStyle w:val="Listaszerbekezds"/>
        <w:numPr>
          <w:ilvl w:val="0"/>
          <w:numId w:val="135"/>
        </w:numPr>
        <w:jc w:val="both"/>
      </w:pPr>
      <w:r w:rsidRPr="005977A9">
        <w:rPr>
          <w:b/>
        </w:rPr>
        <w:t xml:space="preserve">fiscalDayNo- </w:t>
      </w:r>
      <w:r w:rsidRPr="005977A9">
        <w:rPr>
          <w:rFonts w:asciiTheme="minorHAnsi" w:hAnsiTheme="minorHAnsi" w:cstheme="minorHAnsi"/>
        </w:rPr>
        <w:t>Az adóügyi nap sorszáma</w:t>
      </w:r>
    </w:p>
    <w:p w14:paraId="7C6ECC41" w14:textId="77777777" w:rsidR="00091302" w:rsidRPr="005977A9" w:rsidRDefault="00091302" w:rsidP="00B97AE5">
      <w:pPr>
        <w:pStyle w:val="Listaszerbekezds"/>
        <w:numPr>
          <w:ilvl w:val="0"/>
          <w:numId w:val="135"/>
        </w:numPr>
        <w:jc w:val="both"/>
      </w:pPr>
      <w:r w:rsidRPr="005977A9">
        <w:rPr>
          <w:b/>
        </w:rPr>
        <w:t>docId</w:t>
      </w:r>
      <w:r w:rsidRPr="005977A9">
        <w:t xml:space="preserve"> - </w:t>
      </w:r>
      <w:r w:rsidRPr="005977A9">
        <w:rPr>
          <w:rFonts w:asciiTheme="minorHAnsi" w:hAnsiTheme="minorHAnsi" w:cstheme="minorHAnsi"/>
        </w:rPr>
        <w:t>A kapcsolódó bizonylat (FAM rendszerben szereplő) egyedi azonosítója.</w:t>
      </w:r>
    </w:p>
    <w:p w14:paraId="419ECD74" w14:textId="77777777" w:rsidR="00091302" w:rsidRPr="005977A9" w:rsidRDefault="00091302" w:rsidP="00B97AE5">
      <w:pPr>
        <w:pStyle w:val="Listaszerbekezds"/>
        <w:numPr>
          <w:ilvl w:val="0"/>
          <w:numId w:val="135"/>
        </w:numPr>
        <w:jc w:val="both"/>
      </w:pPr>
      <w:r w:rsidRPr="005977A9">
        <w:rPr>
          <w:b/>
        </w:rPr>
        <w:t>docTitle</w:t>
      </w:r>
      <w:r w:rsidRPr="005977A9">
        <w:t xml:space="preserve"> – Bizonylat megnevezése</w:t>
      </w:r>
    </w:p>
    <w:p w14:paraId="043CADF1" w14:textId="77777777" w:rsidR="00091302" w:rsidRPr="005977A9" w:rsidRDefault="00091302" w:rsidP="00B97AE5">
      <w:pPr>
        <w:pStyle w:val="Listaszerbekezds"/>
        <w:numPr>
          <w:ilvl w:val="0"/>
          <w:numId w:val="135"/>
        </w:numPr>
        <w:jc w:val="both"/>
      </w:pPr>
      <w:r w:rsidRPr="005977A9">
        <w:rPr>
          <w:b/>
        </w:rPr>
        <w:t>headNote</w:t>
      </w:r>
      <w:r w:rsidRPr="005977A9">
        <w:t xml:space="preserve"> – Cím megjegyzés</w:t>
      </w:r>
    </w:p>
    <w:p w14:paraId="26E99F04" w14:textId="77777777" w:rsidR="00091302" w:rsidRPr="005977A9" w:rsidRDefault="00091302" w:rsidP="00B97AE5">
      <w:pPr>
        <w:pStyle w:val="Listaszerbekezds"/>
        <w:numPr>
          <w:ilvl w:val="0"/>
          <w:numId w:val="135"/>
        </w:numPr>
        <w:jc w:val="both"/>
      </w:pPr>
      <w:r w:rsidRPr="005977A9">
        <w:rPr>
          <w:b/>
        </w:rPr>
        <w:t>operatorSite</w:t>
      </w:r>
      <w:r w:rsidRPr="005977A9">
        <w:t xml:space="preserve"> – Pénztárgép üzemeltetői és telephely adatai</w:t>
      </w:r>
    </w:p>
    <w:p w14:paraId="6B861339" w14:textId="77777777" w:rsidR="00091302" w:rsidRPr="005977A9" w:rsidRDefault="00091302" w:rsidP="00B97AE5">
      <w:pPr>
        <w:pStyle w:val="Listaszerbekezds"/>
        <w:numPr>
          <w:ilvl w:val="1"/>
          <w:numId w:val="135"/>
        </w:numPr>
        <w:ind w:left="1134"/>
        <w:jc w:val="both"/>
      </w:pPr>
      <w:r w:rsidRPr="005977A9">
        <w:rPr>
          <w:b/>
        </w:rPr>
        <w:t>effectiveDate</w:t>
      </w:r>
      <w:r w:rsidRPr="005977A9">
        <w:t xml:space="preserve"> – Adatok érvényességének kezdete</w:t>
      </w:r>
    </w:p>
    <w:p w14:paraId="119C6972" w14:textId="77777777" w:rsidR="00091302" w:rsidRPr="005977A9" w:rsidRDefault="00091302" w:rsidP="00B97AE5">
      <w:pPr>
        <w:pStyle w:val="Listaszerbekezds"/>
        <w:numPr>
          <w:ilvl w:val="1"/>
          <w:numId w:val="135"/>
        </w:numPr>
        <w:ind w:left="1134"/>
        <w:jc w:val="both"/>
      </w:pPr>
      <w:r w:rsidRPr="005977A9">
        <w:rPr>
          <w:b/>
        </w:rPr>
        <w:t>shop</w:t>
      </w:r>
      <w:r w:rsidRPr="005977A9">
        <w:t xml:space="preserve"> – Telephely adatok</w:t>
      </w:r>
    </w:p>
    <w:p w14:paraId="3885F7EE" w14:textId="77777777" w:rsidR="00091302" w:rsidRPr="005977A9" w:rsidRDefault="00091302" w:rsidP="00B97AE5">
      <w:pPr>
        <w:pStyle w:val="Listaszerbekezds"/>
        <w:numPr>
          <w:ilvl w:val="2"/>
          <w:numId w:val="135"/>
        </w:numPr>
        <w:ind w:left="1560"/>
        <w:jc w:val="both"/>
      </w:pPr>
      <w:r w:rsidRPr="005977A9">
        <w:t>address – Üzlet telephelye</w:t>
      </w:r>
    </w:p>
    <w:p w14:paraId="0685442D" w14:textId="77777777" w:rsidR="00091302" w:rsidRPr="005977A9" w:rsidRDefault="00091302" w:rsidP="00091302">
      <w:pPr>
        <w:pStyle w:val="Listaszerbekezds"/>
        <w:numPr>
          <w:ilvl w:val="0"/>
          <w:numId w:val="0"/>
        </w:numPr>
        <w:ind w:left="1560"/>
        <w:jc w:val="both"/>
      </w:pPr>
      <w:r w:rsidRPr="005977A9">
        <w:rPr>
          <w:rFonts w:asciiTheme="minorHAnsi" w:hAnsiTheme="minorHAnsi" w:cstheme="minorHAnsi"/>
        </w:rPr>
        <w:t xml:space="preserve">A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4195163D" w14:textId="77777777" w:rsidR="00091302" w:rsidRPr="005977A9" w:rsidRDefault="00091302" w:rsidP="00B97AE5">
      <w:pPr>
        <w:pStyle w:val="Listaszerbekezds"/>
        <w:numPr>
          <w:ilvl w:val="2"/>
          <w:numId w:val="135"/>
        </w:numPr>
        <w:ind w:left="1560"/>
        <w:jc w:val="both"/>
      </w:pPr>
      <w:r w:rsidRPr="005977A9">
        <w:t>shopName – Üzlet megnevezése</w:t>
      </w:r>
    </w:p>
    <w:p w14:paraId="0F82FC3A" w14:textId="77777777" w:rsidR="00091302" w:rsidRPr="005977A9" w:rsidRDefault="00091302" w:rsidP="00B97AE5">
      <w:pPr>
        <w:pStyle w:val="Listaszerbekezds"/>
        <w:numPr>
          <w:ilvl w:val="2"/>
          <w:numId w:val="135"/>
        </w:numPr>
        <w:ind w:left="1560"/>
        <w:jc w:val="both"/>
      </w:pPr>
      <w:r w:rsidRPr="005977A9">
        <w:t>shopShortName – Üzlet rövid megnevezése</w:t>
      </w:r>
    </w:p>
    <w:p w14:paraId="2F12FD49" w14:textId="77777777" w:rsidR="00091302" w:rsidRPr="005977A9" w:rsidRDefault="00091302" w:rsidP="00B97AE5">
      <w:pPr>
        <w:pStyle w:val="Listaszerbekezds"/>
        <w:numPr>
          <w:ilvl w:val="1"/>
          <w:numId w:val="135"/>
        </w:numPr>
        <w:ind w:left="1134"/>
        <w:jc w:val="both"/>
      </w:pPr>
      <w:r w:rsidRPr="005977A9">
        <w:rPr>
          <w:b/>
        </w:rPr>
        <w:t>taxpayer</w:t>
      </w:r>
      <w:r w:rsidRPr="005977A9">
        <w:t xml:space="preserve"> – Üzemeltetői adatok</w:t>
      </w:r>
    </w:p>
    <w:p w14:paraId="068BA68D" w14:textId="77777777" w:rsidR="00091302" w:rsidRPr="005977A9" w:rsidRDefault="00091302" w:rsidP="00091302">
      <w:pPr>
        <w:pStyle w:val="Listaszerbekezds"/>
        <w:numPr>
          <w:ilvl w:val="0"/>
          <w:numId w:val="0"/>
        </w:numPr>
        <w:ind w:left="1134"/>
        <w:jc w:val="both"/>
      </w:pPr>
      <w:r w:rsidRPr="005977A9">
        <w:rPr>
          <w:rFonts w:asciiTheme="minorHAnsi" w:hAnsiTheme="minorHAnsi" w:cstheme="minorHAnsi"/>
        </w:rPr>
        <w:t xml:space="preserve">A kapcsolódó adatstruktúra alapadatainak leírója a </w:t>
      </w:r>
      <w:hyperlink w:anchor="_taxPayer" w:history="1">
        <w:r w:rsidRPr="005977A9">
          <w:rPr>
            <w:rStyle w:val="Hiperhivatkozs"/>
            <w:rFonts w:asciiTheme="minorHAnsi" w:hAnsiTheme="minorHAnsi" w:cstheme="minorHAnsi"/>
          </w:rPr>
          <w:t>taxpayer</w:t>
        </w:r>
      </w:hyperlink>
      <w:r w:rsidRPr="005977A9">
        <w:rPr>
          <w:rFonts w:asciiTheme="minorHAnsi" w:hAnsiTheme="minorHAnsi" w:cstheme="minorHAnsi"/>
        </w:rPr>
        <w:t xml:space="preserve"> </w:t>
      </w:r>
      <w:r w:rsidRPr="005977A9">
        <w:t>pont alatt található.</w:t>
      </w:r>
      <w:r w:rsidRPr="005977A9">
        <w:br/>
        <w:t xml:space="preserve">Ezen válaszban a taxpayer adatok kiegészülnek  a taxpayer-ben leírtakhoz képest az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adatokkal.</w:t>
      </w:r>
    </w:p>
    <w:p w14:paraId="36811836" w14:textId="77777777" w:rsidR="00091302" w:rsidRPr="00010356" w:rsidRDefault="00091302" w:rsidP="00B97AE5">
      <w:pPr>
        <w:pStyle w:val="Listaszerbekezds"/>
        <w:numPr>
          <w:ilvl w:val="1"/>
          <w:numId w:val="92"/>
        </w:numPr>
        <w:spacing w:line="245" w:lineRule="auto"/>
        <w:ind w:left="1134"/>
        <w:jc w:val="both"/>
        <w:rPr>
          <w:lang w:val="pt-BR"/>
        </w:rPr>
      </w:pPr>
      <w:r w:rsidRPr="00010356">
        <w:rPr>
          <w:b/>
          <w:lang w:val="pt-BR"/>
        </w:rPr>
        <w:t>temporalType</w:t>
      </w:r>
      <w:r w:rsidRPr="00010356">
        <w:rPr>
          <w:lang w:val="pt-BR"/>
        </w:rPr>
        <w:t xml:space="preserve"> –  az adatok aktualitásának típusa (=CURRENT)</w:t>
      </w:r>
    </w:p>
    <w:p w14:paraId="118A90CF" w14:textId="77777777" w:rsidR="00091302" w:rsidRPr="005977A9" w:rsidRDefault="00091302" w:rsidP="00091302">
      <w:pPr>
        <w:pStyle w:val="Listaszerbekezds"/>
        <w:numPr>
          <w:ilvl w:val="0"/>
          <w:numId w:val="0"/>
        </w:numPr>
        <w:ind w:left="1134"/>
        <w:jc w:val="both"/>
      </w:pPr>
      <w:r w:rsidRPr="005977A9">
        <w:t xml:space="preserve">Értékkészlete a </w:t>
      </w:r>
      <w:hyperlink w:anchor="_(TaxRates/)type_/_temporalType" w:history="1">
        <w:r w:rsidRPr="005977A9">
          <w:rPr>
            <w:rStyle w:val="Hiperhivatkozs"/>
          </w:rPr>
          <w:t>(TaxRates/)type / temporalType</w:t>
        </w:r>
      </w:hyperlink>
      <w:r w:rsidRPr="005977A9">
        <w:t xml:space="preserve"> pontban található.</w:t>
      </w:r>
    </w:p>
    <w:p w14:paraId="0BE209BA" w14:textId="77777777" w:rsidR="00091302" w:rsidRPr="005977A9" w:rsidRDefault="00091302" w:rsidP="00B97AE5">
      <w:pPr>
        <w:pStyle w:val="Listaszerbekezds"/>
        <w:numPr>
          <w:ilvl w:val="0"/>
          <w:numId w:val="135"/>
        </w:numPr>
        <w:jc w:val="both"/>
      </w:pPr>
      <w:r w:rsidRPr="005977A9">
        <w:rPr>
          <w:b/>
        </w:rPr>
        <w:t>docCreationDate</w:t>
      </w:r>
      <w:r w:rsidRPr="005977A9">
        <w:t xml:space="preserve"> – Bizonylat elkészítésének dátuma</w:t>
      </w:r>
    </w:p>
    <w:p w14:paraId="799BE4B5" w14:textId="77777777" w:rsidR="00091302" w:rsidRPr="005977A9" w:rsidRDefault="00091302" w:rsidP="00B97AE5">
      <w:pPr>
        <w:pStyle w:val="Listaszerbekezds"/>
        <w:numPr>
          <w:ilvl w:val="0"/>
          <w:numId w:val="135"/>
        </w:numPr>
        <w:jc w:val="both"/>
      </w:pPr>
      <w:r w:rsidRPr="005977A9">
        <w:rPr>
          <w:b/>
        </w:rPr>
        <w:t>moneyCode</w:t>
      </w:r>
      <w:r w:rsidRPr="005977A9">
        <w:t xml:space="preserve"> – Bizonylat pénzneme</w:t>
      </w:r>
    </w:p>
    <w:p w14:paraId="6CA1E02C" w14:textId="77777777" w:rsidR="00091302" w:rsidRPr="005977A9" w:rsidRDefault="00091302" w:rsidP="00B97AE5">
      <w:pPr>
        <w:pStyle w:val="Listaszerbekezds"/>
        <w:numPr>
          <w:ilvl w:val="0"/>
          <w:numId w:val="135"/>
        </w:numPr>
        <w:jc w:val="both"/>
      </w:pPr>
      <w:r w:rsidRPr="005977A9">
        <w:rPr>
          <w:b/>
        </w:rPr>
        <w:t>moneyShortName</w:t>
      </w:r>
      <w:r w:rsidRPr="005977A9">
        <w:t>- Bizonylat pénznemének rövid megnevezése</w:t>
      </w:r>
    </w:p>
    <w:p w14:paraId="1921F1E5" w14:textId="77777777" w:rsidR="00091302" w:rsidRDefault="00091302" w:rsidP="00B97AE5">
      <w:pPr>
        <w:pStyle w:val="Listaszerbekezds"/>
        <w:numPr>
          <w:ilvl w:val="0"/>
          <w:numId w:val="135"/>
        </w:numPr>
        <w:jc w:val="both"/>
        <w:rPr>
          <w:lang w:val="pt-BR"/>
        </w:rPr>
      </w:pPr>
      <w:r w:rsidRPr="00010356">
        <w:rPr>
          <w:b/>
          <w:lang w:val="pt-BR"/>
        </w:rPr>
        <w:t xml:space="preserve">logo </w:t>
      </w:r>
      <w:r w:rsidRPr="00010356">
        <w:rPr>
          <w:lang w:val="pt-BR"/>
        </w:rPr>
        <w:t>– Arculati logó, jelenleg nem használható; a FAM figyelmen kívül hagyja</w:t>
      </w:r>
    </w:p>
    <w:p w14:paraId="102A8D14" w14:textId="29645E70" w:rsidR="000A2BD8" w:rsidRDefault="000A2BD8" w:rsidP="00B97AE5">
      <w:pPr>
        <w:pStyle w:val="Listaszerbekezds"/>
        <w:numPr>
          <w:ilvl w:val="0"/>
          <w:numId w:val="135"/>
        </w:numPr>
        <w:jc w:val="both"/>
        <w:rPr>
          <w:lang w:val="pt-BR"/>
        </w:rPr>
      </w:pPr>
      <w:r>
        <w:rPr>
          <w:b/>
          <w:lang w:val="pt-BR"/>
        </w:rPr>
        <w:t xml:space="preserve">itemHeader </w:t>
      </w:r>
      <w:r>
        <w:rPr>
          <w:lang w:val="pt-BR"/>
        </w:rPr>
        <w:t>– Tételek bizonylatképen szereplő fejléce</w:t>
      </w:r>
      <w:r w:rsidR="001F538F">
        <w:rPr>
          <w:lang w:val="pt-BR"/>
        </w:rPr>
        <w:t xml:space="preserve"> (az adatszerkezet kizárólag értékesítési bizonylatok esetén tartalmazza)</w:t>
      </w:r>
    </w:p>
    <w:p w14:paraId="33A9A4B5" w14:textId="70FC6BDC" w:rsidR="000A2BD8" w:rsidRDefault="000A2BD8" w:rsidP="00B97AE5">
      <w:pPr>
        <w:pStyle w:val="Listaszerbekezds"/>
        <w:numPr>
          <w:ilvl w:val="0"/>
          <w:numId w:val="135"/>
        </w:numPr>
        <w:jc w:val="both"/>
        <w:rPr>
          <w:lang w:val="pt-BR"/>
        </w:rPr>
      </w:pPr>
      <w:r>
        <w:rPr>
          <w:b/>
          <w:lang w:val="pt-BR"/>
        </w:rPr>
        <w:t xml:space="preserve">taxNumberHeader </w:t>
      </w:r>
      <w:r>
        <w:rPr>
          <w:lang w:val="pt-BR"/>
        </w:rPr>
        <w:t>– Adószám bizonylatképen szereplő fejléce</w:t>
      </w:r>
    </w:p>
    <w:p w14:paraId="3FC781E3" w14:textId="4C308713" w:rsidR="00024DE4" w:rsidRDefault="00024DE4" w:rsidP="00B97AE5">
      <w:pPr>
        <w:pStyle w:val="Listaszerbekezds"/>
        <w:numPr>
          <w:ilvl w:val="0"/>
          <w:numId w:val="135"/>
        </w:numPr>
        <w:jc w:val="both"/>
        <w:rPr>
          <w:lang w:val="pt-BR"/>
        </w:rPr>
      </w:pPr>
      <w:r>
        <w:rPr>
          <w:b/>
          <w:lang w:val="pt-BR"/>
        </w:rPr>
        <w:t xml:space="preserve">returnReason </w:t>
      </w:r>
      <w:r w:rsidR="00D81496">
        <w:rPr>
          <w:lang w:val="pt-BR"/>
        </w:rPr>
        <w:t>–</w:t>
      </w:r>
      <w:r>
        <w:rPr>
          <w:lang w:val="pt-BR"/>
        </w:rPr>
        <w:t xml:space="preserve"> </w:t>
      </w:r>
      <w:r w:rsidR="00D81496">
        <w:rPr>
          <w:lang w:val="pt-BR"/>
        </w:rPr>
        <w:t xml:space="preserve">Módosítás oka </w:t>
      </w:r>
      <w:r w:rsidR="001F538F">
        <w:rPr>
          <w:lang w:val="pt-BR"/>
        </w:rPr>
        <w:t xml:space="preserve">(az adatszerkezet </w:t>
      </w:r>
      <w:r w:rsidR="00D81496">
        <w:rPr>
          <w:lang w:val="pt-BR"/>
        </w:rPr>
        <w:t>kizáróla</w:t>
      </w:r>
      <w:r w:rsidR="0041202B">
        <w:rPr>
          <w:lang w:val="pt-BR"/>
        </w:rPr>
        <w:t>g</w:t>
      </w:r>
      <w:r w:rsidR="00D81496">
        <w:rPr>
          <w:lang w:val="pt-BR"/>
        </w:rPr>
        <w:t xml:space="preserve"> Módosítás bizonylat esetén</w:t>
      </w:r>
      <w:r w:rsidR="001F538F">
        <w:rPr>
          <w:lang w:val="pt-BR"/>
        </w:rPr>
        <w:t xml:space="preserve"> tartalmazza)</w:t>
      </w:r>
    </w:p>
    <w:p w14:paraId="4467649D" w14:textId="14B6E0ED" w:rsidR="001F538F" w:rsidRDefault="00D81496" w:rsidP="001F538F">
      <w:pPr>
        <w:pStyle w:val="Listaszerbekezds"/>
        <w:numPr>
          <w:ilvl w:val="0"/>
          <w:numId w:val="135"/>
        </w:numPr>
        <w:jc w:val="both"/>
        <w:rPr>
          <w:lang w:val="pt-BR"/>
        </w:rPr>
      </w:pPr>
      <w:r>
        <w:rPr>
          <w:b/>
          <w:lang w:val="pt-BR"/>
        </w:rPr>
        <w:t xml:space="preserve">voidReason </w:t>
      </w:r>
      <w:r w:rsidR="0041202B">
        <w:rPr>
          <w:lang w:val="pt-BR"/>
        </w:rPr>
        <w:t>–</w:t>
      </w:r>
      <w:r>
        <w:rPr>
          <w:lang w:val="pt-BR"/>
        </w:rPr>
        <w:t xml:space="preserve"> </w:t>
      </w:r>
      <w:r w:rsidR="0041202B">
        <w:rPr>
          <w:lang w:val="pt-BR"/>
        </w:rPr>
        <w:t>Érvénytelenítés oka</w:t>
      </w:r>
      <w:r w:rsidR="001F538F">
        <w:rPr>
          <w:lang w:val="pt-BR"/>
        </w:rPr>
        <w:t xml:space="preserve"> (az adatszerkezet </w:t>
      </w:r>
      <w:r w:rsidR="0041202B">
        <w:rPr>
          <w:lang w:val="pt-BR"/>
        </w:rPr>
        <w:t>kizárólag Érvénytelenítés bizonylat esetén</w:t>
      </w:r>
      <w:r w:rsidR="001F538F">
        <w:rPr>
          <w:lang w:val="pt-BR"/>
        </w:rPr>
        <w:t xml:space="preserve"> tartalmazza)</w:t>
      </w:r>
    </w:p>
    <w:p w14:paraId="5BA95E7F" w14:textId="1B44FEFC" w:rsidR="0041202B" w:rsidRDefault="0041202B" w:rsidP="00B97AE5">
      <w:pPr>
        <w:pStyle w:val="Listaszerbekezds"/>
        <w:numPr>
          <w:ilvl w:val="0"/>
          <w:numId w:val="135"/>
        </w:numPr>
        <w:jc w:val="both"/>
        <w:rPr>
          <w:lang w:val="pt-BR"/>
        </w:rPr>
      </w:pPr>
      <w:r>
        <w:rPr>
          <w:b/>
          <w:lang w:val="pt-BR"/>
        </w:rPr>
        <w:t xml:space="preserve">sourceDocNo </w:t>
      </w:r>
      <w:r w:rsidR="00886551">
        <w:rPr>
          <w:lang w:val="pt-BR"/>
        </w:rPr>
        <w:t>–</w:t>
      </w:r>
      <w:r>
        <w:rPr>
          <w:lang w:val="pt-BR"/>
        </w:rPr>
        <w:t xml:space="preserve"> </w:t>
      </w:r>
      <w:r w:rsidR="00886551">
        <w:rPr>
          <w:lang w:val="pt-BR"/>
        </w:rPr>
        <w:t>Hivatkozott bizonylat sorszáma</w:t>
      </w:r>
      <w:r w:rsidR="001F538F">
        <w:rPr>
          <w:lang w:val="pt-BR"/>
        </w:rPr>
        <w:t xml:space="preserve"> (az adatszerkezet </w:t>
      </w:r>
      <w:r w:rsidR="00886551">
        <w:rPr>
          <w:lang w:val="pt-BR"/>
        </w:rPr>
        <w:t>kizárólag Módosítás és Érvénytelenítés  bizonylatok esetén</w:t>
      </w:r>
      <w:r w:rsidR="001F538F">
        <w:rPr>
          <w:lang w:val="pt-BR"/>
        </w:rPr>
        <w:t xml:space="preserve"> tartalmazza)</w:t>
      </w:r>
    </w:p>
    <w:p w14:paraId="7313EC77" w14:textId="77777777" w:rsidR="00DC35EC" w:rsidRPr="005977A9" w:rsidRDefault="00DC35EC" w:rsidP="00DC35EC">
      <w:pPr>
        <w:pStyle w:val="Listaszerbekezds"/>
        <w:numPr>
          <w:ilvl w:val="1"/>
          <w:numId w:val="135"/>
        </w:numPr>
        <w:jc w:val="both"/>
      </w:pPr>
      <w:r w:rsidRPr="005977A9">
        <w:rPr>
          <w:b/>
        </w:rPr>
        <w:t>text</w:t>
      </w:r>
      <w:r w:rsidRPr="005977A9">
        <w:t xml:space="preserve"> – cím</w:t>
      </w:r>
    </w:p>
    <w:p w14:paraId="5E637C9A" w14:textId="0CFF0047" w:rsidR="00DC35EC" w:rsidRDefault="00DC35EC" w:rsidP="00DC35EC">
      <w:pPr>
        <w:pStyle w:val="Listaszerbekezds"/>
        <w:numPr>
          <w:ilvl w:val="1"/>
          <w:numId w:val="135"/>
        </w:numPr>
        <w:jc w:val="both"/>
      </w:pPr>
      <w:r w:rsidRPr="005977A9">
        <w:rPr>
          <w:b/>
        </w:rPr>
        <w:t>value</w:t>
      </w:r>
      <w:r w:rsidRPr="005977A9">
        <w:t xml:space="preserve"> </w:t>
      </w:r>
      <w:r>
        <w:t>–</w:t>
      </w:r>
      <w:r w:rsidRPr="005977A9">
        <w:t xml:space="preserve"> érték</w:t>
      </w:r>
    </w:p>
    <w:p w14:paraId="4BA35446" w14:textId="3CE1F03D" w:rsidR="00DC35EC" w:rsidRPr="005977A9" w:rsidRDefault="0058254E" w:rsidP="00010356">
      <w:pPr>
        <w:pStyle w:val="Listaszerbekezds"/>
        <w:numPr>
          <w:ilvl w:val="0"/>
          <w:numId w:val="135"/>
        </w:numPr>
        <w:jc w:val="both"/>
      </w:pPr>
      <w:r>
        <w:rPr>
          <w:b/>
          <w:bCs/>
        </w:rPr>
        <w:t xml:space="preserve">invoiceNo </w:t>
      </w:r>
      <w:r w:rsidR="001C6ABC">
        <w:rPr>
          <w:b/>
          <w:bCs/>
        </w:rPr>
        <w:t>–</w:t>
      </w:r>
      <w:r>
        <w:rPr>
          <w:b/>
          <w:bCs/>
        </w:rPr>
        <w:t xml:space="preserve"> </w:t>
      </w:r>
      <w:r w:rsidR="001C6ABC" w:rsidRPr="00010356">
        <w:t>Számla sorszáma</w:t>
      </w:r>
      <w:r w:rsidR="001F538F">
        <w:t xml:space="preserve"> </w:t>
      </w:r>
      <w:r w:rsidR="001F538F">
        <w:rPr>
          <w:lang w:val="pt-BR"/>
        </w:rPr>
        <w:t xml:space="preserve">(az adatszerkezet </w:t>
      </w:r>
      <w:r w:rsidR="001C6ABC">
        <w:t xml:space="preserve">kizárólag </w:t>
      </w:r>
      <w:r w:rsidR="00C36CBB">
        <w:t>S</w:t>
      </w:r>
      <w:r w:rsidR="001C6ABC">
        <w:t xml:space="preserve">zámla </w:t>
      </w:r>
      <w:r w:rsidR="00C36CBB">
        <w:t>és</w:t>
      </w:r>
      <w:r w:rsidR="00CC11DA">
        <w:t xml:space="preserve"> </w:t>
      </w:r>
      <w:r w:rsidR="00C36CBB">
        <w:t xml:space="preserve">Egyszerűsített </w:t>
      </w:r>
      <w:r w:rsidR="001C6ABC">
        <w:t xml:space="preserve">számla </w:t>
      </w:r>
      <w:r w:rsidR="00C36CBB">
        <w:t>bizonylatok esetén</w:t>
      </w:r>
      <w:r w:rsidR="001F538F">
        <w:rPr>
          <w:lang w:val="pt-BR"/>
        </w:rPr>
        <w:t xml:space="preserve"> tartalmazza)</w:t>
      </w:r>
    </w:p>
    <w:p w14:paraId="77D3D554" w14:textId="77777777" w:rsidR="00C36CBB" w:rsidRPr="005977A9" w:rsidRDefault="00C36CBB" w:rsidP="00C36CBB">
      <w:pPr>
        <w:pStyle w:val="Listaszerbekezds"/>
        <w:numPr>
          <w:ilvl w:val="1"/>
          <w:numId w:val="135"/>
        </w:numPr>
        <w:jc w:val="both"/>
      </w:pPr>
      <w:r w:rsidRPr="005977A9">
        <w:rPr>
          <w:b/>
        </w:rPr>
        <w:t>text</w:t>
      </w:r>
      <w:r w:rsidRPr="005977A9">
        <w:t xml:space="preserve"> – cím</w:t>
      </w:r>
    </w:p>
    <w:p w14:paraId="14ABE6F0" w14:textId="77777777" w:rsidR="00C36CBB" w:rsidRDefault="00C36CBB" w:rsidP="00C36CBB">
      <w:pPr>
        <w:pStyle w:val="Listaszerbekezds"/>
        <w:numPr>
          <w:ilvl w:val="1"/>
          <w:numId w:val="135"/>
        </w:numPr>
        <w:jc w:val="both"/>
      </w:pPr>
      <w:r w:rsidRPr="005977A9">
        <w:rPr>
          <w:b/>
        </w:rPr>
        <w:t>value</w:t>
      </w:r>
      <w:r w:rsidRPr="005977A9">
        <w:t xml:space="preserve"> </w:t>
      </w:r>
      <w:r>
        <w:t>–</w:t>
      </w:r>
      <w:r w:rsidRPr="005977A9">
        <w:t xml:space="preserve"> érték</w:t>
      </w:r>
    </w:p>
    <w:p w14:paraId="028F95A3" w14:textId="61B26367" w:rsidR="00CC11DA" w:rsidRDefault="00C36CBB" w:rsidP="0025129C">
      <w:pPr>
        <w:pStyle w:val="Listaszerbekezds"/>
        <w:numPr>
          <w:ilvl w:val="0"/>
          <w:numId w:val="135"/>
        </w:numPr>
        <w:jc w:val="both"/>
      </w:pPr>
      <w:r w:rsidRPr="00010356">
        <w:rPr>
          <w:b/>
          <w:bCs/>
        </w:rPr>
        <w:t>fulfillmentDate</w:t>
      </w:r>
      <w:r>
        <w:t xml:space="preserve"> </w:t>
      </w:r>
      <w:r w:rsidR="00CC11DA">
        <w:t>–</w:t>
      </w:r>
      <w:r>
        <w:t xml:space="preserve"> </w:t>
      </w:r>
      <w:r w:rsidR="00CC11DA">
        <w:t>Teljesítés dátuma</w:t>
      </w:r>
      <w:r w:rsidR="001F538F">
        <w:t xml:space="preserve"> </w:t>
      </w:r>
      <w:r w:rsidR="001F538F">
        <w:rPr>
          <w:lang w:val="pt-BR"/>
        </w:rPr>
        <w:t xml:space="preserve">(az adatszerkezet </w:t>
      </w:r>
      <w:r w:rsidR="00CC11DA">
        <w:t>kizárólag Számla és Egyszerűsített számla bizonylatok esetén</w:t>
      </w:r>
      <w:r w:rsidR="001F538F">
        <w:rPr>
          <w:lang w:val="pt-BR"/>
        </w:rPr>
        <w:t xml:space="preserve"> tartalmazza)</w:t>
      </w:r>
    </w:p>
    <w:p w14:paraId="1DB08DED" w14:textId="77777777" w:rsidR="00CC11DA" w:rsidRPr="005977A9" w:rsidRDefault="00CC11DA" w:rsidP="00CC11DA">
      <w:pPr>
        <w:pStyle w:val="Listaszerbekezds"/>
        <w:numPr>
          <w:ilvl w:val="1"/>
          <w:numId w:val="135"/>
        </w:numPr>
        <w:jc w:val="both"/>
      </w:pPr>
      <w:r w:rsidRPr="005977A9">
        <w:rPr>
          <w:b/>
        </w:rPr>
        <w:t>text</w:t>
      </w:r>
      <w:r w:rsidRPr="005977A9">
        <w:t xml:space="preserve"> – cím</w:t>
      </w:r>
    </w:p>
    <w:p w14:paraId="19418149" w14:textId="77777777" w:rsidR="00CC11DA" w:rsidRDefault="00CC11DA" w:rsidP="00CC11DA">
      <w:pPr>
        <w:pStyle w:val="Listaszerbekezds"/>
        <w:numPr>
          <w:ilvl w:val="1"/>
          <w:numId w:val="135"/>
        </w:numPr>
        <w:jc w:val="both"/>
      </w:pPr>
      <w:r w:rsidRPr="005977A9">
        <w:rPr>
          <w:b/>
        </w:rPr>
        <w:t>value</w:t>
      </w:r>
      <w:r w:rsidRPr="005977A9">
        <w:t xml:space="preserve"> </w:t>
      </w:r>
      <w:r>
        <w:t>–</w:t>
      </w:r>
      <w:r w:rsidRPr="005977A9">
        <w:t xml:space="preserve"> érték</w:t>
      </w:r>
    </w:p>
    <w:p w14:paraId="77E144D2" w14:textId="6EE6784A" w:rsidR="00C36CBB" w:rsidRPr="005977A9" w:rsidRDefault="00CC11DA" w:rsidP="00010356">
      <w:pPr>
        <w:pStyle w:val="Listaszerbekezds"/>
        <w:numPr>
          <w:ilvl w:val="0"/>
          <w:numId w:val="135"/>
        </w:numPr>
        <w:jc w:val="both"/>
      </w:pPr>
      <w:r w:rsidRPr="00010356">
        <w:rPr>
          <w:b/>
          <w:bCs/>
        </w:rPr>
        <w:t>paymentDue</w:t>
      </w:r>
      <w:r>
        <w:t xml:space="preserve"> – Fizetési határidő</w:t>
      </w:r>
      <w:r w:rsidR="001F538F">
        <w:t xml:space="preserve"> </w:t>
      </w:r>
      <w:r w:rsidR="001F538F">
        <w:rPr>
          <w:lang w:val="pt-BR"/>
        </w:rPr>
        <w:t xml:space="preserve">(az adatszerkezet </w:t>
      </w:r>
      <w:r>
        <w:t>kizárólag Számla bizonylat esetén</w:t>
      </w:r>
      <w:r w:rsidR="001F538F">
        <w:t xml:space="preserve"> </w:t>
      </w:r>
      <w:r w:rsidR="001F538F">
        <w:rPr>
          <w:lang w:val="pt-BR"/>
        </w:rPr>
        <w:t>tartalmazza)</w:t>
      </w:r>
    </w:p>
    <w:p w14:paraId="62EFF570" w14:textId="77777777" w:rsidR="00396E0B" w:rsidRPr="005977A9" w:rsidRDefault="00396E0B" w:rsidP="00396E0B">
      <w:pPr>
        <w:pStyle w:val="Listaszerbekezds"/>
        <w:numPr>
          <w:ilvl w:val="1"/>
          <w:numId w:val="135"/>
        </w:numPr>
        <w:jc w:val="both"/>
      </w:pPr>
      <w:r w:rsidRPr="005977A9">
        <w:rPr>
          <w:b/>
        </w:rPr>
        <w:t>text</w:t>
      </w:r>
      <w:r w:rsidRPr="005977A9">
        <w:t xml:space="preserve"> – cím</w:t>
      </w:r>
    </w:p>
    <w:p w14:paraId="2AA7B343" w14:textId="77777777" w:rsidR="00396E0B" w:rsidRDefault="00396E0B" w:rsidP="00396E0B">
      <w:pPr>
        <w:pStyle w:val="Listaszerbekezds"/>
        <w:numPr>
          <w:ilvl w:val="1"/>
          <w:numId w:val="135"/>
        </w:numPr>
        <w:jc w:val="both"/>
      </w:pPr>
      <w:r w:rsidRPr="005977A9">
        <w:rPr>
          <w:b/>
        </w:rPr>
        <w:t>value</w:t>
      </w:r>
      <w:r w:rsidRPr="005977A9">
        <w:t xml:space="preserve"> </w:t>
      </w:r>
      <w:r>
        <w:t>–</w:t>
      </w:r>
      <w:r w:rsidRPr="005977A9">
        <w:t xml:space="preserve"> érték</w:t>
      </w:r>
    </w:p>
    <w:p w14:paraId="668C54E4" w14:textId="5070384D" w:rsidR="00396E0B" w:rsidRDefault="00CC11DA" w:rsidP="0025129C">
      <w:pPr>
        <w:pStyle w:val="Listaszerbekezds"/>
        <w:numPr>
          <w:ilvl w:val="0"/>
          <w:numId w:val="135"/>
        </w:numPr>
        <w:jc w:val="both"/>
      </w:pPr>
      <w:r w:rsidRPr="00010356">
        <w:rPr>
          <w:b/>
        </w:rPr>
        <w:t>paymentType</w:t>
      </w:r>
      <w:r>
        <w:t xml:space="preserve"> – Fizetés módja</w:t>
      </w:r>
      <w:r w:rsidR="001F538F">
        <w:t xml:space="preserve"> </w:t>
      </w:r>
      <w:r w:rsidR="001F538F">
        <w:rPr>
          <w:lang w:val="pt-BR"/>
        </w:rPr>
        <w:t xml:space="preserve">(az adatszerkezet </w:t>
      </w:r>
      <w:r w:rsidR="00396E0B">
        <w:t>kizárólag Számla bizonylat esetén</w:t>
      </w:r>
      <w:r w:rsidR="001F538F">
        <w:t xml:space="preserve"> </w:t>
      </w:r>
      <w:r w:rsidR="001F538F">
        <w:rPr>
          <w:lang w:val="pt-BR"/>
        </w:rPr>
        <w:t>tartalmazza)</w:t>
      </w:r>
    </w:p>
    <w:p w14:paraId="39E816B0" w14:textId="77777777" w:rsidR="00396E0B" w:rsidRPr="005977A9" w:rsidRDefault="00396E0B" w:rsidP="00396E0B">
      <w:pPr>
        <w:pStyle w:val="Listaszerbekezds"/>
        <w:numPr>
          <w:ilvl w:val="1"/>
          <w:numId w:val="135"/>
        </w:numPr>
        <w:jc w:val="both"/>
      </w:pPr>
      <w:r w:rsidRPr="005977A9">
        <w:rPr>
          <w:b/>
        </w:rPr>
        <w:t>text</w:t>
      </w:r>
      <w:r w:rsidRPr="005977A9">
        <w:t xml:space="preserve"> – cím</w:t>
      </w:r>
    </w:p>
    <w:p w14:paraId="17BB40C5" w14:textId="77777777" w:rsidR="00396E0B" w:rsidRDefault="00396E0B" w:rsidP="00396E0B">
      <w:pPr>
        <w:pStyle w:val="Listaszerbekezds"/>
        <w:numPr>
          <w:ilvl w:val="1"/>
          <w:numId w:val="135"/>
        </w:numPr>
        <w:jc w:val="both"/>
      </w:pPr>
      <w:r w:rsidRPr="005977A9">
        <w:rPr>
          <w:b/>
        </w:rPr>
        <w:t>value</w:t>
      </w:r>
      <w:r w:rsidRPr="005977A9">
        <w:t xml:space="preserve"> </w:t>
      </w:r>
      <w:r>
        <w:t>–</w:t>
      </w:r>
      <w:r w:rsidRPr="005977A9">
        <w:t xml:space="preserve"> érték</w:t>
      </w:r>
    </w:p>
    <w:p w14:paraId="033285E8" w14:textId="1B802821" w:rsidR="00CC11DA" w:rsidRPr="00997575" w:rsidRDefault="00535C54" w:rsidP="00010356">
      <w:pPr>
        <w:pStyle w:val="Listaszerbekezds"/>
        <w:numPr>
          <w:ilvl w:val="0"/>
          <w:numId w:val="135"/>
        </w:numPr>
        <w:jc w:val="both"/>
      </w:pPr>
      <w:r w:rsidRPr="00010356">
        <w:rPr>
          <w:b/>
          <w:bCs/>
        </w:rPr>
        <w:t>billtoHeader</w:t>
      </w:r>
      <w:r>
        <w:t xml:space="preserve"> </w:t>
      </w:r>
      <w:r w:rsidR="0020498D">
        <w:t>–</w:t>
      </w:r>
      <w:r>
        <w:t xml:space="preserve"> </w:t>
      </w:r>
      <w:r w:rsidR="0020498D">
        <w:t xml:space="preserve">Vevő </w:t>
      </w:r>
      <w:r w:rsidR="003E5AD3">
        <w:rPr>
          <w:lang w:val="pt-BR"/>
        </w:rPr>
        <w:t>bizonylatképen szereplő fejléce</w:t>
      </w:r>
    </w:p>
    <w:p w14:paraId="356971F6" w14:textId="1C01E1D8" w:rsidR="001F538F" w:rsidRDefault="009C374F" w:rsidP="00C35564">
      <w:pPr>
        <w:pStyle w:val="Listaszerbekezds"/>
        <w:numPr>
          <w:ilvl w:val="0"/>
          <w:numId w:val="135"/>
        </w:numPr>
        <w:jc w:val="both"/>
      </w:pPr>
      <w:r>
        <w:rPr>
          <w:b/>
          <w:bCs/>
        </w:rPr>
        <w:t xml:space="preserve">sourceDocType </w:t>
      </w:r>
      <w:r>
        <w:t>– Hivatkozott bizonyalt típusa</w:t>
      </w:r>
      <w:r w:rsidR="001F538F">
        <w:t xml:space="preserve"> </w:t>
      </w:r>
      <w:r w:rsidR="001F538F">
        <w:rPr>
          <w:lang w:val="pt-BR"/>
        </w:rPr>
        <w:t xml:space="preserve">(az adatszerkezet </w:t>
      </w:r>
      <w:r>
        <w:rPr>
          <w:lang w:val="pt-BR"/>
        </w:rPr>
        <w:t>kizárólag Módosítás és Érvénytelenítés bizonylatok esetén</w:t>
      </w:r>
      <w:r w:rsidR="001F538F">
        <w:rPr>
          <w:lang w:val="pt-BR"/>
        </w:rPr>
        <w:t xml:space="preserve"> tartalmazza)</w:t>
      </w:r>
    </w:p>
    <w:p w14:paraId="44259186" w14:textId="75D497C2" w:rsidR="009C374F" w:rsidRDefault="009C374F" w:rsidP="00010356">
      <w:pPr>
        <w:pStyle w:val="Listaszerbekezds"/>
        <w:numPr>
          <w:ilvl w:val="1"/>
          <w:numId w:val="135"/>
        </w:numPr>
        <w:jc w:val="both"/>
      </w:pPr>
      <w:r>
        <w:t>RECEIPT – Nyugta</w:t>
      </w:r>
    </w:p>
    <w:p w14:paraId="741DBCD2" w14:textId="535350E1" w:rsidR="009C374F" w:rsidRDefault="00A60820" w:rsidP="009C374F">
      <w:pPr>
        <w:pStyle w:val="Listaszerbekezds"/>
        <w:numPr>
          <w:ilvl w:val="1"/>
          <w:numId w:val="135"/>
        </w:numPr>
        <w:jc w:val="both"/>
      </w:pPr>
      <w:r>
        <w:t>INVOICE – Számla</w:t>
      </w:r>
    </w:p>
    <w:p w14:paraId="1DEFED43" w14:textId="713D829E" w:rsidR="00A60820" w:rsidRPr="005977A9" w:rsidRDefault="00A60820" w:rsidP="00A60820">
      <w:pPr>
        <w:pStyle w:val="Listaszerbekezds"/>
        <w:numPr>
          <w:ilvl w:val="1"/>
          <w:numId w:val="135"/>
        </w:numPr>
        <w:jc w:val="both"/>
      </w:pPr>
      <w:r>
        <w:t>SIMPLE_INVOICE – Egyszerűsített számla</w:t>
      </w:r>
    </w:p>
    <w:p w14:paraId="4649A60C" w14:textId="77777777" w:rsidR="00091302" w:rsidRPr="007A4A62" w:rsidRDefault="00091302" w:rsidP="00091302">
      <w:pPr>
        <w:jc w:val="both"/>
        <w:rPr>
          <w:rFonts w:ascii="Calibri" w:eastAsia="Calibri" w:hAnsi="Calibri" w:cs="Calibri"/>
          <w:lang w:val="pt-BR"/>
        </w:rPr>
      </w:pPr>
    </w:p>
    <w:p w14:paraId="1273FB9F" w14:textId="77777777" w:rsidR="00091302" w:rsidRPr="005977A9" w:rsidRDefault="00091302" w:rsidP="00091302">
      <w:pPr>
        <w:pStyle w:val="Cmsor5"/>
      </w:pPr>
      <w:r w:rsidRPr="005977A9">
        <w:rPr>
          <w:lang w:val="en-US"/>
        </w:rPr>
        <w:t>ReceiptItem felépítése</w:t>
      </w:r>
    </w:p>
    <w:p w14:paraId="0688AD66" w14:textId="77777777" w:rsidR="00091302" w:rsidRPr="005977A9" w:rsidRDefault="00091302" w:rsidP="00091302">
      <w:pPr>
        <w:jc w:val="both"/>
        <w:rPr>
          <w:rFonts w:ascii="Calibri" w:eastAsia="Calibri" w:hAnsi="Calibri" w:cs="Calibri"/>
        </w:rPr>
      </w:pPr>
    </w:p>
    <w:p w14:paraId="4470E31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39C4DCA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50527ADD" w14:textId="27FF34A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"itemRef": </w:t>
      </w:r>
      <w:r w:rsidR="007E42C9">
        <w:rPr>
          <w:rFonts w:ascii="Consolas" w:eastAsia="Consolas" w:hAnsi="Consolas" w:cs="Consolas"/>
          <w:sz w:val="20"/>
          <w:szCs w:val="20"/>
        </w:rPr>
        <w:t>null</w:t>
      </w:r>
      <w:r w:rsidRPr="005977A9">
        <w:rPr>
          <w:rFonts w:ascii="Consolas" w:eastAsia="Consolas" w:hAnsi="Consolas" w:cs="Consolas"/>
          <w:sz w:val="20"/>
          <w:szCs w:val="20"/>
        </w:rPr>
        <w:t>,</w:t>
      </w:r>
    </w:p>
    <w:p w14:paraId="07405BF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"itemId" : 1,</w:t>
      </w:r>
    </w:p>
    <w:p w14:paraId="4B14A08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"itemName" : "Teszt item 1",</w:t>
      </w:r>
    </w:p>
    <w:p w14:paraId="715ED1F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"itemArticleNo" : "Z3344505",</w:t>
      </w:r>
    </w:p>
    <w:p w14:paraId="5D9A0347" w14:textId="76549EFA" w:rsidR="00873CD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"itemUnitPrice" : "540,05",</w:t>
      </w:r>
    </w:p>
    <w:p w14:paraId="324FA404" w14:textId="53AD49B9" w:rsidR="00873CDE" w:rsidRDefault="00873CDE"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itemTax</w:t>
      </w:r>
      <w:r w:rsidRPr="005977A9">
        <w:rPr>
          <w:rFonts w:ascii="Consolas" w:eastAsia="Consolas" w:hAnsi="Consolas" w:cs="Consolas"/>
          <w:sz w:val="20"/>
          <w:szCs w:val="20"/>
        </w:rPr>
        <w:t xml:space="preserve">" : </w:t>
      </w:r>
      <w:r w:rsidR="0052793A">
        <w:rPr>
          <w:rFonts w:ascii="Consolas" w:eastAsia="Consolas" w:hAnsi="Consolas" w:cs="Consolas"/>
          <w:sz w:val="20"/>
          <w:szCs w:val="20"/>
        </w:rPr>
        <w:t>null,</w:t>
      </w:r>
    </w:p>
    <w:p w14:paraId="672BECA4" w14:textId="4C0D38FA"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"itemQty" : "1",</w:t>
      </w:r>
    </w:p>
    <w:p w14:paraId="1B22485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"itemUnit" : "PIECE",</w:t>
      </w:r>
    </w:p>
    <w:p w14:paraId="0D3EEA2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"itemCat" : "SALE",</w:t>
      </w:r>
    </w:p>
    <w:p w14:paraId="41A8E5B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"itemDept" : "A",</w:t>
      </w:r>
    </w:p>
    <w:p w14:paraId="0782067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"itemSum" : "540",</w:t>
      </w:r>
    </w:p>
    <w:p w14:paraId="0B996FEB" w14:textId="19F52EE1" w:rsidR="001239B8" w:rsidRPr="005977A9" w:rsidRDefault="001239B8"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"itemSum</w:t>
      </w:r>
      <w:r>
        <w:rPr>
          <w:rFonts w:ascii="Consolas" w:eastAsia="Consolas" w:hAnsi="Consolas" w:cs="Consolas"/>
          <w:sz w:val="20"/>
          <w:szCs w:val="20"/>
        </w:rPr>
        <w:t>Net</w:t>
      </w:r>
      <w:r w:rsidRPr="005977A9">
        <w:rPr>
          <w:rFonts w:ascii="Consolas" w:eastAsia="Consolas" w:hAnsi="Consolas" w:cs="Consolas"/>
          <w:sz w:val="20"/>
          <w:szCs w:val="20"/>
        </w:rPr>
        <w:t xml:space="preserve">" : </w:t>
      </w:r>
      <w:r>
        <w:rPr>
          <w:rFonts w:ascii="Consolas" w:eastAsia="Consolas" w:hAnsi="Consolas" w:cs="Consolas"/>
          <w:sz w:val="20"/>
          <w:szCs w:val="20"/>
        </w:rPr>
        <w:t>null,</w:t>
      </w:r>
    </w:p>
    <w:p w14:paraId="223D9F7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"itemCustomInfo" : [ {</w:t>
      </w:r>
    </w:p>
    <w:p w14:paraId="311AD16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"text",</w:t>
      </w:r>
    </w:p>
    <w:p w14:paraId="6CE103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0F4F916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"This is a basic text info",</w:t>
      </w:r>
    </w:p>
    <w:p w14:paraId="7A8AD3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"alignment" : "CENTER"</w:t>
      </w:r>
    </w:p>
    <w:p w14:paraId="3AD8D62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9BDA2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"image",</w:t>
      </w:r>
    </w:p>
    <w:p w14:paraId="150CD1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27BCB31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"imageId" : "item_2"</w:t>
      </w:r>
    </w:p>
    <w:p w14:paraId="0D30661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14C9FC58" w14:textId="4F756933"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12A69D61">
        <w:rPr>
          <w:rFonts w:ascii="Consolas" w:eastAsia="Consolas" w:hAnsi="Consolas" w:cs="Consolas"/>
          <w:sz w:val="20"/>
          <w:szCs w:val="20"/>
          <w:lang w:val="pt-BR"/>
        </w:rPr>
        <w:t xml:space="preserve">    "@type" : "barcodeQr",</w:t>
      </w:r>
    </w:p>
    <w:p w14:paraId="23E269FA" w14:textId="7AB6A757" w:rsidR="00091302" w:rsidRPr="00010356"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2F91A4D1">
        <w:rPr>
          <w:rFonts w:ascii="Consolas" w:eastAsia="Consolas" w:hAnsi="Consolas" w:cs="Consolas"/>
          <w:sz w:val="20"/>
          <w:szCs w:val="20"/>
          <w:lang w:val="pt-BR"/>
        </w:rPr>
        <w:t xml:space="preserve">    "orderId" : 2,</w:t>
      </w:r>
    </w:p>
    <w:p w14:paraId="40086387" w14:textId="63D44F6A" w:rsidR="00091302" w:rsidRPr="00010356"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2F91A4D1">
        <w:rPr>
          <w:rFonts w:ascii="Consolas" w:eastAsia="Consolas" w:hAnsi="Consolas" w:cs="Consolas"/>
          <w:sz w:val="20"/>
          <w:szCs w:val="20"/>
          <w:lang w:val="pt-BR"/>
        </w:rPr>
        <w:t xml:space="preserve">    "data" : "1231231231",</w:t>
      </w:r>
    </w:p>
    <w:p w14:paraId="1CDF055E" w14:textId="0BAA5A79" w:rsidR="00091302" w:rsidRPr="00010356"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2F91A4D1">
        <w:rPr>
          <w:rFonts w:ascii="Consolas" w:eastAsia="Consolas" w:hAnsi="Consolas" w:cs="Consolas"/>
          <w:sz w:val="20"/>
          <w:szCs w:val="20"/>
          <w:lang w:val="pt-BR"/>
        </w:rPr>
        <w:t xml:space="preserve">    "ec" : 1,</w:t>
      </w:r>
    </w:p>
    <w:p w14:paraId="32DD9A07" w14:textId="3BE0B517" w:rsidR="00091302" w:rsidRPr="00010356"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2F91A4D1">
        <w:rPr>
          <w:rFonts w:ascii="Consolas" w:eastAsia="Consolas" w:hAnsi="Consolas" w:cs="Consolas"/>
          <w:sz w:val="20"/>
          <w:szCs w:val="20"/>
          <w:lang w:val="pt-BR"/>
        </w:rPr>
        <w:t xml:space="preserve">    "size" : 3,</w:t>
      </w:r>
    </w:p>
    <w:p w14:paraId="7A6ABED4" w14:textId="4356329F" w:rsidR="00091302" w:rsidRPr="00010356"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2F91A4D1">
        <w:rPr>
          <w:rFonts w:ascii="Consolas" w:eastAsia="Consolas" w:hAnsi="Consolas" w:cs="Consolas"/>
          <w:sz w:val="20"/>
          <w:szCs w:val="20"/>
          <w:lang w:val="pt-BR"/>
        </w:rPr>
        <w:t xml:space="preserve">    "mode" : 3</w:t>
      </w:r>
    </w:p>
    <w:p w14:paraId="6C27C55F"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 ]</w:t>
      </w:r>
    </w:p>
    <w:p w14:paraId="4CCBBF2D"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F721051"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u w:val="single"/>
          <w:lang w:val="pt-BR"/>
        </w:rPr>
        <w:t>Az adatszerkezet mező magyarázata:</w:t>
      </w:r>
    </w:p>
    <w:p w14:paraId="15E8CDA4" w14:textId="7D78FE58" w:rsidR="00091302" w:rsidRPr="005977A9" w:rsidRDefault="00EE33EC" w:rsidP="00B97AE5">
      <w:pPr>
        <w:pStyle w:val="Listaszerbekezds"/>
        <w:numPr>
          <w:ilvl w:val="0"/>
          <w:numId w:val="134"/>
        </w:numPr>
        <w:jc w:val="both"/>
      </w:pPr>
      <w:r w:rsidRPr="00010356">
        <w:rPr>
          <w:b/>
          <w:bCs/>
        </w:rPr>
        <w:t>item</w:t>
      </w:r>
      <w:r w:rsidR="00460B63">
        <w:rPr>
          <w:b/>
          <w:bCs/>
        </w:rPr>
        <w:t>Ref</w:t>
      </w:r>
      <w:r>
        <w:t xml:space="preserve"> – </w:t>
      </w:r>
      <w:r w:rsidR="00460B63">
        <w:t>Hivatkozott bizonylat</w:t>
      </w:r>
      <w:r w:rsidR="0068730D">
        <w:t xml:space="preserve"> tétel sorszáma </w:t>
      </w:r>
      <w:r w:rsidR="00F71B43">
        <w:t>(az adatszerkezet</w:t>
      </w:r>
      <w:r w:rsidR="0068730D">
        <w:t xml:space="preserve"> kizáról</w:t>
      </w:r>
      <w:r w:rsidR="00F71B43">
        <w:t>a</w:t>
      </w:r>
      <w:r w:rsidR="0068730D">
        <w:t>g Módosítás és Érvénytelenítés bizonylatok esetén</w:t>
      </w:r>
      <w:r w:rsidR="00460B63" w:rsidDel="0068730D">
        <w:t xml:space="preserve"> </w:t>
      </w:r>
      <w:r w:rsidR="00F71B43">
        <w:t>tartalmazza)</w:t>
      </w:r>
    </w:p>
    <w:p w14:paraId="768514AD" w14:textId="4D131BE9" w:rsidR="00460B63" w:rsidRDefault="00460B63" w:rsidP="00460B63">
      <w:pPr>
        <w:pStyle w:val="Listaszerbekezds"/>
        <w:numPr>
          <w:ilvl w:val="0"/>
          <w:numId w:val="134"/>
        </w:numPr>
        <w:jc w:val="both"/>
      </w:pPr>
      <w:r w:rsidRPr="00A27C02">
        <w:rPr>
          <w:b/>
          <w:bCs/>
        </w:rPr>
        <w:t>itemId</w:t>
      </w:r>
      <w:r>
        <w:t xml:space="preserve"> – Tétel azonosítója</w:t>
      </w:r>
    </w:p>
    <w:p w14:paraId="7063E694" w14:textId="5A40CF83" w:rsidR="00EE33EC" w:rsidRDefault="00EE33EC" w:rsidP="00B97AE5">
      <w:pPr>
        <w:pStyle w:val="Listaszerbekezds"/>
        <w:numPr>
          <w:ilvl w:val="0"/>
          <w:numId w:val="134"/>
        </w:numPr>
        <w:jc w:val="both"/>
      </w:pPr>
      <w:r w:rsidRPr="00010356">
        <w:rPr>
          <w:b/>
          <w:bCs/>
        </w:rPr>
        <w:t>itemTax</w:t>
      </w:r>
      <w:r>
        <w:t xml:space="preserve"> – Tétel áfa értéke</w:t>
      </w:r>
      <w:r w:rsidR="0002139B">
        <w:t xml:space="preserve"> </w:t>
      </w:r>
      <w:r w:rsidR="00F71B43">
        <w:t xml:space="preserve">(az adatszerkezet kizárólag </w:t>
      </w:r>
      <w:r w:rsidR="0002139B">
        <w:t xml:space="preserve">számla </w:t>
      </w:r>
      <w:r w:rsidR="00333C89">
        <w:t>és azt módosító/érvénytelenítő</w:t>
      </w:r>
      <w:r w:rsidR="00946AE7">
        <w:t xml:space="preserve"> bizonylatok</w:t>
      </w:r>
      <w:r w:rsidR="0002139B">
        <w:t xml:space="preserve"> esetén </w:t>
      </w:r>
      <w:r w:rsidR="00F71B43">
        <w:t>tartalmazza)</w:t>
      </w:r>
    </w:p>
    <w:p w14:paraId="1E786C2E" w14:textId="48097152" w:rsidR="00F71B43" w:rsidRDefault="00570B13" w:rsidP="00F71B43">
      <w:pPr>
        <w:pStyle w:val="Listaszerbekezds"/>
        <w:numPr>
          <w:ilvl w:val="0"/>
          <w:numId w:val="134"/>
        </w:numPr>
        <w:jc w:val="both"/>
      </w:pPr>
      <w:r>
        <w:rPr>
          <w:b/>
          <w:bCs/>
        </w:rPr>
        <w:t>itemSumNet</w:t>
      </w:r>
      <w:r>
        <w:t xml:space="preserve"> </w:t>
      </w:r>
      <w:r w:rsidR="004576AB">
        <w:t>–</w:t>
      </w:r>
      <w:r>
        <w:t xml:space="preserve"> </w:t>
      </w:r>
      <w:r w:rsidR="004576AB">
        <w:t xml:space="preserve">Tétel nettó </w:t>
      </w:r>
      <w:r w:rsidR="00BE171B">
        <w:t>összege</w:t>
      </w:r>
      <w:r w:rsidR="00F71B43">
        <w:t xml:space="preserve"> (az adatszerkezet kizárólag számla és azt módosító/érvénytelenítő bizonylatok esetén tartalmazza)</w:t>
      </w:r>
    </w:p>
    <w:p w14:paraId="469C0C38" w14:textId="23694FC6" w:rsidR="000A65E0" w:rsidRDefault="000A65E0" w:rsidP="000A65E0">
      <w:pPr>
        <w:pStyle w:val="Listaszerbekezds"/>
        <w:numPr>
          <w:ilvl w:val="0"/>
          <w:numId w:val="134"/>
        </w:numPr>
        <w:jc w:val="both"/>
      </w:pPr>
      <w:r>
        <w:rPr>
          <w:b/>
          <w:bCs/>
        </w:rPr>
        <w:t>itemSum</w:t>
      </w:r>
      <w:r>
        <w:t xml:space="preserve"> – Tétel bruttó összege</w:t>
      </w:r>
    </w:p>
    <w:p w14:paraId="778410B9" w14:textId="0D6A389F" w:rsidR="00EE33EC" w:rsidRPr="005977A9" w:rsidRDefault="00EE33EC" w:rsidP="00B97AE5">
      <w:pPr>
        <w:pStyle w:val="Listaszerbekezds"/>
        <w:numPr>
          <w:ilvl w:val="0"/>
          <w:numId w:val="134"/>
        </w:numPr>
        <w:jc w:val="both"/>
      </w:pPr>
      <w:r w:rsidRPr="005977A9">
        <w:t xml:space="preserve">a </w:t>
      </w:r>
      <w:r>
        <w:t xml:space="preserve">többi </w:t>
      </w:r>
      <w:r w:rsidRPr="005977A9">
        <w:t>mező megegyez</w:t>
      </w:r>
      <w:r>
        <w:t>i</w:t>
      </w:r>
      <w:r w:rsidRPr="005977A9">
        <w:t xml:space="preserve">k a </w:t>
      </w:r>
      <w:hyperlink w:anchor="_receiptItems_-_Bizonylat" w:history="1">
        <w:r w:rsidRPr="00BC744D">
          <w:rPr>
            <w:rStyle w:val="Hiperhivatkozs"/>
          </w:rPr>
          <w:t>receiptItems - Bizonylat tétel adatok</w:t>
        </w:r>
      </w:hyperlink>
      <w:r w:rsidRPr="005977A9">
        <w:t xml:space="preserve"> fejezetben leírtakkal</w:t>
      </w:r>
    </w:p>
    <w:p w14:paraId="1F25DABB" w14:textId="77777777" w:rsidR="00091302" w:rsidRPr="005977A9" w:rsidRDefault="00091302" w:rsidP="00091302">
      <w:pPr>
        <w:jc w:val="both"/>
        <w:rPr>
          <w:rFonts w:ascii="Calibri" w:eastAsia="Calibri" w:hAnsi="Calibri" w:cs="Calibri"/>
        </w:rPr>
      </w:pPr>
    </w:p>
    <w:p w14:paraId="0A44FCB9" w14:textId="77777777" w:rsidR="00091302" w:rsidRPr="005977A9" w:rsidRDefault="00091302" w:rsidP="00091302">
      <w:pPr>
        <w:pStyle w:val="Cmsor5"/>
      </w:pPr>
      <w:r w:rsidRPr="005977A9">
        <w:rPr>
          <w:lang w:val="en-US"/>
        </w:rPr>
        <w:t>ReportItem felépítése</w:t>
      </w:r>
    </w:p>
    <w:p w14:paraId="139FEEF2" w14:textId="77777777" w:rsidR="00091302" w:rsidRPr="005977A9" w:rsidRDefault="00091302" w:rsidP="00091302">
      <w:pPr>
        <w:jc w:val="both"/>
        <w:rPr>
          <w:rFonts w:ascii="Calibri" w:eastAsia="Calibri" w:hAnsi="Calibri" w:cs="Calibri"/>
        </w:rPr>
      </w:pPr>
    </w:p>
    <w:p w14:paraId="799E74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4ED73B7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"@type": "reportItem",</w:t>
      </w:r>
    </w:p>
    <w:p w14:paraId="5D57AF5E" w14:textId="39E7DAD3" w:rsidR="008367C3" w:rsidRPr="005977A9" w:rsidRDefault="008367C3" w:rsidP="00091302">
      <w:pPr>
        <w:shd w:val="clear" w:color="auto" w:fill="F2F2F2" w:themeFill="background1" w:themeFillShade="F2"/>
        <w:spacing w:line="259" w:lineRule="auto"/>
        <w:jc w:val="both"/>
        <w:rPr>
          <w:rFonts w:ascii="Consolas" w:eastAsia="Consolas" w:hAnsi="Consolas" w:cs="Consolas"/>
          <w:sz w:val="20"/>
          <w:szCs w:val="20"/>
          <w:lang w:val="pt-BR"/>
        </w:rPr>
      </w:pPr>
      <w:r>
        <w:rPr>
          <w:rFonts w:ascii="Consolas" w:eastAsia="Consolas" w:hAnsi="Consolas" w:cs="Consolas"/>
          <w:sz w:val="20"/>
          <w:szCs w:val="20"/>
          <w:lang w:val="pt-BR"/>
        </w:rPr>
        <w:t xml:space="preserve">  </w:t>
      </w:r>
      <w:r w:rsidRPr="008367C3">
        <w:rPr>
          <w:rFonts w:ascii="Consolas" w:eastAsia="Consolas" w:hAnsi="Consolas" w:cs="Consolas"/>
          <w:sz w:val="20"/>
          <w:szCs w:val="20"/>
        </w:rPr>
        <w:t>"textType": null</w:t>
      </w:r>
      <w:r>
        <w:rPr>
          <w:rFonts w:ascii="Consolas" w:eastAsia="Consolas" w:hAnsi="Consolas" w:cs="Consolas"/>
          <w:sz w:val="20"/>
          <w:szCs w:val="20"/>
        </w:rPr>
        <w:t>,</w:t>
      </w:r>
    </w:p>
    <w:p w14:paraId="321214B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lang w:val="pt-BR"/>
        </w:rPr>
        <w:t xml:space="preserve">  "label" : "BEFIZETÉS (HUF)",</w:t>
      </w:r>
    </w:p>
    <w:p w14:paraId="7AB2407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lang w:val="pt-BR"/>
        </w:rPr>
        <w:t xml:space="preserve">  "value" : "4 000"</w:t>
      </w:r>
    </w:p>
    <w:p w14:paraId="2360231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3A2E3D8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1AFB7C00" w14:textId="77777777" w:rsidR="00091302" w:rsidRDefault="00091302" w:rsidP="00B97AE5">
      <w:pPr>
        <w:pStyle w:val="Listaszerbekezds"/>
        <w:numPr>
          <w:ilvl w:val="0"/>
          <w:numId w:val="133"/>
        </w:numPr>
        <w:jc w:val="both"/>
      </w:pPr>
      <w:r w:rsidRPr="005977A9">
        <w:rPr>
          <w:b/>
        </w:rPr>
        <w:t>@type</w:t>
      </w:r>
      <w:r w:rsidRPr="005977A9">
        <w:t xml:space="preserve"> – DocumentData altípus</w:t>
      </w:r>
    </w:p>
    <w:p w14:paraId="0034D6EB" w14:textId="7B2F3C10" w:rsidR="00F72FB5" w:rsidRPr="005977A9" w:rsidRDefault="00F72FB5" w:rsidP="00B97AE5">
      <w:pPr>
        <w:pStyle w:val="Listaszerbekezds"/>
        <w:numPr>
          <w:ilvl w:val="0"/>
          <w:numId w:val="133"/>
        </w:numPr>
        <w:jc w:val="both"/>
      </w:pPr>
      <w:r w:rsidRPr="00F72FB5">
        <w:rPr>
          <w:b/>
          <w:bCs/>
        </w:rPr>
        <w:t xml:space="preserve">textType </w:t>
      </w:r>
      <w:r w:rsidRPr="00F72FB5">
        <w:t xml:space="preserve">- szöveg formázási enum, értéke lehet: </w:t>
      </w:r>
      <w:r w:rsidRPr="00F72FB5">
        <w:rPr>
          <w:i/>
          <w:iCs/>
        </w:rPr>
        <w:t>TITLE, HEADER, FOOTER, SEPARATOR</w:t>
      </w:r>
    </w:p>
    <w:p w14:paraId="3CD0CD90" w14:textId="77777777" w:rsidR="00091302" w:rsidRPr="005977A9" w:rsidRDefault="00091302" w:rsidP="00B97AE5">
      <w:pPr>
        <w:pStyle w:val="Listaszerbekezds"/>
        <w:numPr>
          <w:ilvl w:val="0"/>
          <w:numId w:val="133"/>
        </w:numPr>
        <w:jc w:val="both"/>
      </w:pPr>
      <w:r w:rsidRPr="005977A9">
        <w:rPr>
          <w:b/>
        </w:rPr>
        <w:t>label</w:t>
      </w:r>
      <w:r w:rsidRPr="005977A9">
        <w:t xml:space="preserve"> – cím</w:t>
      </w:r>
    </w:p>
    <w:p w14:paraId="316AE4AE" w14:textId="77777777" w:rsidR="00091302" w:rsidRPr="005977A9" w:rsidRDefault="00091302" w:rsidP="00B97AE5">
      <w:pPr>
        <w:pStyle w:val="Listaszerbekezds"/>
        <w:numPr>
          <w:ilvl w:val="0"/>
          <w:numId w:val="133"/>
        </w:numPr>
        <w:jc w:val="both"/>
      </w:pPr>
      <w:r w:rsidRPr="005977A9">
        <w:rPr>
          <w:b/>
        </w:rPr>
        <w:t>value</w:t>
      </w:r>
      <w:r w:rsidRPr="005977A9">
        <w:t xml:space="preserve"> - érték</w:t>
      </w:r>
    </w:p>
    <w:p w14:paraId="6CD3B91B" w14:textId="77777777" w:rsidR="00091302" w:rsidRPr="005977A9" w:rsidRDefault="00091302" w:rsidP="00091302">
      <w:pPr>
        <w:jc w:val="both"/>
        <w:rPr>
          <w:rFonts w:ascii="Calibri" w:eastAsia="Calibri" w:hAnsi="Calibri" w:cs="Calibri"/>
        </w:rPr>
      </w:pPr>
    </w:p>
    <w:p w14:paraId="11712F1B" w14:textId="77777777" w:rsidR="00091302" w:rsidRPr="005977A9" w:rsidRDefault="00091302" w:rsidP="00091302">
      <w:pPr>
        <w:pStyle w:val="Cmsor5"/>
        <w:rPr>
          <w:lang w:val="en-US"/>
        </w:rPr>
      </w:pPr>
      <w:r w:rsidRPr="005977A9">
        <w:rPr>
          <w:lang w:val="en-US"/>
        </w:rPr>
        <w:t>CustomInfo (item) felépítése – Egyedi információk</w:t>
      </w:r>
    </w:p>
    <w:p w14:paraId="3E28E0A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információs tételeknél adott típushoz minden mező megadása kötelező.</w:t>
      </w:r>
    </w:p>
    <w:p w14:paraId="413FF35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Szöveges információ</w:t>
      </w:r>
    </w:p>
    <w:p w14:paraId="4D67F832" w14:textId="77777777" w:rsidR="00091302" w:rsidRPr="005977A9" w:rsidRDefault="00091302" w:rsidP="00091302">
      <w:pPr>
        <w:jc w:val="both"/>
        <w:rPr>
          <w:rFonts w:ascii="Calibri" w:eastAsia="Calibri" w:hAnsi="Calibri" w:cs="Calibri"/>
        </w:rPr>
      </w:pPr>
    </w:p>
    <w:p w14:paraId="28A985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A84E225" w14:textId="77777777" w:rsidR="00091302"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56968B55" w14:textId="21CF77F8" w:rsidR="008367C3" w:rsidRPr="005977A9" w:rsidRDefault="008367C3" w:rsidP="00091302">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00F72FB5" w:rsidRPr="00F72FB5">
        <w:rPr>
          <w:rFonts w:ascii="Consolas" w:eastAsia="Calibri" w:hAnsi="Consolas" w:cs="Consolas"/>
          <w:sz w:val="20"/>
          <w:szCs w:val="20"/>
        </w:rPr>
        <w:t>"textType": null</w:t>
      </w:r>
      <w:r w:rsidR="00F72FB5">
        <w:rPr>
          <w:rFonts w:ascii="Consolas" w:eastAsia="Calibri" w:hAnsi="Consolas" w:cs="Consolas"/>
          <w:sz w:val="20"/>
          <w:szCs w:val="20"/>
        </w:rPr>
        <w:t>,</w:t>
      </w:r>
    </w:p>
    <w:p w14:paraId="26E46CA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"text":"comment",</w:t>
      </w:r>
    </w:p>
    <w:p w14:paraId="2427FF0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2D6FA5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1</w:t>
      </w:r>
    </w:p>
    <w:p w14:paraId="2F31F58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AA4B59A"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 </w:t>
      </w:r>
    </w:p>
    <w:p w14:paraId="0BD796F6" w14:textId="77777777" w:rsidR="00091302" w:rsidRDefault="00091302" w:rsidP="00B97AE5">
      <w:pPr>
        <w:numPr>
          <w:ilvl w:val="0"/>
          <w:numId w:val="39"/>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 FAM Document interfészt informálja a HTTP kérésben beküldött adatszerkezet típusáról </w:t>
      </w:r>
    </w:p>
    <w:p w14:paraId="6B3B666A" w14:textId="5ADA8138" w:rsidR="00F72FB5" w:rsidRPr="005977A9" w:rsidRDefault="00F72FB5" w:rsidP="00B97AE5">
      <w:pPr>
        <w:numPr>
          <w:ilvl w:val="0"/>
          <w:numId w:val="39"/>
        </w:numPr>
        <w:jc w:val="both"/>
        <w:rPr>
          <w:rFonts w:ascii="Calibri" w:eastAsia="Calibri" w:hAnsi="Calibri" w:cs="Calibri"/>
        </w:rPr>
      </w:pPr>
      <w:r w:rsidRPr="00F72FB5">
        <w:rPr>
          <w:rFonts w:ascii="Calibri" w:eastAsia="Calibri" w:hAnsi="Calibri" w:cs="Calibri"/>
          <w:b/>
          <w:bCs/>
        </w:rPr>
        <w:t xml:space="preserve">textType </w:t>
      </w:r>
      <w:r w:rsidRPr="00F72FB5">
        <w:rPr>
          <w:rFonts w:ascii="Calibri" w:eastAsia="Calibri" w:hAnsi="Calibri" w:cs="Calibri"/>
        </w:rPr>
        <w:t xml:space="preserve">- szöveg formázási enum, értéke lehet: </w:t>
      </w:r>
      <w:r w:rsidRPr="00F72FB5">
        <w:rPr>
          <w:rFonts w:ascii="Calibri" w:eastAsia="Calibri" w:hAnsi="Calibri" w:cs="Calibri"/>
          <w:i/>
          <w:iCs/>
        </w:rPr>
        <w:t>TITLE, HEADER, FOOTER, SEPARATOR</w:t>
      </w:r>
    </w:p>
    <w:p w14:paraId="68C70FD1" w14:textId="77777777" w:rsidR="00091302" w:rsidRPr="005977A9" w:rsidRDefault="00091302" w:rsidP="00B97AE5">
      <w:pPr>
        <w:numPr>
          <w:ilvl w:val="0"/>
          <w:numId w:val="39"/>
        </w:numPr>
        <w:jc w:val="both"/>
        <w:rPr>
          <w:rFonts w:ascii="Calibri" w:eastAsia="Calibri" w:hAnsi="Calibri" w:cs="Calibri"/>
        </w:rPr>
      </w:pPr>
      <w:r w:rsidRPr="005977A9">
        <w:rPr>
          <w:rFonts w:ascii="Calibri" w:eastAsia="Calibri" w:hAnsi="Calibri" w:cs="Calibri"/>
          <w:b/>
        </w:rPr>
        <w:t>text </w:t>
      </w:r>
      <w:r w:rsidRPr="005977A9">
        <w:rPr>
          <w:rFonts w:ascii="Calibri" w:eastAsia="Calibri" w:hAnsi="Calibri" w:cs="Calibri"/>
        </w:rPr>
        <w:t>- A szöveges információ tartalma</w:t>
      </w:r>
    </w:p>
    <w:p w14:paraId="37B6A476" w14:textId="77777777" w:rsidR="00091302" w:rsidRPr="005977A9" w:rsidRDefault="00091302" w:rsidP="00B97AE5">
      <w:pPr>
        <w:numPr>
          <w:ilvl w:val="0"/>
          <w:numId w:val="39"/>
        </w:numPr>
        <w:jc w:val="both"/>
        <w:rPr>
          <w:rFonts w:ascii="Calibri" w:eastAsia="Calibri" w:hAnsi="Calibri" w:cs="Calibri"/>
        </w:rPr>
      </w:pPr>
      <w:r w:rsidRPr="005977A9">
        <w:rPr>
          <w:rFonts w:ascii="Calibri" w:eastAsia="Calibri" w:hAnsi="Calibri" w:cs="Calibri"/>
          <w:b/>
        </w:rPr>
        <w:t>alignment</w:t>
      </w:r>
      <w:r w:rsidRPr="005977A9">
        <w:rPr>
          <w:rFonts w:ascii="Calibri" w:eastAsia="Calibri" w:hAnsi="Calibri" w:cs="Calibri"/>
        </w:rPr>
        <w:t> - A szöveges információ pozíciója a kinyomtatott bizonylaton </w:t>
      </w:r>
    </w:p>
    <w:p w14:paraId="74D00D0B" w14:textId="77777777" w:rsidR="00091302" w:rsidRPr="005977A9" w:rsidRDefault="00091302" w:rsidP="00B97AE5">
      <w:pPr>
        <w:numPr>
          <w:ilvl w:val="1"/>
          <w:numId w:val="39"/>
        </w:numPr>
        <w:jc w:val="both"/>
        <w:rPr>
          <w:rFonts w:ascii="Calibri" w:eastAsia="Calibri" w:hAnsi="Calibri" w:cs="Calibri"/>
        </w:rPr>
      </w:pPr>
      <w:r w:rsidRPr="005977A9">
        <w:rPr>
          <w:rFonts w:ascii="Calibri" w:eastAsia="Calibri" w:hAnsi="Calibri" w:cs="Calibri"/>
        </w:rPr>
        <w:t>Értéke lehet: </w:t>
      </w:r>
      <w:r w:rsidRPr="005977A9">
        <w:rPr>
          <w:rFonts w:ascii="Calibri" w:eastAsia="Calibri" w:hAnsi="Calibri" w:cs="Calibri"/>
          <w:i/>
        </w:rPr>
        <w:t>CENTER, LEFT, RIGHT</w:t>
      </w:r>
    </w:p>
    <w:p w14:paraId="6C915874" w14:textId="77777777" w:rsidR="00091302" w:rsidRPr="00010356" w:rsidRDefault="00091302" w:rsidP="00B97AE5">
      <w:pPr>
        <w:numPr>
          <w:ilvl w:val="0"/>
          <w:numId w:val="39"/>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1EFB44EA" w14:textId="77777777" w:rsidR="00091302" w:rsidRPr="00010356" w:rsidRDefault="00091302" w:rsidP="00091302">
      <w:pPr>
        <w:jc w:val="both"/>
        <w:rPr>
          <w:rFonts w:ascii="Calibri" w:eastAsia="Calibri" w:hAnsi="Calibri" w:cs="Calibri"/>
          <w:lang w:val="pt-BR"/>
        </w:rPr>
      </w:pPr>
    </w:p>
    <w:p w14:paraId="288F98B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Kép</w:t>
      </w:r>
      <w:r w:rsidRPr="005977A9">
        <w:rPr>
          <w:rFonts w:ascii="Calibri" w:eastAsia="Calibri" w:hAnsi="Calibri" w:cs="Calibri"/>
          <w:u w:val="single"/>
        </w:rPr>
        <w:br/>
      </w:r>
    </w:p>
    <w:p w14:paraId="27E2071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5378F3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"@type":"image",</w:t>
      </w:r>
    </w:p>
    <w:p w14:paraId="5F7E2D3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"imageId":"string",</w:t>
      </w:r>
    </w:p>
    <w:p w14:paraId="0699509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2</w:t>
      </w:r>
    </w:p>
    <w:p w14:paraId="42B5F1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9014EC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2237C884" w14:textId="77777777" w:rsidR="00091302" w:rsidRPr="005977A9" w:rsidRDefault="00091302" w:rsidP="00B97AE5">
      <w:pPr>
        <w:numPr>
          <w:ilvl w:val="0"/>
          <w:numId w:val="40"/>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51142779" w14:textId="77777777" w:rsidR="00091302" w:rsidRPr="00010356" w:rsidRDefault="00091302" w:rsidP="00B97AE5">
      <w:pPr>
        <w:numPr>
          <w:ilvl w:val="0"/>
          <w:numId w:val="40"/>
        </w:numPr>
        <w:jc w:val="both"/>
        <w:rPr>
          <w:rFonts w:ascii="Calibri" w:eastAsia="Calibri" w:hAnsi="Calibri" w:cs="Calibri"/>
          <w:lang w:val="pt-BR"/>
        </w:rPr>
      </w:pPr>
      <w:r w:rsidRPr="00010356">
        <w:rPr>
          <w:rFonts w:ascii="Calibri" w:eastAsia="Calibri" w:hAnsi="Calibri" w:cs="Calibri"/>
          <w:b/>
          <w:lang w:val="pt-BR"/>
        </w:rPr>
        <w:t>imageId </w:t>
      </w:r>
      <w:r w:rsidRPr="00010356">
        <w:rPr>
          <w:rFonts w:ascii="Calibri" w:eastAsia="Calibri" w:hAnsi="Calibri" w:cs="Calibri"/>
          <w:lang w:val="pt-BR"/>
        </w:rPr>
        <w:t>- A kép FAM fájltórolóbeli azonosítója</w:t>
      </w:r>
    </w:p>
    <w:p w14:paraId="0D3B3DA7" w14:textId="77777777" w:rsidR="00091302" w:rsidRPr="00010356" w:rsidRDefault="00091302" w:rsidP="00B97AE5">
      <w:pPr>
        <w:numPr>
          <w:ilvl w:val="0"/>
          <w:numId w:val="40"/>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34B8EA56" w14:textId="77777777" w:rsidR="00091302" w:rsidRPr="00010356" w:rsidRDefault="00091302" w:rsidP="00091302">
      <w:pPr>
        <w:jc w:val="both"/>
        <w:rPr>
          <w:rFonts w:ascii="Calibri" w:eastAsia="Calibri" w:hAnsi="Calibri" w:cs="Calibri"/>
          <w:lang w:val="pt-BR"/>
        </w:rPr>
      </w:pPr>
    </w:p>
    <w:p w14:paraId="3502C7B3" w14:textId="77777777" w:rsidR="00091302" w:rsidRPr="00010356" w:rsidRDefault="00091302" w:rsidP="00091302">
      <w:pPr>
        <w:rPr>
          <w:rFonts w:ascii="Calibri" w:eastAsia="Calibri" w:hAnsi="Calibri" w:cs="Calibri"/>
          <w:u w:val="single"/>
          <w:lang w:val="pt-BR"/>
        </w:rPr>
      </w:pPr>
      <w:r w:rsidRPr="00010356">
        <w:rPr>
          <w:rFonts w:ascii="Calibri" w:eastAsia="Calibri" w:hAnsi="Calibri" w:cs="Calibri"/>
          <w:b/>
          <w:u w:val="single"/>
          <w:lang w:val="pt-BR"/>
        </w:rPr>
        <w:t>Barcode 1D</w:t>
      </w:r>
      <w:r w:rsidRPr="00010356">
        <w:rPr>
          <w:rFonts w:ascii="Calibri" w:eastAsia="Calibri" w:hAnsi="Calibri" w:cs="Calibri"/>
          <w:u w:val="single"/>
          <w:lang w:val="pt-BR"/>
        </w:rPr>
        <w:br/>
      </w:r>
    </w:p>
    <w:p w14:paraId="46B3EB6E"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w:t>
      </w:r>
    </w:p>
    <w:p w14:paraId="7F5BA6C9"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 "barcode1D",</w:t>
      </w:r>
    </w:p>
    <w:p w14:paraId="7A1A6653"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"orderId": 3,</w:t>
      </w:r>
    </w:p>
    <w:p w14:paraId="61D4815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010356">
        <w:rPr>
          <w:rFonts w:ascii="Consolas" w:eastAsia="Calibri" w:hAnsi="Consolas" w:cs="Consolas"/>
          <w:sz w:val="20"/>
          <w:szCs w:val="20"/>
          <w:lang w:val="pt-BR"/>
        </w:rPr>
        <w:t xml:space="preserve">    </w:t>
      </w:r>
      <w:r w:rsidRPr="005977A9">
        <w:rPr>
          <w:rFonts w:ascii="Consolas" w:eastAsia="Calibri" w:hAnsi="Consolas" w:cs="Consolas"/>
          <w:sz w:val="20"/>
          <w:szCs w:val="20"/>
        </w:rPr>
        <w:t>"barcodeType": "CODE39",</w:t>
      </w:r>
    </w:p>
    <w:p w14:paraId="307335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4EDD5CD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"width": 20,</w:t>
      </w:r>
    </w:p>
    <w:p w14:paraId="1D3EBD6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"height": 20</w:t>
      </w:r>
    </w:p>
    <w:p w14:paraId="0AF40A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F550EE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0D289838"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696464F2" w14:textId="77777777" w:rsidR="00091302" w:rsidRPr="00010356" w:rsidRDefault="00091302" w:rsidP="00B97AE5">
      <w:pPr>
        <w:numPr>
          <w:ilvl w:val="0"/>
          <w:numId w:val="41"/>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4B81987E"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barcodeType </w:t>
      </w:r>
      <w:r w:rsidRPr="005977A9">
        <w:rPr>
          <w:rFonts w:ascii="Calibri" w:eastAsia="Calibri" w:hAnsi="Calibri" w:cs="Calibri"/>
        </w:rPr>
        <w:t>- A barcode típusa </w:t>
      </w:r>
    </w:p>
    <w:p w14:paraId="45C3E7EC" w14:textId="77777777" w:rsidR="00091302" w:rsidRPr="005977A9" w:rsidRDefault="00091302" w:rsidP="00B97AE5">
      <w:pPr>
        <w:numPr>
          <w:ilvl w:val="1"/>
          <w:numId w:val="41"/>
        </w:numPr>
        <w:jc w:val="both"/>
        <w:rPr>
          <w:rFonts w:ascii="Calibri" w:eastAsia="Calibri" w:hAnsi="Calibri" w:cs="Calibri"/>
        </w:rPr>
      </w:pPr>
      <w:r w:rsidRPr="005977A9">
        <w:rPr>
          <w:rFonts w:ascii="Calibri" w:eastAsia="Calibri" w:hAnsi="Calibri" w:cs="Calibri"/>
        </w:rPr>
        <w:t>Értéke lehet: </w:t>
      </w:r>
      <w:r w:rsidRPr="005977A9">
        <w:rPr>
          <w:rFonts w:ascii="Calibri" w:eastAsia="Calibri" w:hAnsi="Calibri" w:cs="Calibri"/>
          <w:i/>
        </w:rPr>
        <w:t>UPC_A, UPC_E, EAN13, EAN8, CODE39, ITF, CODABAR, CODE93, CODE128, GS1_128, GS1_DB_O, GS1_DB_T, GS1_DB_L, GS1_DB_E</w:t>
      </w:r>
    </w:p>
    <w:p w14:paraId="07A533E3"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67C43533"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width </w:t>
      </w:r>
      <w:r w:rsidRPr="005977A9">
        <w:rPr>
          <w:rFonts w:ascii="Calibri" w:eastAsia="Calibri" w:hAnsi="Calibri" w:cs="Calibri"/>
        </w:rPr>
        <w:t>- A barcode egy oszlopának szélessége</w:t>
      </w:r>
    </w:p>
    <w:p w14:paraId="6D39C608"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height </w:t>
      </w:r>
      <w:r w:rsidRPr="005977A9">
        <w:rPr>
          <w:rFonts w:ascii="Calibri" w:eastAsia="Calibri" w:hAnsi="Calibri" w:cs="Calibri"/>
        </w:rPr>
        <w:t>- A barcode magassága </w:t>
      </w:r>
    </w:p>
    <w:p w14:paraId="5C6F1F4F" w14:textId="77777777" w:rsidR="00091302" w:rsidRPr="005977A9" w:rsidRDefault="00091302" w:rsidP="00091302">
      <w:pPr>
        <w:jc w:val="both"/>
        <w:rPr>
          <w:rFonts w:ascii="Calibri" w:eastAsia="Calibri" w:hAnsi="Calibri" w:cs="Calibri"/>
        </w:rPr>
      </w:pPr>
    </w:p>
    <w:p w14:paraId="2E11040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Barcode DataMatrix</w:t>
      </w:r>
    </w:p>
    <w:p w14:paraId="5DD42A5A" w14:textId="77777777" w:rsidR="00091302" w:rsidRPr="005977A9" w:rsidRDefault="00091302" w:rsidP="00091302">
      <w:pPr>
        <w:jc w:val="both"/>
        <w:rPr>
          <w:rFonts w:ascii="Calibri" w:eastAsia="Calibri" w:hAnsi="Calibri" w:cs="Calibri"/>
        </w:rPr>
      </w:pPr>
    </w:p>
    <w:p w14:paraId="2F69A62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318B9E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"barcodeDataMatrix",</w:t>
      </w:r>
    </w:p>
    <w:p w14:paraId="66A0BD8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4,</w:t>
      </w:r>
    </w:p>
    <w:p w14:paraId="3F94432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35E229B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"columns": 10,</w:t>
      </w:r>
    </w:p>
    <w:p w14:paraId="4066D11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"rows": 10,</w:t>
      </w:r>
    </w:p>
    <w:p w14:paraId="4370D62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"size": 20,</w:t>
      </w:r>
    </w:p>
    <w:p w14:paraId="5AD515E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1</w:t>
      </w:r>
    </w:p>
    <w:p w14:paraId="3BB5F0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DC7C25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03789C91"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451B2949" w14:textId="77777777" w:rsidR="00091302" w:rsidRPr="00010356" w:rsidRDefault="00091302" w:rsidP="00B97AE5">
      <w:pPr>
        <w:numPr>
          <w:ilvl w:val="0"/>
          <w:numId w:val="42"/>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3E0BC1B7"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64136E68"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columns </w:t>
      </w:r>
      <w:r w:rsidRPr="005977A9">
        <w:rPr>
          <w:rFonts w:ascii="Calibri" w:eastAsia="Calibri" w:hAnsi="Calibri" w:cs="Calibri"/>
        </w:rPr>
        <w:t>- A barcode oszlopainak száma</w:t>
      </w:r>
    </w:p>
    <w:p w14:paraId="587F7F52"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rows </w:t>
      </w:r>
      <w:r w:rsidRPr="005977A9">
        <w:rPr>
          <w:rFonts w:ascii="Calibri" w:eastAsia="Calibri" w:hAnsi="Calibri" w:cs="Calibri"/>
        </w:rPr>
        <w:t>- A barcode sorainak száma </w:t>
      </w:r>
    </w:p>
    <w:p w14:paraId="2E444A14"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size - </w:t>
      </w:r>
      <w:r w:rsidRPr="005977A9">
        <w:rPr>
          <w:rFonts w:ascii="Calibri" w:eastAsia="Calibri" w:hAnsi="Calibri" w:cs="Calibri"/>
        </w:rPr>
        <w:t>A barcode mérete </w:t>
      </w:r>
    </w:p>
    <w:p w14:paraId="0CDA9A37"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mode - </w:t>
      </w:r>
      <w:r w:rsidRPr="005977A9">
        <w:rPr>
          <w:rFonts w:ascii="Calibri" w:eastAsia="Calibri" w:hAnsi="Calibri" w:cs="Calibri"/>
        </w:rPr>
        <w:t>A barcode kódolási módja </w:t>
      </w:r>
    </w:p>
    <w:p w14:paraId="395AE541" w14:textId="77777777" w:rsidR="00091302" w:rsidRPr="005977A9" w:rsidRDefault="00091302" w:rsidP="00091302">
      <w:pPr>
        <w:jc w:val="both"/>
        <w:rPr>
          <w:rFonts w:ascii="Calibri" w:eastAsia="Calibri" w:hAnsi="Calibri" w:cs="Calibri"/>
        </w:rPr>
      </w:pPr>
    </w:p>
    <w:p w14:paraId="6F19CE1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Barcode PDF417</w:t>
      </w:r>
    </w:p>
    <w:p w14:paraId="4C03721D" w14:textId="77777777" w:rsidR="00091302" w:rsidRPr="005977A9" w:rsidRDefault="00091302" w:rsidP="00091302">
      <w:pPr>
        <w:jc w:val="both"/>
        <w:rPr>
          <w:rFonts w:ascii="Calibri" w:eastAsia="Calibri" w:hAnsi="Calibri" w:cs="Calibri"/>
        </w:rPr>
      </w:pPr>
    </w:p>
    <w:p w14:paraId="3B3D99D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54324F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"barcodePdf417",</w:t>
      </w:r>
    </w:p>
    <w:p w14:paraId="3BED23F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5,</w:t>
      </w:r>
    </w:p>
    <w:p w14:paraId="1389A29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222EFE8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"columns": 10,</w:t>
      </w:r>
    </w:p>
    <w:p w14:paraId="7FE7570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"rows": 10,</w:t>
      </w:r>
    </w:p>
    <w:p w14:paraId="6903C85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"width": 20,</w:t>
      </w:r>
    </w:p>
    <w:p w14:paraId="512AA9F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"rowHeight": 20,</w:t>
      </w:r>
    </w:p>
    <w:p w14:paraId="6CC777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"ec": 2,</w:t>
      </w:r>
    </w:p>
    <w:p w14:paraId="3B41F1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1</w:t>
      </w:r>
    </w:p>
    <w:p w14:paraId="6BD20C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742DF7A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228399AA"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2DAAE54D" w14:textId="77777777" w:rsidR="00091302" w:rsidRPr="00010356" w:rsidRDefault="00091302" w:rsidP="00B97AE5">
      <w:pPr>
        <w:numPr>
          <w:ilvl w:val="0"/>
          <w:numId w:val="43"/>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102B8CF3"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71CAEED0"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columns </w:t>
      </w:r>
      <w:r w:rsidRPr="005977A9">
        <w:rPr>
          <w:rFonts w:ascii="Calibri" w:eastAsia="Calibri" w:hAnsi="Calibri" w:cs="Calibri"/>
        </w:rPr>
        <w:t>- A barcode oszlopainak szélessége</w:t>
      </w:r>
    </w:p>
    <w:p w14:paraId="113885AB"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rows </w:t>
      </w:r>
      <w:r w:rsidRPr="005977A9">
        <w:rPr>
          <w:rFonts w:ascii="Calibri" w:eastAsia="Calibri" w:hAnsi="Calibri" w:cs="Calibri"/>
        </w:rPr>
        <w:t>- A barcode sorainak száma </w:t>
      </w:r>
    </w:p>
    <w:p w14:paraId="406CBE5F"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width - </w:t>
      </w:r>
      <w:r w:rsidRPr="005977A9">
        <w:rPr>
          <w:rFonts w:ascii="Calibri" w:eastAsia="Calibri" w:hAnsi="Calibri" w:cs="Calibri"/>
        </w:rPr>
        <w:t>A barcode szélessége </w:t>
      </w:r>
    </w:p>
    <w:p w14:paraId="26D026C5"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rowHeight</w:t>
      </w:r>
      <w:r w:rsidRPr="005977A9">
        <w:rPr>
          <w:rFonts w:ascii="Calibri" w:eastAsia="Calibri" w:hAnsi="Calibri" w:cs="Calibri"/>
        </w:rPr>
        <w:t> - A barcode sor magassága</w:t>
      </w:r>
    </w:p>
    <w:p w14:paraId="1A6C0865"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ec - </w:t>
      </w:r>
      <w:r w:rsidRPr="005977A9">
        <w:rPr>
          <w:rFonts w:ascii="Calibri" w:eastAsia="Calibri" w:hAnsi="Calibri" w:cs="Calibri"/>
        </w:rPr>
        <w:t>Barcode hibajavítási módja</w:t>
      </w:r>
    </w:p>
    <w:p w14:paraId="3D8AC057"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mode - </w:t>
      </w:r>
      <w:r w:rsidRPr="005977A9">
        <w:rPr>
          <w:rFonts w:ascii="Calibri" w:eastAsia="Calibri" w:hAnsi="Calibri" w:cs="Calibri"/>
        </w:rPr>
        <w:t>A barcode kódolási módja </w:t>
      </w:r>
    </w:p>
    <w:p w14:paraId="0F01A58C" w14:textId="77777777" w:rsidR="00091302" w:rsidRPr="005977A9" w:rsidRDefault="00091302" w:rsidP="00091302">
      <w:pPr>
        <w:jc w:val="both"/>
        <w:rPr>
          <w:rFonts w:ascii="Calibri" w:eastAsia="Calibri" w:hAnsi="Calibri" w:cs="Calibri"/>
        </w:rPr>
      </w:pPr>
    </w:p>
    <w:p w14:paraId="4D389A7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QR kód</w:t>
      </w:r>
    </w:p>
    <w:p w14:paraId="0F8AA053" w14:textId="77777777" w:rsidR="00091302" w:rsidRPr="005977A9" w:rsidRDefault="00091302" w:rsidP="00091302">
      <w:pPr>
        <w:jc w:val="both"/>
        <w:rPr>
          <w:rFonts w:ascii="Calibri" w:eastAsia="Calibri" w:hAnsi="Calibri" w:cs="Calibri"/>
        </w:rPr>
      </w:pPr>
    </w:p>
    <w:p w14:paraId="5435428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A452B1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"barcodeQr",</w:t>
      </w:r>
    </w:p>
    <w:p w14:paraId="6A934EE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6,</w:t>
      </w:r>
    </w:p>
    <w:p w14:paraId="3047A2B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4739AD9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"ec": 1,</w:t>
      </w:r>
    </w:p>
    <w:p w14:paraId="0AC5E17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"size": 10,</w:t>
      </w:r>
    </w:p>
    <w:p w14:paraId="646730A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4</w:t>
      </w:r>
    </w:p>
    <w:p w14:paraId="65C246C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921ADB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4C11F728"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6843A3C7" w14:textId="77777777" w:rsidR="00091302" w:rsidRPr="00010356" w:rsidRDefault="00091302" w:rsidP="00B97AE5">
      <w:pPr>
        <w:numPr>
          <w:ilvl w:val="0"/>
          <w:numId w:val="44"/>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05EEF8DD"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3BCDFB85"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ec - </w:t>
      </w:r>
      <w:r w:rsidRPr="005977A9">
        <w:rPr>
          <w:rFonts w:ascii="Calibri" w:eastAsia="Calibri" w:hAnsi="Calibri" w:cs="Calibri"/>
        </w:rPr>
        <w:t>QR kód hibajavítási módja, egész számmal ábrázolva:</w:t>
      </w:r>
    </w:p>
    <w:p w14:paraId="6836F0DC"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0:</w:t>
      </w:r>
      <w:r w:rsidRPr="005977A9">
        <w:rPr>
          <w:rFonts w:ascii="Calibri" w:eastAsia="Calibri" w:hAnsi="Calibri" w:cs="Calibri"/>
        </w:rPr>
        <w:t xml:space="preserve"> „M” (Medium)</w:t>
      </w:r>
    </w:p>
    <w:p w14:paraId="1EC31612"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1:</w:t>
      </w:r>
      <w:r w:rsidRPr="005977A9">
        <w:rPr>
          <w:rFonts w:ascii="Calibri" w:eastAsia="Calibri" w:hAnsi="Calibri" w:cs="Calibri"/>
        </w:rPr>
        <w:t xml:space="preserve"> „L” (Low)</w:t>
      </w:r>
    </w:p>
    <w:p w14:paraId="3D326477"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2:</w:t>
      </w:r>
      <w:r w:rsidRPr="005977A9">
        <w:rPr>
          <w:rFonts w:ascii="Calibri" w:eastAsia="Calibri" w:hAnsi="Calibri" w:cs="Calibri"/>
        </w:rPr>
        <w:t xml:space="preserve"> „H” (High)</w:t>
      </w:r>
    </w:p>
    <w:p w14:paraId="5144FE59"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3:</w:t>
      </w:r>
      <w:r w:rsidRPr="005977A9">
        <w:rPr>
          <w:rFonts w:ascii="Calibri" w:eastAsia="Calibri" w:hAnsi="Calibri" w:cs="Calibri"/>
        </w:rPr>
        <w:t xml:space="preserve"> „Q” (Quartile)</w:t>
      </w:r>
    </w:p>
    <w:p w14:paraId="5EDE835B"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size </w:t>
      </w:r>
      <w:r w:rsidRPr="005977A9">
        <w:rPr>
          <w:rFonts w:ascii="Calibri" w:eastAsia="Calibri" w:hAnsi="Calibri" w:cs="Calibri"/>
        </w:rPr>
        <w:t>-  A QR kód mérete, a „zoom factor”, ha értéke 1, akkor a QR kód egy pontjának mérete 1x1 pixel, ha 2, akkor 2x2 pixel, stb.</w:t>
      </w:r>
    </w:p>
    <w:p w14:paraId="196230E6" w14:textId="77777777" w:rsidR="00091302" w:rsidRPr="00010356" w:rsidRDefault="00091302" w:rsidP="00B97AE5">
      <w:pPr>
        <w:numPr>
          <w:ilvl w:val="0"/>
          <w:numId w:val="44"/>
        </w:numPr>
        <w:jc w:val="both"/>
        <w:rPr>
          <w:rFonts w:ascii="Calibri" w:eastAsia="Calibri" w:hAnsi="Calibri" w:cs="Calibri"/>
          <w:lang w:val="pt-BR"/>
        </w:rPr>
      </w:pPr>
      <w:r w:rsidRPr="00010356">
        <w:rPr>
          <w:rFonts w:ascii="Calibri" w:eastAsia="Calibri" w:hAnsi="Calibri" w:cs="Calibri"/>
          <w:b/>
          <w:lang w:val="pt-BR"/>
        </w:rPr>
        <w:t>mode - </w:t>
      </w:r>
      <w:r w:rsidRPr="00010356">
        <w:rPr>
          <w:rFonts w:ascii="Calibri" w:eastAsia="Calibri" w:hAnsi="Calibri" w:cs="Calibri"/>
          <w:lang w:val="pt-BR"/>
        </w:rPr>
        <w:t>A QR kód kódolási módja</w:t>
      </w:r>
    </w:p>
    <w:p w14:paraId="66FA9E2D"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4:</w:t>
      </w:r>
      <w:r w:rsidRPr="005977A9">
        <w:rPr>
          <w:rFonts w:ascii="Calibri" w:eastAsia="Calibri" w:hAnsi="Calibri" w:cs="Calibri"/>
        </w:rPr>
        <w:t xml:space="preserve"> A FAM jelenleg csak a 4-es értéket („byte encoding”) támogatja. </w:t>
      </w:r>
    </w:p>
    <w:p w14:paraId="37930E26" w14:textId="77777777" w:rsidR="00091302" w:rsidRPr="005977A9" w:rsidRDefault="00091302" w:rsidP="00091302">
      <w:pPr>
        <w:jc w:val="both"/>
        <w:rPr>
          <w:rFonts w:ascii="Calibri" w:eastAsia="Calibri" w:hAnsi="Calibri" w:cs="Calibri"/>
        </w:rPr>
      </w:pPr>
    </w:p>
    <w:p w14:paraId="1F928D91" w14:textId="77777777" w:rsidR="00091302" w:rsidRPr="005977A9" w:rsidRDefault="00091302" w:rsidP="00091302">
      <w:pPr>
        <w:pStyle w:val="Cmsor5"/>
      </w:pPr>
      <w:r w:rsidRPr="005977A9">
        <w:rPr>
          <w:lang w:val="en-US"/>
        </w:rPr>
        <w:t>DocClose felépítése</w:t>
      </w:r>
    </w:p>
    <w:p w14:paraId="544DAB46" w14:textId="77777777" w:rsidR="00091302" w:rsidRPr="005977A9" w:rsidRDefault="00091302" w:rsidP="00091302">
      <w:pPr>
        <w:jc w:val="both"/>
        <w:rPr>
          <w:rFonts w:ascii="Calibri" w:eastAsia="Calibri" w:hAnsi="Calibri" w:cs="Calibri"/>
        </w:rPr>
      </w:pPr>
    </w:p>
    <w:p w14:paraId="42B06DB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056E55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74D2328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"systemId" : "Y19500027",</w:t>
      </w:r>
    </w:p>
    <w:p w14:paraId="513F4001" w14:textId="77777777" w:rsidR="009A56AB" w:rsidRPr="009A56AB" w:rsidRDefault="00091302" w:rsidP="009A56AB">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"docCloseDate" : </w:t>
      </w:r>
      <w:r w:rsidR="009A56AB" w:rsidRPr="009A56AB">
        <w:rPr>
          <w:rFonts w:ascii="Consolas" w:eastAsia="Consolas" w:hAnsi="Consolas" w:cs="Consolas"/>
          <w:sz w:val="20"/>
          <w:szCs w:val="20"/>
        </w:rPr>
        <w:t>{</w:t>
      </w:r>
    </w:p>
    <w:p w14:paraId="02873C9C" w14:textId="7AD695C7" w:rsidR="009A56AB" w:rsidRPr="009A56AB" w:rsidRDefault="009A56AB" w:rsidP="009A56AB">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"text" : "D</w:t>
      </w:r>
      <w:r>
        <w:rPr>
          <w:rFonts w:ascii="Consolas" w:eastAsia="Consolas" w:hAnsi="Consolas" w:cs="Consolas"/>
          <w:sz w:val="20"/>
          <w:szCs w:val="20"/>
        </w:rPr>
        <w:t>Á</w:t>
      </w:r>
      <w:r w:rsidRPr="009A56AB">
        <w:rPr>
          <w:rFonts w:ascii="Consolas" w:eastAsia="Consolas" w:hAnsi="Consolas" w:cs="Consolas"/>
          <w:sz w:val="20"/>
          <w:szCs w:val="20"/>
        </w:rPr>
        <w:t>TUM:",</w:t>
      </w:r>
    </w:p>
    <w:p w14:paraId="192CE2C6" w14:textId="6176999D" w:rsidR="009A56AB" w:rsidRPr="009A56AB" w:rsidRDefault="009A56AB" w:rsidP="009A56AB">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"value" : "2025.03.18</w:t>
      </w:r>
      <w:r>
        <w:rPr>
          <w:rFonts w:ascii="Consolas" w:eastAsia="Consolas" w:hAnsi="Consolas" w:cs="Consolas"/>
          <w:sz w:val="20"/>
          <w:szCs w:val="20"/>
        </w:rPr>
        <w:t>.</w:t>
      </w:r>
      <w:r w:rsidRPr="009A56AB">
        <w:rPr>
          <w:rFonts w:ascii="Consolas" w:eastAsia="Consolas" w:hAnsi="Consolas" w:cs="Consolas"/>
          <w:sz w:val="20"/>
          <w:szCs w:val="20"/>
        </w:rPr>
        <w:t xml:space="preserve"> 13:41:30"</w:t>
      </w:r>
    </w:p>
    <w:p w14:paraId="3EE8BBD5" w14:textId="0373F981" w:rsidR="00091302" w:rsidRPr="005977A9" w:rsidRDefault="009A56AB" w:rsidP="00091302">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w:t>
      </w:r>
      <w:r w:rsidRPr="009A56AB" w:rsidDel="009A56AB">
        <w:rPr>
          <w:rFonts w:ascii="Consolas" w:eastAsia="Consolas" w:hAnsi="Consolas" w:cs="Consolas"/>
          <w:sz w:val="20"/>
          <w:szCs w:val="20"/>
        </w:rPr>
        <w:t xml:space="preserve"> </w:t>
      </w:r>
      <w:r w:rsidR="00091302" w:rsidRPr="005977A9">
        <w:rPr>
          <w:rFonts w:ascii="Consolas" w:eastAsia="Consolas" w:hAnsi="Consolas" w:cs="Consolas"/>
          <w:sz w:val="20"/>
          <w:szCs w:val="20"/>
        </w:rPr>
        <w:t>,</w:t>
      </w:r>
    </w:p>
    <w:p w14:paraId="017AB7F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"docValidationCode" : {</w:t>
      </w:r>
    </w:p>
    <w:p w14:paraId="5BF0538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"NAV ELLENŐRZŐ KÓD",</w:t>
      </w:r>
    </w:p>
    <w:p w14:paraId="2DC2136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"52Y07"</w:t>
      </w:r>
    </w:p>
    <w:p w14:paraId="096E364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25D51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"docNo" : {</w:t>
      </w:r>
    </w:p>
    <w:p w14:paraId="1A6C477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"BIZONYLATSZÁM",</w:t>
      </w:r>
    </w:p>
    <w:p w14:paraId="46FD987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"NY-Y19500027/30000003/0001/00001"</w:t>
      </w:r>
    </w:p>
    <w:p w14:paraId="09CEBB9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003A3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"docInterruption" : false,</w:t>
      </w:r>
    </w:p>
    <w:p w14:paraId="32C65B6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"docTotal" : {</w:t>
      </w:r>
    </w:p>
    <w:p w14:paraId="7EAE195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"ÖSSZESEN",</w:t>
      </w:r>
    </w:p>
    <w:p w14:paraId="780F405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"13 996"</w:t>
      </w:r>
    </w:p>
    <w:p w14:paraId="7C25830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736B9C" w14:textId="6ECE5E70" w:rsidR="003A4C15" w:rsidRPr="005977A9" w:rsidRDefault="003A4C15" w:rsidP="003A4C15">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w:t>
      </w:r>
      <w:r w:rsidRPr="005977A9">
        <w:rPr>
          <w:rFonts w:ascii="Consolas" w:eastAsia="Consolas" w:hAnsi="Consolas" w:cs="Consolas"/>
          <w:sz w:val="20"/>
          <w:szCs w:val="20"/>
        </w:rPr>
        <w:t xml:space="preserve">" : </w:t>
      </w:r>
      <w:r>
        <w:rPr>
          <w:rFonts w:ascii="Consolas" w:eastAsia="Consolas" w:hAnsi="Consolas" w:cs="Consolas"/>
          <w:sz w:val="20"/>
          <w:szCs w:val="20"/>
        </w:rPr>
        <w:t>null,</w:t>
      </w:r>
    </w:p>
    <w:p w14:paraId="46B63BDA" w14:textId="1B1A8E1F" w:rsidR="003A4C15" w:rsidRPr="005977A9" w:rsidRDefault="003A4C15" w:rsidP="003A4C15">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Tax</w:t>
      </w:r>
      <w:r w:rsidRPr="005977A9">
        <w:rPr>
          <w:rFonts w:ascii="Consolas" w:eastAsia="Consolas" w:hAnsi="Consolas" w:cs="Consolas"/>
          <w:sz w:val="20"/>
          <w:szCs w:val="20"/>
        </w:rPr>
        <w:t xml:space="preserve">" : </w:t>
      </w:r>
      <w:r>
        <w:rPr>
          <w:rFonts w:ascii="Consolas" w:eastAsia="Consolas" w:hAnsi="Consolas" w:cs="Consolas"/>
          <w:sz w:val="20"/>
          <w:szCs w:val="20"/>
        </w:rPr>
        <w:t>null,</w:t>
      </w:r>
    </w:p>
    <w:p w14:paraId="1E0CA134" w14:textId="77777777" w:rsidR="00801208" w:rsidRPr="00801208" w:rsidRDefault="00091302" w:rsidP="00801208">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801208" w:rsidRPr="00801208">
        <w:rPr>
          <w:rFonts w:ascii="Consolas" w:eastAsia="Consolas" w:hAnsi="Consolas" w:cs="Consolas"/>
          <w:sz w:val="20"/>
          <w:szCs w:val="20"/>
        </w:rPr>
        <w:t>serviceFee" : {</w:t>
      </w:r>
    </w:p>
    <w:p w14:paraId="65911AFC" w14:textId="13179829" w:rsidR="00801208" w:rsidRPr="00801208" w:rsidRDefault="00801208" w:rsidP="00801208">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"text" : "FELSZOLG</w:t>
      </w:r>
      <w:r>
        <w:rPr>
          <w:rFonts w:ascii="Consolas" w:eastAsia="Consolas" w:hAnsi="Consolas" w:cs="Consolas"/>
          <w:sz w:val="20"/>
          <w:szCs w:val="20"/>
        </w:rPr>
        <w:t>Á</w:t>
      </w:r>
      <w:r w:rsidRPr="00801208">
        <w:rPr>
          <w:rFonts w:ascii="Consolas" w:eastAsia="Consolas" w:hAnsi="Consolas" w:cs="Consolas"/>
          <w:sz w:val="20"/>
          <w:szCs w:val="20"/>
        </w:rPr>
        <w:t>L</w:t>
      </w:r>
      <w:r>
        <w:rPr>
          <w:rFonts w:ascii="Consolas" w:eastAsia="Consolas" w:hAnsi="Consolas" w:cs="Consolas"/>
          <w:sz w:val="20"/>
          <w:szCs w:val="20"/>
        </w:rPr>
        <w:t>Ó</w:t>
      </w:r>
      <w:r w:rsidRPr="00801208">
        <w:rPr>
          <w:rFonts w:ascii="Consolas" w:eastAsia="Consolas" w:hAnsi="Consolas" w:cs="Consolas"/>
          <w:sz w:val="20"/>
          <w:szCs w:val="20"/>
        </w:rPr>
        <w:t>I D</w:t>
      </w:r>
      <w:r>
        <w:rPr>
          <w:rFonts w:ascii="Consolas" w:eastAsia="Consolas" w:hAnsi="Consolas" w:cs="Consolas"/>
          <w:sz w:val="20"/>
          <w:szCs w:val="20"/>
        </w:rPr>
        <w:t>Í</w:t>
      </w:r>
      <w:r w:rsidRPr="00801208">
        <w:rPr>
          <w:rFonts w:ascii="Consolas" w:eastAsia="Consolas" w:hAnsi="Consolas" w:cs="Consolas"/>
          <w:sz w:val="20"/>
          <w:szCs w:val="20"/>
        </w:rPr>
        <w:t>J",</w:t>
      </w:r>
    </w:p>
    <w:p w14:paraId="0AC52040" w14:textId="77777777" w:rsidR="00801208" w:rsidRPr="00801208" w:rsidRDefault="00801208" w:rsidP="00801208">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"value" : "100"</w:t>
      </w:r>
    </w:p>
    <w:p w14:paraId="461FBF5D" w14:textId="55400836" w:rsidR="00091302" w:rsidRPr="005977A9" w:rsidRDefault="00801208" w:rsidP="00091302">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w:t>
      </w:r>
      <w:r>
        <w:rPr>
          <w:rFonts w:ascii="Consolas" w:eastAsia="Consolas" w:hAnsi="Consolas" w:cs="Consolas"/>
          <w:sz w:val="20"/>
          <w:szCs w:val="20"/>
        </w:rPr>
        <w:t>,</w:t>
      </w:r>
    </w:p>
    <w:p w14:paraId="4AFD325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"docCustomInfo" : [ {</w:t>
      </w:r>
    </w:p>
    <w:p w14:paraId="6E803DF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"text",</w:t>
      </w:r>
    </w:p>
    <w:p w14:paraId="48D6263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5A83EA3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"This is a basic text info",</w:t>
      </w:r>
    </w:p>
    <w:p w14:paraId="11BCED3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"alignment" : "CENTER"</w:t>
      </w:r>
    </w:p>
    <w:p w14:paraId="17E60B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F63BFC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"image",</w:t>
      </w:r>
    </w:p>
    <w:p w14:paraId="60C264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1C8550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"imageId" : "1"</w:t>
      </w:r>
    </w:p>
    <w:p w14:paraId="417472F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6AFBBE"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"@type" : "barcode1D",</w:t>
      </w:r>
    </w:p>
    <w:p w14:paraId="42488097" w14:textId="4FC16459"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"orderId" : 2,</w:t>
      </w:r>
    </w:p>
    <w:p w14:paraId="7279EF27" w14:textId="62108D89"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"barcodeType" : "CODE128",</w:t>
      </w:r>
    </w:p>
    <w:p w14:paraId="4AD8A440" w14:textId="26C6D708"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"data" : "123123123123",</w:t>
      </w:r>
    </w:p>
    <w:p w14:paraId="7422197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w:t>
      </w:r>
      <w:r w:rsidRPr="005977A9">
        <w:rPr>
          <w:rFonts w:ascii="Consolas" w:eastAsia="Consolas" w:hAnsi="Consolas" w:cs="Consolas"/>
          <w:sz w:val="20"/>
          <w:szCs w:val="20"/>
        </w:rPr>
        <w:t>"width" : 100,</w:t>
      </w:r>
    </w:p>
    <w:p w14:paraId="5B37F1D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"height" : 100</w:t>
      </w:r>
    </w:p>
    <w:p w14:paraId="0C46093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75DB8433"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010356">
        <w:rPr>
          <w:rFonts w:ascii="Consolas" w:eastAsia="Consolas" w:hAnsi="Consolas" w:cs="Consolas"/>
          <w:sz w:val="20"/>
          <w:szCs w:val="20"/>
        </w:rPr>
        <w:t>"@type" : "barcodeDataMatrix",</w:t>
      </w:r>
    </w:p>
    <w:p w14:paraId="016B8BD9" w14:textId="340D9107"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"orderId" : 3,</w:t>
      </w:r>
    </w:p>
    <w:p w14:paraId="15E0A5ED" w14:textId="7574E243"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"data" : "123123123123",</w:t>
      </w:r>
    </w:p>
    <w:p w14:paraId="664A4160" w14:textId="78E6E28F"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"columns" : 3,</w:t>
      </w:r>
    </w:p>
    <w:p w14:paraId="49BAE1C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w:t>
      </w:r>
      <w:r w:rsidRPr="005977A9">
        <w:rPr>
          <w:rFonts w:ascii="Consolas" w:eastAsia="Consolas" w:hAnsi="Consolas" w:cs="Consolas"/>
          <w:sz w:val="20"/>
          <w:szCs w:val="20"/>
        </w:rPr>
        <w:t>"rows" : 3,</w:t>
      </w:r>
    </w:p>
    <w:p w14:paraId="2174154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"size" : 100,</w:t>
      </w:r>
    </w:p>
    <w:p w14:paraId="7D617FBC"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010356">
        <w:rPr>
          <w:rFonts w:ascii="Consolas" w:eastAsia="Consolas" w:hAnsi="Consolas" w:cs="Consolas"/>
          <w:sz w:val="20"/>
          <w:szCs w:val="20"/>
        </w:rPr>
        <w:t>"mode" : 100</w:t>
      </w:r>
    </w:p>
    <w:p w14:paraId="206E56E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409465E" w14:textId="77777777" w:rsidR="00091302" w:rsidRPr="00801208"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w:t>
      </w:r>
      <w:r w:rsidRPr="00801208">
        <w:rPr>
          <w:rFonts w:ascii="Consolas" w:eastAsia="Consolas" w:hAnsi="Consolas" w:cs="Consolas"/>
          <w:sz w:val="20"/>
          <w:szCs w:val="20"/>
        </w:rPr>
        <w:t>"@type" : "barcodePdf417",</w:t>
      </w:r>
    </w:p>
    <w:p w14:paraId="32DD6B8D" w14:textId="39DC8A09"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"orderId" : 4,</w:t>
      </w:r>
    </w:p>
    <w:p w14:paraId="7373CD2C" w14:textId="6809BC03"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"data" : "123123123312",</w:t>
      </w:r>
    </w:p>
    <w:p w14:paraId="3C92FFBB" w14:textId="2104190B"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"columns" : 3,</w:t>
      </w:r>
    </w:p>
    <w:p w14:paraId="6E696E3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w:t>
      </w:r>
      <w:r w:rsidRPr="005977A9">
        <w:rPr>
          <w:rFonts w:ascii="Consolas" w:eastAsia="Consolas" w:hAnsi="Consolas" w:cs="Consolas"/>
          <w:sz w:val="20"/>
          <w:szCs w:val="20"/>
        </w:rPr>
        <w:t>"rows" : 3,</w:t>
      </w:r>
    </w:p>
    <w:p w14:paraId="5DB71B0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"width" : 100,</w:t>
      </w:r>
    </w:p>
    <w:p w14:paraId="549512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"rowHeight" : 50,</w:t>
      </w:r>
    </w:p>
    <w:p w14:paraId="75EBA1E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"ec" : 3,</w:t>
      </w:r>
    </w:p>
    <w:p w14:paraId="6BAF393D"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010356">
        <w:rPr>
          <w:rFonts w:ascii="Consolas" w:eastAsia="Consolas" w:hAnsi="Consolas" w:cs="Consolas"/>
          <w:sz w:val="20"/>
          <w:szCs w:val="20"/>
        </w:rPr>
        <w:t>"mode" : 3</w:t>
      </w:r>
    </w:p>
    <w:p w14:paraId="3C33D20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0CE335" w14:textId="65A2F73D"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"@type" : "barcodeQr",</w:t>
      </w:r>
    </w:p>
    <w:p w14:paraId="2875367B" w14:textId="3081FC47"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"orderId" : 5,</w:t>
      </w:r>
    </w:p>
    <w:p w14:paraId="33B7D870" w14:textId="52ED47BC"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"data" : "1231231231",</w:t>
      </w:r>
    </w:p>
    <w:p w14:paraId="2EF70CAB" w14:textId="3189E6E7" w:rsidR="00091302" w:rsidRPr="008D087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"ec" : 1,</w:t>
      </w:r>
    </w:p>
    <w:p w14:paraId="56ADB6A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010356">
        <w:rPr>
          <w:rFonts w:ascii="Consolas" w:eastAsia="Consolas" w:hAnsi="Consolas" w:cs="Consolas"/>
          <w:sz w:val="20"/>
          <w:szCs w:val="20"/>
        </w:rPr>
        <w:t xml:space="preserve">    </w:t>
      </w:r>
      <w:r w:rsidRPr="005977A9">
        <w:rPr>
          <w:rFonts w:ascii="Consolas" w:eastAsia="Consolas" w:hAnsi="Consolas" w:cs="Consolas"/>
          <w:sz w:val="20"/>
          <w:szCs w:val="20"/>
        </w:rPr>
        <w:t>"size" : 3,</w:t>
      </w:r>
    </w:p>
    <w:p w14:paraId="6144861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"mode" : 3</w:t>
      </w:r>
    </w:p>
    <w:p w14:paraId="1CD942B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55E1A4A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"paymentDetails" : [ {</w:t>
      </w:r>
    </w:p>
    <w:p w14:paraId="4C764E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"name" : "BANKKÁRTYA",</w:t>
      </w:r>
    </w:p>
    <w:p w14:paraId="71A672D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"moneyCat" : "CARD",</w:t>
      </w:r>
    </w:p>
    <w:p w14:paraId="19910CB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"moneyAmount" : "13 996",</w:t>
      </w:r>
    </w:p>
    <w:p w14:paraId="6CA14AC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"moneyLocalValue" : "13 996",</w:t>
      </w:r>
    </w:p>
    <w:p w14:paraId="02BF8C8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 : "HUF",</w:t>
      </w:r>
    </w:p>
    <w:p w14:paraId="097E68F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"currencyXchRate" : "1",</w:t>
      </w:r>
    </w:p>
    <w:p w14:paraId="518D8A5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"currencySymbol" : "Ft",</w:t>
      </w:r>
    </w:p>
    <w:p w14:paraId="3E0249A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"isLocalCurrency" : true</w:t>
      </w:r>
    </w:p>
    <w:p w14:paraId="78D04C7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A12E9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"name" : "VISSZAJÁRÓ",</w:t>
      </w:r>
    </w:p>
    <w:p w14:paraId="7285127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"moneyCat" : "CHANGE",</w:t>
      </w:r>
    </w:p>
    <w:p w14:paraId="7622236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"moneyAmount" : "0",</w:t>
      </w:r>
    </w:p>
    <w:p w14:paraId="16B57E9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"moneyLocalValue" : "0",</w:t>
      </w:r>
    </w:p>
    <w:p w14:paraId="4BC61BA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 : "HUF",</w:t>
      </w:r>
    </w:p>
    <w:p w14:paraId="0A20BE3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"currencyXchRate" : "1",</w:t>
      </w:r>
    </w:p>
    <w:p w14:paraId="252E6CA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"currencySymbol" : "Ft",</w:t>
      </w:r>
    </w:p>
    <w:p w14:paraId="010ACA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"isLocalCurrency" : true</w:t>
      </w:r>
    </w:p>
    <w:p w14:paraId="161725BD" w14:textId="5FE6ED0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r w:rsidR="009C3444">
        <w:rPr>
          <w:rFonts w:ascii="Consolas" w:eastAsia="Consolas" w:hAnsi="Consolas" w:cs="Consolas"/>
          <w:sz w:val="20"/>
          <w:szCs w:val="20"/>
        </w:rPr>
        <w:t>,</w:t>
      </w:r>
    </w:p>
    <w:p w14:paraId="23ABB914" w14:textId="5E1D6586" w:rsidR="009C3444" w:rsidRDefault="009C3444" w:rsidP="009C3444">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9C3444">
        <w:rPr>
          <w:rFonts w:ascii="Consolas" w:eastAsia="Consolas" w:hAnsi="Consolas" w:cs="Consolas"/>
          <w:sz w:val="20"/>
          <w:szCs w:val="20"/>
        </w:rPr>
        <w:t xml:space="preserve">"customerReturn" : </w:t>
      </w:r>
      <w:r>
        <w:rPr>
          <w:rFonts w:ascii="Consolas" w:eastAsia="Consolas" w:hAnsi="Consolas" w:cs="Consolas"/>
          <w:sz w:val="20"/>
          <w:szCs w:val="20"/>
        </w:rPr>
        <w:t>null,</w:t>
      </w:r>
    </w:p>
    <w:p w14:paraId="711BB46A" w14:textId="418DBADA" w:rsidR="00CB085B" w:rsidRPr="00CB085B" w:rsidRDefault="009C3444" w:rsidP="00CB085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CB085B" w:rsidRPr="00CB085B">
        <w:rPr>
          <w:rFonts w:ascii="Consolas" w:eastAsia="Consolas" w:hAnsi="Consolas" w:cs="Consolas"/>
          <w:sz w:val="20"/>
          <w:szCs w:val="20"/>
        </w:rPr>
        <w:t xml:space="preserve">"taxHeader" : </w:t>
      </w:r>
      <w:r w:rsidR="005E7310">
        <w:rPr>
          <w:rFonts w:ascii="Consolas" w:eastAsia="Consolas" w:hAnsi="Consolas" w:cs="Consolas"/>
          <w:sz w:val="20"/>
          <w:szCs w:val="20"/>
        </w:rPr>
        <w:t>null,</w:t>
      </w:r>
    </w:p>
    <w:p w14:paraId="18B0CEF0" w14:textId="0ACAC69C" w:rsidR="009C3444" w:rsidRPr="005977A9" w:rsidRDefault="00CB085B" w:rsidP="00CB085B">
      <w:pPr>
        <w:shd w:val="clear" w:color="auto" w:fill="F2F2F2" w:themeFill="background1" w:themeFillShade="F2"/>
        <w:spacing w:line="259" w:lineRule="auto"/>
        <w:jc w:val="both"/>
        <w:rPr>
          <w:rFonts w:ascii="Consolas" w:eastAsia="Consolas" w:hAnsi="Consolas" w:cs="Consolas"/>
          <w:sz w:val="20"/>
          <w:szCs w:val="20"/>
        </w:rPr>
      </w:pPr>
      <w:r w:rsidRPr="00CB085B">
        <w:rPr>
          <w:rFonts w:ascii="Consolas" w:eastAsia="Consolas" w:hAnsi="Consolas" w:cs="Consolas"/>
          <w:sz w:val="20"/>
          <w:szCs w:val="20"/>
        </w:rPr>
        <w:t xml:space="preserve">  "taxList" : </w:t>
      </w:r>
      <w:r w:rsidR="005E7310">
        <w:rPr>
          <w:rFonts w:ascii="Consolas" w:eastAsia="Consolas" w:hAnsi="Consolas" w:cs="Consolas"/>
          <w:sz w:val="20"/>
          <w:szCs w:val="20"/>
        </w:rPr>
        <w:t>null</w:t>
      </w:r>
    </w:p>
    <w:p w14:paraId="110F760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192F38D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3A3F625" w14:textId="77777777" w:rsidR="00091302" w:rsidRPr="005977A9" w:rsidRDefault="00091302" w:rsidP="00B97AE5">
      <w:pPr>
        <w:pStyle w:val="Listaszerbekezds"/>
        <w:numPr>
          <w:ilvl w:val="0"/>
          <w:numId w:val="132"/>
        </w:numPr>
        <w:jc w:val="both"/>
      </w:pPr>
      <w:r w:rsidRPr="005977A9">
        <w:rPr>
          <w:b/>
        </w:rPr>
        <w:t>@type</w:t>
      </w:r>
      <w:r w:rsidRPr="005977A9">
        <w:t xml:space="preserve"> – DocumentData altípusa (= docClose)</w:t>
      </w:r>
    </w:p>
    <w:p w14:paraId="0426B277" w14:textId="77777777" w:rsidR="00091302" w:rsidRPr="005977A9" w:rsidRDefault="00091302" w:rsidP="00B97AE5">
      <w:pPr>
        <w:pStyle w:val="Listaszerbekezds"/>
        <w:numPr>
          <w:ilvl w:val="0"/>
          <w:numId w:val="132"/>
        </w:numPr>
        <w:jc w:val="both"/>
      </w:pPr>
      <w:r w:rsidRPr="005977A9">
        <w:rPr>
          <w:b/>
        </w:rPr>
        <w:t xml:space="preserve">systemId </w:t>
      </w:r>
      <w:r w:rsidRPr="005977A9">
        <w:t>- A FAM példányt azonosító egyedi azonosító (AP szám)</w:t>
      </w:r>
    </w:p>
    <w:p w14:paraId="5B991FE6" w14:textId="77777777" w:rsidR="00091302" w:rsidRPr="005977A9" w:rsidRDefault="00091302" w:rsidP="00B97AE5">
      <w:pPr>
        <w:pStyle w:val="Listaszerbekezds"/>
        <w:numPr>
          <w:ilvl w:val="0"/>
          <w:numId w:val="132"/>
        </w:numPr>
        <w:jc w:val="both"/>
      </w:pPr>
      <w:r w:rsidRPr="005977A9">
        <w:rPr>
          <w:b/>
        </w:rPr>
        <w:t>docCloseDate</w:t>
      </w:r>
      <w:r w:rsidRPr="005977A9">
        <w:t xml:space="preserve"> – Bizonylat lezárásának dátuma</w:t>
      </w:r>
    </w:p>
    <w:p w14:paraId="259BF818" w14:textId="77777777" w:rsidR="00F71B43" w:rsidRPr="005977A9" w:rsidRDefault="00F71B43" w:rsidP="00F71B43">
      <w:pPr>
        <w:pStyle w:val="Listaszerbekezds"/>
        <w:numPr>
          <w:ilvl w:val="1"/>
          <w:numId w:val="132"/>
        </w:numPr>
        <w:ind w:left="1134"/>
        <w:jc w:val="both"/>
      </w:pPr>
      <w:r w:rsidRPr="005977A9">
        <w:rPr>
          <w:b/>
        </w:rPr>
        <w:t>text</w:t>
      </w:r>
      <w:r w:rsidRPr="005977A9">
        <w:t xml:space="preserve"> – cím</w:t>
      </w:r>
    </w:p>
    <w:p w14:paraId="6B8976C6" w14:textId="77777777" w:rsidR="00F71B43" w:rsidRPr="005977A9" w:rsidRDefault="00F71B43" w:rsidP="00F71B43">
      <w:pPr>
        <w:pStyle w:val="Listaszerbekezds"/>
        <w:numPr>
          <w:ilvl w:val="1"/>
          <w:numId w:val="132"/>
        </w:numPr>
        <w:ind w:left="1134"/>
        <w:jc w:val="both"/>
      </w:pPr>
      <w:r w:rsidRPr="005977A9">
        <w:rPr>
          <w:b/>
        </w:rPr>
        <w:t>value</w:t>
      </w:r>
      <w:r w:rsidRPr="005977A9">
        <w:t xml:space="preserve"> - érték</w:t>
      </w:r>
    </w:p>
    <w:p w14:paraId="1C699BE4" w14:textId="77777777" w:rsidR="00091302" w:rsidRPr="005977A9" w:rsidRDefault="00091302" w:rsidP="00B97AE5">
      <w:pPr>
        <w:pStyle w:val="Listaszerbekezds"/>
        <w:numPr>
          <w:ilvl w:val="0"/>
          <w:numId w:val="132"/>
        </w:numPr>
        <w:jc w:val="both"/>
      </w:pPr>
      <w:r w:rsidRPr="005977A9">
        <w:rPr>
          <w:b/>
        </w:rPr>
        <w:t>docValidationCode</w:t>
      </w:r>
      <w:r w:rsidRPr="005977A9">
        <w:t xml:space="preserve"> – NAV ellenőrző kód</w:t>
      </w:r>
    </w:p>
    <w:p w14:paraId="1A8E2B6F"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cím</w:t>
      </w:r>
    </w:p>
    <w:p w14:paraId="5B24FE3D" w14:textId="77777777" w:rsidR="00091302" w:rsidRPr="005977A9" w:rsidRDefault="00091302" w:rsidP="00B97AE5">
      <w:pPr>
        <w:pStyle w:val="Listaszerbekezds"/>
        <w:numPr>
          <w:ilvl w:val="1"/>
          <w:numId w:val="132"/>
        </w:numPr>
        <w:ind w:left="1134"/>
        <w:jc w:val="both"/>
      </w:pPr>
      <w:r w:rsidRPr="005977A9">
        <w:rPr>
          <w:b/>
        </w:rPr>
        <w:t>value</w:t>
      </w:r>
      <w:r w:rsidRPr="005977A9">
        <w:t xml:space="preserve"> - érték</w:t>
      </w:r>
    </w:p>
    <w:p w14:paraId="353A5DDA" w14:textId="77777777" w:rsidR="00091302" w:rsidRPr="005977A9" w:rsidRDefault="00091302" w:rsidP="00B97AE5">
      <w:pPr>
        <w:pStyle w:val="Listaszerbekezds"/>
        <w:numPr>
          <w:ilvl w:val="0"/>
          <w:numId w:val="132"/>
        </w:numPr>
        <w:jc w:val="both"/>
      </w:pPr>
      <w:r w:rsidRPr="005977A9">
        <w:rPr>
          <w:b/>
        </w:rPr>
        <w:t>docNumber</w:t>
      </w:r>
      <w:r w:rsidRPr="005977A9">
        <w:t xml:space="preserve"> – Bizonylat sorszám</w:t>
      </w:r>
    </w:p>
    <w:p w14:paraId="1B2F390F"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cím</w:t>
      </w:r>
    </w:p>
    <w:p w14:paraId="7DACA526" w14:textId="77777777" w:rsidR="00091302" w:rsidRPr="005977A9" w:rsidRDefault="00091302" w:rsidP="00B97AE5">
      <w:pPr>
        <w:pStyle w:val="Listaszerbekezds"/>
        <w:numPr>
          <w:ilvl w:val="1"/>
          <w:numId w:val="132"/>
        </w:numPr>
        <w:ind w:left="1134"/>
        <w:jc w:val="both"/>
      </w:pPr>
      <w:r w:rsidRPr="005977A9">
        <w:rPr>
          <w:b/>
        </w:rPr>
        <w:t>value</w:t>
      </w:r>
      <w:r w:rsidRPr="005977A9">
        <w:t xml:space="preserve"> -érték</w:t>
      </w:r>
    </w:p>
    <w:p w14:paraId="6348A58D" w14:textId="77777777" w:rsidR="00091302" w:rsidRPr="005977A9" w:rsidRDefault="00091302" w:rsidP="00B97AE5">
      <w:pPr>
        <w:pStyle w:val="Listaszerbekezds"/>
        <w:numPr>
          <w:ilvl w:val="0"/>
          <w:numId w:val="132"/>
        </w:numPr>
        <w:jc w:val="both"/>
      </w:pPr>
      <w:r w:rsidRPr="005977A9">
        <w:rPr>
          <w:b/>
        </w:rPr>
        <w:t>docInterruption</w:t>
      </w:r>
      <w:r w:rsidRPr="005977A9">
        <w:t xml:space="preserve"> – Bizonylat megszakítását jelző mező</w:t>
      </w:r>
    </w:p>
    <w:p w14:paraId="75041113" w14:textId="77777777" w:rsidR="00091302" w:rsidRPr="005977A9" w:rsidRDefault="00091302" w:rsidP="00B97AE5">
      <w:pPr>
        <w:pStyle w:val="Listaszerbekezds"/>
        <w:numPr>
          <w:ilvl w:val="0"/>
          <w:numId w:val="132"/>
        </w:numPr>
        <w:jc w:val="both"/>
      </w:pPr>
      <w:r w:rsidRPr="005977A9">
        <w:rPr>
          <w:b/>
        </w:rPr>
        <w:t>docTotal</w:t>
      </w:r>
      <w:r w:rsidRPr="005977A9">
        <w:t xml:space="preserve"> – Bizonylat végösszege (az adatszerkezet kizárólag értékesítési bizonylatok esetén tartalmazza)</w:t>
      </w:r>
    </w:p>
    <w:p w14:paraId="380FF399"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cím</w:t>
      </w:r>
    </w:p>
    <w:p w14:paraId="57010B6C" w14:textId="2B5F13F5" w:rsidR="00091302" w:rsidRPr="005977A9" w:rsidRDefault="00091302" w:rsidP="00B97AE5">
      <w:pPr>
        <w:pStyle w:val="Listaszerbekezds"/>
        <w:numPr>
          <w:ilvl w:val="1"/>
          <w:numId w:val="132"/>
        </w:numPr>
        <w:ind w:left="1134"/>
        <w:jc w:val="both"/>
      </w:pPr>
      <w:r w:rsidRPr="005977A9">
        <w:rPr>
          <w:b/>
        </w:rPr>
        <w:t>value</w:t>
      </w:r>
      <w:r w:rsidRPr="005977A9">
        <w:t xml:space="preserve"> </w:t>
      </w:r>
      <w:r w:rsidR="00A66E65">
        <w:t>–</w:t>
      </w:r>
      <w:r w:rsidRPr="005977A9">
        <w:t xml:space="preserve"> érték</w:t>
      </w:r>
    </w:p>
    <w:p w14:paraId="503E3B34" w14:textId="3F029BC4" w:rsidR="00A66E65" w:rsidRPr="005977A9" w:rsidRDefault="00A66E65" w:rsidP="00A66E65">
      <w:pPr>
        <w:pStyle w:val="Listaszerbekezds"/>
        <w:numPr>
          <w:ilvl w:val="0"/>
          <w:numId w:val="132"/>
        </w:numPr>
        <w:jc w:val="both"/>
      </w:pPr>
      <w:r w:rsidRPr="005977A9">
        <w:rPr>
          <w:b/>
        </w:rPr>
        <w:t>docTotal</w:t>
      </w:r>
      <w:r w:rsidR="00A05056">
        <w:rPr>
          <w:b/>
        </w:rPr>
        <w:t>Net</w:t>
      </w:r>
      <w:r w:rsidRPr="005977A9">
        <w:t xml:space="preserve"> – </w:t>
      </w:r>
      <w:r w:rsidR="00A05056">
        <w:t>Számla nettó</w:t>
      </w:r>
      <w:r w:rsidRPr="005977A9">
        <w:t xml:space="preserve"> végösszege (az adatszerkezet kizárólag </w:t>
      </w:r>
      <w:r w:rsidR="00A05056">
        <w:t>számla és azt érvénytelenítő/módosító</w:t>
      </w:r>
      <w:r w:rsidRPr="005977A9">
        <w:t xml:space="preserve"> bizonylatok esetén tartalmazza)</w:t>
      </w:r>
    </w:p>
    <w:p w14:paraId="7E721659" w14:textId="77777777" w:rsidR="00A66E65" w:rsidRPr="005977A9" w:rsidRDefault="00A66E65" w:rsidP="00A66E65">
      <w:pPr>
        <w:pStyle w:val="Listaszerbekezds"/>
        <w:numPr>
          <w:ilvl w:val="1"/>
          <w:numId w:val="132"/>
        </w:numPr>
        <w:ind w:left="1134"/>
        <w:jc w:val="both"/>
      </w:pPr>
      <w:r w:rsidRPr="005977A9">
        <w:rPr>
          <w:b/>
        </w:rPr>
        <w:t>text</w:t>
      </w:r>
      <w:r w:rsidRPr="005977A9">
        <w:t xml:space="preserve"> – cím</w:t>
      </w:r>
    </w:p>
    <w:p w14:paraId="79D05A13" w14:textId="77777777" w:rsidR="00A66E65" w:rsidRPr="005977A9" w:rsidRDefault="00A66E65" w:rsidP="00A66E65">
      <w:pPr>
        <w:pStyle w:val="Listaszerbekezds"/>
        <w:numPr>
          <w:ilvl w:val="1"/>
          <w:numId w:val="132"/>
        </w:numPr>
        <w:ind w:left="1134"/>
        <w:jc w:val="both"/>
      </w:pPr>
      <w:r w:rsidRPr="005977A9">
        <w:rPr>
          <w:b/>
        </w:rPr>
        <w:t>value</w:t>
      </w:r>
      <w:r w:rsidRPr="005977A9">
        <w:t xml:space="preserve"> - érték</w:t>
      </w:r>
    </w:p>
    <w:p w14:paraId="0FE8ECD4" w14:textId="0BD1F108" w:rsidR="00A05056" w:rsidRPr="005977A9" w:rsidRDefault="00A05056" w:rsidP="00A05056">
      <w:pPr>
        <w:pStyle w:val="Listaszerbekezds"/>
        <w:numPr>
          <w:ilvl w:val="0"/>
          <w:numId w:val="132"/>
        </w:numPr>
        <w:jc w:val="both"/>
      </w:pPr>
      <w:r w:rsidRPr="005977A9">
        <w:rPr>
          <w:b/>
        </w:rPr>
        <w:t>docTotal</w:t>
      </w:r>
      <w:r>
        <w:rPr>
          <w:b/>
        </w:rPr>
        <w:t>Tax</w:t>
      </w:r>
      <w:r w:rsidRPr="005977A9">
        <w:t xml:space="preserve"> – </w:t>
      </w:r>
      <w:r>
        <w:t>Számla</w:t>
      </w:r>
      <w:r w:rsidRPr="005977A9">
        <w:t xml:space="preserve"> </w:t>
      </w:r>
      <w:r>
        <w:t xml:space="preserve">Áfa értéke </w:t>
      </w:r>
      <w:r w:rsidRPr="005977A9">
        <w:t xml:space="preserve">(az adatszerkezet kizárólag </w:t>
      </w:r>
      <w:r>
        <w:t>számla és azt érvénytelenítő/módosító</w:t>
      </w:r>
      <w:r w:rsidRPr="005977A9">
        <w:t xml:space="preserve"> bizonylatok esetén tartalmazza)</w:t>
      </w:r>
    </w:p>
    <w:p w14:paraId="75D24CB1" w14:textId="77777777" w:rsidR="00A05056" w:rsidRPr="005977A9" w:rsidRDefault="00A05056" w:rsidP="00A05056">
      <w:pPr>
        <w:pStyle w:val="Listaszerbekezds"/>
        <w:numPr>
          <w:ilvl w:val="1"/>
          <w:numId w:val="132"/>
        </w:numPr>
        <w:ind w:left="1134"/>
        <w:jc w:val="both"/>
      </w:pPr>
      <w:r w:rsidRPr="005977A9">
        <w:rPr>
          <w:b/>
        </w:rPr>
        <w:t>text</w:t>
      </w:r>
      <w:r w:rsidRPr="005977A9">
        <w:t xml:space="preserve"> – cím</w:t>
      </w:r>
    </w:p>
    <w:p w14:paraId="1FD50DAD" w14:textId="77777777" w:rsidR="00A05056" w:rsidRPr="005977A9" w:rsidRDefault="00A05056" w:rsidP="00A05056">
      <w:pPr>
        <w:pStyle w:val="Listaszerbekezds"/>
        <w:numPr>
          <w:ilvl w:val="1"/>
          <w:numId w:val="132"/>
        </w:numPr>
        <w:ind w:left="1134"/>
        <w:jc w:val="both"/>
      </w:pPr>
      <w:r w:rsidRPr="005977A9">
        <w:rPr>
          <w:b/>
        </w:rPr>
        <w:t>value</w:t>
      </w:r>
      <w:r w:rsidRPr="005977A9">
        <w:t xml:space="preserve"> - érték</w:t>
      </w:r>
    </w:p>
    <w:p w14:paraId="5E201C14" w14:textId="3FF44327" w:rsidR="00091302" w:rsidRPr="005977A9" w:rsidRDefault="00801208" w:rsidP="00B97AE5">
      <w:pPr>
        <w:pStyle w:val="Listaszerbekezds"/>
        <w:numPr>
          <w:ilvl w:val="0"/>
          <w:numId w:val="132"/>
        </w:numPr>
        <w:jc w:val="both"/>
      </w:pPr>
      <w:r w:rsidRPr="00010356">
        <w:rPr>
          <w:b/>
          <w:bCs/>
        </w:rPr>
        <w:t>serviceFee</w:t>
      </w:r>
      <w:r w:rsidR="00091302" w:rsidRPr="005977A9">
        <w:t xml:space="preserve"> – </w:t>
      </w:r>
      <w:r w:rsidR="00727FAC">
        <w:t>Felszolgálói díj</w:t>
      </w:r>
      <w:r w:rsidR="00091302" w:rsidRPr="005977A9">
        <w:t xml:space="preserve"> (az adatszerkezet kizárólag értékesítési bizonylatok esetén tartalmazza)</w:t>
      </w:r>
    </w:p>
    <w:p w14:paraId="7252CB35" w14:textId="77777777" w:rsidR="001F12BF" w:rsidRPr="005977A9" w:rsidRDefault="001F12BF" w:rsidP="001F12BF">
      <w:pPr>
        <w:pStyle w:val="Listaszerbekezds"/>
        <w:numPr>
          <w:ilvl w:val="1"/>
          <w:numId w:val="132"/>
        </w:numPr>
        <w:ind w:left="1134"/>
        <w:jc w:val="both"/>
      </w:pPr>
      <w:r w:rsidRPr="005977A9">
        <w:rPr>
          <w:b/>
        </w:rPr>
        <w:t>text</w:t>
      </w:r>
      <w:r w:rsidRPr="005977A9">
        <w:t xml:space="preserve"> – cím</w:t>
      </w:r>
    </w:p>
    <w:p w14:paraId="6D4A922F" w14:textId="77777777" w:rsidR="001F12BF" w:rsidRPr="005977A9" w:rsidRDefault="001F12BF" w:rsidP="001F12BF">
      <w:pPr>
        <w:pStyle w:val="Listaszerbekezds"/>
        <w:numPr>
          <w:ilvl w:val="1"/>
          <w:numId w:val="132"/>
        </w:numPr>
        <w:ind w:left="1134"/>
        <w:jc w:val="both"/>
      </w:pPr>
      <w:r w:rsidRPr="005977A9">
        <w:rPr>
          <w:b/>
        </w:rPr>
        <w:t>value</w:t>
      </w:r>
      <w:r w:rsidRPr="005977A9">
        <w:t xml:space="preserve"> - érték</w:t>
      </w:r>
    </w:p>
    <w:p w14:paraId="10E2100C" w14:textId="77777777" w:rsidR="00091302" w:rsidRPr="005977A9" w:rsidRDefault="00091302" w:rsidP="00B97AE5">
      <w:pPr>
        <w:pStyle w:val="Listaszerbekezds"/>
        <w:numPr>
          <w:ilvl w:val="0"/>
          <w:numId w:val="132"/>
        </w:numPr>
        <w:jc w:val="both"/>
      </w:pPr>
      <w:r w:rsidRPr="005977A9">
        <w:rPr>
          <w:b/>
        </w:rPr>
        <w:t>docCustomInfo</w:t>
      </w:r>
      <w:r w:rsidRPr="005977A9">
        <w:t xml:space="preserve"> – A bizonylathoz köthető egyedi információk, </w:t>
      </w:r>
      <w:r w:rsidRPr="007A4A62">
        <w:t>A CustomInfo alosztályait az Egyedi bizonylat fejezet, tétel hozzáadása rész fejti ki</w:t>
      </w:r>
    </w:p>
    <w:p w14:paraId="4B8E5B99" w14:textId="77777777" w:rsidR="00091302" w:rsidRPr="005977A9" w:rsidRDefault="00091302" w:rsidP="00B97AE5">
      <w:pPr>
        <w:pStyle w:val="Listaszerbekezds"/>
        <w:numPr>
          <w:ilvl w:val="0"/>
          <w:numId w:val="132"/>
        </w:numPr>
        <w:jc w:val="both"/>
      </w:pPr>
      <w:r w:rsidRPr="005977A9">
        <w:rPr>
          <w:b/>
        </w:rPr>
        <w:t>paymentDetails</w:t>
      </w:r>
      <w:r w:rsidRPr="005977A9">
        <w:t xml:space="preserve"> – Fizetési adatok, a paymentDetails mezői a doumentum ebben a fejezetben </w:t>
      </w:r>
      <w:hyperlink w:anchor="_PaymentDetails_-_Bizonylat" w:history="1">
        <w:r w:rsidRPr="005977A9">
          <w:rPr>
            <w:rStyle w:val="Hiperhivatkozs"/>
          </w:rPr>
          <w:t>alább</w:t>
        </w:r>
      </w:hyperlink>
      <w:r w:rsidRPr="005977A9">
        <w:t xml:space="preserve"> található. (az adatszerkezet kizárólag értékesítési bizonylatok esetén tartalmazza)</w:t>
      </w:r>
    </w:p>
    <w:p w14:paraId="3A47104C" w14:textId="057F6F9A" w:rsidR="007A10B7" w:rsidRPr="005977A9" w:rsidRDefault="00CB085B" w:rsidP="007A10B7">
      <w:pPr>
        <w:pStyle w:val="Listaszerbekezds"/>
        <w:numPr>
          <w:ilvl w:val="0"/>
          <w:numId w:val="132"/>
        </w:numPr>
        <w:jc w:val="both"/>
      </w:pPr>
      <w:r>
        <w:rPr>
          <w:b/>
        </w:rPr>
        <w:t xml:space="preserve">taxHeader </w:t>
      </w:r>
      <w:r w:rsidR="007A10B7">
        <w:t>–Áfa-kulcs szerinti bontás fejléce (az adatszerkezet kizárólag Számla esetén tartalmazza)</w:t>
      </w:r>
    </w:p>
    <w:p w14:paraId="482BE520" w14:textId="66F62F6F" w:rsidR="00CB085B" w:rsidRPr="005977A9" w:rsidRDefault="00CB085B" w:rsidP="00B97AE5">
      <w:pPr>
        <w:pStyle w:val="Listaszerbekezds"/>
        <w:numPr>
          <w:ilvl w:val="0"/>
          <w:numId w:val="132"/>
        </w:numPr>
        <w:jc w:val="both"/>
      </w:pPr>
      <w:r>
        <w:rPr>
          <w:b/>
        </w:rPr>
        <w:t>tax</w:t>
      </w:r>
      <w:r w:rsidR="007A10B7">
        <w:rPr>
          <w:b/>
        </w:rPr>
        <w:t>List</w:t>
      </w:r>
      <w:r>
        <w:rPr>
          <w:b/>
        </w:rPr>
        <w:t xml:space="preserve"> </w:t>
      </w:r>
      <w:r w:rsidR="00C52E80">
        <w:t>–</w:t>
      </w:r>
      <w:r>
        <w:t xml:space="preserve"> </w:t>
      </w:r>
      <w:r w:rsidR="005E7310">
        <w:t>Számla</w:t>
      </w:r>
      <w:r>
        <w:t xml:space="preserve"> </w:t>
      </w:r>
      <w:r w:rsidR="0095754C">
        <w:t>tétel</w:t>
      </w:r>
      <w:r w:rsidR="00056F42">
        <w:t>ek összegeinek</w:t>
      </w:r>
      <w:r w:rsidR="0095754C">
        <w:t xml:space="preserve"> Áfa-kulcs szerinti </w:t>
      </w:r>
      <w:r w:rsidR="003E512F">
        <w:t>bontása</w:t>
      </w:r>
      <w:r w:rsidR="00056F42">
        <w:t xml:space="preserve"> (az adatszerkezet kizárólag Számla esetén tartalmazza)</w:t>
      </w:r>
    </w:p>
    <w:p w14:paraId="2CA51337" w14:textId="6EEE0431" w:rsidR="007A10B7" w:rsidRDefault="00BA27E9" w:rsidP="000866D2">
      <w:pPr>
        <w:pStyle w:val="Listaszerbekezds"/>
        <w:numPr>
          <w:ilvl w:val="1"/>
          <w:numId w:val="132"/>
        </w:numPr>
        <w:jc w:val="both"/>
      </w:pPr>
      <w:r w:rsidRPr="00010356">
        <w:rPr>
          <w:b/>
        </w:rPr>
        <w:t>percent</w:t>
      </w:r>
      <w:r>
        <w:t xml:space="preserve"> – Áfa-kulcs százalékos értéke</w:t>
      </w:r>
    </w:p>
    <w:p w14:paraId="6F9E9780" w14:textId="0D86B262" w:rsidR="00BA27E9" w:rsidRPr="005977A9" w:rsidRDefault="00C01573" w:rsidP="00010356">
      <w:pPr>
        <w:pStyle w:val="Listaszerbekezds"/>
        <w:numPr>
          <w:ilvl w:val="1"/>
          <w:numId w:val="132"/>
        </w:numPr>
        <w:jc w:val="both"/>
      </w:pPr>
      <w:r w:rsidRPr="00010356">
        <w:rPr>
          <w:b/>
          <w:bCs/>
        </w:rPr>
        <w:t>net</w:t>
      </w:r>
      <w:r>
        <w:t xml:space="preserve"> – </w:t>
      </w:r>
      <w:r w:rsidR="00443876">
        <w:t xml:space="preserve">tételek </w:t>
      </w:r>
      <w:r w:rsidR="002A4648">
        <w:t xml:space="preserve">összesített </w:t>
      </w:r>
      <w:r>
        <w:t>nettó értéke</w:t>
      </w:r>
    </w:p>
    <w:p w14:paraId="54158127" w14:textId="63C95F76" w:rsidR="00C01573" w:rsidRDefault="00C01573" w:rsidP="00C92FA1">
      <w:pPr>
        <w:pStyle w:val="Listaszerbekezds"/>
        <w:numPr>
          <w:ilvl w:val="1"/>
          <w:numId w:val="132"/>
        </w:numPr>
        <w:jc w:val="both"/>
      </w:pPr>
      <w:r w:rsidRPr="00010356">
        <w:rPr>
          <w:b/>
          <w:bCs/>
        </w:rPr>
        <w:t>gross</w:t>
      </w:r>
      <w:r>
        <w:t xml:space="preserve"> </w:t>
      </w:r>
      <w:r w:rsidR="002A4648">
        <w:t>–</w:t>
      </w:r>
      <w:r>
        <w:t xml:space="preserve"> </w:t>
      </w:r>
      <w:r w:rsidR="002A4648">
        <w:t xml:space="preserve">tételek összesített </w:t>
      </w:r>
      <w:r>
        <w:t>bruttó értéke</w:t>
      </w:r>
    </w:p>
    <w:p w14:paraId="3167D7F5" w14:textId="3F6016B9" w:rsidR="00C01573" w:rsidRPr="005977A9" w:rsidRDefault="00C01573" w:rsidP="00010356">
      <w:pPr>
        <w:pStyle w:val="Listaszerbekezds"/>
        <w:numPr>
          <w:ilvl w:val="1"/>
          <w:numId w:val="132"/>
        </w:numPr>
        <w:jc w:val="both"/>
      </w:pPr>
      <w:r w:rsidRPr="00010356">
        <w:rPr>
          <w:b/>
          <w:bCs/>
        </w:rPr>
        <w:t>tax</w:t>
      </w:r>
      <w:r>
        <w:t xml:space="preserve"> </w:t>
      </w:r>
      <w:r w:rsidR="002A4648">
        <w:t>–</w:t>
      </w:r>
      <w:r>
        <w:t xml:space="preserve"> </w:t>
      </w:r>
      <w:r w:rsidR="002A4648">
        <w:t>tételek összesített Áfa értéke</w:t>
      </w:r>
    </w:p>
    <w:p w14:paraId="2F5CE21C" w14:textId="77777777" w:rsidR="00091302" w:rsidRPr="005977A9" w:rsidRDefault="00091302" w:rsidP="00091302">
      <w:pPr>
        <w:pStyle w:val="Cmsor4"/>
      </w:pPr>
      <w:r w:rsidRPr="005977A9">
        <w:rPr>
          <w:lang w:val="en-US"/>
        </w:rPr>
        <w:t>Attachment - Bizonylat melléklet</w:t>
      </w:r>
    </w:p>
    <w:p w14:paraId="195B2ABC" w14:textId="77777777" w:rsidR="00091302" w:rsidRPr="005977A9" w:rsidRDefault="00091302" w:rsidP="00091302">
      <w:pPr>
        <w:rPr>
          <w:rFonts w:asciiTheme="minorHAnsi" w:eastAsiaTheme="minorEastAsia" w:hAnsiTheme="minorHAnsi" w:cstheme="minorBidi"/>
        </w:rPr>
      </w:pPr>
      <w:r w:rsidRPr="00010356">
        <w:rPr>
          <w:rFonts w:asciiTheme="minorHAnsi" w:eastAsiaTheme="minorEastAsia" w:hAnsiTheme="minorHAnsi" w:cstheme="minorBidi"/>
          <w:lang w:val="hu-HU"/>
        </w:rPr>
        <w:t xml:space="preserve">Az értékesítési és egyéb bizonylatok tartalmazhatnak egy tetszőleges adattartalmú mellékletet, mely áll egy fejlécből és tetszőleges számú sorokból. </w:t>
      </w:r>
      <w:r w:rsidRPr="005977A9">
        <w:rPr>
          <w:rFonts w:asciiTheme="minorHAnsi" w:eastAsiaTheme="minorEastAsia" w:hAnsiTheme="minorHAnsi" w:cstheme="minorBidi"/>
        </w:rPr>
        <w:t>A felépítését az alábbi példa mutatja:</w:t>
      </w:r>
    </w:p>
    <w:p w14:paraId="59832A9D" w14:textId="77777777" w:rsidR="00091302" w:rsidRPr="005977A9" w:rsidRDefault="00091302" w:rsidP="00091302"/>
    <w:p w14:paraId="1806AB5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52E80E6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"attachmentHead": {</w:t>
      </w:r>
    </w:p>
    <w:p w14:paraId="2B7E8C6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"key": "",</w:t>
      </w:r>
    </w:p>
    <w:p w14:paraId="30DCD0E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"description": "",</w:t>
      </w:r>
    </w:p>
    <w:p w14:paraId="2246784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"value": ""</w:t>
      </w:r>
    </w:p>
    <w:p w14:paraId="0480C6D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57C19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"attachementItems": [</w:t>
      </w:r>
    </w:p>
    <w:p w14:paraId="50A9FE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485A27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"itemId": 1,</w:t>
      </w:r>
    </w:p>
    <w:p w14:paraId="35B61DC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"key": "",</w:t>
      </w:r>
    </w:p>
    <w:p w14:paraId="26A1026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"description": "",</w:t>
      </w:r>
    </w:p>
    <w:p w14:paraId="09E6229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"value": ""</w:t>
      </w:r>
    </w:p>
    <w:p w14:paraId="5CC9569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w:t>
      </w:r>
    </w:p>
    <w:p w14:paraId="330BBBF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37D0A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4C4C2DD2" w14:textId="77777777" w:rsidR="00091302" w:rsidRPr="005977A9" w:rsidRDefault="00091302" w:rsidP="00091302">
      <w:pPr>
        <w:rPr>
          <w:rFonts w:asciiTheme="minorHAnsi" w:eastAsiaTheme="minorEastAsia" w:hAnsiTheme="minorHAnsi" w:cstheme="minorBidi"/>
        </w:rPr>
      </w:pPr>
      <w:r w:rsidRPr="005977A9">
        <w:rPr>
          <w:rFonts w:asciiTheme="minorHAnsi" w:eastAsiaTheme="minorEastAsia" w:hAnsiTheme="minorHAnsi" w:cstheme="minorBidi"/>
        </w:rPr>
        <w:t>Az attachment-et a docClose hívásban lehet beküldeni.</w:t>
      </w:r>
    </w:p>
    <w:p w14:paraId="2186B00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71ABA4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76829AD" w14:textId="77777777" w:rsidR="00091302" w:rsidRPr="005977A9" w:rsidRDefault="00091302" w:rsidP="00B97AE5">
      <w:pPr>
        <w:pStyle w:val="Listaszerbekezds"/>
        <w:numPr>
          <w:ilvl w:val="0"/>
          <w:numId w:val="131"/>
        </w:numPr>
        <w:jc w:val="both"/>
      </w:pPr>
      <w:r w:rsidRPr="005977A9">
        <w:rPr>
          <w:b/>
        </w:rPr>
        <w:t>attachmentHead</w:t>
      </w:r>
      <w:r w:rsidRPr="005977A9">
        <w:t xml:space="preserve"> – Bizonylat melléklet fejléce</w:t>
      </w:r>
    </w:p>
    <w:p w14:paraId="2213B86D" w14:textId="77777777" w:rsidR="00091302" w:rsidRPr="005977A9" w:rsidRDefault="00091302" w:rsidP="00B97AE5">
      <w:pPr>
        <w:pStyle w:val="Listaszerbekezds"/>
        <w:numPr>
          <w:ilvl w:val="1"/>
          <w:numId w:val="131"/>
        </w:numPr>
        <w:jc w:val="both"/>
      </w:pPr>
      <w:r w:rsidRPr="005977A9">
        <w:rPr>
          <w:b/>
        </w:rPr>
        <w:t xml:space="preserve">key* </w:t>
      </w:r>
      <w:r w:rsidRPr="005977A9">
        <w:t xml:space="preserve">– kulcs </w:t>
      </w:r>
    </w:p>
    <w:p w14:paraId="6996FA9F" w14:textId="77777777" w:rsidR="00091302" w:rsidRPr="005977A9" w:rsidRDefault="00091302" w:rsidP="00B97AE5">
      <w:pPr>
        <w:pStyle w:val="Listaszerbekezds"/>
        <w:numPr>
          <w:ilvl w:val="1"/>
          <w:numId w:val="131"/>
        </w:numPr>
        <w:jc w:val="both"/>
      </w:pPr>
      <w:r w:rsidRPr="005977A9">
        <w:rPr>
          <w:b/>
        </w:rPr>
        <w:t xml:space="preserve">description* </w:t>
      </w:r>
      <w:r w:rsidRPr="005977A9">
        <w:t xml:space="preserve">– leírás  </w:t>
      </w:r>
    </w:p>
    <w:p w14:paraId="60199B79" w14:textId="77777777" w:rsidR="00091302" w:rsidRPr="005977A9" w:rsidRDefault="00091302" w:rsidP="00B97AE5">
      <w:pPr>
        <w:pStyle w:val="Listaszerbekezds"/>
        <w:numPr>
          <w:ilvl w:val="1"/>
          <w:numId w:val="131"/>
        </w:numPr>
        <w:jc w:val="both"/>
      </w:pPr>
      <w:r w:rsidRPr="005977A9">
        <w:rPr>
          <w:b/>
        </w:rPr>
        <w:t xml:space="preserve">value* </w:t>
      </w:r>
      <w:r w:rsidRPr="005977A9">
        <w:t xml:space="preserve">- érték  </w:t>
      </w:r>
    </w:p>
    <w:p w14:paraId="516E5882" w14:textId="77777777" w:rsidR="00091302" w:rsidRPr="005977A9" w:rsidRDefault="00091302" w:rsidP="00B97AE5">
      <w:pPr>
        <w:pStyle w:val="Listaszerbekezds"/>
        <w:numPr>
          <w:ilvl w:val="0"/>
          <w:numId w:val="131"/>
        </w:numPr>
        <w:jc w:val="both"/>
        <w:rPr>
          <w:b/>
        </w:rPr>
      </w:pPr>
      <w:r w:rsidRPr="005977A9">
        <w:rPr>
          <w:b/>
        </w:rPr>
        <w:t>attachmentItems</w:t>
      </w:r>
    </w:p>
    <w:p w14:paraId="11464E1E" w14:textId="77777777" w:rsidR="00091302" w:rsidRPr="005977A9" w:rsidRDefault="00091302" w:rsidP="00B97AE5">
      <w:pPr>
        <w:pStyle w:val="Listaszerbekezds"/>
        <w:numPr>
          <w:ilvl w:val="1"/>
          <w:numId w:val="131"/>
        </w:numPr>
        <w:jc w:val="both"/>
        <w:rPr>
          <w:b/>
        </w:rPr>
      </w:pPr>
      <w:r w:rsidRPr="005977A9">
        <w:rPr>
          <w:b/>
        </w:rPr>
        <w:t xml:space="preserve">itemId* - </w:t>
      </w:r>
      <w:r w:rsidRPr="005977A9">
        <w:t>azonosító</w:t>
      </w:r>
    </w:p>
    <w:p w14:paraId="512F9509" w14:textId="77777777" w:rsidR="00091302" w:rsidRPr="005977A9" w:rsidRDefault="00091302" w:rsidP="00B97AE5">
      <w:pPr>
        <w:pStyle w:val="Listaszerbekezds"/>
        <w:numPr>
          <w:ilvl w:val="1"/>
          <w:numId w:val="131"/>
        </w:numPr>
        <w:jc w:val="both"/>
      </w:pPr>
      <w:r w:rsidRPr="005977A9">
        <w:rPr>
          <w:b/>
        </w:rPr>
        <w:t xml:space="preserve">key* </w:t>
      </w:r>
      <w:r w:rsidRPr="005977A9">
        <w:t xml:space="preserve">– kulcs </w:t>
      </w:r>
    </w:p>
    <w:p w14:paraId="297566B1" w14:textId="77777777" w:rsidR="00091302" w:rsidRPr="005977A9" w:rsidRDefault="00091302" w:rsidP="00B97AE5">
      <w:pPr>
        <w:pStyle w:val="Listaszerbekezds"/>
        <w:numPr>
          <w:ilvl w:val="1"/>
          <w:numId w:val="131"/>
        </w:numPr>
        <w:jc w:val="both"/>
      </w:pPr>
      <w:r w:rsidRPr="005977A9">
        <w:rPr>
          <w:b/>
        </w:rPr>
        <w:t xml:space="preserve">description* </w:t>
      </w:r>
      <w:r w:rsidRPr="005977A9">
        <w:t xml:space="preserve">– leírás  </w:t>
      </w:r>
    </w:p>
    <w:p w14:paraId="17F167C6" w14:textId="77777777" w:rsidR="00091302" w:rsidRPr="005977A9" w:rsidRDefault="00091302" w:rsidP="00B97AE5">
      <w:pPr>
        <w:pStyle w:val="Listaszerbekezds"/>
        <w:numPr>
          <w:ilvl w:val="1"/>
          <w:numId w:val="131"/>
        </w:numPr>
        <w:jc w:val="both"/>
        <w:rPr>
          <w:b/>
          <w:u w:val="single"/>
        </w:rPr>
      </w:pPr>
      <w:r w:rsidRPr="005977A9">
        <w:rPr>
          <w:b/>
        </w:rPr>
        <w:t xml:space="preserve">value* </w:t>
      </w:r>
      <w:r w:rsidRPr="005977A9">
        <w:t xml:space="preserve">- érték  </w:t>
      </w:r>
    </w:p>
    <w:p w14:paraId="2326D7BF" w14:textId="77777777" w:rsidR="00091302" w:rsidRPr="005977A9" w:rsidRDefault="00091302" w:rsidP="00091302">
      <w:pPr>
        <w:pStyle w:val="Cmsor4"/>
      </w:pPr>
      <w:r w:rsidRPr="005977A9">
        <w:t>PaymentDetails</w:t>
      </w:r>
      <w:r w:rsidRPr="005977A9">
        <w:rPr>
          <w:lang w:val="en-US"/>
        </w:rPr>
        <w:t xml:space="preserve"> - Bizonylat pénzösszeg adataI</w:t>
      </w:r>
    </w:p>
    <w:p w14:paraId="242F726F" w14:textId="77777777" w:rsidR="00091302" w:rsidRPr="00010356" w:rsidRDefault="00091302" w:rsidP="00091302">
      <w:pPr>
        <w:jc w:val="both"/>
        <w:rPr>
          <w:lang w:val="hu-HU"/>
        </w:rPr>
      </w:pPr>
      <w:r w:rsidRPr="00010356">
        <w:rPr>
          <w:rFonts w:ascii="Calibri" w:eastAsia="Calibri" w:hAnsi="Calibri" w:cs="Calibri"/>
          <w:lang w:val="hu-HU"/>
        </w:rPr>
        <w:t>A fizetési adatok kitöltésére általánosan jellemző az értékesítési bizonylatoknál, hogy a beadott fizetőeszközök pénzmennyiségének összege nem lehet kevesebb bizonylat végösszegénél. A fizetőeszközöket típusonként elkülönítve, külön adatszerkezetben kell beküldeni a FAM-nak. Amennyiben a megadott pénzmennyiség nem elegendő a bizonylat rendezésére, az FAM hibaüzenettel tér vissza és a bizonylat  lezárása nem történik meg. Érvénytelenítő, Módosító, illetve Pénzmozgás bizonylatnál kifizetés esetén a fizetési mennyiségeket</w:t>
      </w:r>
      <w:r w:rsidRPr="00010356">
        <w:rPr>
          <w:rFonts w:ascii="Calibri" w:eastAsia="Calibri" w:hAnsi="Calibri" w:cs="Calibri"/>
          <w:b/>
          <w:lang w:val="hu-HU"/>
        </w:rPr>
        <w:t xml:space="preserve"> negatív előjellel </w:t>
      </w:r>
      <w:r w:rsidRPr="00010356">
        <w:rPr>
          <w:rFonts w:ascii="Calibri" w:eastAsia="Calibri" w:hAnsi="Calibri" w:cs="Calibri"/>
          <w:lang w:val="hu-HU"/>
        </w:rPr>
        <w:t>kell beküldeni.</w:t>
      </w:r>
    </w:p>
    <w:p w14:paraId="4B45E111" w14:textId="77777777" w:rsidR="00091302" w:rsidRPr="00010356" w:rsidRDefault="00091302" w:rsidP="00091302">
      <w:pPr>
        <w:jc w:val="both"/>
        <w:rPr>
          <w:rFonts w:asciiTheme="minorHAnsi" w:hAnsiTheme="minorHAnsi" w:cstheme="minorHAnsi"/>
          <w:lang w:val="hu-HU"/>
        </w:rPr>
      </w:pPr>
    </w:p>
    <w:p w14:paraId="52D833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"paymentDetails": [</w:t>
      </w:r>
    </w:p>
    <w:p w14:paraId="4B4525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6B43C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"Cash",</w:t>
      </w:r>
    </w:p>
    <w:p w14:paraId="3B86E7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417B1C4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2AF797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"5000.00",</w:t>
      </w:r>
    </w:p>
    <w:p w14:paraId="778916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"moneyLocalValue": "5000.00",</w:t>
      </w:r>
    </w:p>
    <w:p w14:paraId="6120EA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46D456E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"currencyXchRate": "1",</w:t>
      </w:r>
    </w:p>
    <w:p w14:paraId="5B17CB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"currencySymbol": "Ft",</w:t>
      </w:r>
    </w:p>
    <w:p w14:paraId="3AE765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"isLocalCurrency": true</w:t>
      </w:r>
    </w:p>
    <w:p w14:paraId="5A36D4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91B80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54E64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"Change",</w:t>
      </w:r>
    </w:p>
    <w:p w14:paraId="0B8387C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"CHANGE",</w:t>
      </w:r>
    </w:p>
    <w:p w14:paraId="4FFCE4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33E0F6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"-3100.00",</w:t>
      </w:r>
    </w:p>
    <w:p w14:paraId="585457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"moneyLocalValue": "-3100.00",</w:t>
      </w:r>
    </w:p>
    <w:p w14:paraId="36C02AC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0534D7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"currencyXchRate": "1",</w:t>
      </w:r>
    </w:p>
    <w:p w14:paraId="572FA1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"currencySymbol": "Ft",</w:t>
      </w:r>
    </w:p>
    <w:p w14:paraId="5953A8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"isLocalCurrency": true</w:t>
      </w:r>
    </w:p>
    <w:p w14:paraId="79790F5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44F4BB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175DC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"Round",</w:t>
      </w:r>
    </w:p>
    <w:p w14:paraId="58766A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"ROUND",</w:t>
      </w:r>
    </w:p>
    <w:p w14:paraId="51E163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4EB246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"-2.00",</w:t>
      </w:r>
    </w:p>
    <w:p w14:paraId="28471D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"moneyLocalValue": "-2.00",</w:t>
      </w:r>
    </w:p>
    <w:p w14:paraId="4B3CD2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77744C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"currencyXchRate": "1",</w:t>
      </w:r>
    </w:p>
    <w:p w14:paraId="439752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"currencySymbol": "Ft",</w:t>
      </w:r>
    </w:p>
    <w:p w14:paraId="1F417A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"isLocalCurrency": true</w:t>
      </w:r>
    </w:p>
    <w:p w14:paraId="2DFFEAB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DDB8F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B1342E4" w14:textId="77777777" w:rsidR="00091302" w:rsidRPr="005977A9" w:rsidRDefault="00091302" w:rsidP="00091302">
      <w:pPr>
        <w:jc w:val="both"/>
        <w:rPr>
          <w:u w:val="single"/>
        </w:rPr>
      </w:pPr>
      <w:r w:rsidRPr="005977A9">
        <w:rPr>
          <w:rFonts w:ascii="Calibri" w:eastAsia="Calibri" w:hAnsi="Calibri" w:cs="Calibri"/>
          <w:u w:val="single"/>
        </w:rPr>
        <w:t>Az adatszerkezet mező magyarázata:</w:t>
      </w:r>
    </w:p>
    <w:p w14:paraId="2CFA3152" w14:textId="77777777" w:rsidR="00091302" w:rsidRPr="005977A9" w:rsidRDefault="00091302" w:rsidP="00B97AE5">
      <w:pPr>
        <w:pStyle w:val="Listaszerbekezds"/>
        <w:numPr>
          <w:ilvl w:val="0"/>
          <w:numId w:val="25"/>
        </w:numPr>
        <w:spacing w:before="0" w:after="0"/>
        <w:jc w:val="both"/>
      </w:pPr>
      <w:r w:rsidRPr="005977A9">
        <w:rPr>
          <w:b/>
        </w:rPr>
        <w:t xml:space="preserve">paymentDetails - </w:t>
      </w:r>
      <w:r w:rsidRPr="005977A9">
        <w:t>Fizetési információk (kiegészülve a kerekítés, visszajáró és valuta használat esetének adatszerkezetével)</w:t>
      </w:r>
    </w:p>
    <w:p w14:paraId="1542E072" w14:textId="77777777" w:rsidR="00091302" w:rsidRPr="005977A9" w:rsidRDefault="00091302" w:rsidP="00B97AE5">
      <w:pPr>
        <w:pStyle w:val="Listaszerbekezds"/>
        <w:numPr>
          <w:ilvl w:val="1"/>
          <w:numId w:val="25"/>
        </w:numPr>
        <w:spacing w:before="0" w:after="0"/>
        <w:ind w:left="1134"/>
        <w:jc w:val="both"/>
      </w:pPr>
      <w:r w:rsidRPr="005977A9">
        <w:rPr>
          <w:b/>
        </w:rPr>
        <w:t xml:space="preserve">name </w:t>
      </w:r>
      <w:r w:rsidRPr="005977A9">
        <w:t>- fizetőeszköz megnevezése</w:t>
      </w:r>
    </w:p>
    <w:p w14:paraId="41A93E18" w14:textId="77777777" w:rsidR="00091302" w:rsidRPr="005977A9" w:rsidRDefault="00091302" w:rsidP="00B97AE5">
      <w:pPr>
        <w:pStyle w:val="Listaszerbekezds"/>
        <w:numPr>
          <w:ilvl w:val="1"/>
          <w:numId w:val="25"/>
        </w:numPr>
        <w:spacing w:before="0" w:after="0"/>
        <w:ind w:left="1134"/>
        <w:jc w:val="both"/>
      </w:pPr>
      <w:r w:rsidRPr="005977A9">
        <w:rPr>
          <w:b/>
        </w:rPr>
        <w:t xml:space="preserve">moneyCat* </w:t>
      </w:r>
      <w:r w:rsidRPr="005977A9">
        <w:t>- fizetőeszköz típusa</w:t>
      </w:r>
    </w:p>
    <w:p w14:paraId="14BFFFE7" w14:textId="77777777" w:rsidR="00091302" w:rsidRPr="005977A9" w:rsidRDefault="00091302" w:rsidP="00B97AE5">
      <w:pPr>
        <w:pStyle w:val="Listaszerbekezds"/>
        <w:numPr>
          <w:ilvl w:val="1"/>
          <w:numId w:val="25"/>
        </w:numPr>
        <w:spacing w:before="0" w:after="0"/>
        <w:ind w:left="1134"/>
        <w:jc w:val="both"/>
      </w:pPr>
      <w:r w:rsidRPr="005977A9">
        <w:rPr>
          <w:b/>
        </w:rPr>
        <w:t xml:space="preserve">moneySubCat </w:t>
      </w:r>
      <w:r w:rsidRPr="005977A9">
        <w:t xml:space="preserve">- fizetőeszköz altípusa </w:t>
      </w:r>
    </w:p>
    <w:p w14:paraId="24C90AF3" w14:textId="77777777" w:rsidR="00091302" w:rsidRPr="005977A9" w:rsidRDefault="00091302" w:rsidP="00B97AE5">
      <w:pPr>
        <w:pStyle w:val="Listaszerbekezds"/>
        <w:numPr>
          <w:ilvl w:val="1"/>
          <w:numId w:val="25"/>
        </w:numPr>
        <w:spacing w:before="0" w:after="0"/>
        <w:ind w:left="1134"/>
        <w:jc w:val="both"/>
      </w:pPr>
      <w:r w:rsidRPr="005977A9">
        <w:rPr>
          <w:b/>
        </w:rPr>
        <w:t xml:space="preserve">moneyAmount </w:t>
      </w:r>
      <w:r w:rsidRPr="005977A9">
        <w:t xml:space="preserve">- fizetett pénzmennyiség </w:t>
      </w:r>
    </w:p>
    <w:p w14:paraId="4FB5D16F" w14:textId="77777777" w:rsidR="00091302" w:rsidRPr="005977A9" w:rsidRDefault="00091302" w:rsidP="00B97AE5">
      <w:pPr>
        <w:pStyle w:val="Listaszerbekezds"/>
        <w:numPr>
          <w:ilvl w:val="1"/>
          <w:numId w:val="25"/>
        </w:numPr>
        <w:spacing w:before="0" w:after="0"/>
        <w:ind w:left="1134"/>
        <w:jc w:val="both"/>
      </w:pPr>
      <w:r w:rsidRPr="005977A9">
        <w:rPr>
          <w:b/>
        </w:rPr>
        <w:t xml:space="preserve">moneyLocalValue </w:t>
      </w:r>
      <w:r w:rsidRPr="005977A9">
        <w:t xml:space="preserve">- fizetőeszköz mennyisége forintban számolva, helyi fizetőeszközzel való fizetés esetén az értéke megegyezik a </w:t>
      </w:r>
      <w:r w:rsidRPr="005977A9">
        <w:rPr>
          <w:b/>
        </w:rPr>
        <w:t>moneyAmount</w:t>
      </w:r>
      <w:r w:rsidRPr="005977A9">
        <w:t>-ban beadott értékkel</w:t>
      </w:r>
    </w:p>
    <w:p w14:paraId="0D308245" w14:textId="77777777" w:rsidR="00091302" w:rsidRPr="005977A9" w:rsidRDefault="00091302" w:rsidP="00B97AE5">
      <w:pPr>
        <w:pStyle w:val="Listaszerbekezds"/>
        <w:numPr>
          <w:ilvl w:val="1"/>
          <w:numId w:val="25"/>
        </w:numPr>
        <w:spacing w:before="0" w:after="0"/>
        <w:ind w:left="1134"/>
        <w:jc w:val="both"/>
      </w:pPr>
      <w:r w:rsidRPr="005977A9">
        <w:rPr>
          <w:b/>
        </w:rPr>
        <w:t xml:space="preserve">currency </w:t>
      </w:r>
      <w:r w:rsidRPr="005977A9">
        <w:t xml:space="preserve">- fizetőeszköz valuta hárombetűs kódja </w:t>
      </w:r>
    </w:p>
    <w:p w14:paraId="1902369C" w14:textId="77777777" w:rsidR="00091302" w:rsidRPr="005977A9" w:rsidRDefault="00091302" w:rsidP="00B97AE5">
      <w:pPr>
        <w:pStyle w:val="Listaszerbekezds"/>
        <w:numPr>
          <w:ilvl w:val="1"/>
          <w:numId w:val="25"/>
        </w:numPr>
        <w:spacing w:before="0" w:after="0"/>
        <w:ind w:left="1134"/>
        <w:jc w:val="both"/>
      </w:pPr>
      <w:r w:rsidRPr="005977A9">
        <w:rPr>
          <w:b/>
        </w:rPr>
        <w:t xml:space="preserve">currencyXchRate </w:t>
      </w:r>
      <w:r w:rsidRPr="005977A9">
        <w:t xml:space="preserve">- fizetőeszköz átváltásának összege, helyi fizetőeszközzel való fizetés esetén az értéke mindig 1 </w:t>
      </w:r>
    </w:p>
    <w:p w14:paraId="04F5B23A" w14:textId="77777777" w:rsidR="00091302" w:rsidRPr="005977A9" w:rsidRDefault="00091302" w:rsidP="00B97AE5">
      <w:pPr>
        <w:pStyle w:val="Listaszerbekezds"/>
        <w:numPr>
          <w:ilvl w:val="1"/>
          <w:numId w:val="25"/>
        </w:numPr>
        <w:spacing w:before="0" w:after="0"/>
        <w:ind w:left="1134"/>
        <w:jc w:val="both"/>
      </w:pPr>
      <w:r w:rsidRPr="005977A9">
        <w:rPr>
          <w:b/>
        </w:rPr>
        <w:t xml:space="preserve">currencySymbol </w:t>
      </w:r>
      <w:r w:rsidRPr="005977A9">
        <w:t>- fizetőeszköz szimbóluma</w:t>
      </w:r>
    </w:p>
    <w:p w14:paraId="60C30D58" w14:textId="77777777" w:rsidR="00091302" w:rsidRPr="005977A9" w:rsidRDefault="00091302" w:rsidP="00B97AE5">
      <w:pPr>
        <w:pStyle w:val="Listaszerbekezds"/>
        <w:numPr>
          <w:ilvl w:val="1"/>
          <w:numId w:val="25"/>
        </w:numPr>
        <w:spacing w:before="0" w:after="0"/>
        <w:ind w:left="1134"/>
        <w:jc w:val="both"/>
      </w:pPr>
      <w:r w:rsidRPr="005977A9">
        <w:rPr>
          <w:b/>
        </w:rPr>
        <w:t xml:space="preserve">isLocalCurrency </w:t>
      </w:r>
      <w:r w:rsidRPr="005977A9">
        <w:t xml:space="preserve">- helyi fizetőeszköz kapcsoló </w:t>
      </w:r>
    </w:p>
    <w:p w14:paraId="35E3E49A" w14:textId="77777777" w:rsidR="00091302" w:rsidRPr="005977A9" w:rsidRDefault="00091302" w:rsidP="00091302">
      <w:pPr>
        <w:pStyle w:val="Listaszerbekezds"/>
        <w:numPr>
          <w:ilvl w:val="0"/>
          <w:numId w:val="0"/>
        </w:numPr>
        <w:spacing w:before="0" w:after="0"/>
        <w:ind w:left="1134"/>
        <w:jc w:val="both"/>
      </w:pPr>
      <w:r w:rsidRPr="005977A9">
        <w:t>(HUF esetén az értéke true)</w:t>
      </w:r>
    </w:p>
    <w:p w14:paraId="02C5B68D" w14:textId="77777777" w:rsidR="00091302" w:rsidRPr="005977A9" w:rsidRDefault="00091302" w:rsidP="00091302">
      <w:pPr>
        <w:jc w:val="both"/>
        <w:rPr>
          <w:rFonts w:asciiTheme="minorHAnsi" w:hAnsiTheme="minorHAnsi" w:cstheme="minorHAnsi"/>
        </w:rPr>
      </w:pPr>
      <w:r w:rsidRPr="005977A9">
        <w:rPr>
          <w:rFonts w:asciiTheme="minorHAnsi" w:eastAsia="Calibri" w:hAnsiTheme="minorHAnsi" w:cstheme="minorHAnsi"/>
        </w:rPr>
        <w:t xml:space="preserve">A fizetőeszközök típusainak és altípusainak értékkészlete a </w:t>
      </w:r>
      <w:hyperlink w:anchor="_Fizetőeszközök_típusai" w:history="1">
        <w:r w:rsidRPr="00BC744D">
          <w:rPr>
            <w:rStyle w:val="Hiperhivatkozs"/>
            <w:rFonts w:asciiTheme="minorHAnsi" w:hAnsiTheme="minorHAnsi" w:cstheme="minorHAnsi"/>
          </w:rPr>
          <w:t>Fizetőeszközök típusai</w:t>
        </w:r>
      </w:hyperlink>
      <w:r w:rsidRPr="005977A9">
        <w:rPr>
          <w:rFonts w:asciiTheme="minorHAnsi" w:hAnsiTheme="minorHAnsi" w:cstheme="minorHAnsi"/>
        </w:rPr>
        <w:t xml:space="preserve"> pont alatt található.</w:t>
      </w:r>
    </w:p>
    <w:p w14:paraId="75F8E116" w14:textId="77777777" w:rsidR="00091302" w:rsidRPr="005977A9" w:rsidRDefault="00091302" w:rsidP="00091302">
      <w:pPr>
        <w:jc w:val="both"/>
        <w:rPr>
          <w:rFonts w:asciiTheme="minorHAnsi" w:hAnsiTheme="minorHAnsi" w:cstheme="minorHAnsi"/>
        </w:rPr>
      </w:pPr>
    </w:p>
    <w:p w14:paraId="67E00D1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 xml:space="preserve">Az olyan bizonylat kérések (request) adatszerkezetében, melyben pénzösszegeket kell/lehet megadni a következő mezők kitöltésével kell küldeni az objektum mezőkötelezőségének megfelelően: </w:t>
      </w:r>
    </w:p>
    <w:p w14:paraId="1963251E"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name</w:t>
      </w:r>
    </w:p>
    <w:p w14:paraId="0B93A9BF"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moneyCat (és moneySubCat abban az esetben, ha a moneyCat értéke az OTHER prefix-szel rendelkezik)</w:t>
      </w:r>
    </w:p>
    <w:p w14:paraId="3AE3C08E"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moneyAmount</w:t>
      </w:r>
    </w:p>
    <w:p w14:paraId="4E5EDBF4"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currency</w:t>
      </w:r>
    </w:p>
    <w:p w14:paraId="28290DB6"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Az objektumban szereplő többi mező értékét a FAM automatikusan számolja és tölti valamint adja vissza a kapcsolódó válasz (response) üzenetekben:</w:t>
      </w:r>
    </w:p>
    <w:p w14:paraId="49FFD270"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t>currencyXchRate – Valutakezelésnél beállított érték alapján</w:t>
      </w:r>
    </w:p>
    <w:p w14:paraId="7638EBED" w14:textId="77777777" w:rsidR="00091302" w:rsidRPr="00010356" w:rsidRDefault="00091302" w:rsidP="00B97AE5">
      <w:pPr>
        <w:pStyle w:val="Listaszerbekezds"/>
        <w:numPr>
          <w:ilvl w:val="0"/>
          <w:numId w:val="25"/>
        </w:numPr>
        <w:jc w:val="both"/>
        <w:rPr>
          <w:rFonts w:asciiTheme="minorHAnsi" w:hAnsiTheme="minorHAnsi" w:cstheme="minorHAnsi"/>
          <w:lang w:val="pt-BR"/>
        </w:rPr>
      </w:pPr>
      <w:r w:rsidRPr="00010356">
        <w:rPr>
          <w:lang w:val="pt-BR"/>
        </w:rPr>
        <w:t>currencySymbol – FAM valuta törzsadatából származó adat</w:t>
      </w:r>
    </w:p>
    <w:p w14:paraId="00BFC9C1" w14:textId="77777777" w:rsidR="00091302" w:rsidRPr="00010356" w:rsidRDefault="00091302" w:rsidP="00B97AE5">
      <w:pPr>
        <w:pStyle w:val="Listaszerbekezds"/>
        <w:numPr>
          <w:ilvl w:val="0"/>
          <w:numId w:val="25"/>
        </w:numPr>
        <w:jc w:val="both"/>
        <w:rPr>
          <w:rFonts w:asciiTheme="minorHAnsi" w:hAnsiTheme="minorHAnsi" w:cstheme="minorHAnsi"/>
          <w:lang w:val="pt-BR"/>
        </w:rPr>
      </w:pPr>
      <w:r w:rsidRPr="00010356">
        <w:rPr>
          <w:lang w:val="pt-BR"/>
        </w:rPr>
        <w:t>isLocalCurrency – FAM valuta törzsadatából származó adat</w:t>
      </w:r>
    </w:p>
    <w:p w14:paraId="58AB9EBE" w14:textId="77777777" w:rsidR="00091302" w:rsidRPr="00010356" w:rsidRDefault="00091302" w:rsidP="00B97AE5">
      <w:pPr>
        <w:pStyle w:val="Listaszerbekezds"/>
        <w:numPr>
          <w:ilvl w:val="0"/>
          <w:numId w:val="25"/>
        </w:numPr>
        <w:jc w:val="both"/>
        <w:rPr>
          <w:rFonts w:asciiTheme="minorHAnsi" w:hAnsiTheme="minorHAnsi" w:cstheme="minorHAnsi"/>
          <w:lang w:val="pt-BR"/>
        </w:rPr>
      </w:pPr>
      <w:r w:rsidRPr="00010356">
        <w:rPr>
          <w:lang w:val="pt-BR"/>
        </w:rPr>
        <w:t>moneyLocalValue – Kalkulált érték. A valutakezelésnél az adott valutához beállított váltási ráta (conversionValue) értéke és a kérésben átadott fizetett pénzmennyiség (moneyAmount) értéke alapján kerül kiszámításra.</w:t>
      </w:r>
    </w:p>
    <w:p w14:paraId="4AF5D09E" w14:textId="77777777" w:rsidR="00091302" w:rsidRPr="005977A9" w:rsidRDefault="00091302" w:rsidP="00091302">
      <w:pPr>
        <w:pStyle w:val="Cmsor4"/>
        <w:rPr>
          <w:lang w:val="en-US"/>
        </w:rPr>
      </w:pPr>
      <w:r w:rsidRPr="005977A9">
        <w:t>receiptItems - Bizonylat tétel adatok</w:t>
      </w:r>
    </w:p>
    <w:p w14:paraId="53510A6D" w14:textId="77777777" w:rsidR="00091302" w:rsidRPr="005977A9" w:rsidRDefault="00091302" w:rsidP="00B97AE5">
      <w:pPr>
        <w:pStyle w:val="Listaszerbekezds"/>
        <w:numPr>
          <w:ilvl w:val="0"/>
          <w:numId w:val="59"/>
        </w:numPr>
        <w:spacing w:before="0" w:after="0"/>
        <w:jc w:val="both"/>
      </w:pPr>
      <w:r w:rsidRPr="005977A9">
        <w:rPr>
          <w:b/>
        </w:rPr>
        <w:t xml:space="preserve">receiptItems* </w:t>
      </w:r>
      <w:r w:rsidRPr="005977A9">
        <w:t xml:space="preserve">- A nyugtához adott tételek adatszerkezete </w:t>
      </w:r>
    </w:p>
    <w:p w14:paraId="6709C6F2" w14:textId="77777777" w:rsidR="00091302" w:rsidRPr="005977A9" w:rsidRDefault="00091302" w:rsidP="00B97AE5">
      <w:pPr>
        <w:pStyle w:val="Listaszerbekezds"/>
        <w:numPr>
          <w:ilvl w:val="1"/>
          <w:numId w:val="59"/>
        </w:numPr>
        <w:spacing w:before="0" w:after="0"/>
        <w:ind w:left="1134"/>
        <w:jc w:val="both"/>
      </w:pPr>
      <w:r w:rsidRPr="005977A9">
        <w:rPr>
          <w:b/>
        </w:rPr>
        <w:t xml:space="preserve">itemName* </w:t>
      </w:r>
      <w:r w:rsidRPr="005977A9">
        <w:t xml:space="preserve">- a tétel bizonylaton szereplő megnevezése </w:t>
      </w:r>
    </w:p>
    <w:p w14:paraId="7D221976" w14:textId="114BA57C" w:rsidR="00091302" w:rsidRPr="005977A9" w:rsidRDefault="00091302" w:rsidP="00B97AE5">
      <w:pPr>
        <w:pStyle w:val="Listaszerbekezds"/>
        <w:numPr>
          <w:ilvl w:val="1"/>
          <w:numId w:val="59"/>
        </w:numPr>
        <w:spacing w:before="0" w:after="0"/>
        <w:ind w:left="1134"/>
        <w:jc w:val="both"/>
      </w:pPr>
      <w:r w:rsidRPr="005977A9">
        <w:rPr>
          <w:b/>
        </w:rPr>
        <w:t xml:space="preserve">itemArticleNo </w:t>
      </w:r>
      <w:r w:rsidRPr="005977A9">
        <w:t>- a tételhez tartozó cikkszám</w:t>
      </w:r>
    </w:p>
    <w:p w14:paraId="2037C51F" w14:textId="185C2CEB" w:rsidR="00091302" w:rsidRPr="005977A9" w:rsidRDefault="00091302" w:rsidP="00B97AE5">
      <w:pPr>
        <w:pStyle w:val="Listaszerbekezds"/>
        <w:numPr>
          <w:ilvl w:val="1"/>
          <w:numId w:val="59"/>
        </w:numPr>
        <w:spacing w:before="0" w:after="0"/>
        <w:ind w:left="1134"/>
        <w:jc w:val="both"/>
      </w:pPr>
      <w:r w:rsidRPr="005977A9">
        <w:rPr>
          <w:b/>
        </w:rPr>
        <w:t xml:space="preserve">itemUnitPrice* </w:t>
      </w:r>
      <w:r w:rsidRPr="005977A9">
        <w:t>- a tétel bizonylaton szereplő egységára forintban</w:t>
      </w:r>
      <w:r w:rsidR="00D2109F">
        <w:t xml:space="preserve">, számla esetén </w:t>
      </w:r>
      <w:r w:rsidR="00DF6AE2">
        <w:t xml:space="preserve">a tétel nettó </w:t>
      </w:r>
      <w:r w:rsidR="001516FF">
        <w:t>egységára</w:t>
      </w:r>
    </w:p>
    <w:p w14:paraId="1691F67A" w14:textId="77777777" w:rsidR="00091302" w:rsidRPr="005977A9" w:rsidRDefault="00091302" w:rsidP="00B97AE5">
      <w:pPr>
        <w:pStyle w:val="Listaszerbekezds"/>
        <w:numPr>
          <w:ilvl w:val="1"/>
          <w:numId w:val="59"/>
        </w:numPr>
        <w:spacing w:before="0" w:after="0"/>
        <w:ind w:left="1134"/>
        <w:jc w:val="both"/>
      </w:pPr>
      <w:r w:rsidRPr="005977A9">
        <w:rPr>
          <w:b/>
        </w:rPr>
        <w:t xml:space="preserve">itemQty* </w:t>
      </w:r>
      <w:r w:rsidRPr="005977A9">
        <w:t xml:space="preserve">- a tételnél a bizonylaton szereplő mennyiség </w:t>
      </w:r>
    </w:p>
    <w:p w14:paraId="78A97358" w14:textId="77777777" w:rsidR="00091302" w:rsidRPr="005977A9" w:rsidRDefault="00091302" w:rsidP="00B97AE5">
      <w:pPr>
        <w:pStyle w:val="Listaszerbekezds"/>
        <w:numPr>
          <w:ilvl w:val="1"/>
          <w:numId w:val="59"/>
        </w:numPr>
        <w:spacing w:before="0" w:after="0"/>
        <w:ind w:left="1134"/>
        <w:jc w:val="both"/>
      </w:pPr>
      <w:r w:rsidRPr="005977A9">
        <w:rPr>
          <w:b/>
        </w:rPr>
        <w:t xml:space="preserve">itemUnit* </w:t>
      </w:r>
      <w:r w:rsidRPr="005977A9">
        <w:t xml:space="preserve">- a tételnél a bizonylaton szereplő mennyiségi egység </w:t>
      </w:r>
    </w:p>
    <w:p w14:paraId="17BAECAF" w14:textId="77777777" w:rsidR="00091302" w:rsidRPr="005977A9" w:rsidRDefault="00091302" w:rsidP="00B97AE5">
      <w:pPr>
        <w:pStyle w:val="Listaszerbekezds"/>
        <w:numPr>
          <w:ilvl w:val="1"/>
          <w:numId w:val="59"/>
        </w:numPr>
        <w:spacing w:before="0" w:after="0"/>
        <w:ind w:left="1134"/>
        <w:jc w:val="both"/>
      </w:pPr>
      <w:r w:rsidRPr="005977A9">
        <w:rPr>
          <w:b/>
        </w:rPr>
        <w:t xml:space="preserve">itemCat* </w:t>
      </w:r>
      <w:r w:rsidRPr="005977A9">
        <w:t xml:space="preserve">- az adott tétel jellege </w:t>
      </w:r>
    </w:p>
    <w:p w14:paraId="7916B6D5" w14:textId="77777777" w:rsidR="00091302" w:rsidRPr="005977A9" w:rsidRDefault="00091302" w:rsidP="00B97AE5">
      <w:pPr>
        <w:pStyle w:val="Listaszerbekezds"/>
        <w:numPr>
          <w:ilvl w:val="1"/>
          <w:numId w:val="59"/>
        </w:numPr>
        <w:spacing w:before="0" w:after="0"/>
        <w:ind w:left="1134"/>
        <w:jc w:val="both"/>
      </w:pPr>
      <w:r w:rsidRPr="005977A9">
        <w:rPr>
          <w:b/>
        </w:rPr>
        <w:t xml:space="preserve">itemDept* </w:t>
      </w:r>
      <w:r w:rsidRPr="005977A9">
        <w:t xml:space="preserve">- a tételnél a bizonylaton feltüntetett forgalmi gyűjtő jele (regex: </w:t>
      </w:r>
      <w:r w:rsidRPr="00A54CD7">
        <w:t>[A-E]|N|TAM|AAM|EAM|ATK|TRA|SEC|ART|ANT|EUE|HO</w:t>
      </w:r>
      <w:r w:rsidRPr="005977A9">
        <w:t>)</w:t>
      </w:r>
    </w:p>
    <w:p w14:paraId="77711198" w14:textId="77777777" w:rsidR="00091302" w:rsidRPr="00010356" w:rsidRDefault="00091302" w:rsidP="00B97AE5">
      <w:pPr>
        <w:pStyle w:val="Listaszerbekezds"/>
        <w:numPr>
          <w:ilvl w:val="1"/>
          <w:numId w:val="59"/>
        </w:numPr>
        <w:spacing w:before="0" w:after="0"/>
        <w:ind w:left="1134"/>
        <w:jc w:val="both"/>
        <w:rPr>
          <w:lang w:val="pt-BR"/>
        </w:rPr>
      </w:pPr>
      <w:r w:rsidRPr="00010356">
        <w:rPr>
          <w:b/>
          <w:lang w:val="pt-BR"/>
        </w:rPr>
        <w:t xml:space="preserve">itemCustomInfo </w:t>
      </w:r>
      <w:r w:rsidRPr="00010356">
        <w:rPr>
          <w:lang w:val="pt-BR"/>
        </w:rPr>
        <w:t xml:space="preserve">- a tételhez tartozó egyedi információ </w:t>
      </w:r>
    </w:p>
    <w:p w14:paraId="47BCFCF6" w14:textId="77777777" w:rsidR="00091302" w:rsidRPr="00010356" w:rsidRDefault="00091302" w:rsidP="00B97AE5">
      <w:pPr>
        <w:pStyle w:val="Listaszerbekezds"/>
        <w:numPr>
          <w:ilvl w:val="2"/>
          <w:numId w:val="59"/>
        </w:numPr>
        <w:spacing w:before="0" w:after="0"/>
        <w:ind w:left="1560"/>
        <w:jc w:val="both"/>
        <w:rPr>
          <w:lang w:val="pt-BR"/>
        </w:rPr>
      </w:pPr>
      <w:r w:rsidRPr="00010356">
        <w:rPr>
          <w:lang w:val="pt-BR"/>
        </w:rPr>
        <w:t xml:space="preserve">Az adatszerkezetben megadható egyedi információs adatok leírása az </w:t>
      </w:r>
      <w:hyperlink w:anchor="_CustomInfo_(item)_felépítése" w:history="1">
        <w:r w:rsidRPr="00010356">
          <w:rPr>
            <w:rStyle w:val="Hiperhivatkozs"/>
            <w:lang w:val="pt-BR"/>
          </w:rPr>
          <w:t>CustomInfo (item) felépítése</w:t>
        </w:r>
      </w:hyperlink>
      <w:r w:rsidRPr="00010356">
        <w:rPr>
          <w:lang w:val="pt-BR"/>
        </w:rPr>
        <w:t xml:space="preserve"> pontban található. </w:t>
      </w:r>
    </w:p>
    <w:p w14:paraId="3841563D" w14:textId="77777777" w:rsidR="00091302" w:rsidRPr="00010356" w:rsidRDefault="00091302" w:rsidP="00B97AE5">
      <w:pPr>
        <w:pStyle w:val="Listaszerbekezds"/>
        <w:numPr>
          <w:ilvl w:val="1"/>
          <w:numId w:val="59"/>
        </w:numPr>
        <w:spacing w:before="0" w:after="0"/>
        <w:ind w:left="1134"/>
        <w:jc w:val="both"/>
        <w:rPr>
          <w:lang w:val="pt-BR"/>
        </w:rPr>
      </w:pPr>
      <w:r w:rsidRPr="00010356">
        <w:rPr>
          <w:b/>
          <w:lang w:val="pt-BR"/>
        </w:rPr>
        <w:t>itemRef</w:t>
      </w:r>
      <w:r w:rsidRPr="00010356">
        <w:rPr>
          <w:lang w:val="pt-BR"/>
        </w:rPr>
        <w:t xml:space="preserve"> – Az eredeti bizonylaton lévő tétel sorszáma (itemId)</w:t>
      </w:r>
    </w:p>
    <w:p w14:paraId="3D963914" w14:textId="77777777" w:rsidR="00091302" w:rsidRPr="00010356" w:rsidRDefault="00091302" w:rsidP="00091302">
      <w:pPr>
        <w:pStyle w:val="Listaszerbekezds"/>
        <w:numPr>
          <w:ilvl w:val="0"/>
          <w:numId w:val="0"/>
        </w:numPr>
        <w:spacing w:before="0" w:after="0"/>
        <w:ind w:left="1134"/>
        <w:jc w:val="both"/>
        <w:rPr>
          <w:lang w:val="pt-BR"/>
        </w:rPr>
      </w:pPr>
      <w:r w:rsidRPr="00010356">
        <w:rPr>
          <w:b/>
          <w:lang w:val="pt-BR"/>
        </w:rPr>
        <w:t>Érvénytelenítő vagy Módosító bizonylatnál kötelezően használt mező</w:t>
      </w:r>
      <w:r w:rsidRPr="00010356">
        <w:rPr>
          <w:lang w:val="pt-BR"/>
        </w:rPr>
        <w:t>.</w:t>
      </w:r>
    </w:p>
    <w:p w14:paraId="471882B7" w14:textId="77777777" w:rsidR="00091302" w:rsidRPr="00010356" w:rsidRDefault="00091302" w:rsidP="00B97AE5">
      <w:pPr>
        <w:pStyle w:val="Listaszerbekezds"/>
        <w:numPr>
          <w:ilvl w:val="1"/>
          <w:numId w:val="59"/>
        </w:numPr>
        <w:spacing w:before="0" w:after="0"/>
        <w:ind w:left="1134"/>
        <w:jc w:val="both"/>
        <w:rPr>
          <w:lang w:val="pt-BR"/>
        </w:rPr>
      </w:pPr>
      <w:r w:rsidRPr="00010356">
        <w:rPr>
          <w:b/>
          <w:lang w:val="pt-BR"/>
        </w:rPr>
        <w:t xml:space="preserve">itemSubUnit </w:t>
      </w:r>
      <w:r w:rsidRPr="00010356">
        <w:rPr>
          <w:lang w:val="pt-BR"/>
        </w:rPr>
        <w:t>- a tételnél a bizonylaton szereplő egyedi mennyiségi egység megnevezése</w:t>
      </w:r>
    </w:p>
    <w:p w14:paraId="125B8724" w14:textId="77777777" w:rsidR="00091302" w:rsidRPr="00010356" w:rsidRDefault="00091302" w:rsidP="00091302">
      <w:pPr>
        <w:jc w:val="both"/>
        <w:rPr>
          <w:lang w:val="pt-BR"/>
        </w:rPr>
      </w:pPr>
    </w:p>
    <w:p w14:paraId="5C5C2FB1" w14:textId="77777777" w:rsidR="00091302" w:rsidRPr="005977A9" w:rsidRDefault="00091302" w:rsidP="00091302">
      <w:pPr>
        <w:pStyle w:val="Cmsor5"/>
      </w:pPr>
      <w:r w:rsidRPr="005977A9">
        <w:rPr>
          <w:lang w:val="en-US"/>
        </w:rPr>
        <w:t>itemCat - Tétel jellegnek értékkészlete:</w:t>
      </w:r>
    </w:p>
    <w:p w14:paraId="579E7B4E" w14:textId="77777777" w:rsidR="00091302" w:rsidRPr="005977A9" w:rsidRDefault="00091302" w:rsidP="00B97AE5">
      <w:pPr>
        <w:pStyle w:val="Listaszerbekezds"/>
        <w:numPr>
          <w:ilvl w:val="0"/>
          <w:numId w:val="25"/>
        </w:numPr>
        <w:spacing w:before="0" w:after="0"/>
        <w:jc w:val="both"/>
      </w:pPr>
      <w:r w:rsidRPr="005977A9">
        <w:rPr>
          <w:b/>
        </w:rPr>
        <w:t xml:space="preserve">SALE </w:t>
      </w:r>
      <w:r w:rsidRPr="005977A9">
        <w:t>- „n”: értékesítés</w:t>
      </w:r>
    </w:p>
    <w:p w14:paraId="75ED4FA7" w14:textId="77777777" w:rsidR="00091302" w:rsidRPr="005977A9" w:rsidRDefault="00091302" w:rsidP="00B97AE5">
      <w:pPr>
        <w:pStyle w:val="Listaszerbekezds"/>
        <w:numPr>
          <w:ilvl w:val="0"/>
          <w:numId w:val="25"/>
        </w:numPr>
        <w:spacing w:before="0" w:after="0"/>
        <w:jc w:val="both"/>
      </w:pPr>
      <w:r w:rsidRPr="005977A9">
        <w:rPr>
          <w:b/>
        </w:rPr>
        <w:t xml:space="preserve">VOID_SALE </w:t>
      </w:r>
      <w:r w:rsidRPr="005977A9">
        <w:t>- „ns”: értékesítés sztornó</w:t>
      </w:r>
    </w:p>
    <w:p w14:paraId="2C159E39" w14:textId="77777777" w:rsidR="00091302" w:rsidRPr="005977A9" w:rsidRDefault="00091302" w:rsidP="00B97AE5">
      <w:pPr>
        <w:pStyle w:val="Listaszerbekezds"/>
        <w:numPr>
          <w:ilvl w:val="0"/>
          <w:numId w:val="25"/>
        </w:numPr>
        <w:spacing w:before="0" w:after="0"/>
        <w:jc w:val="both"/>
      </w:pPr>
      <w:r w:rsidRPr="005977A9">
        <w:rPr>
          <w:b/>
        </w:rPr>
        <w:t xml:space="preserve">DISCOUNT </w:t>
      </w:r>
      <w:r w:rsidRPr="005977A9">
        <w:t>- „e”: engedmény</w:t>
      </w:r>
    </w:p>
    <w:p w14:paraId="5463C167" w14:textId="77777777" w:rsidR="00091302" w:rsidRPr="005977A9" w:rsidRDefault="00091302" w:rsidP="00B97AE5">
      <w:pPr>
        <w:pStyle w:val="Listaszerbekezds"/>
        <w:numPr>
          <w:ilvl w:val="0"/>
          <w:numId w:val="25"/>
        </w:numPr>
        <w:spacing w:before="0" w:after="0"/>
        <w:jc w:val="both"/>
      </w:pPr>
      <w:r w:rsidRPr="005977A9">
        <w:rPr>
          <w:b/>
        </w:rPr>
        <w:t xml:space="preserve">VOID_DISCOUNT </w:t>
      </w:r>
      <w:r w:rsidRPr="005977A9">
        <w:t>- „es”: engedmény sztornó</w:t>
      </w:r>
    </w:p>
    <w:p w14:paraId="11FF7E50" w14:textId="77777777" w:rsidR="00091302" w:rsidRPr="005977A9" w:rsidRDefault="00091302" w:rsidP="00B97AE5">
      <w:pPr>
        <w:pStyle w:val="Listaszerbekezds"/>
        <w:numPr>
          <w:ilvl w:val="0"/>
          <w:numId w:val="25"/>
        </w:numPr>
        <w:spacing w:before="0" w:after="0"/>
        <w:jc w:val="both"/>
      </w:pPr>
      <w:r w:rsidRPr="005977A9">
        <w:rPr>
          <w:b/>
        </w:rPr>
        <w:t xml:space="preserve">NB_DISCOUNT </w:t>
      </w:r>
      <w:r w:rsidRPr="005977A9">
        <w:t>- „k”: nem üzletpolitikai kedvezmény</w:t>
      </w:r>
    </w:p>
    <w:p w14:paraId="119D7A23" w14:textId="77777777" w:rsidR="00091302" w:rsidRPr="005977A9" w:rsidRDefault="00091302" w:rsidP="00B97AE5">
      <w:pPr>
        <w:pStyle w:val="Listaszerbekezds"/>
        <w:numPr>
          <w:ilvl w:val="0"/>
          <w:numId w:val="25"/>
        </w:numPr>
        <w:spacing w:before="0" w:after="0"/>
        <w:jc w:val="both"/>
      </w:pPr>
      <w:r w:rsidRPr="005977A9">
        <w:rPr>
          <w:b/>
        </w:rPr>
        <w:t xml:space="preserve">VOID_NB_DISCOUNT </w:t>
      </w:r>
      <w:r w:rsidRPr="005977A9">
        <w:t>- „ks”: nem üzletpolitikai kedvezmény sztornó</w:t>
      </w:r>
    </w:p>
    <w:p w14:paraId="61635798"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„f”: felár</w:t>
      </w:r>
    </w:p>
    <w:p w14:paraId="3B245BFA"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„fs”: felár sztornó</w:t>
      </w:r>
    </w:p>
    <w:p w14:paraId="7CE96606"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göngyöleg visszaváltás </w:t>
      </w:r>
    </w:p>
    <w:p w14:paraId="20FBFD13"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„gs”: göngyöleg visszaváltás sztornó</w:t>
      </w:r>
    </w:p>
    <w:p w14:paraId="7E289658" w14:textId="77777777" w:rsidR="00091302" w:rsidRPr="005977A9" w:rsidRDefault="00091302" w:rsidP="00B97AE5">
      <w:pPr>
        <w:pStyle w:val="Listaszerbekezds"/>
        <w:numPr>
          <w:ilvl w:val="0"/>
          <w:numId w:val="25"/>
        </w:numPr>
        <w:spacing w:before="0" w:after="0"/>
        <w:jc w:val="both"/>
      </w:pPr>
      <w:r w:rsidRPr="005977A9">
        <w:rPr>
          <w:b/>
        </w:rPr>
        <w:t xml:space="preserve">RETURN </w:t>
      </w:r>
      <w:r w:rsidRPr="005977A9">
        <w:t xml:space="preserve">- „v”: visszáru </w:t>
      </w:r>
    </w:p>
    <w:p w14:paraId="761CA301" w14:textId="77777777" w:rsidR="00091302" w:rsidRPr="005977A9" w:rsidRDefault="00091302" w:rsidP="00B97AE5">
      <w:pPr>
        <w:pStyle w:val="Listaszerbekezds"/>
        <w:numPr>
          <w:ilvl w:val="0"/>
          <w:numId w:val="25"/>
        </w:numPr>
        <w:spacing w:before="0" w:after="0"/>
        <w:jc w:val="both"/>
      </w:pPr>
      <w:r w:rsidRPr="005977A9">
        <w:rPr>
          <w:b/>
        </w:rPr>
        <w:t xml:space="preserve">VOID_RETURN </w:t>
      </w:r>
      <w:r w:rsidRPr="005977A9">
        <w:t>- „vs”: visszáru sztornó</w:t>
      </w:r>
    </w:p>
    <w:p w14:paraId="43A652ED" w14:textId="77777777" w:rsidR="00091302" w:rsidRPr="005977A9" w:rsidRDefault="00091302" w:rsidP="00091302">
      <w:pPr>
        <w:pStyle w:val="Listaszerbekezds"/>
        <w:numPr>
          <w:ilvl w:val="0"/>
          <w:numId w:val="0"/>
        </w:numPr>
        <w:spacing w:before="0" w:after="0"/>
        <w:ind w:left="720"/>
        <w:jc w:val="both"/>
      </w:pPr>
      <w:r w:rsidRPr="005977A9">
        <w:rPr>
          <w:b/>
        </w:rPr>
        <w:t xml:space="preserve"> </w:t>
      </w:r>
    </w:p>
    <w:p w14:paraId="5EC827C9" w14:textId="5D2F7AE7" w:rsidR="00091302" w:rsidRPr="007A4A62" w:rsidRDefault="00091302" w:rsidP="00091302">
      <w:pPr>
        <w:pStyle w:val="Cmsor5"/>
      </w:pPr>
      <w:r w:rsidRPr="4BB8C363">
        <w:rPr>
          <w:lang w:val="en-US"/>
        </w:rPr>
        <w:t>itemUnit - Tétel mennyiségi egységének értékkészlete:</w:t>
      </w:r>
    </w:p>
    <w:p w14:paraId="3FAB341E" w14:textId="77777777" w:rsidR="00091302" w:rsidRPr="005977A9" w:rsidRDefault="00091302" w:rsidP="00B97AE5">
      <w:pPr>
        <w:pStyle w:val="Listaszerbekezds"/>
        <w:numPr>
          <w:ilvl w:val="0"/>
          <w:numId w:val="25"/>
        </w:numPr>
        <w:jc w:val="both"/>
      </w:pPr>
      <w:r w:rsidRPr="005977A9">
        <w:t>PIECE – darab</w:t>
      </w:r>
    </w:p>
    <w:p w14:paraId="25FB4488" w14:textId="77777777" w:rsidR="00091302" w:rsidRPr="005977A9" w:rsidRDefault="00091302" w:rsidP="00B97AE5">
      <w:pPr>
        <w:pStyle w:val="Listaszerbekezds"/>
        <w:numPr>
          <w:ilvl w:val="0"/>
          <w:numId w:val="25"/>
        </w:numPr>
        <w:jc w:val="both"/>
      </w:pPr>
      <w:r w:rsidRPr="005977A9">
        <w:t>KILOGRAM – kilogram</w:t>
      </w:r>
    </w:p>
    <w:p w14:paraId="3380E2E2" w14:textId="77777777" w:rsidR="00091302" w:rsidRPr="005977A9" w:rsidRDefault="00091302" w:rsidP="00B97AE5">
      <w:pPr>
        <w:pStyle w:val="Listaszerbekezds"/>
        <w:numPr>
          <w:ilvl w:val="0"/>
          <w:numId w:val="25"/>
        </w:numPr>
        <w:jc w:val="both"/>
      </w:pPr>
      <w:r w:rsidRPr="005977A9">
        <w:t>TON – tonna</w:t>
      </w:r>
    </w:p>
    <w:p w14:paraId="728CCAE5" w14:textId="77777777" w:rsidR="00091302" w:rsidRPr="005977A9" w:rsidRDefault="00091302" w:rsidP="00B97AE5">
      <w:pPr>
        <w:pStyle w:val="Listaszerbekezds"/>
        <w:numPr>
          <w:ilvl w:val="0"/>
          <w:numId w:val="25"/>
        </w:numPr>
        <w:jc w:val="both"/>
      </w:pPr>
      <w:r w:rsidRPr="005977A9">
        <w:t>KWH – kilowattóra</w:t>
      </w:r>
    </w:p>
    <w:p w14:paraId="1E50A862" w14:textId="77777777" w:rsidR="00091302" w:rsidRPr="005977A9" w:rsidRDefault="00091302" w:rsidP="00B97AE5">
      <w:pPr>
        <w:pStyle w:val="Listaszerbekezds"/>
        <w:numPr>
          <w:ilvl w:val="0"/>
          <w:numId w:val="25"/>
        </w:numPr>
        <w:jc w:val="both"/>
      </w:pPr>
      <w:r w:rsidRPr="005977A9">
        <w:t>DAY – nap</w:t>
      </w:r>
    </w:p>
    <w:p w14:paraId="17586E61" w14:textId="77777777" w:rsidR="00091302" w:rsidRPr="005977A9" w:rsidRDefault="00091302" w:rsidP="00B97AE5">
      <w:pPr>
        <w:pStyle w:val="Listaszerbekezds"/>
        <w:numPr>
          <w:ilvl w:val="0"/>
          <w:numId w:val="25"/>
        </w:numPr>
        <w:jc w:val="both"/>
      </w:pPr>
      <w:r w:rsidRPr="005977A9">
        <w:t>HOUR – óra</w:t>
      </w:r>
    </w:p>
    <w:p w14:paraId="368F2A3F" w14:textId="77777777" w:rsidR="00091302" w:rsidRPr="005977A9" w:rsidRDefault="00091302" w:rsidP="00B97AE5">
      <w:pPr>
        <w:pStyle w:val="Listaszerbekezds"/>
        <w:numPr>
          <w:ilvl w:val="0"/>
          <w:numId w:val="25"/>
        </w:numPr>
        <w:jc w:val="both"/>
      </w:pPr>
      <w:r w:rsidRPr="005977A9">
        <w:t>MINUTE – perc</w:t>
      </w:r>
    </w:p>
    <w:p w14:paraId="2D5496C5" w14:textId="77777777" w:rsidR="00091302" w:rsidRPr="005977A9" w:rsidRDefault="00091302" w:rsidP="00B97AE5">
      <w:pPr>
        <w:pStyle w:val="Listaszerbekezds"/>
        <w:numPr>
          <w:ilvl w:val="0"/>
          <w:numId w:val="25"/>
        </w:numPr>
        <w:jc w:val="both"/>
      </w:pPr>
      <w:r w:rsidRPr="005977A9">
        <w:t>MONTH – hónap</w:t>
      </w:r>
    </w:p>
    <w:p w14:paraId="2128BBEA" w14:textId="77777777" w:rsidR="00091302" w:rsidRPr="005977A9" w:rsidRDefault="00091302" w:rsidP="00B97AE5">
      <w:pPr>
        <w:pStyle w:val="Listaszerbekezds"/>
        <w:numPr>
          <w:ilvl w:val="0"/>
          <w:numId w:val="25"/>
        </w:numPr>
        <w:jc w:val="both"/>
      </w:pPr>
      <w:r w:rsidRPr="005977A9">
        <w:t>LITER – liter</w:t>
      </w:r>
    </w:p>
    <w:p w14:paraId="32BDCA43" w14:textId="77777777" w:rsidR="00091302" w:rsidRPr="005977A9" w:rsidRDefault="00091302" w:rsidP="00B97AE5">
      <w:pPr>
        <w:pStyle w:val="Listaszerbekezds"/>
        <w:numPr>
          <w:ilvl w:val="0"/>
          <w:numId w:val="25"/>
        </w:numPr>
        <w:jc w:val="both"/>
      </w:pPr>
      <w:r w:rsidRPr="005977A9">
        <w:t>KILOMETER – kilométer</w:t>
      </w:r>
    </w:p>
    <w:p w14:paraId="36054668" w14:textId="77777777" w:rsidR="00091302" w:rsidRPr="005977A9" w:rsidRDefault="00091302" w:rsidP="00B97AE5">
      <w:pPr>
        <w:pStyle w:val="Listaszerbekezds"/>
        <w:numPr>
          <w:ilvl w:val="0"/>
          <w:numId w:val="25"/>
        </w:numPr>
        <w:jc w:val="both"/>
      </w:pPr>
      <w:r w:rsidRPr="005977A9">
        <w:t>CUBIC_METER – köbméter</w:t>
      </w:r>
    </w:p>
    <w:p w14:paraId="036AC400" w14:textId="77777777" w:rsidR="00091302" w:rsidRPr="005977A9" w:rsidRDefault="00091302" w:rsidP="00B97AE5">
      <w:pPr>
        <w:pStyle w:val="Listaszerbekezds"/>
        <w:numPr>
          <w:ilvl w:val="0"/>
          <w:numId w:val="25"/>
        </w:numPr>
        <w:jc w:val="both"/>
      </w:pPr>
      <w:r w:rsidRPr="005977A9">
        <w:t>SQUARE_METER – négyzetméter</w:t>
      </w:r>
    </w:p>
    <w:p w14:paraId="31EDDAAA" w14:textId="77777777" w:rsidR="00091302" w:rsidRPr="005977A9" w:rsidRDefault="00091302" w:rsidP="00B97AE5">
      <w:pPr>
        <w:pStyle w:val="Listaszerbekezds"/>
        <w:numPr>
          <w:ilvl w:val="0"/>
          <w:numId w:val="25"/>
        </w:numPr>
        <w:jc w:val="both"/>
      </w:pPr>
      <w:r w:rsidRPr="005977A9">
        <w:t>LINEAR_METER – folyóméter</w:t>
      </w:r>
    </w:p>
    <w:p w14:paraId="0CEA7B1C" w14:textId="77777777" w:rsidR="00091302" w:rsidRPr="005977A9" w:rsidRDefault="00091302" w:rsidP="00B97AE5">
      <w:pPr>
        <w:pStyle w:val="Listaszerbekezds"/>
        <w:numPr>
          <w:ilvl w:val="0"/>
          <w:numId w:val="25"/>
        </w:numPr>
        <w:jc w:val="both"/>
      </w:pPr>
      <w:r w:rsidRPr="005977A9">
        <w:t>METER – méter</w:t>
      </w:r>
    </w:p>
    <w:p w14:paraId="1A81A25D" w14:textId="77777777" w:rsidR="00091302" w:rsidRPr="005977A9" w:rsidRDefault="00091302" w:rsidP="00B97AE5">
      <w:pPr>
        <w:pStyle w:val="Listaszerbekezds"/>
        <w:numPr>
          <w:ilvl w:val="0"/>
          <w:numId w:val="25"/>
        </w:numPr>
        <w:jc w:val="both"/>
      </w:pPr>
      <w:r w:rsidRPr="005977A9">
        <w:t>CARTON – karton</w:t>
      </w:r>
    </w:p>
    <w:p w14:paraId="7A3E7E4F" w14:textId="77777777" w:rsidR="00091302" w:rsidRPr="005977A9" w:rsidRDefault="00091302" w:rsidP="00B97AE5">
      <w:pPr>
        <w:pStyle w:val="Listaszerbekezds"/>
        <w:numPr>
          <w:ilvl w:val="0"/>
          <w:numId w:val="25"/>
        </w:numPr>
        <w:jc w:val="both"/>
      </w:pPr>
      <w:r w:rsidRPr="005977A9">
        <w:t>PACK – csomag</w:t>
      </w:r>
    </w:p>
    <w:p w14:paraId="4A808333" w14:textId="77777777" w:rsidR="00091302" w:rsidRPr="005977A9" w:rsidRDefault="00091302" w:rsidP="00B97AE5">
      <w:pPr>
        <w:pStyle w:val="Listaszerbekezds"/>
        <w:numPr>
          <w:ilvl w:val="0"/>
          <w:numId w:val="25"/>
        </w:numPr>
        <w:jc w:val="both"/>
      </w:pPr>
      <w:r w:rsidRPr="005977A9">
        <w:t>OWN – egyedi mennyiség, ilyen esetben kötelező kitölteni az itemSubUnit elnevezésű mezőt is</w:t>
      </w:r>
    </w:p>
    <w:p w14:paraId="3F3627F3" w14:textId="77777777" w:rsidR="00091302" w:rsidRPr="005977A9" w:rsidRDefault="00091302" w:rsidP="00091302">
      <w:pPr>
        <w:pStyle w:val="Cmsor4"/>
      </w:pPr>
      <w:r w:rsidRPr="005977A9">
        <w:rPr>
          <w:lang w:val="en-US"/>
        </w:rPr>
        <w:t>billTo – Vevő adatai</w:t>
      </w:r>
    </w:p>
    <w:p w14:paraId="1BA768C0" w14:textId="77777777" w:rsidR="00091302" w:rsidRPr="005977A9" w:rsidRDefault="00091302" w:rsidP="00091302">
      <w:pPr>
        <w:rPr>
          <w:lang w:eastAsia="hu-HU"/>
        </w:rPr>
      </w:pPr>
    </w:p>
    <w:p w14:paraId="006A4E9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954C8B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"name": "Teszt Elek", </w:t>
      </w:r>
    </w:p>
    <w:p w14:paraId="14A535F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"address": { </w:t>
      </w:r>
    </w:p>
    <w:p w14:paraId="2113A15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"addressType": "SIMPLE", </w:t>
      </w:r>
    </w:p>
    <w:p w14:paraId="0920E0E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"countryCode": "HU", </w:t>
      </w:r>
    </w:p>
    <w:p w14:paraId="4D5FF34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"postCode": "1000", </w:t>
      </w:r>
    </w:p>
    <w:p w14:paraId="7504398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"city": "Budapest", </w:t>
      </w:r>
    </w:p>
    <w:p w14:paraId="3E1FCCA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"additionalAddressDetail ": "Vas utca 33" </w:t>
      </w:r>
    </w:p>
    <w:p w14:paraId="64FB0F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EA1374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"taxNumber": { </w:t>
      </w:r>
    </w:p>
    <w:p w14:paraId="59D2548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"taxpayerId": "30000003", </w:t>
      </w:r>
    </w:p>
    <w:p w14:paraId="75012ED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"vatCode": "3", </w:t>
      </w:r>
    </w:p>
    <w:p w14:paraId="496F7EC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"countyCode": "33" </w:t>
      </w:r>
    </w:p>
    <w:p w14:paraId="555F251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E1F58F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tab/>
      </w:r>
      <w:r w:rsidRPr="005977A9">
        <w:rPr>
          <w:rFonts w:ascii="Consolas" w:eastAsia="Consolas" w:hAnsi="Consolas" w:cs="Consolas"/>
          <w:color w:val="000000" w:themeColor="text1"/>
          <w:sz w:val="20"/>
          <w:szCs w:val="20"/>
        </w:rPr>
        <w:t xml:space="preserve">"communityTaxNumber": null, </w:t>
      </w:r>
    </w:p>
    <w:p w14:paraId="53A50BF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"thirdCountryTaxNumber": null,  </w:t>
      </w:r>
    </w:p>
    <w:p w14:paraId="7DC8F5D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"customerVatStatus": "DOMESTIC", </w:t>
      </w:r>
    </w:p>
    <w:p w14:paraId="218B532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"invoiceType": "ELECTRONIC", </w:t>
      </w:r>
    </w:p>
    <w:p w14:paraId="7900EAB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"bankAccountNo": "123123123123123123"</w:t>
      </w:r>
    </w:p>
    <w:p w14:paraId="333A0EA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5510D2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2171C3D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472FDED" w14:textId="77777777" w:rsidR="00091302" w:rsidRPr="005977A9" w:rsidRDefault="00091302" w:rsidP="00B97AE5">
      <w:pPr>
        <w:pStyle w:val="Listaszerbekezds"/>
        <w:numPr>
          <w:ilvl w:val="0"/>
          <w:numId w:val="139"/>
        </w:numPr>
        <w:jc w:val="both"/>
      </w:pPr>
      <w:r w:rsidRPr="005977A9">
        <w:rPr>
          <w:b/>
        </w:rPr>
        <w:t xml:space="preserve">name* </w:t>
      </w:r>
      <w:r w:rsidRPr="005977A9">
        <w:t>- A vevő neve</w:t>
      </w:r>
    </w:p>
    <w:p w14:paraId="6A84395F" w14:textId="77777777" w:rsidR="00091302" w:rsidRPr="005977A9" w:rsidRDefault="00091302" w:rsidP="00B97AE5">
      <w:pPr>
        <w:pStyle w:val="Listaszerbekezds"/>
        <w:numPr>
          <w:ilvl w:val="0"/>
          <w:numId w:val="139"/>
        </w:numPr>
        <w:spacing w:before="0" w:after="0"/>
        <w:jc w:val="both"/>
      </w:pPr>
      <w:r w:rsidRPr="005977A9">
        <w:rPr>
          <w:b/>
        </w:rPr>
        <w:t>address</w:t>
      </w:r>
      <w:r w:rsidRPr="005977A9">
        <w:t>* - A vevő címe, a</w:t>
      </w:r>
      <w:r w:rsidRPr="005977A9">
        <w:rPr>
          <w:rFonts w:asciiTheme="minorHAnsi" w:hAnsiTheme="minorHAnsi" w:cstheme="minorHAnsi"/>
        </w:rPr>
        <w:t xml:space="preserve">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addresType = SIMPLE leírásban található.</w:t>
      </w:r>
    </w:p>
    <w:p w14:paraId="6D99EE44" w14:textId="77777777" w:rsidR="00091302" w:rsidRPr="005977A9" w:rsidRDefault="00091302" w:rsidP="00B97AE5">
      <w:pPr>
        <w:pStyle w:val="Listaszerbekezds"/>
        <w:numPr>
          <w:ilvl w:val="0"/>
          <w:numId w:val="139"/>
        </w:numPr>
        <w:spacing w:before="0" w:after="0"/>
        <w:jc w:val="both"/>
      </w:pPr>
      <w:r w:rsidRPr="005977A9">
        <w:rPr>
          <w:b/>
        </w:rPr>
        <w:t>taxNumber*</w:t>
      </w:r>
      <w:r w:rsidRPr="005977A9">
        <w:t>- Adószám, a</w:t>
      </w:r>
      <w:r w:rsidRPr="005977A9">
        <w:rPr>
          <w:rFonts w:asciiTheme="minorHAnsi" w:hAnsiTheme="minorHAnsi" w:cstheme="minorHAnsi"/>
        </w:rPr>
        <w:t xml:space="preserve"> kapcsolódó adatstruktúra leírója a </w:t>
      </w:r>
      <w:hyperlink w:anchor="_taxNumber_-_objektum" w:history="1">
        <w:r w:rsidRPr="005977A9">
          <w:rPr>
            <w:rStyle w:val="Hiperhivatkozs"/>
            <w:rFonts w:asciiTheme="minorHAnsi" w:hAnsiTheme="minorHAnsi" w:cstheme="minorHAnsi"/>
          </w:rPr>
          <w:t>taxNumber</w:t>
        </w:r>
      </w:hyperlink>
      <w:r w:rsidRPr="005977A9">
        <w:rPr>
          <w:rFonts w:asciiTheme="minorHAnsi" w:hAnsiTheme="minorHAnsi" w:cstheme="minorHAnsi"/>
        </w:rPr>
        <w:t xml:space="preserve"> p</w:t>
      </w:r>
      <w:r w:rsidRPr="005977A9">
        <w:t>ontban található.</w:t>
      </w:r>
    </w:p>
    <w:p w14:paraId="4556911A" w14:textId="77777777" w:rsidR="00091302" w:rsidRPr="005977A9" w:rsidRDefault="00091302" w:rsidP="00B97AE5">
      <w:pPr>
        <w:pStyle w:val="Listaszerbekezds"/>
        <w:numPr>
          <w:ilvl w:val="0"/>
          <w:numId w:val="139"/>
        </w:numPr>
        <w:spacing w:before="0" w:after="0"/>
        <w:jc w:val="both"/>
      </w:pPr>
      <w:r w:rsidRPr="005977A9">
        <w:rPr>
          <w:b/>
        </w:rPr>
        <w:t xml:space="preserve">communityTaxNumber – </w:t>
      </w:r>
      <w:r w:rsidRPr="005977A9">
        <w:t>Közösségi adószám</w:t>
      </w:r>
    </w:p>
    <w:p w14:paraId="25096997" w14:textId="77777777" w:rsidR="00091302" w:rsidRPr="005977A9" w:rsidRDefault="00091302" w:rsidP="00B97AE5">
      <w:pPr>
        <w:pStyle w:val="Listaszerbekezds"/>
        <w:numPr>
          <w:ilvl w:val="0"/>
          <w:numId w:val="139"/>
        </w:numPr>
        <w:spacing w:before="0" w:after="0"/>
        <w:jc w:val="both"/>
      </w:pPr>
      <w:r w:rsidRPr="005977A9">
        <w:rPr>
          <w:b/>
        </w:rPr>
        <w:t xml:space="preserve">thirdCountryTaxNumber – </w:t>
      </w:r>
      <w:r w:rsidRPr="005977A9">
        <w:t>Harmadik országbeli adószám</w:t>
      </w:r>
    </w:p>
    <w:p w14:paraId="752482D8" w14:textId="77777777" w:rsidR="00091302" w:rsidRPr="005977A9" w:rsidRDefault="00091302" w:rsidP="00B97AE5">
      <w:pPr>
        <w:pStyle w:val="Listaszerbekezds"/>
        <w:numPr>
          <w:ilvl w:val="0"/>
          <w:numId w:val="139"/>
        </w:numPr>
        <w:spacing w:before="0" w:after="0"/>
        <w:jc w:val="both"/>
      </w:pPr>
      <w:r w:rsidRPr="005977A9">
        <w:rPr>
          <w:b/>
        </w:rPr>
        <w:t xml:space="preserve">customerVatStatus - </w:t>
      </w:r>
      <w:r w:rsidRPr="005977A9">
        <w:t>A vevő Áfa szerinti státusza, értékkészletét a Kiemelt adatmezők (és értékkészletük) fejti ki</w:t>
      </w:r>
    </w:p>
    <w:p w14:paraId="14BC9321" w14:textId="77777777" w:rsidR="00091302" w:rsidRPr="005977A9" w:rsidRDefault="00091302" w:rsidP="00B97AE5">
      <w:pPr>
        <w:pStyle w:val="Listaszerbekezds"/>
        <w:numPr>
          <w:ilvl w:val="0"/>
          <w:numId w:val="139"/>
        </w:numPr>
        <w:spacing w:before="0" w:after="0"/>
        <w:jc w:val="both"/>
      </w:pPr>
      <w:r w:rsidRPr="005977A9">
        <w:rPr>
          <w:b/>
        </w:rPr>
        <w:t xml:space="preserve">invoiceType – </w:t>
      </w:r>
      <w:r w:rsidRPr="005977A9">
        <w:t>bizonylat típusa, értékkészletét a Kiemelt adatmezők (és értékkészletük) fejti ki</w:t>
      </w:r>
    </w:p>
    <w:p w14:paraId="216519CE" w14:textId="77777777" w:rsidR="00091302" w:rsidRPr="005977A9" w:rsidRDefault="00091302" w:rsidP="00B97AE5">
      <w:pPr>
        <w:pStyle w:val="Listaszerbekezds"/>
        <w:numPr>
          <w:ilvl w:val="0"/>
          <w:numId w:val="139"/>
        </w:numPr>
        <w:spacing w:before="0" w:after="0"/>
        <w:jc w:val="both"/>
      </w:pPr>
      <w:r w:rsidRPr="005977A9">
        <w:rPr>
          <w:b/>
        </w:rPr>
        <w:t xml:space="preserve">bankAccountNo - </w:t>
      </w:r>
      <w:r w:rsidRPr="005977A9">
        <w:t>bankszámlaszám</w:t>
      </w:r>
    </w:p>
    <w:p w14:paraId="3E9BABE2" w14:textId="77777777" w:rsidR="00091302" w:rsidRPr="005977A9" w:rsidRDefault="00091302" w:rsidP="00091302">
      <w:pPr>
        <w:jc w:val="both"/>
        <w:rPr>
          <w:rFonts w:ascii="Calibri" w:eastAsia="Calibri" w:hAnsi="Calibri" w:cs="Calibri"/>
        </w:rPr>
      </w:pPr>
    </w:p>
    <w:p w14:paraId="751DD1D8" w14:textId="77777777" w:rsidR="00091302" w:rsidRPr="005977A9" w:rsidRDefault="00091302" w:rsidP="00091302">
      <w:pPr>
        <w:pStyle w:val="Cmsor3"/>
      </w:pPr>
      <w:bookmarkStart w:id="1432" w:name="_Toc195567198"/>
      <w:r w:rsidRPr="005977A9">
        <w:rPr>
          <w:lang w:val="en-US"/>
        </w:rPr>
        <w:t>Pénztárnyitás bizonylat</w:t>
      </w:r>
      <w:bookmarkEnd w:id="1432"/>
    </w:p>
    <w:p w14:paraId="14083605"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Pénztárnyitás bizonylat felelős az adóügyi nap megnyitásáért és tartalmazza a pénztárban található kezdő pénzmennyiséget, azaz az előző napi zárás óta az üzletben maradt összeget. Elkészítését  követően lehetőség nyílik további értékesítési, illetve jelentés bizonylatok létrehozására. Az aktuálisan nyitott adóügyi napot a megnyitás naptári napján kell lezárni. Ennek hiányában a naptári nap végén a FAM automatikusan elvégzi a napi zárást (bővebb információ az </w:t>
      </w:r>
      <w:hyperlink w:anchor="_Automatikus_napzárás" w:history="1">
        <w:r w:rsidRPr="00010356">
          <w:rPr>
            <w:rStyle w:val="Hiperhivatkozs"/>
            <w:rFonts w:ascii="Calibri" w:eastAsia="Calibri" w:hAnsi="Calibri" w:cs="Calibri"/>
            <w:lang w:val="hu-HU"/>
          </w:rPr>
          <w:t>Automatikus napzárás</w:t>
        </w:r>
      </w:hyperlink>
      <w:r w:rsidRPr="00010356">
        <w:rPr>
          <w:rFonts w:ascii="Calibri" w:eastAsia="Calibri" w:hAnsi="Calibri" w:cs="Calibri"/>
          <w:lang w:val="hu-HU"/>
        </w:rPr>
        <w:t xml:space="preserve"> pontban olvasható).</w:t>
      </w:r>
    </w:p>
    <w:p w14:paraId="1A0D1C89" w14:textId="77777777" w:rsidR="00091302" w:rsidRPr="00010356" w:rsidRDefault="00091302" w:rsidP="00091302">
      <w:pPr>
        <w:jc w:val="both"/>
        <w:rPr>
          <w:rFonts w:ascii="Calibri" w:eastAsia="Calibri" w:hAnsi="Calibri" w:cs="Calibri"/>
          <w:lang w:val="hu-HU"/>
        </w:rPr>
      </w:pPr>
    </w:p>
    <w:p w14:paraId="040C6886"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 Pénztárnyitás bizonylat elkészítése egyetlen API hívással történik.</w:t>
      </w:r>
    </w:p>
    <w:p w14:paraId="6B128B5C" w14:textId="77777777" w:rsidR="00091302" w:rsidRPr="00010356" w:rsidRDefault="00091302" w:rsidP="00091302">
      <w:pPr>
        <w:jc w:val="both"/>
        <w:rPr>
          <w:lang w:val="hu-HU"/>
        </w:rPr>
      </w:pPr>
    </w:p>
    <w:p w14:paraId="4179287B" w14:textId="77777777" w:rsidR="00091302" w:rsidRPr="005977A9" w:rsidRDefault="00091302" w:rsidP="00091302">
      <w:pPr>
        <w:pStyle w:val="Cmsor4"/>
      </w:pPr>
      <w:r w:rsidRPr="005977A9">
        <w:rPr>
          <w:lang w:val="en-US"/>
        </w:rPr>
        <w:t xml:space="preserve">Pénztárnyitás bizonylat létrehozása </w:t>
      </w:r>
    </w:p>
    <w:p w14:paraId="6012CB47" w14:textId="77777777" w:rsidR="00091302" w:rsidRPr="00010356" w:rsidRDefault="00091302" w:rsidP="00091302">
      <w:pPr>
        <w:jc w:val="both"/>
        <w:rPr>
          <w:lang w:val="hu-HU"/>
        </w:rPr>
      </w:pPr>
      <w:r w:rsidRPr="00010356">
        <w:rPr>
          <w:rFonts w:ascii="Calibri" w:eastAsia="Calibri" w:hAnsi="Calibri" w:cs="Calibri"/>
          <w:lang w:val="hu-HU"/>
        </w:rPr>
        <w:t>A Pénztárnyitás bizonylat létrehozása csak akkor lehetséges, ha megtörtént a FAM üzembe helyezése és nincs blokkolt vagy üzemeltetés felfüggesztett állapotban, illetve, ha az előző adóügyi nap lezárásra került. A bizonylat létrehozásába beletartozik a Pénztárnyitás bizonylat adatszerkezetének adatbázisba mentése, valamint az adóügyi nap azonosítóinak nyilvántartása a FAM-on belül.</w:t>
      </w:r>
    </w:p>
    <w:p w14:paraId="4C0D3F67" w14:textId="77777777" w:rsidR="00091302" w:rsidRPr="00010356" w:rsidRDefault="00091302" w:rsidP="00091302">
      <w:pPr>
        <w:jc w:val="both"/>
        <w:rPr>
          <w:lang w:val="hu-HU"/>
        </w:rPr>
      </w:pPr>
    </w:p>
    <w:p w14:paraId="33463FBD" w14:textId="77777777" w:rsidR="00091302" w:rsidRPr="00010356" w:rsidRDefault="00091302" w:rsidP="00091302">
      <w:pPr>
        <w:jc w:val="both"/>
        <w:rPr>
          <w:lang w:val="hu-HU"/>
        </w:rPr>
      </w:pPr>
      <w:r w:rsidRPr="00010356">
        <w:rPr>
          <w:rFonts w:ascii="Calibri" w:eastAsia="Calibri" w:hAnsi="Calibri" w:cs="Calibri"/>
          <w:b/>
          <w:lang w:val="hu-HU"/>
        </w:rPr>
        <w:t xml:space="preserve">API végpont csoport: </w:t>
      </w:r>
      <w:r w:rsidRPr="00010356">
        <w:rPr>
          <w:rFonts w:ascii="Calibri" w:eastAsia="Calibri" w:hAnsi="Calibri" w:cs="Calibri"/>
          <w:lang w:val="hu-HU"/>
        </w:rPr>
        <w:t>FCU interfész/Document - Bizonylatok kezelése</w:t>
      </w:r>
    </w:p>
    <w:p w14:paraId="29081007" w14:textId="77777777" w:rsidR="00091302" w:rsidRPr="00010356" w:rsidRDefault="00091302" w:rsidP="00091302">
      <w:pPr>
        <w:jc w:val="both"/>
        <w:rPr>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355B9244" w14:textId="77777777" w:rsidR="00091302" w:rsidRPr="00010356" w:rsidRDefault="00091302" w:rsidP="00091302">
      <w:pPr>
        <w:jc w:val="both"/>
        <w:rPr>
          <w:lang w:val="pt-BR"/>
        </w:rPr>
      </w:pPr>
      <w:r w:rsidRPr="00010356">
        <w:rPr>
          <w:rFonts w:ascii="Calibri" w:eastAsia="Calibri" w:hAnsi="Calibri" w:cs="Calibri"/>
          <w:b/>
          <w:lang w:val="pt-BR"/>
        </w:rPr>
        <w:t>Végpont HTTP metódusa</w:t>
      </w:r>
      <w:r w:rsidRPr="00010356">
        <w:rPr>
          <w:rFonts w:ascii="Calibri" w:eastAsia="Calibri" w:hAnsi="Calibri" w:cs="Calibri"/>
          <w:lang w:val="pt-BR"/>
        </w:rPr>
        <w:t xml:space="preserve">: POST </w:t>
      </w:r>
    </w:p>
    <w:p w14:paraId="48E4443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5071D9D"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4D07BA85"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DocCreateFiscalDayOpen (DocCreateRequest leszármazottja) </w:t>
      </w:r>
    </w:p>
    <w:p w14:paraId="3C8B59C8"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490022D9" w14:textId="77777777" w:rsidR="00091302" w:rsidRPr="00010356" w:rsidRDefault="00091302" w:rsidP="00091302">
      <w:pPr>
        <w:jc w:val="both"/>
        <w:rPr>
          <w:rFonts w:ascii="Calibri" w:eastAsia="Calibri" w:hAnsi="Calibri" w:cs="Calibri"/>
          <w:lang w:val="pt-BR"/>
        </w:rPr>
      </w:pPr>
    </w:p>
    <w:p w14:paraId="2545CCD4" w14:textId="77777777" w:rsidR="00091302" w:rsidRPr="00010356" w:rsidRDefault="00091302" w:rsidP="00091302">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01CFAD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73ACC8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"createFiscalDayOpen",</w:t>
      </w:r>
    </w:p>
    <w:p w14:paraId="45C47D82" w14:textId="04BA1218"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4BB8C363">
        <w:rPr>
          <w:rFonts w:ascii="Consolas" w:eastAsia="Consolas" w:hAnsi="Consolas" w:cs="Consolas"/>
          <w:color w:val="000000" w:themeColor="text1"/>
          <w:sz w:val="20"/>
          <w:szCs w:val="20"/>
        </w:rPr>
        <w:t xml:space="preserve">        "systemId" : "{{systemId}}",</w:t>
      </w:r>
    </w:p>
    <w:p w14:paraId="1E0FAC6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"cashDrawer" : [ {</w:t>
      </w:r>
    </w:p>
    <w:p w14:paraId="5A55025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ab/>
        <w:t xml:space="preserve"> "name": "Készpénz",</w:t>
      </w:r>
    </w:p>
    <w:p w14:paraId="0A48B707" w14:textId="77777777" w:rsidR="00091302" w:rsidRPr="005977A9" w:rsidRDefault="00091302" w:rsidP="00091302">
      <w:pPr>
        <w:shd w:val="clear" w:color="auto" w:fill="F2F2F2" w:themeFill="background1" w:themeFillShade="F2"/>
        <w:spacing w:line="270" w:lineRule="exact"/>
        <w:ind w:firstLine="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"moneyCat" : "CASH",</w:t>
      </w:r>
    </w:p>
    <w:p w14:paraId="22A24A1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"moneySubCat" : null,</w:t>
      </w:r>
    </w:p>
    <w:p w14:paraId="4700C67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"moneyAmount" : "100000.00",</w:t>
      </w:r>
    </w:p>
    <w:p w14:paraId="03CBB8D4" w14:textId="2620E516"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4BB8C363">
        <w:rPr>
          <w:rFonts w:ascii="Consolas" w:eastAsia="Consolas" w:hAnsi="Consolas" w:cs="Consolas"/>
          <w:color w:val="000000" w:themeColor="text1"/>
          <w:sz w:val="20"/>
          <w:szCs w:val="20"/>
        </w:rPr>
        <w:t xml:space="preserve">              "currency" : "{{currency}}"</w:t>
      </w:r>
    </w:p>
    <w:p w14:paraId="397E437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BEE99F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"docCustomInfo": [{</w:t>
      </w:r>
    </w:p>
    <w:p w14:paraId="4B94CCD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"text",</w:t>
      </w:r>
    </w:p>
    <w:p w14:paraId="2682BAC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 "DAY OPEN CUSTOM INFO",</w:t>
      </w:r>
    </w:p>
    <w:p w14:paraId="0044555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588B87E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7BEAA9A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color w:val="000000" w:themeColor="text1"/>
          <w:sz w:val="20"/>
          <w:szCs w:val="20"/>
        </w:rPr>
        <w:t xml:space="preserve">        }]</w:t>
      </w:r>
      <w:r w:rsidRPr="005977A9">
        <w:rPr>
          <w:rFonts w:ascii="Consolas" w:eastAsia="Consolas" w:hAnsi="Consolas" w:cs="Consolas"/>
          <w:sz w:val="20"/>
          <w:szCs w:val="20"/>
        </w:rPr>
        <w:t>,</w:t>
      </w:r>
    </w:p>
    <w:p w14:paraId="747C2F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5B376A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77EAE2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090270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3D991B18" w14:textId="58DE5910"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D93179" w:rsidRPr="006D5B66">
        <w:rPr>
          <w:rFonts w:ascii="Consolas" w:eastAsia="Consolas" w:hAnsi="Consolas" w:cs="Consolas"/>
          <w:sz w:val="20"/>
          <w:szCs w:val="20"/>
          <w:lang w:val="pt-BR"/>
        </w:rPr>
        <w:t>1715088749</w:t>
      </w:r>
      <w:r w:rsidR="00D93179">
        <w:rPr>
          <w:rFonts w:ascii="Consolas" w:eastAsia="Consolas" w:hAnsi="Consolas" w:cs="Consolas"/>
          <w:sz w:val="20"/>
          <w:szCs w:val="20"/>
          <w:lang w:val="pt-BR"/>
        </w:rPr>
        <w:t>000</w:t>
      </w:r>
    </w:p>
    <w:p w14:paraId="35B14B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DA56BA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7E20C8D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AC545F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0D1992DC"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REST interfészét informálja a HTTP kérésben beküldött adatszerkezet típusáról (=createFiscalDayOpen)</w:t>
      </w:r>
    </w:p>
    <w:p w14:paraId="2923C702"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 A FAM példányt azonosító egyedi azonosító (AP szám)</w:t>
      </w:r>
    </w:p>
    <w:p w14:paraId="5C965D55" w14:textId="77777777" w:rsidR="00091302" w:rsidRPr="005977A9" w:rsidRDefault="00091302" w:rsidP="00B97AE5">
      <w:pPr>
        <w:pStyle w:val="Listaszerbekezds"/>
        <w:numPr>
          <w:ilvl w:val="0"/>
          <w:numId w:val="25"/>
        </w:numPr>
        <w:spacing w:before="0" w:after="0"/>
        <w:jc w:val="both"/>
      </w:pPr>
      <w:r w:rsidRPr="005977A9">
        <w:rPr>
          <w:b/>
        </w:rPr>
        <w:t xml:space="preserve">cashDrawer </w:t>
      </w:r>
      <w:r w:rsidRPr="005977A9">
        <w:t xml:space="preserve">- A pénztárnyitás bizonylat létrehozásának adatszerkezete lehetőséget nyújt, hogy a kérésben megadjuk a nyitó pénzkészletet. A fizetőeszközöket típusonként elválasztva kell szerepeltetni a listában. Adatszerkezetét a </w:t>
      </w:r>
      <w:hyperlink w:anchor="_PaymentDetails_-_Bizonylat" w:history="1">
        <w:r w:rsidRPr="005977A9">
          <w:rPr>
            <w:rStyle w:val="Hiperhivatkozs"/>
          </w:rPr>
          <w:t>PaymentDetails – Bizonylat pénzösszeg adatai</w:t>
        </w:r>
      </w:hyperlink>
      <w:r w:rsidRPr="005977A9">
        <w:t xml:space="preserve"> fejezet írja le</w:t>
      </w:r>
    </w:p>
    <w:p w14:paraId="0F877C45" w14:textId="77777777" w:rsidR="00091302" w:rsidRPr="005977A9" w:rsidRDefault="00091302" w:rsidP="00B97AE5">
      <w:pPr>
        <w:pStyle w:val="Listaszerbekezds"/>
        <w:numPr>
          <w:ilvl w:val="0"/>
          <w:numId w:val="25"/>
        </w:numPr>
        <w:spacing w:before="0" w:after="0"/>
        <w:jc w:val="both"/>
      </w:pPr>
      <w:r w:rsidRPr="005977A9">
        <w:rPr>
          <w:b/>
        </w:rPr>
        <w:t xml:space="preserve">docCustomInfo </w:t>
      </w:r>
      <w:r w:rsidRPr="005977A9">
        <w:t xml:space="preserve">- A pénztárnyitás bizonylathoz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 </w:t>
      </w:r>
    </w:p>
    <w:p w14:paraId="5BB7163E"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melléklet</w:t>
      </w:r>
    </w:p>
    <w:p w14:paraId="19DD24B0"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 kapcsolódó adatstruktúra leírója a </w:t>
      </w:r>
      <w:hyperlink w:anchor="_Bizonylat_melléklet_-" w:history="1">
        <w:r w:rsidRPr="005977A9">
          <w:rPr>
            <w:rStyle w:val="Hiperhivatkozs"/>
            <w:rFonts w:asciiTheme="minorHAnsi" w:hAnsiTheme="minorHAnsi" w:cstheme="minorHAnsi"/>
          </w:rPr>
          <w:t>Bizonylat melléklet - Attachment</w:t>
        </w:r>
      </w:hyperlink>
      <w:r w:rsidRPr="005977A9">
        <w:rPr>
          <w:rFonts w:asciiTheme="minorHAnsi" w:hAnsiTheme="minorHAnsi" w:cstheme="minorHAnsi"/>
        </w:rPr>
        <w:t xml:space="preserve"> </w:t>
      </w:r>
      <w:r w:rsidRPr="005977A9">
        <w:t>pont alatt található.</w:t>
      </w:r>
    </w:p>
    <w:p w14:paraId="53D53772" w14:textId="77777777" w:rsidR="00091302" w:rsidRPr="005977A9" w:rsidRDefault="00091302" w:rsidP="00B97AE5">
      <w:pPr>
        <w:pStyle w:val="Listaszerbekezds"/>
        <w:numPr>
          <w:ilvl w:val="0"/>
          <w:numId w:val="25"/>
        </w:numPr>
        <w:spacing w:before="0" w:after="0"/>
        <w:jc w:val="both"/>
      </w:pPr>
      <w:r w:rsidRPr="005977A9">
        <w:rPr>
          <w:b/>
        </w:rPr>
        <w:t xml:space="preserve">createDownloadInfo </w:t>
      </w:r>
      <w:r w:rsidRPr="005977A9">
        <w:t xml:space="preserve">- a bizonylatmásolatra nyomtatandó vagy képernyőn megjelenítendő, a bizonylat letöltési információit tartalmazó QR kód generálásának kapcsolója. </w:t>
      </w:r>
      <w:r w:rsidRPr="005977A9">
        <w:br/>
        <w:t xml:space="preserve">A tartalma az </w:t>
      </w:r>
      <w:hyperlink w:anchor="_Az_e-pénztárgép_kimeneti" w:history="1">
        <w:r w:rsidRPr="005977A9">
          <w:rPr>
            <w:rStyle w:val="Hiperhivatkozs"/>
          </w:rPr>
          <w:t>Az e-pénztárgép kimeneti QR-kód képzése</w:t>
        </w:r>
      </w:hyperlink>
      <w:r w:rsidRPr="005977A9">
        <w:t xml:space="preserve"> fejezetben van kifejtve.</w:t>
      </w:r>
    </w:p>
    <w:p w14:paraId="35BD0381" w14:textId="77777777" w:rsidR="00091302" w:rsidRPr="005977A9" w:rsidRDefault="00091302" w:rsidP="00B97AE5">
      <w:pPr>
        <w:pStyle w:val="Listaszerbekezds"/>
        <w:numPr>
          <w:ilvl w:val="0"/>
          <w:numId w:val="25"/>
        </w:numPr>
      </w:pPr>
      <w:r w:rsidRPr="005977A9">
        <w:rPr>
          <w:b/>
        </w:rPr>
        <w:t xml:space="preserve">submitKeyRequest </w:t>
      </w:r>
      <w:r w:rsidRPr="005977A9">
        <w:t xml:space="preserve">– A kliens alkalmazás által a vevői alkalmazás által generált QR kódból beolvasott adatok átadására használt adatszerkezet. A mezők kifejtése a </w:t>
      </w:r>
      <w:hyperlink w:anchor="_Vevői_alkalmazásból_beolvasott" w:history="1">
        <w:r w:rsidRPr="005977A9">
          <w:rPr>
            <w:rStyle w:val="Hiperhivatkozs"/>
          </w:rPr>
          <w:t>Vevői alkalmazásból beolvasott adatok</w:t>
        </w:r>
      </w:hyperlink>
      <w:r w:rsidRPr="005977A9">
        <w:t xml:space="preserve"> pont alatt olvasható.</w:t>
      </w:r>
    </w:p>
    <w:p w14:paraId="2F3C45B4" w14:textId="77777777" w:rsidR="00091302" w:rsidRPr="005977A9" w:rsidRDefault="00091302" w:rsidP="00091302">
      <w:pPr>
        <w:jc w:val="both"/>
      </w:pPr>
    </w:p>
    <w:p w14:paraId="364ADC10"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70E92B3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C2B381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6114A2A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"success",</w:t>
      </w:r>
    </w:p>
    <w:p w14:paraId="6FB0ACA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"fiscalDayNo": 1,</w:t>
      </w:r>
    </w:p>
    <w:p w14:paraId="67DC16D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"documentId": 1,</w:t>
      </w:r>
    </w:p>
    <w:p w14:paraId="0164714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"documentData": [</w:t>
      </w:r>
    </w:p>
    <w:p w14:paraId="05595A8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FF1A77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"docCreate",</w:t>
      </w:r>
    </w:p>
    <w:p w14:paraId="04B219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F8415E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949D25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017BBC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sz w:val="20"/>
          <w:szCs w:val="20"/>
        </w:rPr>
        <w:t xml:space="preserve">    "docDownloadInfo": "{...}"</w:t>
      </w:r>
    </w:p>
    <w:p w14:paraId="198CCA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93C4DA4"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297B7016"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7F87B7DB"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létrehozott pénztárnyitás bizonylat egyedi azonosítója</w:t>
      </w:r>
    </w:p>
    <w:p w14:paraId="14A551C9" w14:textId="77777777" w:rsidR="00091302" w:rsidRPr="005977A9" w:rsidRDefault="00091302" w:rsidP="00B97AE5">
      <w:pPr>
        <w:pStyle w:val="Listaszerbekezds"/>
        <w:numPr>
          <w:ilvl w:val="0"/>
          <w:numId w:val="25"/>
        </w:numPr>
        <w:spacing w:before="0" w:after="0"/>
      </w:pPr>
      <w:r w:rsidRPr="005977A9">
        <w:rPr>
          <w:b/>
        </w:rPr>
        <w:t>documentData</w:t>
      </w:r>
      <w:r w:rsidRPr="005977A9">
        <w:t xml:space="preserve"> -  A bizonylatkép megjelenítéséhez szükséges adatok </w:t>
      </w:r>
      <w:r w:rsidRPr="005977A9">
        <w:br/>
        <w:t>(@type = docCreate)</w:t>
      </w:r>
    </w:p>
    <w:p w14:paraId="253F3DD9" w14:textId="77777777" w:rsidR="00091302" w:rsidRPr="005977A9" w:rsidRDefault="00091302" w:rsidP="00B97AE5">
      <w:pPr>
        <w:pStyle w:val="Listaszerbekezds"/>
        <w:numPr>
          <w:ilvl w:val="0"/>
          <w:numId w:val="25"/>
        </w:numPr>
        <w:spacing w:before="0" w:after="0"/>
      </w:pPr>
      <w:r w:rsidRPr="005977A9">
        <w:rPr>
          <w:b/>
        </w:rPr>
        <w:t>docDownloadInfo</w:t>
      </w:r>
      <w:r w:rsidRPr="005977A9">
        <w:t xml:space="preserve"> - a bizonylatmásolatra nyomtatandó, az e-bizonylat letöltési információit tartalmazó QR kód tartalma. </w:t>
      </w:r>
      <w:r w:rsidRPr="005977A9">
        <w:br/>
        <w:t xml:space="preserve">A tartalma az </w:t>
      </w:r>
      <w:hyperlink w:anchor="_Az_e-pénztárgép_kimeneti" w:history="1">
        <w:r w:rsidRPr="005977A9">
          <w:rPr>
            <w:rStyle w:val="Hiperhivatkozs"/>
          </w:rPr>
          <w:t>Az e-pénztárgép kimeneti QR-kód képzése</w:t>
        </w:r>
      </w:hyperlink>
      <w:r w:rsidRPr="005977A9">
        <w:t xml:space="preserve"> fejezetben van kifejtve.</w:t>
      </w:r>
    </w:p>
    <w:p w14:paraId="06347FA8" w14:textId="77777777" w:rsidR="00091302" w:rsidRPr="005977A9" w:rsidRDefault="00091302" w:rsidP="00091302"/>
    <w:p w14:paraId="271210FF"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7B22CC9E" w14:textId="77777777" w:rsidR="00091302" w:rsidRPr="005977A9" w:rsidRDefault="00091302" w:rsidP="00091302">
      <w:pPr>
        <w:jc w:val="both"/>
        <w:rPr>
          <w:rFonts w:asciiTheme="minorHAns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9971808" w14:textId="77777777">
        <w:tc>
          <w:tcPr>
            <w:tcW w:w="2830" w:type="dxa"/>
          </w:tcPr>
          <w:p w14:paraId="0110BC4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7A1341B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4FCCC81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7E262CF1"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0EE9188B" w14:textId="77777777">
        <w:tc>
          <w:tcPr>
            <w:tcW w:w="2830" w:type="dxa"/>
          </w:tcPr>
          <w:p w14:paraId="5481B5C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Az adóügyi nap korábban már megnyitásra került</w:t>
            </w:r>
          </w:p>
        </w:tc>
        <w:tc>
          <w:tcPr>
            <w:tcW w:w="2410" w:type="dxa"/>
          </w:tcPr>
          <w:p w14:paraId="0F26BEE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b/>
                <w:sz w:val="20"/>
                <w:szCs w:val="20"/>
              </w:rPr>
              <w:t>FISCAL_DAY_OPENED_ALREADY</w:t>
            </w:r>
          </w:p>
        </w:tc>
        <w:tc>
          <w:tcPr>
            <w:tcW w:w="425" w:type="dxa"/>
          </w:tcPr>
          <w:p w14:paraId="5C774FB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6839A2C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műveletek folytatása, nyitott adóügyi napot feltételezve, vagy az adóügyi nap zárása.</w:t>
            </w:r>
          </w:p>
          <w:p w14:paraId="062685D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hibaüzenet a napnyitási kísérlet előtt küldött állapotlekérdezéssel megelőzhető.</w:t>
            </w:r>
          </w:p>
        </w:tc>
      </w:tr>
    </w:tbl>
    <w:p w14:paraId="1F5F5002" w14:textId="77777777" w:rsidR="00091302" w:rsidRPr="005977A9" w:rsidRDefault="00091302" w:rsidP="00091302">
      <w:pPr>
        <w:jc w:val="both"/>
      </w:pPr>
    </w:p>
    <w:p w14:paraId="268D2974" w14:textId="77777777" w:rsidR="00091302" w:rsidRPr="005977A9" w:rsidRDefault="00091302" w:rsidP="00091302">
      <w:pPr>
        <w:pStyle w:val="Cmsor3"/>
      </w:pPr>
      <w:bookmarkStart w:id="1433" w:name="_Toc167061718"/>
      <w:bookmarkStart w:id="1434" w:name="_Toc978556409"/>
      <w:bookmarkStart w:id="1435" w:name="_Toc195567199"/>
      <w:r w:rsidRPr="005977A9">
        <w:rPr>
          <w:lang w:val="en-US"/>
        </w:rPr>
        <w:t>Nyugta</w:t>
      </w:r>
      <w:bookmarkEnd w:id="1433"/>
      <w:bookmarkEnd w:id="1434"/>
      <w:bookmarkEnd w:id="1435"/>
    </w:p>
    <w:p w14:paraId="107C20FC" w14:textId="77777777" w:rsidR="00091302" w:rsidRPr="00010356" w:rsidRDefault="00091302" w:rsidP="00091302">
      <w:pPr>
        <w:jc w:val="both"/>
        <w:rPr>
          <w:lang w:val="hu-HU"/>
        </w:rPr>
      </w:pPr>
      <w:r w:rsidRPr="00010356">
        <w:rPr>
          <w:rFonts w:ascii="Calibri" w:eastAsia="Calibri" w:hAnsi="Calibri" w:cs="Calibri"/>
          <w:lang w:val="hu-HU"/>
        </w:rPr>
        <w:t>A FAM feladata az aritmetikai feladatok (tételek összegzése) ellátása, és a fizetéssel kapcsolatos számítások elvégzése. A nyugta tartalmazza a vásárolt áru vagy szolgáltatás leírását, az árakat és a mennyiséget, valamint az összesített összeget. Továbbá csatolhatóak hozzá üzleti vagy egyéb célú egyedi információk is.</w:t>
      </w:r>
    </w:p>
    <w:p w14:paraId="050A0EDC" w14:textId="77777777" w:rsidR="00091302" w:rsidRPr="00010356" w:rsidRDefault="00091302" w:rsidP="00091302">
      <w:pPr>
        <w:jc w:val="both"/>
        <w:rPr>
          <w:rFonts w:ascii="Calibri" w:eastAsia="Calibri" w:hAnsi="Calibri" w:cs="Calibri"/>
          <w:lang w:val="hu-HU"/>
        </w:rPr>
      </w:pPr>
    </w:p>
    <w:p w14:paraId="6DE8C0F2" w14:textId="77777777" w:rsidR="00091302" w:rsidRPr="00010356" w:rsidRDefault="00091302" w:rsidP="00091302">
      <w:pPr>
        <w:jc w:val="both"/>
        <w:rPr>
          <w:lang w:val="hu-HU"/>
        </w:rPr>
      </w:pPr>
      <w:r w:rsidRPr="00010356">
        <w:rPr>
          <w:rFonts w:ascii="Calibri" w:eastAsia="Calibri" w:hAnsi="Calibri" w:cs="Calibri"/>
          <w:lang w:val="hu-HU"/>
        </w:rPr>
        <w:t xml:space="preserve">A Nyugta bizonylat elkészítése az alábbi lépésekben történik: </w:t>
      </w:r>
    </w:p>
    <w:p w14:paraId="153EF881" w14:textId="77777777" w:rsidR="00091302" w:rsidRPr="005977A9" w:rsidRDefault="00091302" w:rsidP="00B97AE5">
      <w:pPr>
        <w:pStyle w:val="Listaszerbekezds"/>
        <w:numPr>
          <w:ilvl w:val="0"/>
          <w:numId w:val="25"/>
        </w:numPr>
        <w:spacing w:before="0" w:after="0"/>
        <w:jc w:val="both"/>
      </w:pPr>
      <w:r w:rsidRPr="005977A9">
        <w:t>Nyugta létrehozása, akár tételek megadásával</w:t>
      </w:r>
    </w:p>
    <w:p w14:paraId="2BD0389E" w14:textId="77777777" w:rsidR="00091302" w:rsidRPr="005977A9" w:rsidRDefault="00091302" w:rsidP="00B97AE5">
      <w:pPr>
        <w:pStyle w:val="Listaszerbekezds"/>
        <w:numPr>
          <w:ilvl w:val="0"/>
          <w:numId w:val="25"/>
        </w:numPr>
        <w:spacing w:before="0" w:after="0"/>
        <w:jc w:val="both"/>
      </w:pPr>
      <w:r w:rsidRPr="005977A9">
        <w:t xml:space="preserve">Opcionálisan tetszőleges mennyiségű további tétel hozzáadása a bizonylathoz </w:t>
      </w:r>
    </w:p>
    <w:p w14:paraId="6E18D160" w14:textId="77777777" w:rsidR="00091302" w:rsidRPr="005977A9" w:rsidRDefault="00091302" w:rsidP="00B97AE5">
      <w:pPr>
        <w:pStyle w:val="Listaszerbekezds"/>
        <w:numPr>
          <w:ilvl w:val="0"/>
          <w:numId w:val="25"/>
        </w:numPr>
        <w:spacing w:before="0" w:after="0"/>
        <w:jc w:val="both"/>
      </w:pPr>
      <w:r w:rsidRPr="005977A9">
        <w:t xml:space="preserve">Bizonylat lezárása fizetési adatok megadásával </w:t>
      </w:r>
    </w:p>
    <w:p w14:paraId="492530C2" w14:textId="77777777" w:rsidR="00091302" w:rsidRPr="005977A9" w:rsidRDefault="00091302" w:rsidP="00091302">
      <w:pPr>
        <w:jc w:val="both"/>
      </w:pPr>
    </w:p>
    <w:p w14:paraId="32CC5712" w14:textId="77777777" w:rsidR="00091302" w:rsidRPr="005977A9" w:rsidRDefault="00091302" w:rsidP="00091302">
      <w:pPr>
        <w:pStyle w:val="Cmsor4"/>
      </w:pPr>
      <w:r w:rsidRPr="005977A9">
        <w:rPr>
          <w:lang w:val="en-US"/>
        </w:rPr>
        <w:t xml:space="preserve">Nyugta létrehozása </w:t>
      </w:r>
    </w:p>
    <w:p w14:paraId="64352A26" w14:textId="77777777" w:rsidR="00091302" w:rsidRPr="00010356" w:rsidRDefault="00091302" w:rsidP="00091302">
      <w:pPr>
        <w:jc w:val="both"/>
        <w:rPr>
          <w:lang w:val="hu-HU"/>
        </w:rPr>
      </w:pPr>
      <w:r w:rsidRPr="00010356">
        <w:rPr>
          <w:rFonts w:ascii="Calibri" w:eastAsia="Calibri" w:hAnsi="Calibri" w:cs="Calibri"/>
          <w:lang w:val="hu-HU"/>
        </w:rPr>
        <w:t>A nyugta létrehozása csak nyitott adóügyi napon belül lehetséges. A bizonylat létrehozásába beletartozik a nyugta adatszerkezetének adatbázisba mentése, valamint a nyugta azonosítóinak nyilvántartása az adóügyi napon belül. A nyugta létrehozásának adatszerkezete lehetőséget nyújt, hogy a kérésben több nyugta tételt is megadjunk. Ilyen esetben az FAM a dokumentum létrehozása mellett hozzáadja a tételeket is a nyugtához.</w:t>
      </w:r>
    </w:p>
    <w:p w14:paraId="669EE11F" w14:textId="77777777" w:rsidR="00091302" w:rsidRPr="00010356" w:rsidRDefault="00091302" w:rsidP="00091302">
      <w:pPr>
        <w:jc w:val="both"/>
        <w:rPr>
          <w:lang w:val="hu-HU"/>
        </w:rPr>
      </w:pPr>
    </w:p>
    <w:p w14:paraId="782F62FC"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4CF55FFF"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C709C9D"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DA13FF7"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7353138"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1EADE053"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DocCreateReceipt (DocCreateRequest leszármazottja) </w:t>
      </w:r>
    </w:p>
    <w:p w14:paraId="0F83A5B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xml:space="preserve">: DocCreateDocumentResponse </w:t>
      </w:r>
    </w:p>
    <w:p w14:paraId="48796E51" w14:textId="77777777" w:rsidR="00091302" w:rsidRPr="00010356" w:rsidRDefault="00091302" w:rsidP="00091302">
      <w:pPr>
        <w:jc w:val="both"/>
        <w:rPr>
          <w:lang w:val="pt-BR"/>
        </w:rPr>
      </w:pPr>
    </w:p>
    <w:p w14:paraId="7589F78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48EA220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5927551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"@type":"createReceipt",</w:t>
      </w:r>
    </w:p>
    <w:p w14:paraId="54F8D75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"systemId":"{{systemId}}",</w:t>
      </w:r>
    </w:p>
    <w:p w14:paraId="696AA32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"receiptItems": [{</w:t>
      </w:r>
    </w:p>
    <w:p w14:paraId="3B0150D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"itemName":"Koktélparadicsom",</w:t>
      </w:r>
    </w:p>
    <w:p w14:paraId="3C86AA0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"itemArticleNo":"5998765676545",</w:t>
      </w:r>
    </w:p>
    <w:p w14:paraId="1536E18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"itemUnitPrice":"1499.00",</w:t>
      </w:r>
    </w:p>
    <w:p w14:paraId="75760CD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"itemQty":"1.0000",</w:t>
      </w:r>
    </w:p>
    <w:p w14:paraId="4CD6B0E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"itemUnit":"KILOGRAM",</w:t>
      </w:r>
    </w:p>
    <w:p w14:paraId="634D54E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"itemCat":"SALE",</w:t>
      </w:r>
    </w:p>
    <w:p w14:paraId="28BDEFB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"itemDept":"A",</w:t>
      </w:r>
    </w:p>
    <w:p w14:paraId="19A301C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"itemCustomInfo":[</w:t>
      </w:r>
    </w:p>
    <w:p w14:paraId="1D86DF4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A31111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"@type":"text",</w:t>
      </w:r>
    </w:p>
    <w:p w14:paraId="27699F2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"text":"Szárm. hely: Magyarország",</w:t>
      </w:r>
    </w:p>
    <w:p w14:paraId="1A0CA34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1E055B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4644806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CFDE6A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38741B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6F17654"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w:t>
      </w:r>
    </w:p>
    <w:p w14:paraId="685554B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2CA01FB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15EE6A08" w14:textId="77777777" w:rsidR="00091302" w:rsidRPr="005977A9" w:rsidRDefault="00091302" w:rsidP="00B97AE5">
      <w:pPr>
        <w:pStyle w:val="Listaszerbekezds"/>
        <w:numPr>
          <w:ilvl w:val="0"/>
          <w:numId w:val="58"/>
        </w:numPr>
        <w:spacing w:before="0" w:after="0"/>
        <w:jc w:val="both"/>
      </w:pPr>
      <w:r w:rsidRPr="005977A9">
        <w:rPr>
          <w:b/>
        </w:rPr>
        <w:t>@type*</w:t>
      </w:r>
      <w:r w:rsidRPr="005977A9">
        <w:t xml:space="preserve"> - A FAM Document interfészt informálja a HTTP kérésben beküldött adatszerkezet típusáról  (=createReceipt)</w:t>
      </w:r>
    </w:p>
    <w:p w14:paraId="76667C9C" w14:textId="77777777" w:rsidR="00091302" w:rsidRPr="005977A9" w:rsidRDefault="00091302" w:rsidP="00B97AE5">
      <w:pPr>
        <w:pStyle w:val="Listaszerbekezds"/>
        <w:numPr>
          <w:ilvl w:val="0"/>
          <w:numId w:val="58"/>
        </w:numPr>
        <w:spacing w:before="0" w:after="0"/>
        <w:jc w:val="both"/>
      </w:pPr>
      <w:r w:rsidRPr="005977A9">
        <w:rPr>
          <w:b/>
        </w:rPr>
        <w:t>systemId*</w:t>
      </w:r>
      <w:r w:rsidRPr="005977A9">
        <w:t xml:space="preserve"> - Az FAM példányt azonosító egyedi azonosító (AP szám) </w:t>
      </w:r>
    </w:p>
    <w:p w14:paraId="54C7665B" w14:textId="77777777" w:rsidR="00091302" w:rsidRPr="005977A9" w:rsidRDefault="00091302" w:rsidP="00B97AE5">
      <w:pPr>
        <w:pStyle w:val="Listaszerbekezds"/>
        <w:numPr>
          <w:ilvl w:val="0"/>
          <w:numId w:val="58"/>
        </w:numPr>
      </w:pPr>
      <w:r w:rsidRPr="005977A9">
        <w:rPr>
          <w:b/>
        </w:rPr>
        <w:t xml:space="preserve">receiptItems </w:t>
      </w:r>
      <w:r w:rsidRPr="005977A9">
        <w:t xml:space="preserve">– A kezdeti hozzáadott tételek listája illetve az egyes tételek szerkezeti felépítése. A létrehozásához nem kötelező tétel megadása. </w:t>
      </w:r>
    </w:p>
    <w:p w14:paraId="00AE8A4D" w14:textId="77777777" w:rsidR="00091302" w:rsidRPr="00010356" w:rsidRDefault="00091302" w:rsidP="00091302">
      <w:pPr>
        <w:pStyle w:val="Listaszerbekezds"/>
        <w:numPr>
          <w:ilvl w:val="0"/>
          <w:numId w:val="0"/>
        </w:numPr>
        <w:ind w:left="720"/>
        <w:rPr>
          <w:lang w:val="pt-BR"/>
        </w:rPr>
      </w:pPr>
      <w:r w:rsidRPr="00010356">
        <w:rPr>
          <w:rFonts w:asciiTheme="minorHAnsi" w:hAnsiTheme="minorHAnsi" w:cstheme="minorHAnsi"/>
          <w:lang w:val="pt-BR"/>
        </w:rPr>
        <w:t xml:space="preserve">A kapcsolódó adatstruktúra leírója a </w:t>
      </w:r>
      <w:hyperlink w:anchor="_receiptItems_-_Bizonylat" w:history="1">
        <w:r w:rsidRPr="00010356">
          <w:rPr>
            <w:rStyle w:val="Hiperhivatkozs"/>
            <w:rFonts w:asciiTheme="minorHAnsi" w:hAnsiTheme="minorHAnsi" w:cstheme="minorHAnsi"/>
            <w:lang w:val="pt-BR"/>
          </w:rPr>
          <w:t>receiptItems</w:t>
        </w:r>
      </w:hyperlink>
      <w:r w:rsidRPr="00010356">
        <w:rPr>
          <w:rFonts w:asciiTheme="minorHAnsi" w:hAnsiTheme="minorHAnsi" w:cstheme="minorHAnsi"/>
          <w:lang w:val="pt-BR"/>
        </w:rPr>
        <w:t xml:space="preserve"> </w:t>
      </w:r>
      <w:r w:rsidRPr="00010356">
        <w:rPr>
          <w:lang w:val="pt-BR"/>
        </w:rPr>
        <w:t>pont alatt található.</w:t>
      </w:r>
    </w:p>
    <w:p w14:paraId="42FC6C43" w14:textId="77777777" w:rsidR="00091302" w:rsidRPr="00010356" w:rsidRDefault="00091302" w:rsidP="00091302">
      <w:pPr>
        <w:jc w:val="both"/>
        <w:rPr>
          <w:lang w:val="pt-BR"/>
        </w:rPr>
      </w:pPr>
    </w:p>
    <w:p w14:paraId="68D21A55"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5F492BEF"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w:t>
      </w:r>
    </w:p>
    <w:p w14:paraId="15274FBC"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 xml:space="preserve">    </w:t>
      </w:r>
    </w:p>
    <w:p w14:paraId="202AA5F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010356">
        <w:rPr>
          <w:rFonts w:ascii="Consolas" w:eastAsia="Consolas" w:hAnsi="Consolas" w:cs="Consolas"/>
          <w:color w:val="000000" w:themeColor="text1"/>
          <w:sz w:val="20"/>
          <w:szCs w:val="20"/>
          <w:lang w:val="pt-BR"/>
        </w:rPr>
        <w:t xml:space="preserve">    </w:t>
      </w:r>
      <w:r w:rsidRPr="005977A9">
        <w:rPr>
          <w:rFonts w:ascii="Consolas" w:eastAsia="Consolas" w:hAnsi="Consolas" w:cs="Consolas"/>
          <w:color w:val="000000" w:themeColor="text1"/>
          <w:sz w:val="20"/>
          <w:szCs w:val="20"/>
        </w:rPr>
        <w:t>"resultCode": "SUCCESS",</w:t>
      </w:r>
    </w:p>
    <w:p w14:paraId="1F2D667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2BC1DC5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"fiscalDayNo": 1,</w:t>
      </w:r>
    </w:p>
    <w:p w14:paraId="472EFD60"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5977A9">
        <w:rPr>
          <w:rFonts w:ascii="Consolas" w:eastAsia="Consolas" w:hAnsi="Consolas" w:cs="Consolas"/>
          <w:color w:val="000000" w:themeColor="text1"/>
          <w:sz w:val="20"/>
          <w:szCs w:val="20"/>
        </w:rPr>
        <w:t xml:space="preserve">    </w:t>
      </w:r>
      <w:r w:rsidRPr="00010356">
        <w:rPr>
          <w:rFonts w:ascii="Consolas" w:eastAsia="Consolas" w:hAnsi="Consolas" w:cs="Consolas"/>
          <w:color w:val="000000" w:themeColor="text1"/>
          <w:sz w:val="20"/>
          <w:szCs w:val="20"/>
          <w:lang w:val="pt-BR"/>
        </w:rPr>
        <w:t>"documentId": 1,</w:t>
      </w:r>
    </w:p>
    <w:p w14:paraId="70BB2ACE"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 xml:space="preserve">    "docTotal": "1499.00",</w:t>
      </w:r>
    </w:p>
    <w:p w14:paraId="5766265B" w14:textId="09BAF16A" w:rsidR="00091302" w:rsidRPr="008D087B"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eastAsia="Consolas"/>
        </w:rPr>
        <w:t xml:space="preserve">    </w:t>
      </w:r>
      <w:r w:rsidRPr="00010356">
        <w:rPr>
          <w:rFonts w:ascii="Consolas" w:eastAsia="Consolas" w:hAnsi="Consolas" w:cs="Consolas"/>
          <w:color w:val="000000" w:themeColor="text1"/>
          <w:sz w:val="20"/>
          <w:szCs w:val="20"/>
        </w:rPr>
        <w:t>"documentData" : [</w:t>
      </w:r>
    </w:p>
    <w:p w14:paraId="04DA6520" w14:textId="77777777" w:rsidR="00091302" w:rsidRPr="00A870D7"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A870D7">
        <w:rPr>
          <w:rFonts w:ascii="Consolas" w:eastAsia="Consolas" w:hAnsi="Consolas" w:cs="Consolas"/>
          <w:color w:val="000000" w:themeColor="text1"/>
          <w:sz w:val="20"/>
          <w:szCs w:val="20"/>
        </w:rPr>
        <w:tab/>
        <w:t>{</w:t>
      </w:r>
    </w:p>
    <w:p w14:paraId="49663DF6"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ab/>
      </w:r>
      <w:r w:rsidRPr="00010356">
        <w:rPr>
          <w:rFonts w:ascii="Consolas" w:eastAsia="Consolas" w:hAnsi="Consolas" w:cs="Consolas"/>
          <w:color w:val="000000" w:themeColor="text1"/>
          <w:sz w:val="20"/>
          <w:szCs w:val="20"/>
          <w:lang w:val="pt-BR"/>
        </w:rPr>
        <w:tab/>
        <w:t>"@type": "docCreate",</w:t>
      </w:r>
    </w:p>
    <w:p w14:paraId="7263EF3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010356">
        <w:rPr>
          <w:rFonts w:ascii="Consolas" w:eastAsia="Consolas" w:hAnsi="Consolas" w:cs="Consolas"/>
          <w:color w:val="000000" w:themeColor="text1"/>
          <w:sz w:val="20"/>
          <w:szCs w:val="20"/>
          <w:lang w:val="pt-BR"/>
        </w:rPr>
        <w:tab/>
      </w:r>
      <w:r w:rsidRPr="00010356">
        <w:rPr>
          <w:rFonts w:ascii="Consolas" w:eastAsia="Consolas" w:hAnsi="Consolas" w:cs="Consolas"/>
          <w:color w:val="000000" w:themeColor="text1"/>
          <w:sz w:val="20"/>
          <w:szCs w:val="20"/>
          <w:lang w:val="pt-BR"/>
        </w:rPr>
        <w:tab/>
      </w:r>
      <w:r w:rsidRPr="005977A9">
        <w:rPr>
          <w:rFonts w:ascii="Consolas" w:eastAsia="Consolas" w:hAnsi="Consolas" w:cs="Consolas"/>
          <w:color w:val="000000" w:themeColor="text1"/>
          <w:sz w:val="20"/>
          <w:szCs w:val="20"/>
        </w:rPr>
        <w:t>...</w:t>
      </w:r>
    </w:p>
    <w:p w14:paraId="7EDC090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A54719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497AD4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"receiptItem",</w:t>
      </w:r>
    </w:p>
    <w:p w14:paraId="79DECEA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"itemId": 1,</w:t>
      </w:r>
    </w:p>
    <w:p w14:paraId="73AA213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"itemSum": "1499.00",</w:t>
      </w:r>
    </w:p>
    <w:p w14:paraId="60CA6C9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"itemName": "Cherry tomato",</w:t>
      </w:r>
    </w:p>
    <w:p w14:paraId="50B4BCB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"itemArticleNo": "5998765676545",</w:t>
      </w:r>
    </w:p>
    <w:p w14:paraId="40B791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"itemUnitPrice": "1499.00",</w:t>
      </w:r>
    </w:p>
    <w:p w14:paraId="5D687FE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"itemQty": "1.0000",</w:t>
      </w:r>
    </w:p>
    <w:p w14:paraId="0CFEED4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 "KILOGRAM",</w:t>
      </w:r>
    </w:p>
    <w:p w14:paraId="2AE2618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"itemCat": "SALE",</w:t>
      </w:r>
    </w:p>
    <w:p w14:paraId="49C4B84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"itemDept": "A",</w:t>
      </w:r>
    </w:p>
    <w:p w14:paraId="1ADF8B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"itemCustomInfo": [</w:t>
      </w:r>
    </w:p>
    <w:p w14:paraId="0D0A21D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8C1AA3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"text",</w:t>
      </w:r>
    </w:p>
    <w:p w14:paraId="18AB1FA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77E9005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 "comment",</w:t>
      </w:r>
    </w:p>
    <w:p w14:paraId="40BEBA7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00404D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53A093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E7F5DE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742ADE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41747B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C2749F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r w:rsidRPr="005977A9">
        <w:rPr>
          <w:rFonts w:ascii="Consolas" w:eastAsia="Consolas" w:hAnsi="Consolas" w:cs="Consolas"/>
          <w:color w:val="000000" w:themeColor="text1"/>
          <w:sz w:val="20"/>
          <w:szCs w:val="20"/>
        </w:rPr>
        <w:br/>
      </w:r>
    </w:p>
    <w:p w14:paraId="2A4D66B1"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76696598"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446B7B7E"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nyugta egyedi azonosítója</w:t>
      </w:r>
    </w:p>
    <w:p w14:paraId="6A6D739A" w14:textId="77777777" w:rsidR="00091302" w:rsidRPr="005977A9" w:rsidRDefault="00091302" w:rsidP="00B97AE5">
      <w:pPr>
        <w:pStyle w:val="Listaszerbekezds"/>
        <w:numPr>
          <w:ilvl w:val="0"/>
          <w:numId w:val="25"/>
        </w:numPr>
        <w:spacing w:before="0" w:after="0"/>
        <w:jc w:val="both"/>
      </w:pPr>
      <w:r w:rsidRPr="005977A9">
        <w:rPr>
          <w:b/>
        </w:rPr>
        <w:t>docTotal</w:t>
      </w:r>
      <w:r w:rsidRPr="005977A9">
        <w:t xml:space="preserve"> – A bizonylat aktuális végösszege</w:t>
      </w:r>
    </w:p>
    <w:p w14:paraId="03F8CB31"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7A97CE05" w14:textId="77777777" w:rsidR="00091302" w:rsidRPr="005977A9" w:rsidRDefault="00091302" w:rsidP="00091302">
      <w:pPr>
        <w:pStyle w:val="Cmsor4"/>
      </w:pPr>
      <w:r w:rsidRPr="005977A9">
        <w:rPr>
          <w:lang w:val="en-US"/>
        </w:rPr>
        <w:t xml:space="preserve">Tétel hozzáadása </w:t>
      </w:r>
    </w:p>
    <w:p w14:paraId="2CC79100" w14:textId="77777777" w:rsidR="00091302" w:rsidRPr="00010356" w:rsidRDefault="00091302" w:rsidP="00091302">
      <w:pPr>
        <w:jc w:val="both"/>
        <w:rPr>
          <w:lang w:val="hu-HU"/>
        </w:rPr>
      </w:pPr>
      <w:r w:rsidRPr="00010356">
        <w:rPr>
          <w:rFonts w:ascii="Calibri" w:eastAsia="Calibri" w:hAnsi="Calibri" w:cs="Calibri"/>
          <w:lang w:val="hu-HU"/>
        </w:rPr>
        <w:t>A megnyitott értékesítési bizonylatokhoz tetszőleges mennyiségű tételt lehet regisztrálni. A tételek hozzáadása során a FAM adatbázisba menti a tétel adatszerkezetét, elvégzi a megfelelő aritmetikai kalkulációkat, valamint inkrementálja a nyugta belső számlálóit. Az értékesítési bizonylatokhoz tétel (receiptItem) adható.</w:t>
      </w:r>
    </w:p>
    <w:p w14:paraId="7F127826" w14:textId="77777777" w:rsidR="00091302" w:rsidRPr="00010356" w:rsidRDefault="00091302" w:rsidP="00091302">
      <w:pPr>
        <w:jc w:val="both"/>
        <w:rPr>
          <w:lang w:val="hu-HU"/>
        </w:rPr>
      </w:pPr>
    </w:p>
    <w:p w14:paraId="02985121"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b/>
          <w:lang w:val="hu-HU"/>
        </w:rPr>
        <w:t xml:space="preserve">API végpont csoport: </w:t>
      </w:r>
      <w:r w:rsidRPr="00010356">
        <w:rPr>
          <w:rFonts w:ascii="Calibri" w:eastAsia="Calibri" w:hAnsi="Calibri" w:cs="Calibri"/>
          <w:lang w:val="hu-HU"/>
        </w:rPr>
        <w:t>FAM interfész/Document - Bizonylatok kezelése</w:t>
      </w:r>
    </w:p>
    <w:p w14:paraId="286D141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BA96E0E" w14:textId="77777777" w:rsidR="00091302" w:rsidRPr="00010356" w:rsidRDefault="00091302" w:rsidP="00091302">
      <w:pPr>
        <w:jc w:val="both"/>
        <w:rPr>
          <w:lang w:val="pt-BR"/>
        </w:rPr>
      </w:pPr>
      <w:r w:rsidRPr="00010356">
        <w:rPr>
          <w:rFonts w:ascii="Calibri" w:eastAsia="Calibri" w:hAnsi="Calibri" w:cs="Calibri"/>
          <w:b/>
          <w:lang w:val="pt-BR"/>
        </w:rPr>
        <w:t>Végpont HTTP metódusa</w:t>
      </w:r>
      <w:r w:rsidRPr="00010356">
        <w:rPr>
          <w:rFonts w:ascii="Calibri" w:eastAsia="Calibri" w:hAnsi="Calibri" w:cs="Calibri"/>
          <w:lang w:val="pt-BR"/>
        </w:rPr>
        <w:t xml:space="preserve">: POST </w:t>
      </w:r>
    </w:p>
    <w:p w14:paraId="2A4F273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DF017E8"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/doc/add-item </w:t>
      </w:r>
    </w:p>
    <w:p w14:paraId="6ED1ECAE"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AddReceiptItemRequest - tétel hozzáadása esetén, (AddItemRequest leszármazottai) </w:t>
      </w:r>
    </w:p>
    <w:p w14:paraId="0671C168"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AddItemDocumentResponse</w:t>
      </w:r>
    </w:p>
    <w:p w14:paraId="55155F5D" w14:textId="77777777" w:rsidR="00091302" w:rsidRPr="005977A9" w:rsidRDefault="00091302" w:rsidP="00091302">
      <w:pPr>
        <w:jc w:val="both"/>
      </w:pPr>
    </w:p>
    <w:p w14:paraId="2FF84F8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641082C0"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6874F8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"addReceiptItem",</w:t>
      </w:r>
    </w:p>
    <w:p w14:paraId="6A63F2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17600CB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5AD496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 [</w:t>
      </w:r>
    </w:p>
    <w:p w14:paraId="289DC9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8572E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p>
    <w:p w14:paraId="53A0F7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6136E5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120927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0444E9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62CC12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49E635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1FB0139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40ECC5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618F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77BAA1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4DE582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78BF46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5D013E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BB00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809DC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D6010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955A1D6"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52E6F0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16622AE"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364D3D76" w14:textId="77777777" w:rsidR="00091302" w:rsidRPr="005977A9" w:rsidRDefault="00091302" w:rsidP="00B97AE5">
      <w:pPr>
        <w:pStyle w:val="Listaszerbekezds"/>
        <w:numPr>
          <w:ilvl w:val="0"/>
          <w:numId w:val="59"/>
        </w:numPr>
        <w:spacing w:before="0" w:after="0"/>
        <w:jc w:val="both"/>
      </w:pPr>
      <w:r w:rsidRPr="005977A9">
        <w:rPr>
          <w:b/>
        </w:rPr>
        <w:t>@type*</w:t>
      </w:r>
      <w:r w:rsidRPr="005977A9">
        <w:t xml:space="preserve"> - A FAM Document interfészt informálja a HTTP kérésben beküldött adatszerkezet típusáról (=addReceiptItem)</w:t>
      </w:r>
    </w:p>
    <w:p w14:paraId="4C3B9FF3" w14:textId="77777777" w:rsidR="00091302" w:rsidRPr="005977A9" w:rsidRDefault="00091302" w:rsidP="00B97AE5">
      <w:pPr>
        <w:pStyle w:val="Listaszerbekezds"/>
        <w:numPr>
          <w:ilvl w:val="0"/>
          <w:numId w:val="59"/>
        </w:numPr>
        <w:spacing w:before="0" w:after="0"/>
        <w:jc w:val="both"/>
      </w:pPr>
      <w:r w:rsidRPr="005977A9">
        <w:rPr>
          <w:b/>
        </w:rPr>
        <w:t>systemId*</w:t>
      </w:r>
      <w:r w:rsidRPr="005977A9">
        <w:t xml:space="preserve"> - A FAM példányt azonosító egyedi azonosító (AP szám)</w:t>
      </w:r>
    </w:p>
    <w:p w14:paraId="2673FD14" w14:textId="77777777" w:rsidR="00091302" w:rsidRPr="005977A9" w:rsidRDefault="00091302" w:rsidP="00B97AE5">
      <w:pPr>
        <w:pStyle w:val="Listaszerbekezds"/>
        <w:numPr>
          <w:ilvl w:val="0"/>
          <w:numId w:val="59"/>
        </w:numPr>
        <w:spacing w:before="0" w:after="0"/>
        <w:jc w:val="both"/>
      </w:pPr>
      <w:r w:rsidRPr="005977A9">
        <w:rPr>
          <w:b/>
        </w:rPr>
        <w:t xml:space="preserve">documentId* </w:t>
      </w:r>
      <w:r w:rsidRPr="005977A9">
        <w:t xml:space="preserve">- A nyugta azonosítója </w:t>
      </w:r>
    </w:p>
    <w:p w14:paraId="4AC0ACE6" w14:textId="77777777" w:rsidR="00091302" w:rsidRPr="005977A9" w:rsidRDefault="00091302" w:rsidP="00B97AE5">
      <w:pPr>
        <w:pStyle w:val="Listaszerbekezds"/>
        <w:numPr>
          <w:ilvl w:val="0"/>
          <w:numId w:val="59"/>
        </w:numPr>
        <w:spacing w:before="0" w:after="0"/>
        <w:jc w:val="both"/>
      </w:pPr>
      <w:r w:rsidRPr="005977A9">
        <w:rPr>
          <w:b/>
        </w:rPr>
        <w:t xml:space="preserve">receiptItems* </w:t>
      </w:r>
      <w:r w:rsidRPr="005977A9">
        <w:t xml:space="preserve">- A nyugtához adott tételek adatszerkezete </w:t>
      </w:r>
    </w:p>
    <w:p w14:paraId="5CB5DC14" w14:textId="77777777" w:rsidR="00091302" w:rsidRPr="005977A9" w:rsidRDefault="00091302" w:rsidP="00091302">
      <w:pPr>
        <w:pStyle w:val="Listaszerbekezds"/>
        <w:numPr>
          <w:ilvl w:val="0"/>
          <w:numId w:val="0"/>
        </w:numPr>
        <w:spacing w:before="0" w:after="0"/>
        <w:ind w:left="720"/>
        <w:jc w:val="both"/>
      </w:pPr>
      <w:r w:rsidRPr="005977A9">
        <w:t xml:space="preserve">A hozzáadott tételek listája illetve az egyes tételek szerkezeti felépítése.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 xml:space="preserve">pont alatt található. </w:t>
      </w:r>
    </w:p>
    <w:p w14:paraId="47C8D404" w14:textId="77777777" w:rsidR="00091302" w:rsidRPr="005977A9" w:rsidRDefault="00091302" w:rsidP="00091302">
      <w:pPr>
        <w:jc w:val="both"/>
      </w:pPr>
    </w:p>
    <w:p w14:paraId="7E7A74BE" w14:textId="77777777" w:rsidR="00091302" w:rsidRPr="005977A9" w:rsidRDefault="00091302" w:rsidP="00091302">
      <w:pPr>
        <w:jc w:val="both"/>
      </w:pPr>
      <w:r w:rsidRPr="005977A9">
        <w:rPr>
          <w:rFonts w:ascii="Calibri" w:eastAsia="Calibri" w:hAnsi="Calibri" w:cs="Calibri"/>
          <w:b/>
        </w:rPr>
        <w:t>Az adott tétel jellegének (itemCat) elfogadott értékei nyugta esetén</w:t>
      </w:r>
      <w:r w:rsidRPr="005977A9">
        <w:rPr>
          <w:rFonts w:ascii="Calibri" w:eastAsia="Calibri" w:hAnsi="Calibri" w:cs="Calibri"/>
        </w:rPr>
        <w:t>:</w:t>
      </w:r>
    </w:p>
    <w:p w14:paraId="3ADD8E51"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SALE</w:t>
      </w:r>
    </w:p>
    <w:p w14:paraId="60A9857A"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VOID_SALE</w:t>
      </w:r>
    </w:p>
    <w:p w14:paraId="6272812B"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DISCOUNT</w:t>
      </w:r>
    </w:p>
    <w:p w14:paraId="5DD24562"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VOID_DISCOUNT</w:t>
      </w:r>
    </w:p>
    <w:p w14:paraId="66BC969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NB_DISCOUNT</w:t>
      </w:r>
    </w:p>
    <w:p w14:paraId="6BEB1951"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VOID_NB_DISCOUNT</w:t>
      </w:r>
    </w:p>
    <w:p w14:paraId="3537242C"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SURCHARGE</w:t>
      </w:r>
    </w:p>
    <w:p w14:paraId="1F738D78"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VOID_SURCHARGE</w:t>
      </w:r>
    </w:p>
    <w:p w14:paraId="2F06F422"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EMPTIES </w:t>
      </w:r>
    </w:p>
    <w:p w14:paraId="38D09764"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VOID_EMPTIES</w:t>
      </w:r>
    </w:p>
    <w:p w14:paraId="354CA568" w14:textId="77777777" w:rsidR="00091302" w:rsidRPr="005977A9" w:rsidRDefault="00091302" w:rsidP="00091302">
      <w:pPr>
        <w:rPr>
          <w:rFonts w:asciiTheme="minorHAnsi" w:hAnsiTheme="minorHAnsi" w:cstheme="minorHAnsi"/>
        </w:rPr>
      </w:pPr>
      <w:r w:rsidRPr="005977A9">
        <w:rPr>
          <w:rFonts w:asciiTheme="minorHAnsi" w:hAnsiTheme="minorHAnsi" w:cstheme="minorHAnsi"/>
        </w:rPr>
        <w:t xml:space="preserve">Az mező értékkészlet listája és az egyes értékek magyarázata a </w:t>
      </w:r>
      <w:hyperlink w:anchor="_itemCat_-_Tétel" w:history="1">
        <w:r w:rsidRPr="005977A9">
          <w:rPr>
            <w:rStyle w:val="Hiperhivatkozs"/>
            <w:rFonts w:asciiTheme="minorHAnsi" w:hAnsiTheme="minorHAnsi" w:cstheme="minorHAnsi"/>
          </w:rPr>
          <w:t>fenti leíró</w:t>
        </w:r>
      </w:hyperlink>
      <w:r w:rsidRPr="005977A9">
        <w:rPr>
          <w:rFonts w:asciiTheme="minorHAnsi" w:hAnsiTheme="minorHAnsi" w:cstheme="minorHAnsi"/>
        </w:rPr>
        <w:t xml:space="preserve"> pontban található.</w:t>
      </w:r>
    </w:p>
    <w:p w14:paraId="58724499" w14:textId="77777777" w:rsidR="00091302" w:rsidRPr="005977A9" w:rsidRDefault="00091302" w:rsidP="00091302">
      <w:pPr>
        <w:jc w:val="both"/>
      </w:pPr>
    </w:p>
    <w:p w14:paraId="32BE75C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4FBA19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1752AD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6FA85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3E06D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3C9EE0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04BC8A3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"docTotal": "1898.00",</w:t>
      </w:r>
    </w:p>
    <w:p w14:paraId="500EF80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694E308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7A7D0C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            </w:t>
      </w:r>
    </w:p>
    <w:p w14:paraId="7C005A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"itemId": 2,</w:t>
      </w:r>
    </w:p>
    <w:p w14:paraId="34A35B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"itemSum": "399.00",</w:t>
      </w:r>
    </w:p>
    <w:p w14:paraId="79ED3CA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 "Favorit white bread",</w:t>
      </w:r>
    </w:p>
    <w:p w14:paraId="1D3C26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"5998576454321",</w:t>
      </w:r>
    </w:p>
    <w:p w14:paraId="278B110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"399.00",</w:t>
      </w:r>
    </w:p>
    <w:p w14:paraId="1D197F3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7631CE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"PIECE",</w:t>
      </w:r>
    </w:p>
    <w:p w14:paraId="6FBF57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"SALE",</w:t>
      </w:r>
    </w:p>
    <w:p w14:paraId="1A8C00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"B",</w:t>
      </w:r>
    </w:p>
    <w:p w14:paraId="07F42B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3D3FD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DA1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4D6356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70D33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507D9E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7E3854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1FC4A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D599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6D1D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169A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2341718"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5366E7EF" w14:textId="77777777" w:rsidR="00091302" w:rsidRPr="005977A9" w:rsidRDefault="00091302" w:rsidP="00B97AE5">
      <w:pPr>
        <w:pStyle w:val="Listaszerbekezds"/>
        <w:numPr>
          <w:ilvl w:val="0"/>
          <w:numId w:val="60"/>
        </w:numPr>
        <w:spacing w:before="0" w:after="0"/>
        <w:jc w:val="both"/>
      </w:pPr>
      <w:r w:rsidRPr="005977A9">
        <w:rPr>
          <w:b/>
        </w:rPr>
        <w:t xml:space="preserve">fiscalDayNo </w:t>
      </w:r>
      <w:r w:rsidRPr="005977A9">
        <w:t>- Az adóügyi nap sorszáma</w:t>
      </w:r>
    </w:p>
    <w:p w14:paraId="2DDC8B2D" w14:textId="77777777" w:rsidR="00091302" w:rsidRPr="005977A9" w:rsidRDefault="00091302" w:rsidP="00B97AE5">
      <w:pPr>
        <w:pStyle w:val="Listaszerbekezds"/>
        <w:numPr>
          <w:ilvl w:val="0"/>
          <w:numId w:val="60"/>
        </w:numPr>
        <w:spacing w:before="0" w:after="0"/>
        <w:jc w:val="both"/>
      </w:pPr>
      <w:r w:rsidRPr="005977A9">
        <w:rPr>
          <w:b/>
        </w:rPr>
        <w:t xml:space="preserve">documentId </w:t>
      </w:r>
      <w:r w:rsidRPr="005977A9">
        <w:t>- A megnyitott nyugta azonosítója</w:t>
      </w:r>
    </w:p>
    <w:p w14:paraId="00D3FE8A" w14:textId="77777777" w:rsidR="00091302" w:rsidRPr="005977A9" w:rsidRDefault="00091302" w:rsidP="00B97AE5">
      <w:pPr>
        <w:pStyle w:val="Listaszerbekezds"/>
        <w:numPr>
          <w:ilvl w:val="0"/>
          <w:numId w:val="60"/>
        </w:numPr>
        <w:spacing w:before="0" w:after="0"/>
        <w:jc w:val="both"/>
      </w:pPr>
      <w:r w:rsidRPr="005977A9">
        <w:rPr>
          <w:b/>
        </w:rPr>
        <w:t xml:space="preserve">docTotal </w:t>
      </w:r>
      <w:r w:rsidRPr="005977A9">
        <w:t>- A nyugta aktuális végösszege</w:t>
      </w:r>
    </w:p>
    <w:p w14:paraId="5FD8A8A8" w14:textId="77777777" w:rsidR="00091302" w:rsidRPr="00010356" w:rsidRDefault="00091302" w:rsidP="00B97AE5">
      <w:pPr>
        <w:pStyle w:val="Listaszerbekezds"/>
        <w:numPr>
          <w:ilvl w:val="0"/>
          <w:numId w:val="60"/>
        </w:numPr>
        <w:spacing w:before="0" w:after="0"/>
        <w:jc w:val="both"/>
        <w:rPr>
          <w:lang w:val="pt-BR"/>
        </w:rPr>
      </w:pPr>
      <w:r w:rsidRPr="00010356">
        <w:rPr>
          <w:b/>
          <w:lang w:val="pt-BR"/>
        </w:rPr>
        <w:t xml:space="preserve">documentData </w:t>
      </w:r>
      <w:r w:rsidRPr="00010356">
        <w:rPr>
          <w:lang w:val="pt-BR"/>
        </w:rPr>
        <w:t>- A bizonylatkép megjelenítéséhez szükséges adatok</w:t>
      </w:r>
    </w:p>
    <w:p w14:paraId="15CB1B8A" w14:textId="77777777" w:rsidR="00091302" w:rsidRPr="005977A9" w:rsidRDefault="00091302" w:rsidP="00091302">
      <w:pPr>
        <w:pStyle w:val="Cmsor4"/>
      </w:pPr>
      <w:bookmarkStart w:id="1436" w:name="_Bizonylat_lezárása"/>
      <w:bookmarkEnd w:id="1436"/>
      <w:r w:rsidRPr="005977A9">
        <w:rPr>
          <w:lang w:val="en-US"/>
        </w:rPr>
        <w:t xml:space="preserve">Bizonylat lezárása </w:t>
      </w:r>
    </w:p>
    <w:p w14:paraId="2BEC284B" w14:textId="77777777" w:rsidR="00091302" w:rsidRPr="00010356" w:rsidRDefault="00091302" w:rsidP="00091302">
      <w:pPr>
        <w:jc w:val="both"/>
        <w:rPr>
          <w:lang w:val="hu-HU"/>
        </w:rPr>
      </w:pPr>
      <w:r w:rsidRPr="00010356">
        <w:rPr>
          <w:rFonts w:ascii="Calibri" w:eastAsia="Calibri" w:hAnsi="Calibri" w:cs="Calibri"/>
          <w:lang w:val="hu-HU"/>
        </w:rPr>
        <w:t>Ha a megnyitott nyugtához megtörtént a tételek felvétele, a bizonylatot le kell zárni. A bizonylat lezárásakor kötelező fizetési információkat megadni, aminek helyességét a FAM ellenőrzi és adatbázisba menti. A nyugta lezárását követően további tételek felvétele a nyugtához nem engedélyezett.</w:t>
      </w:r>
    </w:p>
    <w:p w14:paraId="1DD290B4" w14:textId="77777777" w:rsidR="00091302" w:rsidRPr="00010356" w:rsidRDefault="00091302" w:rsidP="00091302">
      <w:pPr>
        <w:rPr>
          <w:rFonts w:ascii="Calibri" w:eastAsia="Calibri" w:hAnsi="Calibri" w:cs="Calibri"/>
          <w:lang w:val="hu-HU"/>
        </w:rPr>
      </w:pPr>
    </w:p>
    <w:p w14:paraId="3205F97F" w14:textId="77777777" w:rsidR="00091302" w:rsidRPr="00010356" w:rsidRDefault="00091302" w:rsidP="00091302">
      <w:pPr>
        <w:rPr>
          <w:lang w:val="hu-HU"/>
        </w:rPr>
      </w:pPr>
      <w:r w:rsidRPr="00010356">
        <w:rPr>
          <w:rFonts w:ascii="Calibri" w:eastAsia="Calibri" w:hAnsi="Calibri" w:cs="Calibri"/>
          <w:lang w:val="hu-HU"/>
        </w:rPr>
        <w:t xml:space="preserve">A bizonylat elkészítésének kezelő általi </w:t>
      </w:r>
      <w:r w:rsidRPr="00010356">
        <w:rPr>
          <w:rFonts w:ascii="Calibri" w:eastAsia="Calibri" w:hAnsi="Calibri" w:cs="Calibri"/>
          <w:b/>
          <w:lang w:val="hu-HU"/>
        </w:rPr>
        <w:t>megszakítása</w:t>
      </w:r>
      <w:r w:rsidRPr="00010356">
        <w:rPr>
          <w:rFonts w:ascii="Calibri" w:eastAsia="Calibri" w:hAnsi="Calibri" w:cs="Calibri"/>
          <w:lang w:val="hu-HU"/>
        </w:rPr>
        <w:t xml:space="preserve"> is ezen a végponton történik.</w:t>
      </w:r>
    </w:p>
    <w:p w14:paraId="2A414824"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 </w:t>
      </w:r>
    </w:p>
    <w:p w14:paraId="2579601A"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API végpont csoport: FAM interfész/Document - Bizonylatok kezelése</w:t>
      </w:r>
    </w:p>
    <w:p w14:paraId="3C6882D0"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06F3657"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0EBF4F76"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58453BE"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108D52F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w:t>
      </w:r>
    </w:p>
    <w:p w14:paraId="18B50814" w14:textId="77777777" w:rsidR="00091302" w:rsidRPr="005977A9" w:rsidRDefault="00091302" w:rsidP="00B97AE5">
      <w:pPr>
        <w:pStyle w:val="Listaszerbekezds"/>
        <w:numPr>
          <w:ilvl w:val="0"/>
          <w:numId w:val="60"/>
        </w:numPr>
        <w:jc w:val="both"/>
      </w:pPr>
      <w:r w:rsidRPr="005977A9">
        <w:t xml:space="preserve">DocCloseReceipt - nyugta lezárás sikeres értékesítés esetén, </w:t>
      </w:r>
    </w:p>
    <w:p w14:paraId="7403B723" w14:textId="77777777" w:rsidR="00091302" w:rsidRPr="005977A9" w:rsidRDefault="00091302" w:rsidP="00B97AE5">
      <w:pPr>
        <w:pStyle w:val="Listaszerbekezds"/>
        <w:numPr>
          <w:ilvl w:val="0"/>
          <w:numId w:val="60"/>
        </w:numPr>
        <w:jc w:val="both"/>
      </w:pPr>
      <w:r w:rsidRPr="005977A9">
        <w:t xml:space="preserve">DocCloseInterruption - nyugta lezárás megszakított értékesítés esetén (DocCloseRequest leszármazottai) </w:t>
      </w:r>
    </w:p>
    <w:p w14:paraId="4D95ABAE" w14:textId="77777777" w:rsidR="00091302" w:rsidRPr="005977A9" w:rsidRDefault="00091302" w:rsidP="00091302">
      <w:pPr>
        <w:jc w:val="both"/>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01E816B2" w14:textId="77777777" w:rsidR="00091302" w:rsidRPr="005977A9" w:rsidRDefault="00091302" w:rsidP="00091302">
      <w:pPr>
        <w:jc w:val="both"/>
      </w:pPr>
    </w:p>
    <w:p w14:paraId="3FBB4E08" w14:textId="77777777" w:rsidR="00091302" w:rsidRPr="005977A9" w:rsidRDefault="00091302" w:rsidP="00091302">
      <w:pPr>
        <w:jc w:val="both"/>
      </w:pPr>
      <w:r w:rsidRPr="005977A9">
        <w:rPr>
          <w:rFonts w:ascii="Calibri" w:eastAsia="Calibri" w:hAnsi="Calibri" w:cs="Calibri"/>
          <w:b/>
        </w:rPr>
        <w:t xml:space="preserve">Kérés adatszerkezete sikeres értékesítés esetén </w:t>
      </w:r>
    </w:p>
    <w:p w14:paraId="0FAD589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82B33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"closeReceipt",</w:t>
      </w:r>
    </w:p>
    <w:p w14:paraId="7C694F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6F08C2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3E0E89C6" w14:textId="77777777" w:rsidR="00091302" w:rsidRPr="00BC744D" w:rsidRDefault="00091302" w:rsidP="03BE81FC">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"docCustomInfo":[</w:t>
      </w:r>
    </w:p>
    <w:p w14:paraId="4EC83E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1D4D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464384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272D79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68AE15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68F472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CF9C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BC5DE3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60EBA5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B3BC2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4EB300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442A03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1AE2DD7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0C5646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64C9CF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D29D0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83BC2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"1000",</w:t>
      </w:r>
    </w:p>
    <w:p w14:paraId="67952E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612BDB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r w:rsidRPr="005977A9">
        <w:rPr>
          <w:sz w:val="20"/>
          <w:szCs w:val="20"/>
        </w:rPr>
        <w:br/>
      </w:r>
      <w:r w:rsidRPr="005977A9">
        <w:rPr>
          <w:rFonts w:ascii="Calibri" w:eastAsia="Calibri" w:hAnsi="Calibri" w:cs="Calibri"/>
          <w:b/>
        </w:rPr>
        <w:t xml:space="preserve"> </w:t>
      </w:r>
    </w:p>
    <w:p w14:paraId="6AA2730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52323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019281A" w14:textId="77777777" w:rsidR="00091302" w:rsidRPr="005977A9" w:rsidRDefault="00091302" w:rsidP="00B97AE5">
      <w:pPr>
        <w:pStyle w:val="Listaszerbekezds"/>
        <w:numPr>
          <w:ilvl w:val="0"/>
          <w:numId w:val="61"/>
        </w:numPr>
        <w:spacing w:before="0" w:after="0"/>
        <w:jc w:val="both"/>
      </w:pPr>
      <w:r w:rsidRPr="005977A9">
        <w:rPr>
          <w:b/>
        </w:rPr>
        <w:t>@type*</w:t>
      </w:r>
      <w:r w:rsidRPr="005977A9">
        <w:t xml:space="preserve"> - A FAM Document interfészt informálja a HTTP kérésben beküldött adatszerkezet típusáról (=closeReceipt)</w:t>
      </w:r>
    </w:p>
    <w:p w14:paraId="40245BF7" w14:textId="77777777" w:rsidR="00091302" w:rsidRPr="005977A9" w:rsidRDefault="00091302" w:rsidP="00B97AE5">
      <w:pPr>
        <w:pStyle w:val="Listaszerbekezds"/>
        <w:numPr>
          <w:ilvl w:val="0"/>
          <w:numId w:val="61"/>
        </w:numPr>
        <w:spacing w:before="0" w:after="0"/>
        <w:jc w:val="both"/>
      </w:pPr>
      <w:r w:rsidRPr="005977A9">
        <w:rPr>
          <w:b/>
        </w:rPr>
        <w:t>systemId*</w:t>
      </w:r>
      <w:r w:rsidRPr="005977A9">
        <w:t xml:space="preserve"> - A FAM példányt azonosító egyedi azonosító (AP szám)</w:t>
      </w:r>
    </w:p>
    <w:p w14:paraId="4DE8E97F" w14:textId="77777777" w:rsidR="00091302" w:rsidRPr="005977A9" w:rsidRDefault="00091302" w:rsidP="00B97AE5">
      <w:pPr>
        <w:pStyle w:val="Listaszerbekezds"/>
        <w:numPr>
          <w:ilvl w:val="0"/>
          <w:numId w:val="61"/>
        </w:numPr>
        <w:spacing w:before="0" w:after="0"/>
        <w:jc w:val="both"/>
      </w:pPr>
      <w:r w:rsidRPr="005977A9">
        <w:rPr>
          <w:b/>
        </w:rPr>
        <w:t xml:space="preserve">documentId* </w:t>
      </w:r>
      <w:r w:rsidRPr="005977A9">
        <w:t xml:space="preserve">- A nyugta azonosítója </w:t>
      </w:r>
    </w:p>
    <w:p w14:paraId="7B529403" w14:textId="77777777" w:rsidR="00091302" w:rsidRPr="005977A9" w:rsidRDefault="00091302" w:rsidP="00B97AE5">
      <w:pPr>
        <w:pStyle w:val="Listaszerbekezds"/>
        <w:numPr>
          <w:ilvl w:val="0"/>
          <w:numId w:val="61"/>
        </w:numPr>
        <w:spacing w:before="0" w:after="0"/>
        <w:jc w:val="both"/>
      </w:pPr>
      <w:r w:rsidRPr="005977A9">
        <w:rPr>
          <w:b/>
        </w:rPr>
        <w:t xml:space="preserve">docCustomInfo </w:t>
      </w:r>
      <w:r w:rsidRPr="005977A9">
        <w:t xml:space="preserve">- A nyugtához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w:t>
      </w:r>
    </w:p>
    <w:p w14:paraId="2A051FFE" w14:textId="77777777" w:rsidR="00091302" w:rsidRPr="005977A9" w:rsidRDefault="00091302" w:rsidP="00B97AE5">
      <w:pPr>
        <w:pStyle w:val="Listaszerbekezds"/>
        <w:numPr>
          <w:ilvl w:val="0"/>
          <w:numId w:val="61"/>
        </w:numPr>
        <w:spacing w:before="0" w:after="0"/>
        <w:jc w:val="both"/>
      </w:pPr>
      <w:r w:rsidRPr="005977A9">
        <w:rPr>
          <w:b/>
        </w:rPr>
        <w:t>paymentDetails*</w:t>
      </w:r>
      <w:r w:rsidRPr="005977A9">
        <w:t xml:space="preserve"> - A paymentDetails adatszerkezetét a PaymentDetails – Bizonylat pénzösszeg adatai fejezet írja le</w:t>
      </w:r>
    </w:p>
    <w:p w14:paraId="21A91224" w14:textId="77777777" w:rsidR="00091302" w:rsidRPr="005977A9" w:rsidRDefault="00091302" w:rsidP="00B97AE5">
      <w:pPr>
        <w:pStyle w:val="Listaszerbekezds"/>
        <w:numPr>
          <w:ilvl w:val="0"/>
          <w:numId w:val="61"/>
        </w:numPr>
        <w:spacing w:before="0" w:after="0"/>
        <w:jc w:val="both"/>
      </w:pPr>
      <w:r w:rsidRPr="005977A9">
        <w:rPr>
          <w:b/>
        </w:rPr>
        <w:t xml:space="preserve">serviceFee – </w:t>
      </w:r>
      <w:r w:rsidRPr="005977A9">
        <w:t>Felszolgálási díj</w:t>
      </w:r>
    </w:p>
    <w:p w14:paraId="6E29B1C3" w14:textId="77777777" w:rsidR="00091302" w:rsidRPr="005977A9" w:rsidRDefault="00091302" w:rsidP="00B97AE5">
      <w:pPr>
        <w:pStyle w:val="Listaszerbekezds"/>
        <w:numPr>
          <w:ilvl w:val="0"/>
          <w:numId w:val="61"/>
        </w:numPr>
        <w:spacing w:before="0" w:after="0"/>
        <w:jc w:val="both"/>
      </w:pPr>
      <w:r w:rsidRPr="005977A9">
        <w:rPr>
          <w:b/>
        </w:rPr>
        <w:t>attachment</w:t>
      </w:r>
      <w:r w:rsidRPr="005977A9">
        <w:t xml:space="preserve"> - Nyugta melléklet</w:t>
      </w:r>
    </w:p>
    <w:p w14:paraId="50957901" w14:textId="77777777" w:rsidR="00091302" w:rsidRPr="005977A9" w:rsidRDefault="00091302" w:rsidP="00091302">
      <w:pPr>
        <w:jc w:val="both"/>
      </w:pPr>
    </w:p>
    <w:p w14:paraId="114FFC40" w14:textId="77777777" w:rsidR="00091302" w:rsidRPr="005977A9" w:rsidRDefault="00091302" w:rsidP="00091302">
      <w:pPr>
        <w:jc w:val="both"/>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448CD1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94A586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642F18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7DD27E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0F58B7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w:t>
      </w:r>
    </w:p>
    <w:p w14:paraId="597EC8D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6FEBD5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45683B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4AB103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3ECC79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2DB2A59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9870CE9" w14:textId="77777777" w:rsidR="00091302" w:rsidRPr="005977A9" w:rsidRDefault="00091302" w:rsidP="00091302">
      <w:pPr>
        <w:jc w:val="both"/>
        <w:rPr>
          <w:u w:val="single"/>
        </w:rPr>
      </w:pPr>
      <w:r w:rsidRPr="005977A9">
        <w:rPr>
          <w:rFonts w:ascii="Calibri" w:eastAsia="Calibri" w:hAnsi="Calibri" w:cs="Calibri"/>
          <w:sz w:val="20"/>
          <w:szCs w:val="20"/>
        </w:rPr>
        <w:t>* Megadása kötelező</w:t>
      </w:r>
      <w:r w:rsidRPr="005977A9">
        <w:rPr>
          <w:rFonts w:ascii="Calibri" w:eastAsia="Calibri" w:hAnsi="Calibri" w:cs="Calibri"/>
          <w:u w:val="single"/>
        </w:rPr>
        <w:t xml:space="preserve"> </w:t>
      </w:r>
    </w:p>
    <w:p w14:paraId="0D0720F0" w14:textId="77777777" w:rsidR="00091302" w:rsidRPr="005977A9" w:rsidRDefault="00091302" w:rsidP="00B97AE5">
      <w:pPr>
        <w:pStyle w:val="Listaszerbekezds"/>
        <w:numPr>
          <w:ilvl w:val="0"/>
          <w:numId w:val="25"/>
        </w:numPr>
        <w:spacing w:before="0" w:after="0"/>
        <w:jc w:val="both"/>
      </w:pPr>
      <w:r w:rsidRPr="005977A9">
        <w:rPr>
          <w:b/>
        </w:rPr>
        <w:t>@type*</w:t>
      </w:r>
      <w:r w:rsidRPr="005977A9">
        <w:t>- A FAM Document interfészt informálja a HTTP kérésben beküldött adatszerkezet típusáról (=closeInterruption)</w:t>
      </w:r>
    </w:p>
    <w:p w14:paraId="658745F1" w14:textId="77777777" w:rsidR="00091302" w:rsidRPr="005977A9" w:rsidRDefault="00091302" w:rsidP="00B97AE5">
      <w:pPr>
        <w:pStyle w:val="Listaszerbekezds"/>
        <w:numPr>
          <w:ilvl w:val="0"/>
          <w:numId w:val="25"/>
        </w:numPr>
        <w:spacing w:before="0" w:after="0"/>
        <w:jc w:val="both"/>
      </w:pPr>
      <w:r w:rsidRPr="005977A9">
        <w:rPr>
          <w:b/>
        </w:rPr>
        <w:t xml:space="preserve">systemId* </w:t>
      </w:r>
      <w:r w:rsidRPr="005977A9">
        <w:t>- A FAM példányt azonosító egyedi azonosító (AP szám)</w:t>
      </w:r>
    </w:p>
    <w:p w14:paraId="11931595" w14:textId="77777777" w:rsidR="00091302" w:rsidRPr="005977A9" w:rsidRDefault="00091302" w:rsidP="00B97AE5">
      <w:pPr>
        <w:pStyle w:val="Listaszerbekezds"/>
        <w:numPr>
          <w:ilvl w:val="0"/>
          <w:numId w:val="25"/>
        </w:numPr>
        <w:spacing w:before="0" w:after="0"/>
        <w:jc w:val="both"/>
      </w:pPr>
      <w:r w:rsidRPr="005977A9">
        <w:rPr>
          <w:b/>
        </w:rPr>
        <w:t xml:space="preserve">documentDescriptor* </w:t>
      </w:r>
      <w:r w:rsidRPr="005977A9">
        <w:t>- A bizonylatokat azonosító adatszerkezet</w:t>
      </w:r>
    </w:p>
    <w:p w14:paraId="52AF9F3D" w14:textId="77777777" w:rsidR="00091302" w:rsidRPr="00010356" w:rsidRDefault="00091302" w:rsidP="00091302">
      <w:pPr>
        <w:pStyle w:val="Listaszerbekezds"/>
        <w:numPr>
          <w:ilvl w:val="0"/>
          <w:numId w:val="0"/>
        </w:numPr>
        <w:spacing w:before="0" w:after="0"/>
        <w:ind w:left="720"/>
        <w:jc w:val="both"/>
        <w:rPr>
          <w:lang w:val="pt-BR"/>
        </w:rPr>
      </w:pPr>
      <w:r w:rsidRPr="00010356">
        <w:rPr>
          <w:rFonts w:asciiTheme="minorHAnsi" w:hAnsiTheme="minorHAnsi" w:cstheme="minorHAnsi"/>
          <w:lang w:val="pt-BR"/>
        </w:rPr>
        <w:t xml:space="preserve">A kapcsolódó adatstruktúra leírója a </w:t>
      </w:r>
      <w:hyperlink w:anchor="_documentDescriptor" w:history="1">
        <w:r w:rsidRPr="007A4A62">
          <w:rPr>
            <w:rStyle w:val="Hiperhivatkozs"/>
            <w:lang w:val="pt-BR"/>
          </w:rPr>
          <w:t>documentDescriptor</w:t>
        </w:r>
      </w:hyperlink>
      <w:r w:rsidRPr="00010356">
        <w:rPr>
          <w:lang w:val="pt-BR"/>
        </w:rPr>
        <w:t xml:space="preserve"> pont alatt található.</w:t>
      </w:r>
    </w:p>
    <w:p w14:paraId="367CC426" w14:textId="77777777" w:rsidR="00091302" w:rsidRPr="005977A9" w:rsidRDefault="00091302" w:rsidP="00B97AE5">
      <w:pPr>
        <w:pStyle w:val="Listaszerbekezds"/>
        <w:numPr>
          <w:ilvl w:val="1"/>
          <w:numId w:val="25"/>
        </w:numPr>
        <w:spacing w:before="0" w:after="0"/>
        <w:jc w:val="both"/>
      </w:pPr>
      <w:r w:rsidRPr="005977A9">
        <w:rPr>
          <w:b/>
        </w:rPr>
        <w:t>type</w:t>
      </w:r>
      <w:r w:rsidRPr="005977A9">
        <w:t>* = RECEIPT</w:t>
      </w:r>
    </w:p>
    <w:p w14:paraId="6B7DA93D" w14:textId="77777777" w:rsidR="00091302" w:rsidRPr="005977A9" w:rsidRDefault="00091302" w:rsidP="00091302">
      <w:pPr>
        <w:jc w:val="both"/>
      </w:pPr>
      <w:r w:rsidRPr="005977A9">
        <w:t xml:space="preserve"> </w:t>
      </w:r>
    </w:p>
    <w:p w14:paraId="4ED27548" w14:textId="77777777" w:rsidR="00091302" w:rsidRPr="005977A9" w:rsidRDefault="00091302" w:rsidP="00091302">
      <w:pPr>
        <w:jc w:val="both"/>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7AEA29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43B15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69A405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5485B7E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8EE38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55FC1BD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3C4DD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27DBB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5C7C75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DB387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B70DCA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CD5C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487069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1B8FC7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5F2FC04" w14:textId="77777777" w:rsidR="00091302" w:rsidRPr="005977A9" w:rsidRDefault="00091302" w:rsidP="00091302">
      <w:pPr>
        <w:jc w:val="both"/>
      </w:pPr>
    </w:p>
    <w:p w14:paraId="05BB0F08"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743C56D5"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49DC1AAC"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p>
    <w:p w14:paraId="1BF8048A"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 </w:t>
      </w:r>
      <w:r w:rsidRPr="00010356">
        <w:rPr>
          <w:lang w:val="pt-BR"/>
        </w:rPr>
        <w:br/>
        <w:t>A tartalma az e-pénztárgép kimeneti QR-kód képzése fejezetben van kifejtve</w:t>
      </w:r>
    </w:p>
    <w:p w14:paraId="14D2E3A0" w14:textId="77777777" w:rsidR="00091302" w:rsidRPr="00010356" w:rsidRDefault="00091302" w:rsidP="00091302">
      <w:pPr>
        <w:jc w:val="both"/>
        <w:rPr>
          <w:rFonts w:ascii="Calibri" w:eastAsia="Calibri" w:hAnsi="Calibri" w:cs="Calibri"/>
          <w:color w:val="00000A"/>
          <w:lang w:val="pt-BR"/>
        </w:rPr>
      </w:pPr>
    </w:p>
    <w:p w14:paraId="79731B28"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4FE5C9E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D7FDD9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D63C90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282525E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42D017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3D9D07B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C3D019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B73EEF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9A2D75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72BF02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7BA825C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7CBE7D4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2D86D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3DE38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6F2531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0E08DC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41AB86B9"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C5C3DF9"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29C26BCD"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Tartalma az összes korábban hozzáadott tétel ellentétes előjelekkel, valamint a lezárás adatszerkezete.</w:t>
      </w:r>
    </w:p>
    <w:p w14:paraId="22AE51FE" w14:textId="77777777" w:rsidR="00091302" w:rsidRPr="00010356" w:rsidRDefault="00091302" w:rsidP="00091302">
      <w:pPr>
        <w:jc w:val="both"/>
        <w:rPr>
          <w:rFonts w:ascii="Calibri" w:eastAsia="Calibri" w:hAnsi="Calibri" w:cs="Calibri"/>
          <w:color w:val="00000A"/>
          <w:lang w:val="pt-BR"/>
        </w:rPr>
      </w:pPr>
    </w:p>
    <w:p w14:paraId="148C51CC"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lang w:val="pt-BR"/>
        </w:rPr>
        <w:t xml:space="preserve">A válaszban érkező többi mező értéke </w:t>
      </w:r>
      <w:r w:rsidRPr="00010356">
        <w:rPr>
          <w:rFonts w:ascii="Calibri" w:eastAsia="Calibri" w:hAnsi="Calibri" w:cs="Calibri"/>
          <w:i/>
          <w:lang w:val="pt-BR"/>
        </w:rPr>
        <w:t>null</w:t>
      </w:r>
      <w:r w:rsidRPr="00010356">
        <w:rPr>
          <w:rFonts w:ascii="Calibri" w:eastAsia="Calibri" w:hAnsi="Calibri" w:cs="Calibri"/>
          <w:b/>
          <w:i/>
          <w:lang w:val="pt-BR"/>
        </w:rPr>
        <w:t>.</w:t>
      </w:r>
    </w:p>
    <w:p w14:paraId="662AAE63" w14:textId="77777777" w:rsidR="00091302" w:rsidRPr="005977A9" w:rsidRDefault="00091302" w:rsidP="00091302">
      <w:pPr>
        <w:jc w:val="both"/>
        <w:rPr>
          <w:rFonts w:asciiTheme="minorHAnsi" w:eastAsia="Calibri" w:hAnsiTheme="minorHAnsi" w:cstheme="minorHAnsi"/>
        </w:rPr>
      </w:pPr>
      <w:r w:rsidRPr="00010356">
        <w:rPr>
          <w:rFonts w:asciiTheme="minorHAnsi" w:eastAsia="Calibri" w:hAnsiTheme="minorHAnsi" w:cstheme="minorHAnsi"/>
          <w:lang w:val="pt-BR"/>
        </w:rPr>
        <w:t xml:space="preserve">A rendszer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xml:space="preserve">. </w:t>
      </w:r>
      <w:r w:rsidRPr="005977A9">
        <w:rPr>
          <w:rFonts w:asciiTheme="minorHAnsi" w:eastAsia="Calibri" w:hAnsiTheme="minorHAnsi" w:cstheme="minorHAnsi"/>
        </w:rPr>
        <w:t>Nincs a végpontra vonatkozó egyedi ellenőrzés.</w:t>
      </w:r>
    </w:p>
    <w:p w14:paraId="0E70FD69" w14:textId="77777777" w:rsidR="00091302" w:rsidRPr="005977A9" w:rsidRDefault="00091302" w:rsidP="00091302">
      <w:pPr>
        <w:pStyle w:val="Cmsor3"/>
      </w:pPr>
      <w:bookmarkStart w:id="1437" w:name="_Toc167061719"/>
      <w:bookmarkStart w:id="1438" w:name="_Toc1261669049"/>
      <w:bookmarkStart w:id="1439" w:name="_Toc195567200"/>
      <w:r w:rsidRPr="005977A9">
        <w:rPr>
          <w:lang w:val="en-US"/>
        </w:rPr>
        <w:t>Érvénytelenítő bizonylat</w:t>
      </w:r>
      <w:bookmarkEnd w:id="1437"/>
      <w:bookmarkEnd w:id="1438"/>
      <w:bookmarkEnd w:id="1439"/>
    </w:p>
    <w:p w14:paraId="1FB658C6" w14:textId="77777777" w:rsidR="00091302" w:rsidRPr="00010356" w:rsidRDefault="00091302" w:rsidP="00091302">
      <w:pPr>
        <w:jc w:val="both"/>
        <w:rPr>
          <w:lang w:val="hu-HU"/>
        </w:rPr>
      </w:pPr>
      <w:r w:rsidRPr="00010356">
        <w:rPr>
          <w:rFonts w:ascii="Calibri" w:eastAsia="Calibri" w:hAnsi="Calibri" w:cs="Calibri"/>
          <w:lang w:val="hu-HU"/>
        </w:rPr>
        <w:t>Érvénytelenítő bizonylat kizárólag nyugtáról vagy egyszerűsített számláról készíthető. A bizonylaton fel kell tüntetni a vevő adatait, vagy a érvénytelenítő bizonylat kiadását alátámasztó jegyzőkönyv azonosítószámát, valamint a érvénytelenítés okát. Az érvénytelenítő bizonylathoz is csatolhatóak üzleti vagy egyéb célú egyedi információk.</w:t>
      </w:r>
    </w:p>
    <w:p w14:paraId="31785D2D" w14:textId="77777777" w:rsidR="00091302" w:rsidRPr="00010356" w:rsidRDefault="00091302" w:rsidP="00091302">
      <w:pPr>
        <w:jc w:val="both"/>
        <w:rPr>
          <w:rFonts w:ascii="Calibri" w:eastAsia="Calibri" w:hAnsi="Calibri" w:cs="Calibri"/>
          <w:lang w:val="hu-HU"/>
        </w:rPr>
      </w:pPr>
    </w:p>
    <w:p w14:paraId="719B587E" w14:textId="77777777" w:rsidR="00091302" w:rsidRPr="00010356" w:rsidRDefault="00091302" w:rsidP="00091302">
      <w:pPr>
        <w:jc w:val="both"/>
        <w:rPr>
          <w:lang w:val="hu-HU"/>
        </w:rPr>
      </w:pPr>
      <w:r w:rsidRPr="00010356">
        <w:rPr>
          <w:rFonts w:ascii="Calibri" w:eastAsia="Calibri" w:hAnsi="Calibri" w:cs="Calibri"/>
          <w:lang w:val="hu-HU"/>
        </w:rPr>
        <w:t xml:space="preserve">Az érvénytelenítő bizonylat elkészítése az alábbi lépésekben történik: </w:t>
      </w:r>
    </w:p>
    <w:p w14:paraId="6F9ECF1C" w14:textId="77777777" w:rsidR="00091302" w:rsidRPr="005977A9" w:rsidRDefault="00091302" w:rsidP="00B97AE5">
      <w:pPr>
        <w:pStyle w:val="Listaszerbekezds"/>
        <w:numPr>
          <w:ilvl w:val="0"/>
          <w:numId w:val="25"/>
        </w:numPr>
        <w:spacing w:before="0" w:after="0"/>
        <w:jc w:val="both"/>
      </w:pPr>
      <w:r w:rsidRPr="005977A9">
        <w:t xml:space="preserve">Érvénytelenítő bizonylat létrehozása </w:t>
      </w:r>
    </w:p>
    <w:p w14:paraId="3A7C503F" w14:textId="77777777" w:rsidR="00091302" w:rsidRPr="005977A9" w:rsidRDefault="00091302" w:rsidP="00B97AE5">
      <w:pPr>
        <w:pStyle w:val="Listaszerbekezds"/>
        <w:numPr>
          <w:ilvl w:val="0"/>
          <w:numId w:val="25"/>
        </w:numPr>
        <w:spacing w:before="0" w:after="0"/>
        <w:jc w:val="both"/>
      </w:pPr>
      <w:r w:rsidRPr="005977A9">
        <w:t xml:space="preserve">Tetszőleges mennyiségű tétel hozzáadása a bizonylathoz </w:t>
      </w:r>
    </w:p>
    <w:p w14:paraId="4E1F4A17" w14:textId="77777777" w:rsidR="00091302" w:rsidRPr="005977A9" w:rsidRDefault="00091302" w:rsidP="00B97AE5">
      <w:pPr>
        <w:pStyle w:val="Listaszerbekezds"/>
        <w:numPr>
          <w:ilvl w:val="0"/>
          <w:numId w:val="25"/>
        </w:numPr>
        <w:spacing w:before="0" w:after="0"/>
        <w:jc w:val="both"/>
      </w:pPr>
      <w:r w:rsidRPr="005977A9">
        <w:t xml:space="preserve">Bizonylat lezárása fizetési adatok biztosításával </w:t>
      </w:r>
    </w:p>
    <w:p w14:paraId="216A3FF4" w14:textId="77777777" w:rsidR="00091302" w:rsidRPr="005977A9" w:rsidRDefault="00091302" w:rsidP="00091302">
      <w:pPr>
        <w:jc w:val="both"/>
      </w:pPr>
    </w:p>
    <w:p w14:paraId="04244731" w14:textId="77777777" w:rsidR="00091302" w:rsidRPr="005977A9" w:rsidRDefault="00091302" w:rsidP="00091302">
      <w:pPr>
        <w:jc w:val="both"/>
      </w:pPr>
      <w:r w:rsidRPr="005977A9">
        <w:rPr>
          <w:rFonts w:ascii="Calibri" w:eastAsia="Calibri" w:hAnsi="Calibri" w:cs="Calibri"/>
          <w:color w:val="00000A"/>
        </w:rPr>
        <w:t xml:space="preserve">Ezeket a lépéseket több egymást követő API hívásban lehet átadni a FAM-nak. </w:t>
      </w:r>
    </w:p>
    <w:p w14:paraId="7ECBC437" w14:textId="77777777" w:rsidR="00091302" w:rsidRPr="005977A9" w:rsidRDefault="00091302" w:rsidP="00091302">
      <w:pPr>
        <w:pStyle w:val="Cmsor4"/>
      </w:pPr>
      <w:r w:rsidRPr="005977A9">
        <w:rPr>
          <w:lang w:val="en-US"/>
        </w:rPr>
        <w:t xml:space="preserve">Érvénytelenítő bizonylat létrehozása </w:t>
      </w:r>
    </w:p>
    <w:p w14:paraId="6A3372A1" w14:textId="77777777" w:rsidR="00091302" w:rsidRPr="005977A9" w:rsidRDefault="00091302" w:rsidP="00091302">
      <w:pPr>
        <w:jc w:val="both"/>
      </w:pPr>
      <w:r w:rsidRPr="00010356">
        <w:rPr>
          <w:rFonts w:ascii="Calibri" w:eastAsia="Calibri" w:hAnsi="Calibri" w:cs="Calibri"/>
          <w:lang w:val="hu-HU"/>
        </w:rPr>
        <w:t xml:space="preserve">A bizonylat létrehozása csak nyitott adóügyi napon belül lehetséges. A bizonylat létrehozásába beletartozik az érvénytelenítő bizonylat adatszerkezetének adatbázisba mentése, valamint azonosítóinak nyilvántartása az adóügyi napon belül. Az érvénytelenítő bizonylat létrehozásának adatszerkezete lehetőséget nyújt, hogy </w:t>
      </w:r>
      <w:r w:rsidRPr="00010356">
        <w:rPr>
          <w:rFonts w:ascii="Calibri" w:eastAsia="Calibri" w:hAnsi="Calibri" w:cs="Calibri"/>
          <w:strike/>
          <w:lang w:val="hu-HU"/>
        </w:rPr>
        <w:t>a</w:t>
      </w:r>
      <w:r w:rsidRPr="00010356">
        <w:rPr>
          <w:rFonts w:ascii="Calibri" w:eastAsia="Calibri" w:hAnsi="Calibri" w:cs="Calibri"/>
          <w:lang w:val="hu-HU"/>
        </w:rPr>
        <w:t xml:space="preserve"> kérésben több bizonylat tételt is megadjuk. </w:t>
      </w:r>
      <w:r w:rsidRPr="005977A9">
        <w:rPr>
          <w:rFonts w:ascii="Calibri" w:eastAsia="Calibri" w:hAnsi="Calibri" w:cs="Calibri"/>
        </w:rPr>
        <w:t>Ilyen esetben a FAM a dokumentum létrehozása mellett hozzáadja a  tételeket is a bizonylathoz.</w:t>
      </w:r>
    </w:p>
    <w:p w14:paraId="52C1860B" w14:textId="77777777" w:rsidR="00091302" w:rsidRPr="005977A9" w:rsidRDefault="00091302" w:rsidP="00091302">
      <w:pPr>
        <w:jc w:val="both"/>
      </w:pPr>
      <w:r w:rsidRPr="005977A9">
        <w:rPr>
          <w:rFonts w:ascii="Calibri" w:eastAsia="Calibri" w:hAnsi="Calibri" w:cs="Calibri"/>
        </w:rPr>
        <w:t xml:space="preserve"> </w:t>
      </w:r>
    </w:p>
    <w:p w14:paraId="654041F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6D30799F" w14:textId="77777777" w:rsidR="00091302" w:rsidRPr="00010356" w:rsidRDefault="00091302" w:rsidP="00091302">
      <w:pPr>
        <w:jc w:val="both"/>
        <w:rPr>
          <w:lang w:val="pt-BR"/>
        </w:rPr>
      </w:pPr>
      <w:r w:rsidRPr="00010356">
        <w:rPr>
          <w:rFonts w:ascii="Calibri" w:eastAsia="Calibri" w:hAnsi="Calibri" w:cs="Calibri"/>
          <w:b/>
          <w:lang w:val="pt-BR"/>
        </w:rPr>
        <w:t>Végpont komponens</w:t>
      </w:r>
      <w:r w:rsidRPr="00010356">
        <w:rPr>
          <w:rFonts w:ascii="Calibri" w:eastAsia="Calibri" w:hAnsi="Calibri" w:cs="Calibri"/>
          <w:lang w:val="pt-BR"/>
        </w:rPr>
        <w:t xml:space="preserve">: DocumentController </w:t>
      </w:r>
    </w:p>
    <w:p w14:paraId="77B6CC7C"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17CE05D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ACF9753"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48ED22BE"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DocCreateVoidReceipt (DocCreateRequest leszármazottja) </w:t>
      </w:r>
    </w:p>
    <w:p w14:paraId="4C5AB9D3"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4F97B595" w14:textId="77777777" w:rsidR="00091302" w:rsidRPr="00010356" w:rsidRDefault="00091302" w:rsidP="00091302">
      <w:pPr>
        <w:jc w:val="both"/>
        <w:rPr>
          <w:lang w:val="pt-BR"/>
        </w:rPr>
      </w:pPr>
      <w:r w:rsidRPr="00010356">
        <w:rPr>
          <w:rFonts w:ascii="Calibri" w:eastAsia="Calibri" w:hAnsi="Calibri" w:cs="Calibri"/>
          <w:lang w:val="pt-BR"/>
        </w:rPr>
        <w:t xml:space="preserve"> </w:t>
      </w:r>
    </w:p>
    <w:p w14:paraId="0A1DFE7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3BB876F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EB9E4F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"@type":"createVoidReceipt",</w:t>
      </w:r>
    </w:p>
    <w:p w14:paraId="2C91806B" w14:textId="77777777" w:rsidR="00091302" w:rsidRPr="005977A9" w:rsidRDefault="00091302" w:rsidP="00091302">
      <w:pPr>
        <w:shd w:val="clear" w:color="auto" w:fill="F2F2F2" w:themeFill="background1" w:themeFillShade="F2"/>
        <w:spacing w:line="270" w:lineRule="exact"/>
        <w:jc w:val="both"/>
        <w:rPr>
          <w:sz w:val="20"/>
          <w:szCs w:val="20"/>
        </w:rPr>
      </w:pPr>
      <w:r w:rsidRPr="005977A9">
        <w:rPr>
          <w:rFonts w:ascii="Consolas" w:eastAsia="Consolas" w:hAnsi="Consolas" w:cs="Consolas"/>
          <w:color w:val="000000" w:themeColor="text1"/>
          <w:sz w:val="20"/>
          <w:szCs w:val="20"/>
        </w:rPr>
        <w:t xml:space="preserve">   "systemId":"{{systemId}}",</w:t>
      </w:r>
    </w:p>
    <w:p w14:paraId="64F8548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"sourceDocNo": "NY-A00000001/2000002/0001/00001",</w:t>
      </w:r>
    </w:p>
    <w:p w14:paraId="25D06A3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"voidReason": "S1",</w:t>
      </w:r>
    </w:p>
    <w:p w14:paraId="28C79F16" w14:textId="56BEA573" w:rsidR="0046427D" w:rsidRDefault="0046427D"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sourceDocType</w:t>
      </w:r>
      <w:r w:rsidRPr="005977A9">
        <w:rPr>
          <w:rFonts w:ascii="Consolas" w:eastAsia="Consolas" w:hAnsi="Consolas" w:cs="Consolas"/>
          <w:color w:val="000000" w:themeColor="text1"/>
          <w:sz w:val="20"/>
          <w:szCs w:val="20"/>
        </w:rPr>
        <w:t>": "</w:t>
      </w:r>
      <w:r>
        <w:rPr>
          <w:rFonts w:ascii="Consolas" w:eastAsia="Consolas" w:hAnsi="Consolas" w:cs="Consolas"/>
          <w:color w:val="000000" w:themeColor="text1"/>
          <w:sz w:val="20"/>
          <w:szCs w:val="20"/>
        </w:rPr>
        <w:t>RECEIPT</w:t>
      </w:r>
      <w:r w:rsidRPr="005977A9">
        <w:rPr>
          <w:rFonts w:ascii="Consolas" w:eastAsia="Consolas" w:hAnsi="Consolas" w:cs="Consolas"/>
          <w:color w:val="000000" w:themeColor="text1"/>
          <w:sz w:val="20"/>
          <w:szCs w:val="20"/>
        </w:rPr>
        <w:t>",</w:t>
      </w:r>
    </w:p>
    <w:p w14:paraId="39CE3713" w14:textId="1676CAA9" w:rsidR="00876735" w:rsidRDefault="00876735" w:rsidP="00876735">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fulfillmentDate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314DD599" w14:textId="19EF5BB6" w:rsidR="00876735" w:rsidRPr="005977A9" w:rsidRDefault="00876735"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sidR="00EB5CA7">
        <w:rPr>
          <w:rFonts w:ascii="Consolas" w:eastAsia="Consolas" w:hAnsi="Consolas" w:cs="Consolas"/>
          <w:color w:val="000000" w:themeColor="text1"/>
          <w:sz w:val="20"/>
          <w:szCs w:val="20"/>
        </w:rPr>
        <w:t>paymentDue</w:t>
      </w:r>
      <w:r w:rsidRPr="005977A9">
        <w:rPr>
          <w:rFonts w:ascii="Consolas" w:eastAsia="Consolas" w:hAnsi="Consolas" w:cs="Consolas"/>
          <w:color w:val="000000" w:themeColor="text1"/>
          <w:sz w:val="20"/>
          <w:szCs w:val="20"/>
        </w:rPr>
        <w:t xml:space="preserve">": </w:t>
      </w:r>
      <w:r w:rsidR="00EB5CA7">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7CF69D0" w14:textId="4D97CD89" w:rsidR="001B4C69" w:rsidRDefault="008B6A1C" w:rsidP="001B4C69">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paymentType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5258F815" w14:textId="53B4EDF0" w:rsidR="00486B08" w:rsidRPr="005977A9" w:rsidRDefault="001B4C69"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r>
        <w:rPr>
          <w:rFonts w:ascii="Consolas" w:eastAsia="Consolas" w:hAnsi="Consolas" w:cs="Consolas"/>
          <w:color w:val="000000" w:themeColor="text1"/>
          <w:sz w:val="20"/>
          <w:szCs w:val="20"/>
        </w:rPr>
        <w:t>billTo</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4303845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"receiptItems": [</w:t>
      </w:r>
    </w:p>
    <w:p w14:paraId="78F9C7A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216DA37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"itemRef": 3,</w:t>
      </w:r>
    </w:p>
    <w:p w14:paraId="0624FCD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"itemName":"Cherry tomato",</w:t>
      </w:r>
    </w:p>
    <w:p w14:paraId="5404EAE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"itemArticleNo":"5998765676545",</w:t>
      </w:r>
    </w:p>
    <w:p w14:paraId="5BB439C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"itemUnitPrice":"1499.00",</w:t>
      </w:r>
    </w:p>
    <w:p w14:paraId="2C19079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"itemQty":"-1.0000",</w:t>
      </w:r>
    </w:p>
    <w:p w14:paraId="5745219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"itemUnit":"KILOGRAM",</w:t>
      </w:r>
    </w:p>
    <w:p w14:paraId="12259F3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"itemCat":"VOID_SALE",</w:t>
      </w:r>
    </w:p>
    <w:p w14:paraId="485A4EF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"itemDept":"A",</w:t>
      </w:r>
    </w:p>
    <w:p w14:paraId="4B93F38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"itemCustomInfo":[</w:t>
      </w:r>
    </w:p>
    <w:p w14:paraId="05F1884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E062BF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"@type":"text",</w:t>
      </w:r>
    </w:p>
    <w:p w14:paraId="6DD2701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"text":"comment",</w:t>
      </w:r>
    </w:p>
    <w:p w14:paraId="3D22DA6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D21762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07BEED7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2A7ED2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F40E61A"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 xml:space="preserve">   }</w:t>
      </w:r>
    </w:p>
    <w:p w14:paraId="37C8487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991C379"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w:t>
      </w:r>
      <w:r w:rsidRPr="005977A9">
        <w:br/>
      </w:r>
    </w:p>
    <w:p w14:paraId="0804A73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58EB9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3F5DEEAE" w14:textId="77777777" w:rsidR="00091302" w:rsidRPr="005977A9" w:rsidRDefault="00091302" w:rsidP="00B97AE5">
      <w:pPr>
        <w:pStyle w:val="Listaszerbekezds"/>
        <w:numPr>
          <w:ilvl w:val="0"/>
          <w:numId w:val="63"/>
        </w:numPr>
        <w:spacing w:before="0" w:after="0"/>
        <w:jc w:val="both"/>
      </w:pPr>
      <w:r w:rsidRPr="005977A9">
        <w:rPr>
          <w:b/>
        </w:rPr>
        <w:t>@type*</w:t>
      </w:r>
      <w:r w:rsidRPr="005977A9">
        <w:t xml:space="preserve"> - A FAM Document interfészt informálja a HTTP kérésben beküldött adatszerkezet típusáról (=createVoidReceipt)</w:t>
      </w:r>
    </w:p>
    <w:p w14:paraId="119A6394" w14:textId="77777777" w:rsidR="00091302" w:rsidRPr="005977A9" w:rsidRDefault="00091302" w:rsidP="00B97AE5">
      <w:pPr>
        <w:pStyle w:val="Listaszerbekezds"/>
        <w:numPr>
          <w:ilvl w:val="0"/>
          <w:numId w:val="63"/>
        </w:numPr>
        <w:spacing w:before="0" w:after="0"/>
        <w:jc w:val="both"/>
      </w:pPr>
      <w:r w:rsidRPr="005977A9">
        <w:rPr>
          <w:b/>
        </w:rPr>
        <w:t>systemId*</w:t>
      </w:r>
      <w:r w:rsidRPr="005977A9">
        <w:t xml:space="preserve"> - A FAM példányt azonosító egyedi azonosító (AP szám) </w:t>
      </w:r>
    </w:p>
    <w:p w14:paraId="6AEADA7D" w14:textId="77777777" w:rsidR="00091302" w:rsidRPr="005977A9" w:rsidRDefault="00091302" w:rsidP="00B97AE5">
      <w:pPr>
        <w:pStyle w:val="Listaszerbekezds"/>
        <w:numPr>
          <w:ilvl w:val="0"/>
          <w:numId w:val="63"/>
        </w:numPr>
        <w:spacing w:before="0" w:after="0"/>
        <w:jc w:val="both"/>
      </w:pPr>
      <w:r w:rsidRPr="005977A9">
        <w:rPr>
          <w:b/>
        </w:rPr>
        <w:t>sourceDocNo*</w:t>
      </w:r>
      <w:r w:rsidRPr="005977A9">
        <w:t xml:space="preserve"> - Az eredeti nyugta vagy egyszerűsített számla egyedi azonosítója </w:t>
      </w:r>
    </w:p>
    <w:p w14:paraId="4ECCD051" w14:textId="77777777" w:rsidR="00091302" w:rsidRPr="005977A9" w:rsidRDefault="00091302" w:rsidP="00B97AE5">
      <w:pPr>
        <w:pStyle w:val="Listaszerbekezds"/>
        <w:numPr>
          <w:ilvl w:val="0"/>
          <w:numId w:val="63"/>
        </w:numPr>
        <w:spacing w:before="0" w:after="0"/>
        <w:jc w:val="both"/>
      </w:pPr>
      <w:r w:rsidRPr="005977A9">
        <w:rPr>
          <w:b/>
        </w:rPr>
        <w:t xml:space="preserve">voidReason* </w:t>
      </w:r>
      <w:r w:rsidRPr="005977A9">
        <w:t>- Érvénytelenítés oka</w:t>
      </w:r>
    </w:p>
    <w:p w14:paraId="33745DA3" w14:textId="5F1902FA" w:rsidR="00A16991" w:rsidRDefault="00A16991" w:rsidP="00B97AE5">
      <w:pPr>
        <w:pStyle w:val="Listaszerbekezds"/>
        <w:numPr>
          <w:ilvl w:val="0"/>
          <w:numId w:val="63"/>
        </w:numPr>
        <w:spacing w:before="0" w:after="0"/>
        <w:jc w:val="both"/>
      </w:pPr>
      <w:r>
        <w:rPr>
          <w:b/>
        </w:rPr>
        <w:t>sourceDocType</w:t>
      </w:r>
      <w:r w:rsidR="003F2F2E">
        <w:rPr>
          <w:b/>
        </w:rPr>
        <w:t xml:space="preserve">* </w:t>
      </w:r>
      <w:r w:rsidR="003F2F2E" w:rsidRPr="00010356">
        <w:t>-</w:t>
      </w:r>
      <w:r w:rsidR="003F2F2E">
        <w:t xml:space="preserve"> Eredeti bizonylat típus</w:t>
      </w:r>
      <w:r w:rsidR="00D1691F">
        <w:t>a</w:t>
      </w:r>
    </w:p>
    <w:p w14:paraId="282F321A" w14:textId="658333CA" w:rsidR="00231E54" w:rsidRPr="00231E54" w:rsidRDefault="00231E54" w:rsidP="00010356">
      <w:pPr>
        <w:pStyle w:val="Listaszerbekezds"/>
        <w:numPr>
          <w:ilvl w:val="1"/>
          <w:numId w:val="63"/>
        </w:numPr>
        <w:spacing w:before="0" w:after="0"/>
        <w:jc w:val="both"/>
        <w:rPr>
          <w:bCs/>
        </w:rPr>
      </w:pPr>
      <w:r w:rsidRPr="00010356">
        <w:rPr>
          <w:bCs/>
        </w:rPr>
        <w:t>Értéke lehet:</w:t>
      </w:r>
    </w:p>
    <w:p w14:paraId="0F0EC53D" w14:textId="5F3FD213" w:rsidR="00D1691F" w:rsidRPr="00010356" w:rsidRDefault="004033BD" w:rsidP="00D1691F">
      <w:pPr>
        <w:pStyle w:val="Listaszerbekezds"/>
        <w:numPr>
          <w:ilvl w:val="1"/>
          <w:numId w:val="63"/>
        </w:numPr>
        <w:spacing w:before="0" w:after="0"/>
        <w:jc w:val="both"/>
      </w:pPr>
      <w:r>
        <w:rPr>
          <w:b/>
        </w:rPr>
        <w:t xml:space="preserve">RECEIPT - </w:t>
      </w:r>
      <w:r w:rsidRPr="00010356">
        <w:rPr>
          <w:bCs/>
        </w:rPr>
        <w:t>Nyugta</w:t>
      </w:r>
    </w:p>
    <w:p w14:paraId="0292DDE1" w14:textId="17FD6FB6" w:rsidR="004033BD" w:rsidRPr="00010356" w:rsidRDefault="004033BD" w:rsidP="00D1691F">
      <w:pPr>
        <w:pStyle w:val="Listaszerbekezds"/>
        <w:numPr>
          <w:ilvl w:val="1"/>
          <w:numId w:val="63"/>
        </w:numPr>
        <w:spacing w:before="0" w:after="0"/>
        <w:jc w:val="both"/>
      </w:pPr>
      <w:r>
        <w:rPr>
          <w:b/>
        </w:rPr>
        <w:t xml:space="preserve">SIMPLE_INVOICE – </w:t>
      </w:r>
      <w:r w:rsidRPr="00010356">
        <w:rPr>
          <w:bCs/>
        </w:rPr>
        <w:t>Egyszerűsített számla</w:t>
      </w:r>
    </w:p>
    <w:p w14:paraId="38CAE9AB" w14:textId="5D941526" w:rsidR="004033BD" w:rsidRPr="00231E54" w:rsidRDefault="004033BD" w:rsidP="00D1691F">
      <w:pPr>
        <w:pStyle w:val="Listaszerbekezds"/>
        <w:numPr>
          <w:ilvl w:val="1"/>
          <w:numId w:val="63"/>
        </w:numPr>
        <w:spacing w:before="0" w:after="0"/>
        <w:jc w:val="both"/>
      </w:pPr>
      <w:r>
        <w:rPr>
          <w:b/>
        </w:rPr>
        <w:t xml:space="preserve">INVOICE </w:t>
      </w:r>
      <w:r w:rsidR="00231E54">
        <w:rPr>
          <w:b/>
        </w:rPr>
        <w:t>–</w:t>
      </w:r>
      <w:r>
        <w:rPr>
          <w:b/>
        </w:rPr>
        <w:t xml:space="preserve"> </w:t>
      </w:r>
      <w:r w:rsidRPr="00010356">
        <w:rPr>
          <w:bCs/>
        </w:rPr>
        <w:t>Számla</w:t>
      </w:r>
    </w:p>
    <w:p w14:paraId="5CBD569A" w14:textId="556C554A" w:rsidR="00231E54" w:rsidRDefault="00231E54" w:rsidP="00231E54">
      <w:pPr>
        <w:pStyle w:val="Listaszerbekezds"/>
        <w:numPr>
          <w:ilvl w:val="0"/>
          <w:numId w:val="63"/>
        </w:numPr>
        <w:spacing w:before="0" w:after="0"/>
        <w:jc w:val="both"/>
      </w:pPr>
      <w:r>
        <w:rPr>
          <w:b/>
        </w:rPr>
        <w:t>fulfillmentDate</w:t>
      </w:r>
      <w:r w:rsidRPr="005977A9">
        <w:t xml:space="preserve"> </w:t>
      </w:r>
      <w:r>
        <w:t>–</w:t>
      </w:r>
      <w:r w:rsidRPr="005977A9">
        <w:t xml:space="preserve"> </w:t>
      </w:r>
      <w:r>
        <w:t xml:space="preserve">Teljesítési dátum, </w:t>
      </w:r>
      <w:r w:rsidR="00290D8C">
        <w:t>számla esetén a kitöltése kötelező</w:t>
      </w:r>
    </w:p>
    <w:p w14:paraId="66B0390B" w14:textId="1D177860" w:rsidR="00231E54" w:rsidRDefault="00231E54" w:rsidP="00231E54">
      <w:pPr>
        <w:pStyle w:val="Listaszerbekezds"/>
        <w:numPr>
          <w:ilvl w:val="0"/>
          <w:numId w:val="63"/>
        </w:numPr>
        <w:spacing w:before="0" w:after="0"/>
        <w:jc w:val="both"/>
      </w:pPr>
      <w:r>
        <w:rPr>
          <w:b/>
        </w:rPr>
        <w:t>paymentDue</w:t>
      </w:r>
      <w:r w:rsidRPr="005977A9">
        <w:t xml:space="preserve"> </w:t>
      </w:r>
      <w:r>
        <w:t>–</w:t>
      </w:r>
      <w:r w:rsidRPr="005977A9">
        <w:t xml:space="preserve"> </w:t>
      </w:r>
      <w:r>
        <w:t>Fizetési határidő</w:t>
      </w:r>
      <w:r w:rsidR="00290D8C">
        <w:t>, számla esetén a kitöltése kötelező</w:t>
      </w:r>
    </w:p>
    <w:p w14:paraId="2E359EF6" w14:textId="1A9B0E69" w:rsidR="008B6A1C" w:rsidRDefault="008B6A1C" w:rsidP="00231E54">
      <w:pPr>
        <w:pStyle w:val="Listaszerbekezds"/>
        <w:numPr>
          <w:ilvl w:val="0"/>
          <w:numId w:val="63"/>
        </w:numPr>
        <w:spacing w:before="0" w:after="0"/>
        <w:jc w:val="both"/>
      </w:pPr>
      <w:r>
        <w:rPr>
          <w:b/>
        </w:rPr>
        <w:t xml:space="preserve">paymentType </w:t>
      </w:r>
      <w:r>
        <w:t>– Fizetés módja, számla és azt érvénytelenítő/módosító</w:t>
      </w:r>
      <w:r w:rsidR="007D1CA5">
        <w:t xml:space="preserve"> a kitöltése kötelező</w:t>
      </w:r>
    </w:p>
    <w:p w14:paraId="6E77AF29" w14:textId="554F2CEB" w:rsidR="007D1CA5" w:rsidRDefault="007D1CA5" w:rsidP="000A2D7C">
      <w:pPr>
        <w:pStyle w:val="Listaszerbekezds"/>
        <w:numPr>
          <w:ilvl w:val="1"/>
          <w:numId w:val="63"/>
        </w:numPr>
        <w:spacing w:before="0" w:after="0"/>
        <w:jc w:val="both"/>
      </w:pPr>
      <w:r>
        <w:rPr>
          <w:b/>
        </w:rPr>
        <w:t xml:space="preserve">CASH </w:t>
      </w:r>
      <w:r>
        <w:t>– Készpénzes fizetési mód</w:t>
      </w:r>
    </w:p>
    <w:p w14:paraId="03AE8977" w14:textId="1D70EC76" w:rsidR="007D1CA5" w:rsidRDefault="007D1CA5" w:rsidP="00010356">
      <w:pPr>
        <w:pStyle w:val="Listaszerbekezds"/>
        <w:numPr>
          <w:ilvl w:val="1"/>
          <w:numId w:val="63"/>
        </w:numPr>
        <w:spacing w:before="0" w:after="0"/>
        <w:jc w:val="both"/>
      </w:pPr>
      <w:r>
        <w:rPr>
          <w:b/>
        </w:rPr>
        <w:t xml:space="preserve">WIRE_TRANSFER </w:t>
      </w:r>
      <w:r>
        <w:t>– Átutalásos fizetési mód</w:t>
      </w:r>
    </w:p>
    <w:p w14:paraId="02A2A5EC" w14:textId="77777777" w:rsidR="004D2817" w:rsidRPr="005977A9" w:rsidRDefault="001B4C69" w:rsidP="004D2817">
      <w:pPr>
        <w:pStyle w:val="Listaszerbekezds"/>
        <w:numPr>
          <w:ilvl w:val="0"/>
          <w:numId w:val="67"/>
        </w:numPr>
        <w:spacing w:before="0" w:after="0"/>
        <w:jc w:val="both"/>
        <w:rPr>
          <w:color w:val="auto"/>
        </w:rPr>
      </w:pPr>
      <w:r>
        <w:rPr>
          <w:b/>
        </w:rPr>
        <w:t xml:space="preserve">billTo </w:t>
      </w:r>
      <w:r w:rsidRPr="00010356">
        <w:t>-</w:t>
      </w:r>
      <w:r>
        <w:t xml:space="preserve"> </w:t>
      </w:r>
      <w:r w:rsidRPr="03BE81FC">
        <w:rPr>
          <w:color w:val="auto"/>
        </w:rPr>
        <w:t xml:space="preserve">A vevő adatai </w:t>
      </w:r>
      <w:r w:rsidR="004D2817" w:rsidRPr="03BE81FC" w:rsidDel="00626966">
        <w:rPr>
          <w:color w:val="auto"/>
        </w:rPr>
        <w:t>(Számla módosítás</w:t>
      </w:r>
      <w:r w:rsidR="004D2817">
        <w:rPr>
          <w:color w:val="auto"/>
        </w:rPr>
        <w:t>/érvénytelenítés</w:t>
      </w:r>
      <w:r w:rsidR="004D2817" w:rsidRPr="03BE81FC" w:rsidDel="00626966">
        <w:rPr>
          <w:color w:val="auto"/>
        </w:rPr>
        <w:t xml:space="preserve"> esetén a megadása kötelező!)</w:t>
      </w:r>
      <w:r w:rsidR="004D2817" w:rsidRPr="00D83C27">
        <w:rPr>
          <w:b/>
          <w:color w:val="auto"/>
        </w:rPr>
        <w:t xml:space="preserve"> </w:t>
      </w:r>
      <w:r w:rsidRPr="005977A9">
        <w:t>, adatszerkezetét a billTo – Vevő adatai fejezet fejti ki</w:t>
      </w:r>
    </w:p>
    <w:p w14:paraId="6BBF4AE4" w14:textId="77777777" w:rsidR="00091302" w:rsidRPr="005977A9" w:rsidRDefault="00091302" w:rsidP="00B97AE5">
      <w:pPr>
        <w:pStyle w:val="Listaszerbekezds"/>
        <w:numPr>
          <w:ilvl w:val="0"/>
          <w:numId w:val="63"/>
        </w:numPr>
        <w:spacing w:before="0" w:after="0"/>
        <w:jc w:val="both"/>
      </w:pPr>
      <w:r w:rsidRPr="005977A9">
        <w:rPr>
          <w:b/>
        </w:rPr>
        <w:t xml:space="preserve">receiptItems </w:t>
      </w:r>
      <w:r w:rsidRPr="005977A9">
        <w:t xml:space="preserve">- A hozzáadott tételek listája illetve az egyes tételek szerkezeti felépítése.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 xml:space="preserve">pont alatt található. </w:t>
      </w:r>
    </w:p>
    <w:p w14:paraId="24A90863" w14:textId="77777777" w:rsidR="00091302" w:rsidRPr="005977A9" w:rsidRDefault="00091302" w:rsidP="00091302">
      <w:pPr>
        <w:jc w:val="both"/>
      </w:pPr>
    </w:p>
    <w:p w14:paraId="03B385AD" w14:textId="77777777" w:rsidR="00091302" w:rsidRPr="005977A9" w:rsidRDefault="00091302" w:rsidP="00091302">
      <w:pPr>
        <w:jc w:val="both"/>
        <w:rPr>
          <w:b/>
        </w:rPr>
      </w:pPr>
      <w:r w:rsidRPr="005977A9">
        <w:rPr>
          <w:rFonts w:ascii="Calibri" w:eastAsia="Calibri" w:hAnsi="Calibri" w:cs="Calibri"/>
          <w:b/>
        </w:rPr>
        <w:t>voidReason - Érvénytelenítés oka mező értékkészlete:</w:t>
      </w:r>
    </w:p>
    <w:p w14:paraId="191BEACF" w14:textId="77777777" w:rsidR="00091302" w:rsidRPr="005977A9" w:rsidRDefault="00091302" w:rsidP="00B97AE5">
      <w:pPr>
        <w:pStyle w:val="Listaszerbekezds"/>
        <w:numPr>
          <w:ilvl w:val="0"/>
          <w:numId w:val="25"/>
        </w:numPr>
        <w:spacing w:before="0" w:after="0"/>
        <w:jc w:val="both"/>
      </w:pPr>
      <w:r w:rsidRPr="005977A9">
        <w:rPr>
          <w:b/>
        </w:rPr>
        <w:t xml:space="preserve">S1 </w:t>
      </w:r>
      <w:r w:rsidRPr="005977A9">
        <w:t>- ügyfél elállása</w:t>
      </w:r>
    </w:p>
    <w:p w14:paraId="5F0BBA13" w14:textId="77777777" w:rsidR="00091302" w:rsidRPr="005977A9" w:rsidRDefault="00091302" w:rsidP="00B97AE5">
      <w:pPr>
        <w:pStyle w:val="Listaszerbekezds"/>
        <w:numPr>
          <w:ilvl w:val="0"/>
          <w:numId w:val="25"/>
        </w:numPr>
        <w:spacing w:before="0" w:after="0"/>
        <w:jc w:val="both"/>
      </w:pPr>
      <w:r w:rsidRPr="005977A9">
        <w:rPr>
          <w:b/>
        </w:rPr>
        <w:t>S2</w:t>
      </w:r>
      <w:r w:rsidRPr="005977A9">
        <w:t xml:space="preserve"> - kezelői hiba: téves bevitel</w:t>
      </w:r>
    </w:p>
    <w:p w14:paraId="5FEE518D"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S3</w:t>
      </w:r>
      <w:r w:rsidRPr="00010356">
        <w:rPr>
          <w:lang w:val="pt-BR"/>
        </w:rPr>
        <w:t xml:space="preserve"> - kezelői hiba: téves fizetőeszköz bevitel</w:t>
      </w:r>
    </w:p>
    <w:p w14:paraId="54BB8894" w14:textId="77777777" w:rsidR="00091302" w:rsidRPr="005977A9" w:rsidRDefault="00091302" w:rsidP="00B97AE5">
      <w:pPr>
        <w:pStyle w:val="Listaszerbekezds"/>
        <w:numPr>
          <w:ilvl w:val="0"/>
          <w:numId w:val="25"/>
        </w:numPr>
        <w:spacing w:before="0" w:after="0"/>
        <w:jc w:val="both"/>
      </w:pPr>
      <w:r w:rsidRPr="005977A9">
        <w:rPr>
          <w:b/>
        </w:rPr>
        <w:t>S4</w:t>
      </w:r>
      <w:r w:rsidRPr="005977A9">
        <w:t xml:space="preserve"> - kezelői hiba: termék nincs készleten</w:t>
      </w:r>
    </w:p>
    <w:p w14:paraId="3973875C" w14:textId="77777777" w:rsidR="00091302" w:rsidRPr="005977A9" w:rsidRDefault="00091302" w:rsidP="00B97AE5">
      <w:pPr>
        <w:pStyle w:val="Listaszerbekezds"/>
        <w:numPr>
          <w:ilvl w:val="0"/>
          <w:numId w:val="25"/>
        </w:numPr>
        <w:spacing w:before="0" w:after="0"/>
        <w:jc w:val="both"/>
      </w:pPr>
      <w:r w:rsidRPr="005977A9">
        <w:rPr>
          <w:b/>
        </w:rPr>
        <w:t>S5</w:t>
      </w:r>
      <w:r w:rsidRPr="005977A9">
        <w:t xml:space="preserve"> - technikai: téves bizonylattípus kibocsátása</w:t>
      </w:r>
    </w:p>
    <w:p w14:paraId="201C95FD" w14:textId="77777777" w:rsidR="00091302" w:rsidRPr="005977A9" w:rsidRDefault="00091302" w:rsidP="00B97AE5">
      <w:pPr>
        <w:pStyle w:val="Listaszerbekezds"/>
        <w:numPr>
          <w:ilvl w:val="0"/>
          <w:numId w:val="25"/>
        </w:numPr>
        <w:spacing w:before="0" w:after="0"/>
        <w:jc w:val="both"/>
      </w:pPr>
      <w:r w:rsidRPr="005977A9">
        <w:rPr>
          <w:b/>
        </w:rPr>
        <w:t xml:space="preserve">S6 </w:t>
      </w:r>
      <w:r w:rsidRPr="005977A9">
        <w:t>- technikai: sikertelen fizetőeszköz használat</w:t>
      </w:r>
    </w:p>
    <w:p w14:paraId="03B2BBEB" w14:textId="77777777" w:rsidR="00091302" w:rsidRPr="005977A9" w:rsidRDefault="00091302" w:rsidP="00B97AE5">
      <w:pPr>
        <w:pStyle w:val="Listaszerbekezds"/>
        <w:numPr>
          <w:ilvl w:val="0"/>
          <w:numId w:val="25"/>
        </w:numPr>
        <w:spacing w:before="0" w:after="0"/>
        <w:jc w:val="both"/>
      </w:pPr>
      <w:r w:rsidRPr="005977A9">
        <w:rPr>
          <w:b/>
        </w:rPr>
        <w:t>S7</w:t>
      </w:r>
      <w:r w:rsidRPr="005977A9">
        <w:t xml:space="preserve"> - technikai: téves ügyfél adat/hibás bevitel</w:t>
      </w:r>
    </w:p>
    <w:p w14:paraId="7ADFD1E7" w14:textId="77777777" w:rsidR="00091302" w:rsidRPr="005977A9" w:rsidRDefault="00091302" w:rsidP="00B97AE5">
      <w:pPr>
        <w:pStyle w:val="Listaszerbekezds"/>
        <w:numPr>
          <w:ilvl w:val="0"/>
          <w:numId w:val="25"/>
        </w:numPr>
        <w:spacing w:before="0" w:after="0"/>
        <w:jc w:val="both"/>
      </w:pPr>
      <w:r w:rsidRPr="005977A9">
        <w:rPr>
          <w:b/>
        </w:rPr>
        <w:t>S8</w:t>
      </w:r>
      <w:r w:rsidRPr="005977A9">
        <w:t xml:space="preserve"> - technikai: próbavásárlás </w:t>
      </w:r>
    </w:p>
    <w:p w14:paraId="77847936" w14:textId="77777777" w:rsidR="00091302" w:rsidRPr="005977A9" w:rsidRDefault="00091302" w:rsidP="00B97AE5">
      <w:pPr>
        <w:pStyle w:val="Listaszerbekezds"/>
        <w:numPr>
          <w:ilvl w:val="0"/>
          <w:numId w:val="25"/>
        </w:numPr>
        <w:spacing w:before="0" w:after="0"/>
        <w:jc w:val="both"/>
      </w:pPr>
      <w:r w:rsidRPr="005977A9">
        <w:rPr>
          <w:b/>
        </w:rPr>
        <w:t xml:space="preserve">S0 </w:t>
      </w:r>
      <w:r w:rsidRPr="005977A9">
        <w:t>- egyéb</w:t>
      </w:r>
    </w:p>
    <w:p w14:paraId="302AF4D8" w14:textId="77777777" w:rsidR="00091302" w:rsidRPr="005977A9" w:rsidRDefault="00091302" w:rsidP="00091302">
      <w:pPr>
        <w:jc w:val="both"/>
      </w:pPr>
    </w:p>
    <w:p w14:paraId="7AFFCF6B"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42C52A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100B4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33215E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222A40B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4A01FA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"documentId": 1,</w:t>
      </w:r>
    </w:p>
    <w:p w14:paraId="48E9A16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"docTotal": "1499.00",</w:t>
      </w:r>
    </w:p>
    <w:p w14:paraId="1BD77528" w14:textId="2F6103A8" w:rsidR="00FD5427" w:rsidRPr="005977A9" w:rsidRDefault="00FD5427"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Tax</w:t>
      </w:r>
      <w:r w:rsidRPr="005977A9">
        <w:rPr>
          <w:rFonts w:ascii="Consolas" w:eastAsia="Consolas" w:hAnsi="Consolas" w:cs="Consolas"/>
          <w:sz w:val="20"/>
          <w:szCs w:val="20"/>
        </w:rPr>
        <w:t xml:space="preserve">": </w:t>
      </w:r>
      <w:r w:rsidR="00950979">
        <w:rPr>
          <w:rFonts w:ascii="Consolas" w:eastAsia="Consolas" w:hAnsi="Consolas" w:cs="Consolas"/>
          <w:sz w:val="20"/>
          <w:szCs w:val="20"/>
        </w:rPr>
        <w:t>null,</w:t>
      </w:r>
    </w:p>
    <w:p w14:paraId="42E284A4" w14:textId="4836D616" w:rsidR="00950979" w:rsidRPr="005977A9" w:rsidRDefault="00950979"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45E1721D" w14:textId="37D60CB6"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 </w:t>
      </w:r>
    </w:p>
    <w:p w14:paraId="74E394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D36D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"docCreate",</w:t>
      </w:r>
    </w:p>
    <w:p w14:paraId="1F1BD7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A1AF53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73D782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1C3817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"receiptItem", </w:t>
      </w:r>
    </w:p>
    <w:p w14:paraId="2EE03E2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"itemRef": 3,</w:t>
      </w:r>
    </w:p>
    <w:p w14:paraId="6BBE14F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"itemId": 1, </w:t>
      </w:r>
    </w:p>
    <w:p w14:paraId="7637590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"itemSum": "-1499.00", </w:t>
      </w:r>
    </w:p>
    <w:p w14:paraId="445ED01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"itemName": "Cherry tomato", </w:t>
      </w:r>
    </w:p>
    <w:p w14:paraId="0461A98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"itemArticleNo": "5998765676545", </w:t>
      </w:r>
    </w:p>
    <w:p w14:paraId="31B213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"itemUnitPrice": "1499.00", </w:t>
      </w:r>
    </w:p>
    <w:p w14:paraId="1799BC0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"itemQty": "-1.0000", </w:t>
      </w:r>
    </w:p>
    <w:p w14:paraId="7FCFCF8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"itemUnit": "KILOGRAM", </w:t>
      </w:r>
    </w:p>
    <w:p w14:paraId="62587C1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"itemCat": "VOID_SALE", </w:t>
      </w:r>
    </w:p>
    <w:p w14:paraId="779CDA9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"itemDept": "A", </w:t>
      </w:r>
    </w:p>
    <w:p w14:paraId="577BA09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"itemCustomInfo": [ </w:t>
      </w:r>
    </w:p>
    <w:p w14:paraId="3CCC756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0ABFF0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"text", </w:t>
      </w:r>
    </w:p>
    <w:p w14:paraId="00836F1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"orderId": 1, </w:t>
      </w:r>
    </w:p>
    <w:p w14:paraId="4D494C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"text": "comment", </w:t>
      </w:r>
    </w:p>
    <w:p w14:paraId="0FF942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"alignment": "CENTER" </w:t>
      </w:r>
    </w:p>
    <w:p w14:paraId="686FC7D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2352C2E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390CB19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370526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92804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E508B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036CB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056E4E19"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73B6CF99"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47471B77"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létrehozott érvénytelenító bizonylat egyedi azonosítója</w:t>
      </w:r>
    </w:p>
    <w:p w14:paraId="0DF579E0" w14:textId="29B2834D" w:rsidR="00091302" w:rsidRPr="005977A9" w:rsidRDefault="00091302" w:rsidP="00B97AE5">
      <w:pPr>
        <w:pStyle w:val="Listaszerbekezds"/>
        <w:numPr>
          <w:ilvl w:val="0"/>
          <w:numId w:val="25"/>
        </w:numPr>
        <w:spacing w:before="0" w:after="0"/>
        <w:jc w:val="both"/>
      </w:pPr>
      <w:r w:rsidRPr="005977A9">
        <w:rPr>
          <w:b/>
        </w:rPr>
        <w:t>docTotal</w:t>
      </w:r>
      <w:r w:rsidRPr="005977A9">
        <w:t xml:space="preserve"> - A bizonylat </w:t>
      </w:r>
      <w:r w:rsidR="002D66E0">
        <w:t xml:space="preserve">aktuális </w:t>
      </w:r>
      <w:r w:rsidRPr="005977A9">
        <w:t>végösszege</w:t>
      </w:r>
      <w:r w:rsidR="00306247">
        <w:t xml:space="preserve"> </w:t>
      </w:r>
    </w:p>
    <w:p w14:paraId="0830F8DF" w14:textId="4063EB01" w:rsidR="00C70ACD" w:rsidRDefault="002353B0" w:rsidP="00C70ACD">
      <w:pPr>
        <w:pStyle w:val="Listaszerbekezds"/>
        <w:numPr>
          <w:ilvl w:val="0"/>
          <w:numId w:val="25"/>
        </w:numPr>
        <w:spacing w:before="0" w:after="0"/>
        <w:jc w:val="both"/>
      </w:pPr>
      <w:r>
        <w:rPr>
          <w:b/>
        </w:rPr>
        <w:t xml:space="preserve">docTotalTax </w:t>
      </w:r>
      <w:r>
        <w:t>– A bizonylat aktuális Áfa összege</w:t>
      </w:r>
      <w:r w:rsidR="00C70ACD">
        <w:t xml:space="preserve"> (az adatszerkezet kizárólag számla érvénytelenítés esetén tartalmazza)</w:t>
      </w:r>
    </w:p>
    <w:p w14:paraId="7D896243" w14:textId="77777777" w:rsidR="00831A62" w:rsidRDefault="002353B0" w:rsidP="00831A62">
      <w:pPr>
        <w:pStyle w:val="Listaszerbekezds"/>
        <w:numPr>
          <w:ilvl w:val="0"/>
          <w:numId w:val="25"/>
        </w:numPr>
        <w:spacing w:before="0" w:after="0"/>
        <w:jc w:val="both"/>
      </w:pPr>
      <w:r>
        <w:rPr>
          <w:b/>
        </w:rPr>
        <w:t xml:space="preserve">docTotalNet </w:t>
      </w:r>
      <w:r w:rsidRPr="00010356">
        <w:t>-</w:t>
      </w:r>
      <w:r>
        <w:t xml:space="preserve"> A bizonylat aktuális nettó összege</w:t>
      </w:r>
      <w:r w:rsidR="00831A62">
        <w:t xml:space="preserve"> (az adatszerkezet kizárólag számla érvénytelenítés esetén tartalmazza)</w:t>
      </w:r>
    </w:p>
    <w:p w14:paraId="1D515175"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53AEA921" w14:textId="77777777" w:rsidR="00091302" w:rsidRPr="005977A9" w:rsidRDefault="00091302" w:rsidP="00091302">
      <w:pPr>
        <w:pStyle w:val="Cmsor4"/>
      </w:pPr>
      <w:r w:rsidRPr="005977A9">
        <w:rPr>
          <w:lang w:val="en-US"/>
        </w:rPr>
        <w:t xml:space="preserve">Tétel hozzáadása </w:t>
      </w:r>
    </w:p>
    <w:p w14:paraId="6E9B3698" w14:textId="77777777" w:rsidR="00091302" w:rsidRPr="00010356" w:rsidRDefault="00091302" w:rsidP="00091302">
      <w:pPr>
        <w:jc w:val="both"/>
        <w:rPr>
          <w:lang w:val="hu-HU"/>
        </w:rPr>
      </w:pPr>
      <w:r w:rsidRPr="00010356">
        <w:rPr>
          <w:rFonts w:ascii="Calibri" w:eastAsia="Calibri" w:hAnsi="Calibri" w:cs="Calibri"/>
          <w:lang w:val="hu-HU"/>
        </w:rPr>
        <w:t xml:space="preserve">Az eredeti nyugtán vagy érvénytelenítő bizonylaton szereplő tételek hozzáadhatóak a bizonylathoz. A tételek hozzáadása során a FAM adatbázisba menti a tétel adatszerkezetét, elvégzi a megfelelő aritmetikai kalkulációkat, valamint inkrementálja a bizonylat belső számlálóit. Az értékesítési bizonylatokhoz, így az érvénytelenítő bizonylathoz is egyféle tétel adható: </w:t>
      </w:r>
    </w:p>
    <w:p w14:paraId="538A5CBA" w14:textId="77777777" w:rsidR="00091302" w:rsidRPr="005977A9" w:rsidRDefault="00091302" w:rsidP="00B97AE5">
      <w:pPr>
        <w:pStyle w:val="Listaszerbekezds"/>
        <w:numPr>
          <w:ilvl w:val="0"/>
          <w:numId w:val="25"/>
        </w:numPr>
        <w:spacing w:before="0" w:after="0"/>
        <w:jc w:val="both"/>
      </w:pPr>
      <w:r w:rsidRPr="005977A9">
        <w:t xml:space="preserve">érvényteleníteni kívánt tétel/árucikk </w:t>
      </w:r>
    </w:p>
    <w:p w14:paraId="7E1440FB" w14:textId="77777777" w:rsidR="00091302" w:rsidRPr="005977A9" w:rsidRDefault="00091302" w:rsidP="00091302">
      <w:pPr>
        <w:jc w:val="both"/>
      </w:pPr>
    </w:p>
    <w:p w14:paraId="6A0DCF3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2ED3A915"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7F7F72FB"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90A4946"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/doc/add-item </w:t>
      </w:r>
    </w:p>
    <w:p w14:paraId="6AA9B035"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AddVoidReceiptItemRequest </w:t>
      </w:r>
      <w:r w:rsidRPr="005977A9">
        <w:rPr>
          <w:rFonts w:ascii="Calibri" w:eastAsia="Calibri" w:hAnsi="Calibri" w:cs="Calibri"/>
          <w:b/>
        </w:rPr>
        <w:t>Végpont válasz objektumai</w:t>
      </w:r>
      <w:r w:rsidRPr="005977A9">
        <w:rPr>
          <w:rFonts w:ascii="Calibri" w:eastAsia="Calibri" w:hAnsi="Calibri" w:cs="Calibri"/>
        </w:rPr>
        <w:t>: AddItemDocumentResponse</w:t>
      </w:r>
    </w:p>
    <w:p w14:paraId="0AD9E0C9" w14:textId="77777777" w:rsidR="00091302" w:rsidRPr="005977A9" w:rsidRDefault="00091302" w:rsidP="00091302">
      <w:pPr>
        <w:jc w:val="both"/>
        <w:rPr>
          <w:rFonts w:ascii="Calibri" w:eastAsia="Calibri" w:hAnsi="Calibri" w:cs="Calibri"/>
          <w:b/>
        </w:rPr>
      </w:pPr>
    </w:p>
    <w:p w14:paraId="6391385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552B39B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@type mezőn kívül nincsen adatszerkezeti változás a Nyugta tétel hozzáadáshoz képest.</w:t>
      </w:r>
    </w:p>
    <w:p w14:paraId="7652390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63DF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"addVoidReceiptItem",</w:t>
      </w:r>
    </w:p>
    <w:p w14:paraId="519140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4C575B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4E55B2B2" w14:textId="77777777" w:rsidR="00091302" w:rsidRPr="00BC744D"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BC744D">
        <w:rPr>
          <w:rFonts w:ascii="Consolas" w:eastAsia="Consolas" w:hAnsi="Consolas" w:cs="Consolas"/>
          <w:sz w:val="20"/>
          <w:szCs w:val="20"/>
        </w:rPr>
        <w:t>"receiptItems": [{</w:t>
      </w:r>
    </w:p>
    <w:p w14:paraId="48B532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BC744D">
        <w:rPr>
          <w:rFonts w:ascii="Consolas" w:eastAsia="Consolas" w:hAnsi="Consolas" w:cs="Consolas"/>
          <w:sz w:val="20"/>
          <w:szCs w:val="20"/>
        </w:rPr>
        <w:t xml:space="preserve">      </w:t>
      </w:r>
      <w:r w:rsidRPr="005977A9">
        <w:rPr>
          <w:rFonts w:ascii="Consolas" w:eastAsia="Consolas" w:hAnsi="Consolas" w:cs="Consolas"/>
          <w:sz w:val="20"/>
          <w:szCs w:val="20"/>
        </w:rPr>
        <w:t>“itemRef”: 1,</w:t>
      </w:r>
    </w:p>
    <w:p w14:paraId="6A6BB2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p>
    <w:p w14:paraId="40ACB1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3C2CAC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18DEE3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39C8B2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6375D9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"itemCat":"VOID_SALE",</w:t>
      </w:r>
    </w:p>
    <w:p w14:paraId="3B2AE7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7803F1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4A4C5E6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CE6A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7FC5D1B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630AAD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BA909C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0EE8AD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F598B8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94B4B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88C3A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6AFDA11"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734D8EA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166534B"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Megadása kötelező</w:t>
      </w:r>
    </w:p>
    <w:p w14:paraId="4D9627C2"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interfészt informálja a HTTP kérésben beküldött adatszerkezet típusáról (=addVoidReceiptItem)</w:t>
      </w:r>
    </w:p>
    <w:p w14:paraId="14800A35" w14:textId="77777777" w:rsidR="00091302" w:rsidRPr="005977A9" w:rsidRDefault="00091302" w:rsidP="00B97AE5">
      <w:pPr>
        <w:pStyle w:val="Listaszerbekezds"/>
        <w:numPr>
          <w:ilvl w:val="0"/>
          <w:numId w:val="55"/>
        </w:numPr>
        <w:spacing w:before="0" w:after="0"/>
        <w:ind w:left="709"/>
        <w:jc w:val="both"/>
      </w:pPr>
      <w:r w:rsidRPr="005977A9">
        <w:rPr>
          <w:b/>
        </w:rPr>
        <w:t>systemId*</w:t>
      </w:r>
      <w:r w:rsidRPr="005977A9">
        <w:t xml:space="preserve"> - A FAM példányt azonosító egyedi azonosító (AP szám)</w:t>
      </w:r>
    </w:p>
    <w:p w14:paraId="0F145232" w14:textId="77777777" w:rsidR="00091302" w:rsidRPr="005977A9" w:rsidRDefault="00091302" w:rsidP="00B97AE5">
      <w:pPr>
        <w:pStyle w:val="Listaszerbekezds"/>
        <w:numPr>
          <w:ilvl w:val="0"/>
          <w:numId w:val="55"/>
        </w:numPr>
        <w:spacing w:before="0" w:after="0"/>
        <w:ind w:left="709"/>
        <w:jc w:val="both"/>
      </w:pPr>
      <w:r w:rsidRPr="005977A9">
        <w:rPr>
          <w:b/>
        </w:rPr>
        <w:t xml:space="preserve">documentId* </w:t>
      </w:r>
      <w:r w:rsidRPr="005977A9">
        <w:t xml:space="preserve">- Az érvénytelenítő bizonylat azonosítója </w:t>
      </w:r>
    </w:p>
    <w:p w14:paraId="19A211D2" w14:textId="77777777" w:rsidR="00091302" w:rsidRPr="005977A9" w:rsidRDefault="00091302" w:rsidP="00B97AE5">
      <w:pPr>
        <w:pStyle w:val="Listaszerbekezds"/>
        <w:numPr>
          <w:ilvl w:val="0"/>
          <w:numId w:val="55"/>
        </w:numPr>
        <w:spacing w:before="0" w:after="0"/>
        <w:ind w:left="709"/>
        <w:jc w:val="both"/>
      </w:pPr>
      <w:r w:rsidRPr="005977A9">
        <w:rPr>
          <w:b/>
        </w:rPr>
        <w:t xml:space="preserve">receiptItems* </w:t>
      </w:r>
      <w:r w:rsidRPr="005977A9">
        <w:t xml:space="preserve">- A érvénytelenítő  bizonylathoz adott tétel adatszerkezete </w:t>
      </w:r>
    </w:p>
    <w:p w14:paraId="79926DF7" w14:textId="77777777" w:rsidR="00091302" w:rsidRPr="005977A9" w:rsidRDefault="00091302" w:rsidP="00091302">
      <w:pPr>
        <w:pStyle w:val="Listaszerbekezds"/>
        <w:numPr>
          <w:ilvl w:val="0"/>
          <w:numId w:val="0"/>
        </w:numPr>
        <w:spacing w:before="0" w:after="0"/>
        <w:ind w:left="720"/>
        <w:jc w:val="both"/>
      </w:pPr>
      <w:r w:rsidRPr="005977A9">
        <w:t xml:space="preserve">A hozzáadott tételek listája illetve az egyes tételek szerkezeti felépítése.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pont alatt található. Ezen bizonylattípus esetén az egyes mezők specifikus használata következő:</w:t>
      </w:r>
    </w:p>
    <w:p w14:paraId="0191A448" w14:textId="77777777" w:rsidR="00091302" w:rsidRPr="005977A9" w:rsidRDefault="00091302" w:rsidP="00B97AE5">
      <w:pPr>
        <w:pStyle w:val="Listaszerbekezds"/>
        <w:numPr>
          <w:ilvl w:val="1"/>
          <w:numId w:val="25"/>
        </w:numPr>
        <w:spacing w:before="0" w:after="0"/>
        <w:jc w:val="both"/>
      </w:pPr>
      <w:r w:rsidRPr="005977A9">
        <w:rPr>
          <w:b/>
        </w:rPr>
        <w:t>itemRef</w:t>
      </w:r>
      <w:r w:rsidRPr="005977A9">
        <w:t>* - az eredeti bizonylaton lévő tétel sorszáma (itemId)</w:t>
      </w:r>
    </w:p>
    <w:p w14:paraId="4B5801E6" w14:textId="77777777" w:rsidR="00091302" w:rsidRPr="005977A9" w:rsidRDefault="00091302" w:rsidP="00091302">
      <w:pPr>
        <w:pStyle w:val="Listaszerbekezds"/>
        <w:numPr>
          <w:ilvl w:val="0"/>
          <w:numId w:val="0"/>
        </w:numPr>
        <w:spacing w:before="0" w:after="0"/>
        <w:ind w:left="1440"/>
        <w:jc w:val="both"/>
      </w:pPr>
    </w:p>
    <w:p w14:paraId="0A4DA0B0" w14:textId="77777777" w:rsidR="00091302" w:rsidRPr="005977A9" w:rsidRDefault="00091302" w:rsidP="00091302">
      <w:pPr>
        <w:jc w:val="both"/>
      </w:pPr>
      <w:r w:rsidRPr="005977A9">
        <w:rPr>
          <w:rFonts w:ascii="Calibri" w:eastAsia="Calibri" w:hAnsi="Calibri" w:cs="Calibri"/>
          <w:b/>
        </w:rPr>
        <w:t>Az adott tétel jellegének (itemCat) elfogadott értékei érvénytelenítő bizonylat esetén</w:t>
      </w:r>
      <w:r w:rsidRPr="005977A9">
        <w:rPr>
          <w:rFonts w:ascii="Calibri" w:eastAsia="Calibri" w:hAnsi="Calibri" w:cs="Calibri"/>
        </w:rPr>
        <w:t xml:space="preserve">: </w:t>
      </w:r>
    </w:p>
    <w:p w14:paraId="5F1A2D7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SALE </w:t>
      </w:r>
    </w:p>
    <w:p w14:paraId="0A50256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VOID_SALE </w:t>
      </w:r>
    </w:p>
    <w:p w14:paraId="3FB77FBD"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DISCOUNT </w:t>
      </w:r>
    </w:p>
    <w:p w14:paraId="7DAC4CA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VOID_DISCOUNT </w:t>
      </w:r>
    </w:p>
    <w:p w14:paraId="5605781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NB_DISCOUNT </w:t>
      </w:r>
    </w:p>
    <w:p w14:paraId="2ADCC088"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VOID_NB_DISCOUNT </w:t>
      </w:r>
    </w:p>
    <w:p w14:paraId="71D2E164"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SURCHARGE </w:t>
      </w:r>
    </w:p>
    <w:p w14:paraId="421DBE2D"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VOID_SURCHARGE </w:t>
      </w:r>
    </w:p>
    <w:p w14:paraId="0A15A023"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EMPTIES </w:t>
      </w:r>
    </w:p>
    <w:p w14:paraId="7AAD25B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VOID_EMPTIES</w:t>
      </w:r>
    </w:p>
    <w:p w14:paraId="5F8DF1B8" w14:textId="77777777" w:rsidR="00091302" w:rsidRPr="005977A9" w:rsidRDefault="00091302" w:rsidP="00091302">
      <w:pPr>
        <w:jc w:val="both"/>
      </w:pPr>
    </w:p>
    <w:p w14:paraId="637EF7E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18F8835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0D3DCE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ACE4F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47BF5E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13A15A4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0E2EE81D" w14:textId="07D01D3D" w:rsidR="00B538D5" w:rsidRPr="005977A9" w:rsidRDefault="00091302" w:rsidP="00B538D5">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B538D5" w:rsidRPr="005977A9">
        <w:rPr>
          <w:rFonts w:ascii="Consolas" w:eastAsia="Consolas" w:hAnsi="Consolas" w:cs="Consolas"/>
          <w:sz w:val="20"/>
          <w:szCs w:val="20"/>
        </w:rPr>
        <w:t>"docTotal</w:t>
      </w:r>
      <w:r w:rsidR="00B538D5">
        <w:rPr>
          <w:rFonts w:ascii="Consolas" w:eastAsia="Consolas" w:hAnsi="Consolas" w:cs="Consolas"/>
          <w:sz w:val="20"/>
          <w:szCs w:val="20"/>
        </w:rPr>
        <w:t>Net: null,</w:t>
      </w:r>
    </w:p>
    <w:p w14:paraId="388B6C5D" w14:textId="77777777" w:rsidR="00B538D5" w:rsidRDefault="00091302" w:rsidP="00B538D5">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"docTotal": "1898.00",</w:t>
      </w:r>
    </w:p>
    <w:p w14:paraId="301096A1" w14:textId="0332CDDA" w:rsidR="00091302" w:rsidRPr="00010356" w:rsidRDefault="00B538D5"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"docT</w:t>
      </w:r>
      <w:r>
        <w:rPr>
          <w:rFonts w:ascii="Consolas" w:eastAsia="Consolas" w:hAnsi="Consolas" w:cs="Consolas"/>
          <w:sz w:val="20"/>
          <w:szCs w:val="20"/>
        </w:rPr>
        <w:t>ax</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076F739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59B2E85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F87FBB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5ED0787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"itemId": 2,</w:t>
      </w:r>
    </w:p>
    <w:p w14:paraId="7EAA570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"itemSum": "-399.00",</w:t>
      </w:r>
    </w:p>
    <w:p w14:paraId="67D993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 "Favorit white bread",</w:t>
      </w:r>
    </w:p>
    <w:p w14:paraId="2102BE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"5998576454321",</w:t>
      </w:r>
    </w:p>
    <w:p w14:paraId="015E4A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"399.00",</w:t>
      </w:r>
    </w:p>
    <w:p w14:paraId="194A2D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4DCEF3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"PIECE",</w:t>
      </w:r>
    </w:p>
    <w:p w14:paraId="17715C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"VOID_SALE",</w:t>
      </w:r>
    </w:p>
    <w:p w14:paraId="7300EF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"B",</w:t>
      </w:r>
    </w:p>
    <w:p w14:paraId="05F487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1111D2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D0A66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268DF7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F6530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57FDA7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3905E3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1F911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22B45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D6E87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442A40"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5615CAD7"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1D138209"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Az adóügyi nap sorszáma</w:t>
      </w:r>
    </w:p>
    <w:p w14:paraId="10704447"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megnyitott érvénytelenítő bizonylat azonosítója</w:t>
      </w:r>
    </w:p>
    <w:p w14:paraId="38F82A49" w14:textId="44E13509" w:rsidR="00590D06" w:rsidRPr="005977A9" w:rsidRDefault="00590D06" w:rsidP="00590D06">
      <w:pPr>
        <w:pStyle w:val="Listaszerbekezds"/>
        <w:numPr>
          <w:ilvl w:val="0"/>
          <w:numId w:val="25"/>
        </w:numPr>
        <w:spacing w:before="0" w:after="0"/>
        <w:jc w:val="both"/>
      </w:pPr>
      <w:r>
        <w:rPr>
          <w:b/>
        </w:rPr>
        <w:t xml:space="preserve">docTotalNet </w:t>
      </w:r>
      <w:r>
        <w:t>– Bizonylat aktuális nettó végösszege, kizárólag számla érvénytelenítés esetén</w:t>
      </w:r>
    </w:p>
    <w:p w14:paraId="237B0EAF" w14:textId="139A49D6" w:rsidR="00590D06" w:rsidRDefault="00590D06" w:rsidP="00590D06">
      <w:pPr>
        <w:pStyle w:val="Listaszerbekezds"/>
        <w:numPr>
          <w:ilvl w:val="0"/>
          <w:numId w:val="25"/>
        </w:numPr>
        <w:spacing w:before="0" w:after="0"/>
        <w:jc w:val="both"/>
      </w:pPr>
      <w:r w:rsidRPr="005977A9">
        <w:rPr>
          <w:b/>
        </w:rPr>
        <w:t xml:space="preserve">docTotal </w:t>
      </w:r>
      <w:r w:rsidRPr="005977A9">
        <w:t xml:space="preserve">- A </w:t>
      </w:r>
      <w:r>
        <w:t>érvénytelenítő</w:t>
      </w:r>
      <w:r w:rsidRPr="005977A9">
        <w:t xml:space="preserve"> bizonylat aktuális végösszege</w:t>
      </w:r>
    </w:p>
    <w:p w14:paraId="42EF1316" w14:textId="4F0FD20D" w:rsidR="00590D06" w:rsidRPr="005977A9" w:rsidRDefault="00590D06" w:rsidP="00590D06">
      <w:pPr>
        <w:pStyle w:val="Listaszerbekezds"/>
        <w:numPr>
          <w:ilvl w:val="0"/>
          <w:numId w:val="25"/>
        </w:numPr>
        <w:spacing w:before="0" w:after="0"/>
        <w:jc w:val="both"/>
      </w:pPr>
      <w:r>
        <w:rPr>
          <w:b/>
        </w:rPr>
        <w:t>docTotalTax</w:t>
      </w:r>
      <w:r>
        <w:t xml:space="preserve"> – Bizonylat aktuális Áfa értéke, kizárólag számla </w:t>
      </w:r>
      <w:r w:rsidR="00DF791F">
        <w:t>érvénytelenítés</w:t>
      </w:r>
      <w:r>
        <w:t xml:space="preserve"> esetén</w:t>
      </w:r>
    </w:p>
    <w:p w14:paraId="6EA47572"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363A7EA4" w14:textId="77777777" w:rsidR="00091302" w:rsidRPr="005977A9" w:rsidRDefault="00091302" w:rsidP="00091302">
      <w:pPr>
        <w:pStyle w:val="Cmsor4"/>
      </w:pPr>
      <w:r w:rsidRPr="005977A9">
        <w:rPr>
          <w:lang w:val="en-US"/>
        </w:rPr>
        <w:t xml:space="preserve">Bizonylat lezárása </w:t>
      </w:r>
    </w:p>
    <w:p w14:paraId="7D192687" w14:textId="77777777" w:rsidR="00091302" w:rsidRPr="00010356" w:rsidRDefault="00091302" w:rsidP="00091302">
      <w:pPr>
        <w:jc w:val="both"/>
        <w:rPr>
          <w:lang w:val="hu-HU"/>
        </w:rPr>
      </w:pPr>
      <w:r w:rsidRPr="00010356">
        <w:rPr>
          <w:rFonts w:ascii="Calibri" w:eastAsia="Calibri" w:hAnsi="Calibri" w:cs="Calibri"/>
          <w:lang w:val="hu-HU"/>
        </w:rPr>
        <w:t>Ha a megnyitott érvénytelenítő bizonylathoz megtörtént a tételek felvétele, a bizonylatot le kell zárni. A bizonylat lezárásakor kötelező fizetési információkat megadni, aminek helyességét a FAM ellenőrzi és adatbázisba menteni. Az érvénytelenítő bizonylat lezárását követően további tételek felvétele az érvénytelenítő bizonylathoz nem engedélyezett.</w:t>
      </w:r>
    </w:p>
    <w:p w14:paraId="48E7F7C9"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 xml:space="preserve"> </w:t>
      </w:r>
    </w:p>
    <w:p w14:paraId="0619C5B2" w14:textId="77777777" w:rsidR="00091302" w:rsidRPr="00010356" w:rsidRDefault="00091302" w:rsidP="00091302">
      <w:pPr>
        <w:rPr>
          <w:lang w:val="hu-HU"/>
        </w:rPr>
      </w:pPr>
      <w:r w:rsidRPr="00010356">
        <w:rPr>
          <w:rFonts w:ascii="Calibri" w:eastAsia="Calibri" w:hAnsi="Calibri" w:cs="Calibri"/>
          <w:lang w:val="hu-HU"/>
        </w:rPr>
        <w:t>A bizonylat elkészítésének kezelő általi megszakítása is ezen a végponton történik.</w:t>
      </w:r>
    </w:p>
    <w:p w14:paraId="25C1F1D1" w14:textId="77777777" w:rsidR="00091302" w:rsidRPr="00010356" w:rsidRDefault="00091302" w:rsidP="00091302">
      <w:pPr>
        <w:jc w:val="both"/>
        <w:rPr>
          <w:lang w:val="hu-HU"/>
        </w:rPr>
      </w:pPr>
    </w:p>
    <w:p w14:paraId="1C66A29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API végpont csoport: 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28782F28"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59265D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5B5E321"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4DD73B6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(DocCloseRequest leszármazottai)</w:t>
      </w:r>
    </w:p>
    <w:p w14:paraId="550EFD7D" w14:textId="77777777" w:rsidR="00091302" w:rsidRPr="005977A9" w:rsidRDefault="00091302" w:rsidP="00B97AE5">
      <w:pPr>
        <w:pStyle w:val="Listaszerbekezds"/>
        <w:numPr>
          <w:ilvl w:val="0"/>
          <w:numId w:val="25"/>
        </w:numPr>
        <w:jc w:val="both"/>
      </w:pPr>
      <w:r w:rsidRPr="005977A9">
        <w:t>DocCloseVoidReceipt - érvénytelenítő bizonylat lezárás sikeres értékesítés esetén,</w:t>
      </w:r>
    </w:p>
    <w:p w14:paraId="3B1F9627" w14:textId="77777777" w:rsidR="00091302" w:rsidRPr="005977A9" w:rsidRDefault="00091302" w:rsidP="00B97AE5">
      <w:pPr>
        <w:pStyle w:val="Listaszerbekezds"/>
        <w:numPr>
          <w:ilvl w:val="0"/>
          <w:numId w:val="25"/>
        </w:numPr>
        <w:jc w:val="both"/>
      </w:pPr>
      <w:r w:rsidRPr="005977A9">
        <w:t>DocCloseInterruption - érvénytelenítő bizonylat</w:t>
      </w:r>
      <w:r w:rsidRPr="005977A9">
        <w:rPr>
          <w:b/>
        </w:rPr>
        <w:t xml:space="preserve"> </w:t>
      </w:r>
      <w:r w:rsidRPr="005977A9">
        <w:t xml:space="preserve">lezárás megszakított értékesítés esetén </w:t>
      </w:r>
    </w:p>
    <w:p w14:paraId="45D025AB" w14:textId="77777777" w:rsidR="00091302" w:rsidRPr="005977A9" w:rsidRDefault="00091302" w:rsidP="00091302">
      <w:pPr>
        <w:jc w:val="both"/>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5D41E03E" w14:textId="77777777" w:rsidR="00091302" w:rsidRPr="005977A9" w:rsidRDefault="00091302" w:rsidP="00091302">
      <w:pPr>
        <w:jc w:val="both"/>
      </w:pPr>
    </w:p>
    <w:p w14:paraId="4344A388"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Kérés adatszerkezete sikeres értékesítés esetén </w:t>
      </w:r>
    </w:p>
    <w:p w14:paraId="3B427FA8" w14:textId="77777777" w:rsidR="00091302" w:rsidRPr="005977A9" w:rsidRDefault="00091302" w:rsidP="00091302">
      <w:pPr>
        <w:jc w:val="both"/>
        <w:rPr>
          <w:rFonts w:ascii="Calibri" w:eastAsia="Calibri" w:hAnsi="Calibri" w:cs="Calibri"/>
          <w:b/>
        </w:rPr>
      </w:pPr>
      <w:r w:rsidRPr="005977A9">
        <w:rPr>
          <w:rFonts w:ascii="Calibri" w:eastAsia="Calibri" w:hAnsi="Calibri" w:cs="Calibri"/>
        </w:rPr>
        <w:t>A @type mezőn kívül nincsen adatszerkezeti változás a Nyugta lezáráshoz képest.</w:t>
      </w:r>
    </w:p>
    <w:p w14:paraId="012835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E95CD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"closeVoidReceipt",</w:t>
      </w:r>
    </w:p>
    <w:p w14:paraId="5403C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F618FA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4CD091CB" w14:textId="77777777" w:rsidR="00091302" w:rsidRPr="00BC744D" w:rsidRDefault="00091302" w:rsidP="00091302">
      <w:pPr>
        <w:shd w:val="clear" w:color="auto" w:fill="F2F2F2" w:themeFill="background1" w:themeFillShade="F2"/>
        <w:jc w:val="both"/>
        <w:rPr>
          <w:rFonts w:ascii="Consolas" w:eastAsia="Consolas" w:hAnsi="Consolas" w:cs="Consolas"/>
          <w:sz w:val="20"/>
          <w:szCs w:val="20"/>
        </w:rPr>
      </w:pPr>
      <w:r w:rsidRPr="0C4EEBD4">
        <w:rPr>
          <w:rFonts w:ascii="Consolas" w:eastAsia="Consolas" w:hAnsi="Consolas" w:cs="Consolas"/>
          <w:sz w:val="20"/>
          <w:szCs w:val="20"/>
        </w:rPr>
        <w:t xml:space="preserve">   "docCustomInfo":[</w:t>
      </w:r>
    </w:p>
    <w:p w14:paraId="7876055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B6D5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1B362B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08287B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40C07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C85087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6A33F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FC83C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7FC54E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5686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457D17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6B0A8E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0F03C4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1E8B9B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6CC9C0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2DCBF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99B3D4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138BA7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6FA24B52"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4030835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202CB3A6"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Megadása kötelező</w:t>
      </w:r>
    </w:p>
    <w:p w14:paraId="6DF49C80" w14:textId="77777777" w:rsidR="00091302" w:rsidRPr="005977A9" w:rsidRDefault="352CC69E" w:rsidP="46920C6E">
      <w:pPr>
        <w:pStyle w:val="Listaszerbekezds"/>
        <w:spacing w:before="0" w:after="0"/>
        <w:jc w:val="both"/>
      </w:pPr>
      <w:r w:rsidRPr="46920C6E">
        <w:rPr>
          <w:b/>
          <w:bCs/>
          <w:lang w:val="hu-HU"/>
        </w:rPr>
        <w:t>@type*</w:t>
      </w:r>
      <w:r w:rsidRPr="46920C6E">
        <w:rPr>
          <w:lang w:val="hu-HU"/>
        </w:rPr>
        <w:t xml:space="preserve"> - A FAM Document interfészt informálja a HTTP kérésben beküldött adatszerkezet típusáról (=closeVoidReceipt)</w:t>
      </w:r>
    </w:p>
    <w:p w14:paraId="5C24D95A" w14:textId="77777777" w:rsidR="00091302" w:rsidRPr="005977A9" w:rsidRDefault="352CC69E" w:rsidP="46920C6E">
      <w:pPr>
        <w:pStyle w:val="Listaszerbekezds"/>
        <w:spacing w:before="0" w:after="0"/>
        <w:jc w:val="both"/>
      </w:pPr>
      <w:r w:rsidRPr="46920C6E">
        <w:rPr>
          <w:lang w:val="hu-HU"/>
        </w:rPr>
        <w:t xml:space="preserve">A többi mező megegyezik a </w:t>
      </w:r>
      <w:hyperlink w:anchor="_Bizonylat_lezárása">
        <w:r w:rsidRPr="46920C6E">
          <w:rPr>
            <w:rStyle w:val="Hiperhivatkozs"/>
            <w:lang w:val="hu-HU"/>
          </w:rPr>
          <w:t>Nyugta - bizonylat lezárás</w:t>
        </w:r>
      </w:hyperlink>
      <w:r w:rsidRPr="46920C6E">
        <w:rPr>
          <w:lang w:val="hu-HU"/>
        </w:rPr>
        <w:t xml:space="preserve"> leírásában definiáltakkal.</w:t>
      </w:r>
    </w:p>
    <w:p w14:paraId="0CB33F78" w14:textId="77777777" w:rsidR="00091302" w:rsidRPr="005977A9" w:rsidRDefault="00091302" w:rsidP="00091302">
      <w:pPr>
        <w:jc w:val="both"/>
      </w:pPr>
    </w:p>
    <w:p w14:paraId="5396960A" w14:textId="77777777" w:rsidR="00091302" w:rsidRPr="005977A9" w:rsidRDefault="00091302" w:rsidP="00091302">
      <w:pPr>
        <w:jc w:val="both"/>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5306E7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AE673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05DEC0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4D9363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2A6E41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"VOID_RECEIPT",</w:t>
      </w:r>
    </w:p>
    <w:p w14:paraId="62DBB4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219C83C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0C79650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2825A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85DB78B"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4E573BC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39CBA1B"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Megadása kötelező</w:t>
      </w:r>
      <w:r w:rsidRPr="005977A9">
        <w:rPr>
          <w:rFonts w:ascii="Calibri" w:eastAsia="Calibri" w:hAnsi="Calibri" w:cs="Calibri"/>
          <w:u w:val="single"/>
        </w:rPr>
        <w:t xml:space="preserve"> </w:t>
      </w:r>
    </w:p>
    <w:p w14:paraId="2E9C4080" w14:textId="77777777" w:rsidR="00091302" w:rsidRPr="005977A9" w:rsidRDefault="352CC69E" w:rsidP="46920C6E">
      <w:pPr>
        <w:pStyle w:val="Listaszerbekezds"/>
        <w:spacing w:before="0" w:after="0"/>
        <w:jc w:val="both"/>
      </w:pPr>
      <w:r w:rsidRPr="46920C6E">
        <w:rPr>
          <w:b/>
          <w:bCs/>
          <w:lang w:val="hu-HU"/>
        </w:rPr>
        <w:t>@type*</w:t>
      </w:r>
      <w:r w:rsidRPr="46920C6E">
        <w:rPr>
          <w:lang w:val="hu-HU"/>
        </w:rPr>
        <w:t>- A FAM Document interfészt informálja a HTTP kérésben beküldött adatszerkezet típusáról (=closeInterruption)</w:t>
      </w:r>
    </w:p>
    <w:p w14:paraId="3B634C29" w14:textId="77777777" w:rsidR="00091302" w:rsidRPr="005977A9" w:rsidRDefault="00091302" w:rsidP="00B97AE5">
      <w:pPr>
        <w:pStyle w:val="Listaszerbekezds"/>
        <w:numPr>
          <w:ilvl w:val="0"/>
          <w:numId w:val="65"/>
        </w:numPr>
        <w:spacing w:before="0" w:after="0"/>
        <w:jc w:val="both"/>
      </w:pPr>
      <w:r w:rsidRPr="005977A9">
        <w:rPr>
          <w:b/>
        </w:rPr>
        <w:t xml:space="preserve">systemId* </w:t>
      </w:r>
      <w:r w:rsidRPr="005977A9">
        <w:t>- A FAM példányt azonosító egyedi azonosító (AP szám)</w:t>
      </w:r>
    </w:p>
    <w:p w14:paraId="6B6D9CAE" w14:textId="77777777" w:rsidR="00091302" w:rsidRPr="005977A9" w:rsidRDefault="00091302" w:rsidP="00B97AE5">
      <w:pPr>
        <w:pStyle w:val="Listaszerbekezds"/>
        <w:numPr>
          <w:ilvl w:val="0"/>
          <w:numId w:val="65"/>
        </w:numPr>
        <w:spacing w:before="0" w:after="0"/>
        <w:jc w:val="both"/>
      </w:pPr>
      <w:r w:rsidRPr="005977A9">
        <w:rPr>
          <w:b/>
        </w:rPr>
        <w:t xml:space="preserve">documentDescriptor* </w:t>
      </w:r>
      <w:r w:rsidRPr="005977A9">
        <w:t>- A bizonylatokat azonosító adatszerkezet</w:t>
      </w:r>
    </w:p>
    <w:p w14:paraId="6720AC9B" w14:textId="77777777" w:rsidR="00091302" w:rsidRPr="00010356" w:rsidRDefault="00091302" w:rsidP="00091302">
      <w:pPr>
        <w:pStyle w:val="Listaszerbekezds"/>
        <w:numPr>
          <w:ilvl w:val="0"/>
          <w:numId w:val="0"/>
        </w:numPr>
        <w:spacing w:before="0" w:after="0"/>
        <w:ind w:left="720"/>
        <w:jc w:val="both"/>
        <w:rPr>
          <w:lang w:val="pt-BR"/>
        </w:rPr>
      </w:pPr>
      <w:r w:rsidRPr="00010356">
        <w:rPr>
          <w:rFonts w:asciiTheme="minorHAnsi" w:hAnsiTheme="minorHAnsi" w:cstheme="minorHAnsi"/>
          <w:lang w:val="pt-BR"/>
        </w:rPr>
        <w:t xml:space="preserve">A kapcsolódó adatstruktúra leírója a </w:t>
      </w:r>
      <w:hyperlink w:anchor="_documentDescriptor" w:history="1">
        <w:r w:rsidRPr="007A4A62">
          <w:rPr>
            <w:rStyle w:val="Hiperhivatkozs"/>
            <w:lang w:val="pt-BR"/>
          </w:rPr>
          <w:t>documentDescriptor</w:t>
        </w:r>
      </w:hyperlink>
      <w:r w:rsidRPr="00010356">
        <w:rPr>
          <w:lang w:val="pt-BR"/>
        </w:rPr>
        <w:t xml:space="preserve"> pont alatt található.</w:t>
      </w:r>
    </w:p>
    <w:p w14:paraId="6B8A97A3" w14:textId="77777777" w:rsidR="00091302" w:rsidRPr="005977A9" w:rsidRDefault="00091302" w:rsidP="00B97AE5">
      <w:pPr>
        <w:pStyle w:val="Listaszerbekezds"/>
        <w:numPr>
          <w:ilvl w:val="1"/>
          <w:numId w:val="65"/>
        </w:numPr>
        <w:spacing w:before="0" w:after="0"/>
        <w:jc w:val="both"/>
      </w:pPr>
      <w:r w:rsidRPr="005977A9">
        <w:rPr>
          <w:b/>
        </w:rPr>
        <w:t>type</w:t>
      </w:r>
      <w:r w:rsidRPr="005977A9">
        <w:t>* = VOID_RECEIPT</w:t>
      </w:r>
    </w:p>
    <w:p w14:paraId="3EE8468B" w14:textId="77777777" w:rsidR="00091302" w:rsidRPr="005977A9" w:rsidRDefault="00091302" w:rsidP="00091302">
      <w:pPr>
        <w:jc w:val="both"/>
      </w:pPr>
    </w:p>
    <w:p w14:paraId="6FE725C6" w14:textId="77777777" w:rsidR="00091302" w:rsidRPr="005977A9" w:rsidRDefault="00091302" w:rsidP="00091302">
      <w:pPr>
        <w:jc w:val="both"/>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11A1109F"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6B0768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164572D5"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"resultDesc": null,</w:t>
      </w:r>
    </w:p>
    <w:p w14:paraId="01530B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69E946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354F401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C5B32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11A30D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74027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34549E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312B37"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6D539F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C2CAF68"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1951F92F"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78D12FBA" w14:textId="77777777" w:rsidR="00091302" w:rsidRPr="00010356" w:rsidRDefault="00091302" w:rsidP="00B97AE5">
      <w:pPr>
        <w:pStyle w:val="Listaszerbekezds"/>
        <w:numPr>
          <w:ilvl w:val="0"/>
          <w:numId w:val="25"/>
        </w:numPr>
        <w:spacing w:before="0" w:after="0"/>
        <w:jc w:val="both"/>
        <w:rPr>
          <w:b/>
          <w:lang w:val="pt-BR"/>
        </w:rPr>
      </w:pPr>
      <w:r w:rsidRPr="00010356">
        <w:rPr>
          <w:b/>
          <w:lang w:val="pt-BR"/>
        </w:rPr>
        <w:t xml:space="preserve">documentData </w:t>
      </w:r>
      <w:r w:rsidRPr="00010356">
        <w:rPr>
          <w:lang w:val="pt-BR"/>
        </w:rPr>
        <w:t>- A bizonylatkép megjelenítéséhez szükséges adatok</w:t>
      </w:r>
    </w:p>
    <w:p w14:paraId="0C20E07E"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 </w:t>
      </w:r>
      <w:r w:rsidRPr="00010356">
        <w:rPr>
          <w:lang w:val="pt-BR"/>
        </w:rPr>
        <w:br/>
        <w:t>A tartalma az e-pénztárgép kimeneti QR-kód képzése fejezetben van kifejtve</w:t>
      </w:r>
      <w:r w:rsidRPr="00010356">
        <w:rPr>
          <w:lang w:val="pt-BR"/>
        </w:rPr>
        <w:br/>
      </w:r>
    </w:p>
    <w:p w14:paraId="6451073B"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138F4AE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7B38A1E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6A7368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17E3308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1C8BAC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0CB3209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EF5293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2E3A88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685E35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296E2EC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03067E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2B2699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2E03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5CCE2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95DB9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1BB4E7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06114E0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0EADD4C"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2D389164"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Tartalma az összes korábban hozzáadott tétel ellentétes előjelekkel, valamint a lezárás adatszerkezete</w:t>
      </w:r>
      <w:r w:rsidRPr="00010356">
        <w:rPr>
          <w:b/>
          <w:lang w:val="pt-BR"/>
        </w:rPr>
        <w:t xml:space="preserve">resultCode </w:t>
      </w:r>
      <w:r w:rsidRPr="00010356">
        <w:rPr>
          <w:lang w:val="pt-BR"/>
        </w:rPr>
        <w:t>- A feladat eredményének azonosító kódja</w:t>
      </w:r>
    </w:p>
    <w:p w14:paraId="6E2E6891" w14:textId="77777777" w:rsidR="00091302" w:rsidRPr="005977A9" w:rsidRDefault="00091302" w:rsidP="00B97AE5">
      <w:pPr>
        <w:pStyle w:val="Listaszerbekezds"/>
        <w:numPr>
          <w:ilvl w:val="0"/>
          <w:numId w:val="25"/>
        </w:numPr>
        <w:spacing w:before="0" w:after="0"/>
        <w:jc w:val="both"/>
      </w:pPr>
      <w:r w:rsidRPr="005977A9">
        <w:rPr>
          <w:b/>
        </w:rPr>
        <w:t xml:space="preserve">resultDesc </w:t>
      </w:r>
      <w:r w:rsidRPr="005977A9">
        <w:t xml:space="preserve">- A feladat eredményének rövid leírása </w:t>
      </w:r>
    </w:p>
    <w:p w14:paraId="056E6835" w14:textId="77777777" w:rsidR="00091302" w:rsidRPr="005977A9" w:rsidRDefault="00091302" w:rsidP="00091302">
      <w:pPr>
        <w:jc w:val="both"/>
        <w:rPr>
          <w:rFonts w:ascii="Calibri" w:eastAsia="Calibri" w:hAnsi="Calibri" w:cs="Calibri"/>
        </w:rPr>
      </w:pPr>
    </w:p>
    <w:p w14:paraId="77A07186" w14:textId="77777777" w:rsidR="00091302" w:rsidRPr="005977A9" w:rsidRDefault="00091302" w:rsidP="00091302">
      <w:pPr>
        <w:jc w:val="both"/>
        <w:rPr>
          <w:rFonts w:ascii="Calibri" w:eastAsia="Calibri" w:hAnsi="Calibri" w:cs="Calibri"/>
          <w:b/>
          <w:i/>
        </w:rPr>
      </w:pPr>
      <w:r w:rsidRPr="005977A9">
        <w:rPr>
          <w:rFonts w:ascii="Calibri" w:eastAsia="Calibri" w:hAnsi="Calibri" w:cs="Calibri"/>
        </w:rPr>
        <w:t xml:space="preserve">A válaszban érkező többi mező értéke </w:t>
      </w:r>
      <w:r w:rsidRPr="005977A9">
        <w:rPr>
          <w:rFonts w:ascii="Calibri" w:eastAsia="Calibri" w:hAnsi="Calibri" w:cs="Calibri"/>
          <w:i/>
        </w:rPr>
        <w:t>null</w:t>
      </w:r>
      <w:r w:rsidRPr="005977A9">
        <w:rPr>
          <w:rFonts w:ascii="Calibri" w:eastAsia="Calibri" w:hAnsi="Calibri" w:cs="Calibri"/>
          <w:b/>
          <w:i/>
        </w:rPr>
        <w:t>.</w:t>
      </w:r>
    </w:p>
    <w:p w14:paraId="61300B54" w14:textId="77777777" w:rsidR="00091302" w:rsidRPr="005977A9" w:rsidRDefault="00091302" w:rsidP="00091302">
      <w:pPr>
        <w:jc w:val="both"/>
        <w:rPr>
          <w:rFonts w:asciiTheme="minorHAnsi" w:hAnsiTheme="minorHAnsi" w:cstheme="minorHAnsi"/>
        </w:rPr>
      </w:pPr>
    </w:p>
    <w:p w14:paraId="0B2F73B4" w14:textId="77777777" w:rsidR="00091302" w:rsidRPr="00010356" w:rsidRDefault="00091302" w:rsidP="00091302">
      <w:pPr>
        <w:jc w:val="both"/>
        <w:rPr>
          <w:rFonts w:asciiTheme="minorHAnsi" w:hAnsiTheme="minorHAnsi" w:cstheme="minorHAnsi"/>
          <w:u w:val="single"/>
          <w:lang w:val="pt-BR"/>
        </w:rPr>
      </w:pPr>
      <w:r w:rsidRPr="00010356">
        <w:rPr>
          <w:rFonts w:asciiTheme="minorHAnsi" w:hAnsiTheme="minorHAnsi" w:cstheme="minorHAnsi"/>
          <w:u w:val="single"/>
          <w:lang w:val="pt-BR"/>
        </w:rPr>
        <w:t>A végpontra vonatkozó specifikus eredménykódok:</w:t>
      </w:r>
    </w:p>
    <w:p w14:paraId="3676803B" w14:textId="77777777" w:rsidR="00091302" w:rsidRPr="00010356" w:rsidRDefault="00091302" w:rsidP="00091302">
      <w:pPr>
        <w:jc w:val="both"/>
        <w:rPr>
          <w:rFonts w:ascii="Calibri" w:eastAsia="Calibri" w:hAnsi="Calibri" w:cs="Calibri"/>
          <w:lang w:val="pt-BR"/>
        </w:rPr>
      </w:pPr>
    </w:p>
    <w:p w14:paraId="7B2227FA"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majd elvégzi a végpontra vonatkozó egyedi ellenőrzéseket:</w:t>
      </w:r>
    </w:p>
    <w:p w14:paraId="6864AC23" w14:textId="77777777" w:rsidR="00091302" w:rsidRPr="00010356" w:rsidRDefault="00091302" w:rsidP="00091302">
      <w:pPr>
        <w:jc w:val="both"/>
        <w:rPr>
          <w:rFonts w:ascii="Calibri" w:eastAsia="Calibri" w:hAnsi="Calibri" w:cs="Calibr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3D83A4EE" w14:textId="77777777">
        <w:tc>
          <w:tcPr>
            <w:tcW w:w="2830" w:type="dxa"/>
          </w:tcPr>
          <w:p w14:paraId="792CA064"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401208D3"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0EE9611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2A3E926A"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4C3C4240" w14:textId="77777777">
        <w:tc>
          <w:tcPr>
            <w:tcW w:w="2830" w:type="dxa"/>
          </w:tcPr>
          <w:p w14:paraId="7E5B0FA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nyitás kérésében hivatkozott bizonylatszám</w:t>
            </w:r>
            <w:r w:rsidRPr="005977A9">
              <w:rPr>
                <w:rFonts w:asciiTheme="minorHAnsi" w:hAnsiTheme="minorHAnsi" w:cstheme="minorHAnsi"/>
                <w:i/>
                <w:sz w:val="20"/>
                <w:szCs w:val="20"/>
              </w:rPr>
              <w:t xml:space="preserve"> (sourceDocNo)</w:t>
            </w:r>
            <w:r w:rsidRPr="005977A9">
              <w:rPr>
                <w:rFonts w:asciiTheme="minorHAnsi" w:hAnsiTheme="minorHAnsi" w:cstheme="minorHAnsi"/>
                <w:sz w:val="20"/>
                <w:szCs w:val="20"/>
              </w:rPr>
              <w:t xml:space="preserve"> értéke nem megfelelő</w:t>
            </w:r>
          </w:p>
        </w:tc>
        <w:tc>
          <w:tcPr>
            <w:tcW w:w="2410" w:type="dxa"/>
          </w:tcPr>
          <w:p w14:paraId="0675828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INVALID_DOCUMENT_TYPE</w:t>
            </w:r>
          </w:p>
        </w:tc>
        <w:tc>
          <w:tcPr>
            <w:tcW w:w="425" w:type="dxa"/>
          </w:tcPr>
          <w:p w14:paraId="651CE8F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2122B5A9"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műveletek folytatása, nyitott adóügyi napot feltéteelezve, vagy az adóügyi nap zárása.</w:t>
            </w:r>
          </w:p>
          <w:p w14:paraId="4B9FCB0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hibaüzenet a napnyitási kísérlet előtt küldött állapotlekérdezéssel megelőzhető.</w:t>
            </w:r>
          </w:p>
        </w:tc>
      </w:tr>
    </w:tbl>
    <w:p w14:paraId="53CBC278" w14:textId="77777777" w:rsidR="00091302" w:rsidRPr="005977A9" w:rsidRDefault="00091302" w:rsidP="00091302">
      <w:pPr>
        <w:pStyle w:val="Cmsor3"/>
      </w:pPr>
      <w:bookmarkStart w:id="1440" w:name="_Toc167061720"/>
      <w:bookmarkStart w:id="1441" w:name="_Toc1540649644"/>
      <w:bookmarkStart w:id="1442" w:name="_Toc195567201"/>
      <w:r w:rsidRPr="005977A9">
        <w:rPr>
          <w:lang w:val="en-US"/>
        </w:rPr>
        <w:t>Pénzmozgás bizonylat</w:t>
      </w:r>
      <w:bookmarkEnd w:id="1440"/>
      <w:bookmarkEnd w:id="1441"/>
      <w:bookmarkEnd w:id="1442"/>
    </w:p>
    <w:p w14:paraId="4AF0532E" w14:textId="77777777" w:rsidR="00091302" w:rsidRPr="005977A9" w:rsidRDefault="00091302" w:rsidP="00091302">
      <w:pPr>
        <w:jc w:val="both"/>
        <w:rPr>
          <w:rFonts w:asciiTheme="minorHAnsi" w:hAnsiTheme="minorHAnsi" w:cstheme="minorHAnsi"/>
          <w:lang w:eastAsia="hu-HU"/>
        </w:rPr>
      </w:pPr>
    </w:p>
    <w:p w14:paraId="00B3E089" w14:textId="77777777" w:rsidR="00091302" w:rsidRPr="005977A9" w:rsidRDefault="00091302" w:rsidP="00091302">
      <w:pPr>
        <w:shd w:val="clear" w:color="auto" w:fill="FFFFFF"/>
        <w:jc w:val="both"/>
        <w:rPr>
          <w:rFonts w:asciiTheme="minorHAnsi" w:hAnsiTheme="minorHAnsi" w:cstheme="minorHAnsi"/>
          <w:color w:val="000000"/>
        </w:rPr>
      </w:pPr>
      <w:r w:rsidRPr="005977A9">
        <w:rPr>
          <w:rFonts w:asciiTheme="minorHAnsi" w:hAnsiTheme="minorHAnsi" w:cstheme="minorHAnsi"/>
          <w:color w:val="000000"/>
        </w:rPr>
        <w:t>A pénzmozgás bizonylat egy olyan dokumentum, amely rögzíti az egyes pénzügyi tranzakciókhoz kapcsolódó pénzmozgásokat, vagyis hogy milyen pénzösszegek mozogtak az ügylet során. A bizonylaton szerepeltetni kell a pénzmozgás okát. A fizetőeszközök típusának megadásában nincsen megkötés. Három fajtája van: </w:t>
      </w:r>
    </w:p>
    <w:p w14:paraId="0FB98C90" w14:textId="77777777" w:rsidR="00091302" w:rsidRPr="005977A9" w:rsidRDefault="00091302" w:rsidP="00B97AE5">
      <w:pPr>
        <w:pStyle w:val="Listaszerbekezds"/>
        <w:numPr>
          <w:ilvl w:val="0"/>
          <w:numId w:val="94"/>
        </w:numPr>
        <w:shd w:val="clear" w:color="auto" w:fill="FFFFFF"/>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color w:val="000000"/>
        </w:rPr>
        <w:t>Kifizetés</w:t>
      </w:r>
      <w:r w:rsidRPr="005977A9">
        <w:rPr>
          <w:rFonts w:asciiTheme="minorHAnsi" w:eastAsia="Times New Roman" w:hAnsiTheme="minorHAnsi" w:cstheme="minorHAnsi"/>
          <w:color w:val="000000"/>
        </w:rPr>
        <w:t> </w:t>
      </w:r>
    </w:p>
    <w:p w14:paraId="5C522AE8" w14:textId="77777777" w:rsidR="00091302" w:rsidRPr="005977A9" w:rsidRDefault="00091302" w:rsidP="00B97AE5">
      <w:pPr>
        <w:pStyle w:val="Listaszerbekezds"/>
        <w:numPr>
          <w:ilvl w:val="0"/>
          <w:numId w:val="94"/>
        </w:numPr>
        <w:shd w:val="clear" w:color="auto" w:fill="FFFFFF"/>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color w:val="000000"/>
        </w:rPr>
        <w:t>Befizetés</w:t>
      </w:r>
      <w:r w:rsidRPr="005977A9">
        <w:rPr>
          <w:rFonts w:asciiTheme="minorHAnsi" w:eastAsia="Times New Roman" w:hAnsiTheme="minorHAnsi" w:cstheme="minorHAnsi"/>
          <w:color w:val="000000"/>
        </w:rPr>
        <w:t> </w:t>
      </w:r>
    </w:p>
    <w:p w14:paraId="3521E5C5" w14:textId="67A18EB3" w:rsidR="003134E6" w:rsidRPr="006434FB" w:rsidRDefault="003134E6" w:rsidP="003134E6">
      <w:pPr>
        <w:pStyle w:val="Listaszerbekezds"/>
        <w:numPr>
          <w:ilvl w:val="0"/>
          <w:numId w:val="94"/>
        </w:numPr>
        <w:shd w:val="clear" w:color="auto" w:fill="FFFFFF"/>
        <w:spacing w:before="100" w:beforeAutospacing="1" w:after="100" w:afterAutospacing="1"/>
        <w:jc w:val="both"/>
        <w:rPr>
          <w:rFonts w:asciiTheme="minorHAnsi" w:hAnsiTheme="minorHAnsi" w:cstheme="minorHAnsi"/>
        </w:rPr>
      </w:pPr>
      <w:r>
        <w:rPr>
          <w:rFonts w:asciiTheme="minorHAnsi" w:hAnsiTheme="minorHAnsi" w:cstheme="minorHAnsi"/>
        </w:rPr>
        <w:t>Egyidejű ki- és befizetés:</w:t>
      </w:r>
    </w:p>
    <w:p w14:paraId="1E1BDC6E" w14:textId="77777777" w:rsidR="003134E6" w:rsidRPr="006434FB" w:rsidRDefault="00091302" w:rsidP="003134E6">
      <w:pPr>
        <w:pStyle w:val="Listaszerbekezds"/>
        <w:numPr>
          <w:ilvl w:val="1"/>
          <w:numId w:val="94"/>
        </w:numPr>
        <w:shd w:val="clear" w:color="auto" w:fill="FFFFFF"/>
        <w:spacing w:before="100" w:beforeAutospacing="1" w:after="100" w:afterAutospacing="1"/>
        <w:jc w:val="both"/>
        <w:rPr>
          <w:rFonts w:asciiTheme="minorHAnsi" w:hAnsiTheme="minorHAnsi" w:cstheme="minorHAnsi"/>
        </w:rPr>
      </w:pPr>
      <w:r w:rsidRPr="005977A9">
        <w:rPr>
          <w:rFonts w:asciiTheme="minorHAnsi" w:hAnsiTheme="minorHAnsi" w:cstheme="minorHAnsi"/>
          <w:color w:val="000000"/>
        </w:rPr>
        <w:t>Fizetőeszköz csere</w:t>
      </w:r>
    </w:p>
    <w:p w14:paraId="5744ED45" w14:textId="763D4497" w:rsidR="00091302" w:rsidRPr="005977A9" w:rsidRDefault="00A102D2" w:rsidP="006434FB">
      <w:pPr>
        <w:pStyle w:val="Listaszerbekezds"/>
        <w:numPr>
          <w:ilvl w:val="1"/>
          <w:numId w:val="94"/>
        </w:numPr>
        <w:shd w:val="clear" w:color="auto" w:fill="FFFFFF"/>
        <w:spacing w:before="100" w:beforeAutospacing="1" w:after="100" w:afterAutospacing="1"/>
        <w:jc w:val="both"/>
        <w:rPr>
          <w:rFonts w:asciiTheme="minorHAnsi" w:hAnsiTheme="minorHAnsi" w:cstheme="minorHAnsi"/>
        </w:rPr>
      </w:pPr>
      <w:r>
        <w:rPr>
          <w:rFonts w:asciiTheme="minorHAnsi" w:hAnsiTheme="minorHAnsi" w:cstheme="minorHAnsi"/>
          <w:color w:val="000000"/>
        </w:rPr>
        <w:t>Készpénzfelvétel (cash back)</w:t>
      </w:r>
    </w:p>
    <w:p w14:paraId="0A4F504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color w:val="000000"/>
        </w:rPr>
        <w:t xml:space="preserve">A Pénzmozgás bizonylat </w:t>
      </w:r>
      <w:r w:rsidRPr="005977A9">
        <w:rPr>
          <w:rFonts w:ascii="Calibri" w:eastAsia="Calibri" w:hAnsi="Calibri" w:cs="Calibri"/>
        </w:rPr>
        <w:t>elkészítése egyetlen API hívással történik.</w:t>
      </w:r>
    </w:p>
    <w:p w14:paraId="1FC76FF6" w14:textId="77777777" w:rsidR="00091302" w:rsidRPr="005977A9" w:rsidRDefault="00091302" w:rsidP="00091302">
      <w:pPr>
        <w:jc w:val="both"/>
        <w:rPr>
          <w:rFonts w:asciiTheme="minorHAnsi" w:hAnsiTheme="minorHAnsi" w:cstheme="minorHAnsi"/>
          <w:color w:val="000000"/>
        </w:rPr>
      </w:pPr>
    </w:p>
    <w:p w14:paraId="411F04BD" w14:textId="77777777" w:rsidR="00091302" w:rsidRPr="005977A9" w:rsidRDefault="00091302" w:rsidP="00091302">
      <w:pPr>
        <w:pStyle w:val="Cmsor4"/>
      </w:pPr>
      <w:r w:rsidRPr="005977A9">
        <w:rPr>
          <w:lang w:val="en-US"/>
        </w:rPr>
        <w:t>Pénzmozgás bizonylat létrehozása</w:t>
      </w:r>
    </w:p>
    <w:p w14:paraId="38A7B19C" w14:textId="77777777" w:rsidR="00091302" w:rsidRPr="00010356" w:rsidRDefault="00091302" w:rsidP="00091302">
      <w:pPr>
        <w:jc w:val="both"/>
        <w:rPr>
          <w:rFonts w:asciiTheme="minorHAnsi" w:hAnsiTheme="minorHAnsi" w:cstheme="minorHAnsi"/>
          <w:color w:val="000000"/>
          <w:lang w:val="hu-HU"/>
        </w:rPr>
      </w:pPr>
      <w:r w:rsidRPr="00010356">
        <w:rPr>
          <w:rFonts w:asciiTheme="minorHAnsi" w:hAnsiTheme="minorHAnsi" w:cstheme="minorHAnsi"/>
          <w:color w:val="000000"/>
          <w:lang w:val="hu-HU"/>
        </w:rPr>
        <w:t>A Pénzmozgás bizonylat létrehozása nyitott adóügyi napon belül bármikor lehetséges. A bizonylat létrehozásába beletartozik a Pénzmozgás bizonylat adatszerkezetének adatbázisba mentése, a bizonylaton szerepeltetett pénzmozgás regisztrálása és a dokumentum számlálóinak növelése az adóügyi napon belül.</w:t>
      </w:r>
    </w:p>
    <w:p w14:paraId="16337F79" w14:textId="77777777" w:rsidR="00091302" w:rsidRPr="00010356" w:rsidRDefault="00091302" w:rsidP="00091302">
      <w:pPr>
        <w:jc w:val="both"/>
        <w:rPr>
          <w:rFonts w:asciiTheme="minorHAnsi" w:hAnsiTheme="minorHAnsi" w:cstheme="minorHAnsi"/>
          <w:color w:val="000000"/>
          <w:lang w:val="hu-HU"/>
        </w:rPr>
      </w:pPr>
    </w:p>
    <w:p w14:paraId="50ADF7D5"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HAnsi"/>
          <w:b/>
          <w:color w:val="000000"/>
          <w:lang w:val="pt-BR"/>
        </w:rPr>
        <w:t>API végpont csoport:</w:t>
      </w:r>
      <w:r w:rsidRPr="00010356">
        <w:rPr>
          <w:rStyle w:val="apple-converted-space"/>
          <w:rFonts w:asciiTheme="minorHAnsi" w:eastAsia="Calibri" w:hAnsiTheme="minorHAnsi" w:cstheme="minorHAnsi"/>
          <w:b/>
          <w:lang w:val="pt-BR"/>
        </w:rPr>
        <w:t xml:space="preserve"> </w:t>
      </w:r>
      <w:r w:rsidRPr="00010356">
        <w:rPr>
          <w:rFonts w:asciiTheme="minorHAnsi" w:hAnsiTheme="minorHAnsi" w:cstheme="minorHAnsi"/>
          <w:color w:val="000000"/>
          <w:shd w:val="clear" w:color="auto" w:fill="FFFFFF"/>
          <w:lang w:val="pt-BR"/>
        </w:rPr>
        <w:t>FAM interfész/Document - Bizonylatok kezelése</w:t>
      </w:r>
    </w:p>
    <w:p w14:paraId="3D098D08"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HAnsi"/>
          <w:b/>
          <w:color w:val="000000"/>
          <w:lang w:val="pt-BR"/>
        </w:rPr>
        <w:t>Végpont komponens</w:t>
      </w:r>
      <w:r w:rsidRPr="00010356">
        <w:rPr>
          <w:rFonts w:asciiTheme="minorHAnsi" w:hAnsiTheme="minorHAnsi" w:cstheme="minorHAnsi"/>
          <w:color w:val="000000"/>
          <w:lang w:val="pt-BR"/>
        </w:rPr>
        <w:t>: DocumentController</w:t>
      </w:r>
    </w:p>
    <w:p w14:paraId="32743FE7"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Végpont HTTP metódusa</w:t>
      </w:r>
      <w:r w:rsidRPr="005977A9">
        <w:rPr>
          <w:rFonts w:asciiTheme="minorHAnsi" w:hAnsiTheme="minorHAnsi" w:cstheme="minorHAnsi"/>
          <w:color w:val="000000"/>
        </w:rPr>
        <w:t>: POST</w:t>
      </w:r>
      <w:r w:rsidRPr="005977A9">
        <w:rPr>
          <w:rStyle w:val="apple-converted-space"/>
          <w:rFonts w:asciiTheme="minorHAnsi" w:eastAsia="Calibri" w:hAnsiTheme="minorHAnsi" w:cstheme="minorHAnsi"/>
        </w:rPr>
        <w:t> </w:t>
      </w:r>
    </w:p>
    <w:p w14:paraId="1E92B80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0C44C26"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Végpont URL</w:t>
      </w:r>
      <w:r w:rsidRPr="005977A9">
        <w:rPr>
          <w:rFonts w:asciiTheme="minorHAnsi" w:hAnsiTheme="minorHAnsi" w:cstheme="minorHAnsi"/>
          <w:color w:val="000000"/>
        </w:rPr>
        <w:t>: /doc/doc-create</w:t>
      </w:r>
      <w:r w:rsidRPr="005977A9">
        <w:rPr>
          <w:rStyle w:val="apple-converted-space"/>
          <w:rFonts w:asciiTheme="minorHAnsi" w:eastAsia="Calibri" w:hAnsiTheme="minorHAnsi" w:cstheme="minorHAnsi"/>
        </w:rPr>
        <w:t> </w:t>
      </w:r>
    </w:p>
    <w:p w14:paraId="75AA0F5D"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Végpont kérés objektuma</w:t>
      </w:r>
      <w:r w:rsidRPr="005977A9">
        <w:rPr>
          <w:rFonts w:asciiTheme="minorHAnsi" w:hAnsiTheme="minorHAnsi" w:cstheme="minorHAnsi"/>
          <w:color w:val="000000"/>
        </w:rPr>
        <w:t>: DocCreateCashFlowReport (DocCreateRequest leszármazottja)</w:t>
      </w:r>
      <w:r w:rsidRPr="005977A9">
        <w:rPr>
          <w:rStyle w:val="apple-converted-space"/>
          <w:rFonts w:asciiTheme="minorHAnsi" w:eastAsia="Calibri" w:hAnsiTheme="minorHAnsi" w:cstheme="minorHAnsi"/>
        </w:rPr>
        <w:t> </w:t>
      </w:r>
    </w:p>
    <w:p w14:paraId="181C6085"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Bidi"/>
          <w:b/>
          <w:color w:val="000000" w:themeColor="text1"/>
          <w:lang w:val="pt-BR"/>
        </w:rPr>
        <w:t>Végpont válasz objektumai</w:t>
      </w:r>
      <w:r w:rsidRPr="00010356">
        <w:rPr>
          <w:rFonts w:asciiTheme="minorHAnsi" w:hAnsiTheme="minorHAnsi" w:cstheme="minorBidi"/>
          <w:color w:val="000000" w:themeColor="text1"/>
          <w:lang w:val="pt-BR"/>
        </w:rPr>
        <w:t xml:space="preserve">: DocCreateDocumentResponse </w:t>
      </w:r>
    </w:p>
    <w:p w14:paraId="13AF79DA"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HAnsi"/>
          <w:b/>
          <w:color w:val="000000"/>
          <w:lang w:val="pt-BR"/>
        </w:rPr>
        <w:t>Kérés adatszerkezete</w:t>
      </w:r>
    </w:p>
    <w:p w14:paraId="4DE26820" w14:textId="77777777" w:rsidR="00091302" w:rsidRPr="005977A9" w:rsidRDefault="00091302" w:rsidP="00091302">
      <w:pPr>
        <w:pStyle w:val="HTML-kntformzott"/>
        <w:shd w:val="clear" w:color="auto" w:fill="F2F2F2" w:themeFill="background1" w:themeFillShade="F2"/>
        <w:jc w:val="both"/>
        <w:rPr>
          <w:rStyle w:val="HTML-kd"/>
          <w:rFonts w:ascii="Consolas" w:eastAsia="Calibri" w:hAnsi="Consolas" w:cs="Consolas"/>
        </w:rPr>
      </w:pPr>
      <w:r w:rsidRPr="005977A9">
        <w:rPr>
          <w:rStyle w:val="HTML-kd"/>
          <w:rFonts w:ascii="Consolas" w:eastAsia="Calibri" w:hAnsi="Consolas" w:cs="Consolas"/>
        </w:rPr>
        <w:t>{</w:t>
      </w:r>
      <w:r w:rsidRPr="005977A9">
        <w:rPr>
          <w:rFonts w:ascii="Consolas" w:hAnsi="Consolas" w:cs="Consolas"/>
          <w:color w:val="000000"/>
        </w:rPr>
        <w:br/>
      </w:r>
    </w:p>
    <w:p w14:paraId="01C17BDB" w14:textId="77777777" w:rsidR="00091302" w:rsidRPr="005977A9" w:rsidRDefault="00091302" w:rsidP="00091302">
      <w:pPr>
        <w:pStyle w:val="HTML-kntformzott"/>
        <w:shd w:val="clear" w:color="auto" w:fill="F2F2F2" w:themeFill="background1" w:themeFillShade="F2"/>
        <w:jc w:val="both"/>
        <w:rPr>
          <w:rFonts w:ascii="Consolas" w:eastAsia="Calibri" w:hAnsi="Consolas" w:cs="Consolas"/>
        </w:rPr>
      </w:pPr>
      <w:r w:rsidRPr="005977A9">
        <w:rPr>
          <w:rFonts w:ascii="Consolas" w:hAnsi="Consolas" w:cs="Consolas"/>
          <w:color w:val="000000" w:themeColor="text1"/>
        </w:rPr>
        <w:t>    "@type": "createCashFlowReport",</w:t>
      </w:r>
    </w:p>
    <w:p w14:paraId="76B9271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"systemId": "{{systemId}}",</w:t>
      </w:r>
    </w:p>
    <w:p w14:paraId="381CC55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xml:space="preserve">    "pmtReason": "CHANGE",</w:t>
      </w:r>
    </w:p>
    <w:p w14:paraId="42CA94D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"otherTitle": null,</w:t>
      </w:r>
    </w:p>
    <w:p w14:paraId="70BD8CF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"cashDrawer": [</w:t>
      </w:r>
    </w:p>
    <w:p w14:paraId="32D6DAA5"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778EB4D8"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xml:space="preserve">            </w:t>
      </w:r>
    </w:p>
    <w:p w14:paraId="38BCB88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"moneyCat": "CASH",</w:t>
      </w:r>
    </w:p>
    <w:p w14:paraId="3B01039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"name": "Készpénz",</w:t>
      </w:r>
    </w:p>
    <w:p w14:paraId="30F48AA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"moneySubCat": null,</w:t>
      </w:r>
    </w:p>
    <w:p w14:paraId="30791D9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"moneyAmount": "4000.00",</w:t>
      </w:r>
    </w:p>
    <w:p w14:paraId="3170DE4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"currency": "{{currency}}"</w:t>
      </w:r>
    </w:p>
    <w:p w14:paraId="520D35D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5FD87630"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0E3B08E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"docCustomInfo": [</w:t>
      </w:r>
    </w:p>
    <w:p w14:paraId="09D123E5"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375AAE7B"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"@type": "text",</w:t>
      </w:r>
    </w:p>
    <w:p w14:paraId="2CE4778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themeColor="text1"/>
        </w:rPr>
        <w:t>            "text": "CASH FLOW REPORT INFO",</w:t>
      </w:r>
    </w:p>
    <w:p w14:paraId="53CB586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"alignment": "CENTER",</w:t>
      </w:r>
    </w:p>
    <w:p w14:paraId="3B0A5A4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"orderId": 1</w:t>
      </w:r>
    </w:p>
    <w:p w14:paraId="1735415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711946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hAnsi="Consolas" w:cs="Consolas"/>
          <w:color w:val="000000"/>
        </w:rPr>
        <w:t>    ]</w:t>
      </w:r>
      <w:r w:rsidRPr="005977A9">
        <w:rPr>
          <w:rFonts w:ascii="Consolas" w:eastAsia="Consolas" w:hAnsi="Consolas" w:cs="Consolas"/>
          <w:sz w:val="20"/>
          <w:szCs w:val="20"/>
        </w:rPr>
        <w:t xml:space="preserve"> ,</w:t>
      </w:r>
    </w:p>
    <w:p w14:paraId="71BD30C2" w14:textId="77777777" w:rsidR="00091302" w:rsidRPr="005977A9" w:rsidRDefault="00091302" w:rsidP="00091302">
      <w:pPr>
        <w:shd w:val="clear" w:color="auto" w:fill="F2F2F2" w:themeFill="background1" w:themeFillShade="F2"/>
        <w:jc w:val="both"/>
        <w:rPr>
          <w:rFonts w:ascii="Consolas" w:eastAsia="Consolas" w:hAnsi="Consolas" w:cs="Consolas"/>
        </w:rPr>
      </w:pPr>
      <w:r w:rsidRPr="005977A9">
        <w:rPr>
          <w:rFonts w:ascii="Consolas" w:eastAsia="Consolas" w:hAnsi="Consolas" w:cs="Consolas"/>
          <w:sz w:val="20"/>
          <w:szCs w:val="20"/>
        </w:rPr>
        <w:t xml:space="preserve">    "attachment": ...,</w:t>
      </w:r>
    </w:p>
    <w:p w14:paraId="0204750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000AF6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3F9F35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59CB34FB" w14:textId="650B9FF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EA464C" w:rsidRPr="006D5B66">
        <w:rPr>
          <w:rFonts w:ascii="Consolas" w:eastAsia="Consolas" w:hAnsi="Consolas" w:cs="Consolas"/>
          <w:sz w:val="20"/>
          <w:szCs w:val="20"/>
          <w:lang w:val="pt-BR"/>
        </w:rPr>
        <w:t>1715088749</w:t>
      </w:r>
      <w:r w:rsidR="00EA464C">
        <w:rPr>
          <w:rFonts w:ascii="Consolas" w:eastAsia="Consolas" w:hAnsi="Consolas" w:cs="Consolas"/>
          <w:sz w:val="20"/>
          <w:szCs w:val="20"/>
          <w:lang w:val="pt-BR"/>
        </w:rPr>
        <w:t>000</w:t>
      </w:r>
    </w:p>
    <w:p w14:paraId="63BC74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D99A5D" w14:textId="77777777" w:rsidR="00091302" w:rsidRPr="005977A9" w:rsidRDefault="00091302" w:rsidP="00091302">
      <w:pPr>
        <w:shd w:val="clear" w:color="auto" w:fill="F2F2F2" w:themeFill="background1" w:themeFillShade="F2"/>
        <w:jc w:val="both"/>
        <w:rPr>
          <w:rFonts w:ascii="Consolas" w:eastAsia="Consolas" w:hAnsi="Consolas" w:cs="Consolas"/>
        </w:rPr>
      </w:pPr>
    </w:p>
    <w:p w14:paraId="6A03BCF8" w14:textId="77777777" w:rsidR="00091302" w:rsidRPr="005977A9" w:rsidRDefault="00091302" w:rsidP="00091302">
      <w:pPr>
        <w:pStyle w:val="HTML-kntformzott"/>
        <w:shd w:val="clear" w:color="auto" w:fill="F2F2F2" w:themeFill="background1" w:themeFillShade="F2"/>
        <w:jc w:val="both"/>
      </w:pPr>
      <w:r w:rsidRPr="005977A9">
        <w:rPr>
          <w:rStyle w:val="HTML-kd"/>
          <w:rFonts w:ascii="Consolas" w:eastAsia="Calibri" w:hAnsi="Consolas" w:cs="Consolas"/>
        </w:rPr>
        <w:t>}</w:t>
      </w:r>
    </w:p>
    <w:p w14:paraId="2C757878" w14:textId="77777777" w:rsidR="00091302" w:rsidRPr="005977A9" w:rsidRDefault="00091302" w:rsidP="00091302">
      <w:pPr>
        <w:jc w:val="both"/>
        <w:rPr>
          <w:rFonts w:asciiTheme="minorHAnsi" w:hAnsiTheme="minorHAnsi" w:cstheme="minorHAnsi"/>
          <w:color w:val="000000"/>
          <w:u w:val="single"/>
        </w:rPr>
      </w:pPr>
      <w:r w:rsidRPr="005977A9">
        <w:rPr>
          <w:rFonts w:asciiTheme="minorHAnsi" w:hAnsiTheme="minorHAnsi" w:cstheme="minorHAnsi"/>
          <w:color w:val="000000"/>
          <w:u w:val="single"/>
        </w:rPr>
        <w:t>Az adatszerkezet mező magyarázata:</w:t>
      </w:r>
    </w:p>
    <w:p w14:paraId="319B6F8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33128960"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@type*</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A FAM Document interfészt informálja a HTTP kérésben beküldött adatszerkezet típusáról</w:t>
      </w:r>
      <w:r w:rsidRPr="00BC744D">
        <w:rPr>
          <w:rFonts w:eastAsia="Calibri"/>
          <w:color w:val="000000"/>
        </w:rPr>
        <w:t> </w:t>
      </w:r>
      <w:r w:rsidRPr="005977A9">
        <w:rPr>
          <w:rFonts w:asciiTheme="minorHAnsi" w:hAnsiTheme="minorHAnsi" w:cstheme="minorHAnsi"/>
          <w:color w:val="000000"/>
        </w:rPr>
        <w:t>(=createCashFlowReport)</w:t>
      </w:r>
    </w:p>
    <w:p w14:paraId="692D00F6" w14:textId="77777777" w:rsidR="00091302" w:rsidRPr="00BC744D" w:rsidRDefault="00091302" w:rsidP="00B97AE5">
      <w:pPr>
        <w:numPr>
          <w:ilvl w:val="0"/>
          <w:numId w:val="26"/>
        </w:numPr>
        <w:spacing w:before="100" w:beforeAutospacing="1" w:after="100" w:afterAutospacing="1"/>
        <w:jc w:val="both"/>
        <w:rPr>
          <w:rStyle w:val="apple-converted-space"/>
        </w:rPr>
      </w:pPr>
      <w:r w:rsidRPr="005977A9">
        <w:rPr>
          <w:rFonts w:asciiTheme="minorHAnsi" w:hAnsiTheme="minorHAnsi" w:cstheme="minorHAnsi"/>
          <w:b/>
          <w:color w:val="000000"/>
        </w:rPr>
        <w:t>systemId*</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A FAM példányt azonosító egyedi azonosító (AP szám)</w:t>
      </w:r>
      <w:r w:rsidRPr="005977A9">
        <w:rPr>
          <w:rStyle w:val="apple-converted-space"/>
          <w:rFonts w:asciiTheme="minorHAnsi" w:eastAsia="Calibri" w:hAnsiTheme="minorHAnsi" w:cstheme="minorHAnsi"/>
        </w:rPr>
        <w:t> </w:t>
      </w:r>
    </w:p>
    <w:p w14:paraId="7E8ADC71"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 xml:space="preserve">pmtReason* </w:t>
      </w:r>
      <w:r w:rsidRPr="005977A9">
        <w:rPr>
          <w:rFonts w:asciiTheme="minorHAnsi" w:hAnsiTheme="minorHAnsi" w:cstheme="minorHAnsi"/>
          <w:color w:val="000000"/>
        </w:rPr>
        <w:t>-</w:t>
      </w:r>
      <w:r w:rsidRPr="005977A9">
        <w:rPr>
          <w:rStyle w:val="apple-converted-space"/>
          <w:rFonts w:asciiTheme="minorHAnsi" w:eastAsia="Calibri" w:hAnsiTheme="minorHAnsi" w:cstheme="minorHAnsi"/>
        </w:rPr>
        <w:t xml:space="preserve"> A bizonylat jogcíme, pontosabban </w:t>
      </w:r>
      <w:r w:rsidRPr="005977A9">
        <w:rPr>
          <w:rFonts w:asciiTheme="minorHAnsi" w:hAnsiTheme="minorHAnsi" w:cstheme="minorHAnsi"/>
          <w:color w:val="000000"/>
        </w:rPr>
        <w:t>a pénztári befizetés, kifizetés vagy fizetőeszköz csere jogcímei</w:t>
      </w:r>
    </w:p>
    <w:p w14:paraId="3037DDA7"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otherTitle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egyéb befizetés, kifizetés esetén kitöltendő</w:t>
      </w:r>
    </w:p>
    <w:p w14:paraId="6A3F1A38"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cashDrawer*</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Fióktartalom változás adatai fizetőeszközönként</w:t>
      </w:r>
      <w:r w:rsidRPr="005977A9">
        <w:rPr>
          <w:rStyle w:val="apple-converted-space"/>
          <w:rFonts w:asciiTheme="minorHAnsi" w:eastAsia="Calibri" w:hAnsiTheme="minorHAnsi" w:cstheme="minorHAnsi"/>
        </w:rPr>
        <w:t xml:space="preserve">, </w:t>
      </w:r>
      <w:r w:rsidRPr="005977A9">
        <w:rPr>
          <w:rFonts w:asciiTheme="minorHAnsi" w:hAnsiTheme="minorHAnsi" w:cstheme="minorHAnsi"/>
        </w:rPr>
        <w:t>adatszerkezetét a PaymentDetails – Bizonylat pénzösszeg adatai fejezet írja le</w:t>
      </w:r>
    </w:p>
    <w:p w14:paraId="11DDCC49"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docCustomInfo</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 xml:space="preserve">- A pénzmozgás bizonylathoz </w:t>
      </w:r>
      <w:r w:rsidRPr="005977A9">
        <w:rPr>
          <w:rFonts w:asciiTheme="minorHAnsi" w:hAnsiTheme="minorHAnsi" w:cstheme="minorHAnsi"/>
        </w:rPr>
        <w:t xml:space="preserve"> köthető egyedi információkba megadható egyedi információs adatok leírása az </w:t>
      </w:r>
      <w:hyperlink w:anchor="_CustomInfo_(item)_felépítése" w:history="1">
        <w:r w:rsidRPr="005977A9">
          <w:rPr>
            <w:rStyle w:val="Hiperhivatkozs"/>
            <w:rFonts w:asciiTheme="minorHAnsi" w:hAnsiTheme="minorHAnsi" w:cstheme="minorHAnsi"/>
          </w:rPr>
          <w:t>CustomInfo (item) felépítése</w:t>
        </w:r>
      </w:hyperlink>
      <w:r w:rsidRPr="005977A9">
        <w:rPr>
          <w:rFonts w:asciiTheme="minorHAnsi" w:hAnsiTheme="minorHAnsi" w:cstheme="minorHAnsi"/>
        </w:rPr>
        <w:t xml:space="preserve"> pontban található.</w:t>
      </w:r>
    </w:p>
    <w:p w14:paraId="04F2BC41"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shd w:val="clear" w:color="auto" w:fill="FFFFFF"/>
        </w:rPr>
        <w:t>attachment</w:t>
      </w:r>
      <w:r w:rsidRPr="005977A9">
        <w:rPr>
          <w:rFonts w:asciiTheme="minorHAnsi" w:hAnsiTheme="minorHAnsi" w:cstheme="minorHAnsi"/>
          <w:color w:val="000000"/>
          <w:shd w:val="clear" w:color="auto" w:fill="FFFFFF"/>
        </w:rPr>
        <w:t xml:space="preserve"> – Bizonylat melléklet</w:t>
      </w:r>
    </w:p>
    <w:p w14:paraId="6F2CB1C6" w14:textId="77777777" w:rsidR="00091302" w:rsidRPr="005977A9" w:rsidRDefault="00091302" w:rsidP="00B97AE5">
      <w:pPr>
        <w:pStyle w:val="Listaszerbekezds"/>
        <w:numPr>
          <w:ilvl w:val="0"/>
          <w:numId w:val="26"/>
        </w:numPr>
        <w:spacing w:before="0" w:after="0"/>
        <w:jc w:val="both"/>
      </w:pPr>
      <w:r w:rsidRPr="005977A9">
        <w:rPr>
          <w:b/>
        </w:rPr>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20ACE08F" w14:textId="77777777" w:rsidR="00091302" w:rsidRPr="005977A9" w:rsidRDefault="00091302" w:rsidP="00B97AE5">
      <w:pPr>
        <w:pStyle w:val="Listaszerbekezds"/>
        <w:numPr>
          <w:ilvl w:val="0"/>
          <w:numId w:val="26"/>
        </w:numPr>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232F8985"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A bizonylat jogcíme (pmtReason) mező értékkészlete:</w:t>
      </w:r>
    </w:p>
    <w:p w14:paraId="71BB764D" w14:textId="77777777" w:rsidR="00091302" w:rsidRPr="005977A9" w:rsidRDefault="00091302" w:rsidP="00091302">
      <w:pPr>
        <w:jc w:val="both"/>
        <w:rPr>
          <w:rFonts w:asciiTheme="minorHAnsi" w:hAnsiTheme="minorHAnsi" w:cstheme="minorHAnsi"/>
          <w:color w:val="000000"/>
        </w:rPr>
      </w:pPr>
    </w:p>
    <w:p w14:paraId="3FB650A6"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color w:val="000000"/>
        </w:rPr>
        <w:t>Befizetés: </w:t>
      </w:r>
    </w:p>
    <w:p w14:paraId="5040C0B4"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CHANGE - </w:t>
      </w:r>
      <w:r w:rsidRPr="005977A9">
        <w:rPr>
          <w:rFonts w:asciiTheme="minorHAnsi" w:hAnsiTheme="minorHAnsi" w:cstheme="minorHAnsi"/>
          <w:color w:val="000000"/>
        </w:rPr>
        <w:t>váltópénz bevitel</w:t>
      </w:r>
    </w:p>
    <w:p w14:paraId="5F2D8F68"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CASHIER_DEPOSIT - </w:t>
      </w:r>
      <w:r w:rsidRPr="005977A9">
        <w:rPr>
          <w:rFonts w:asciiTheme="minorHAnsi" w:hAnsiTheme="minorHAnsi" w:cstheme="minorHAnsi"/>
          <w:color w:val="000000"/>
        </w:rPr>
        <w:t>pénztáros pénzfelvétel</w:t>
      </w:r>
    </w:p>
    <w:p w14:paraId="71E376B3"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COLLECTION - </w:t>
      </w:r>
      <w:r w:rsidRPr="005977A9">
        <w:rPr>
          <w:rFonts w:asciiTheme="minorHAnsi" w:hAnsiTheme="minorHAnsi" w:cstheme="minorHAnsi"/>
          <w:color w:val="000000"/>
        </w:rPr>
        <w:t>díjbeszedés</w:t>
      </w:r>
    </w:p>
    <w:p w14:paraId="3E4D9CC6"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LOTTERY_TICKET_SALE - </w:t>
      </w:r>
      <w:r w:rsidRPr="005977A9">
        <w:rPr>
          <w:rFonts w:asciiTheme="minorHAnsi" w:hAnsiTheme="minorHAnsi" w:cstheme="minorHAnsi"/>
          <w:color w:val="000000"/>
        </w:rPr>
        <w:t>sorsjegy eladás</w:t>
      </w:r>
    </w:p>
    <w:p w14:paraId="42843969"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DEPOSIT - </w:t>
      </w:r>
      <w:r w:rsidRPr="005977A9">
        <w:rPr>
          <w:rFonts w:asciiTheme="minorHAnsi" w:hAnsiTheme="minorHAnsi" w:cstheme="minorHAnsi"/>
          <w:color w:val="000000"/>
        </w:rPr>
        <w:t>előleg</w:t>
      </w:r>
    </w:p>
    <w:p w14:paraId="659B570C"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DEFICIT - </w:t>
      </w:r>
      <w:r w:rsidRPr="005977A9">
        <w:rPr>
          <w:rFonts w:asciiTheme="minorHAnsi" w:hAnsiTheme="minorHAnsi" w:cstheme="minorHAnsi"/>
          <w:color w:val="000000"/>
        </w:rPr>
        <w:t>pénztárhiány</w:t>
      </w:r>
    </w:p>
    <w:p w14:paraId="13674266"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TIP - </w:t>
      </w:r>
      <w:r w:rsidRPr="005977A9">
        <w:rPr>
          <w:rFonts w:asciiTheme="minorHAnsi" w:hAnsiTheme="minorHAnsi" w:cstheme="minorHAnsi"/>
          <w:color w:val="000000"/>
        </w:rPr>
        <w:t>borravaló</w:t>
      </w:r>
    </w:p>
    <w:p w14:paraId="7B6B1120"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OTHER_CASH_IN - </w:t>
      </w:r>
      <w:r w:rsidRPr="005977A9">
        <w:rPr>
          <w:rFonts w:asciiTheme="minorHAnsi" w:hAnsiTheme="minorHAnsi" w:cstheme="minorHAnsi"/>
          <w:color w:val="000000"/>
        </w:rPr>
        <w:t>egyéb befizetés, ebben az esetben opcionális plusz mezőt várunk: </w:t>
      </w:r>
      <w:r w:rsidRPr="005977A9">
        <w:rPr>
          <w:rFonts w:asciiTheme="minorHAnsi" w:hAnsiTheme="minorHAnsi" w:cstheme="minorHAnsi"/>
          <w:i/>
          <w:color w:val="000000"/>
        </w:rPr>
        <w:t>otherTitle</w:t>
      </w:r>
    </w:p>
    <w:p w14:paraId="557D032B" w14:textId="77777777" w:rsidR="00091302" w:rsidRPr="005977A9" w:rsidRDefault="00091302" w:rsidP="00091302">
      <w:pPr>
        <w:jc w:val="both"/>
        <w:rPr>
          <w:rFonts w:asciiTheme="minorHAnsi" w:hAnsiTheme="minorHAnsi" w:cstheme="minorHAnsi"/>
          <w:color w:val="000000"/>
        </w:rPr>
      </w:pPr>
    </w:p>
    <w:p w14:paraId="37EF5CEB"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color w:val="000000"/>
        </w:rPr>
        <w:t>Kifizetés:</w:t>
      </w:r>
      <w:r w:rsidRPr="005977A9">
        <w:rPr>
          <w:rStyle w:val="apple-converted-space"/>
          <w:rFonts w:asciiTheme="minorHAnsi" w:eastAsia="Calibri" w:hAnsiTheme="minorHAnsi" w:cstheme="minorHAnsi"/>
        </w:rPr>
        <w:t> </w:t>
      </w:r>
    </w:p>
    <w:p w14:paraId="74CC641B"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SKIMMING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fölözés</w:t>
      </w:r>
    </w:p>
    <w:p w14:paraId="60295D9D"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CASHIER_WITHDRAWAL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pénztáros levétel</w:t>
      </w:r>
    </w:p>
    <w:p w14:paraId="2DF928FA"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 xml:space="preserve">VOUCHER_OUT - </w:t>
      </w:r>
      <w:r w:rsidRPr="005977A9">
        <w:rPr>
          <w:rFonts w:asciiTheme="minorHAnsi" w:hAnsiTheme="minorHAnsi" w:cstheme="minorHAnsi"/>
          <w:color w:val="000000"/>
        </w:rPr>
        <w:t>utalvány kivét</w:t>
      </w:r>
    </w:p>
    <w:p w14:paraId="4AA5C999"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GIFT_CARD_OUT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ajándékkártya kivét</w:t>
      </w:r>
    </w:p>
    <w:p w14:paraId="5533D70F"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SALARY_PAYMENT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bérkifizetés</w:t>
      </w:r>
    </w:p>
    <w:p w14:paraId="40CE4A8B"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ADVANCE_PAYMENT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munkabér előleg</w:t>
      </w:r>
    </w:p>
    <w:p w14:paraId="450E8625"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POSTAL_FEE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postaköltség</w:t>
      </w:r>
    </w:p>
    <w:p w14:paraId="593D1680"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OTHER_FEES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egyéb rezsi</w:t>
      </w:r>
    </w:p>
    <w:p w14:paraId="17951D45"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PROCUREMENT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áruvásárlás</w:t>
      </w:r>
    </w:p>
    <w:p w14:paraId="4E90A1B4"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TURNOVER_WITHDRAWAL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záróösszeg levétel</w:t>
      </w:r>
    </w:p>
    <w:p w14:paraId="77F73158"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OTHER_CASH_OUT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egyéb befizetés, ebben az esetben opcionális plusz mezőt várunk:</w:t>
      </w:r>
      <w:r w:rsidRPr="005977A9">
        <w:rPr>
          <w:rStyle w:val="apple-converted-space"/>
          <w:rFonts w:asciiTheme="minorHAnsi" w:eastAsia="Calibri" w:hAnsiTheme="minorHAnsi" w:cstheme="minorHAnsi"/>
        </w:rPr>
        <w:t> </w:t>
      </w:r>
      <w:r w:rsidRPr="005977A9">
        <w:rPr>
          <w:rFonts w:asciiTheme="minorHAnsi" w:hAnsiTheme="minorHAnsi" w:cstheme="minorHAnsi"/>
          <w:i/>
          <w:color w:val="000000"/>
        </w:rPr>
        <w:t>otherTitle</w:t>
      </w:r>
    </w:p>
    <w:p w14:paraId="612CEBA3" w14:textId="54E3B1BA" w:rsidR="00091302" w:rsidRPr="005977A9" w:rsidRDefault="00681C12" w:rsidP="00091302">
      <w:pPr>
        <w:jc w:val="both"/>
        <w:rPr>
          <w:rFonts w:asciiTheme="minorHAnsi" w:hAnsiTheme="minorHAnsi" w:cstheme="minorHAnsi"/>
          <w:color w:val="000000"/>
        </w:rPr>
      </w:pPr>
      <w:r>
        <w:rPr>
          <w:rFonts w:asciiTheme="minorHAnsi" w:hAnsiTheme="minorHAnsi" w:cstheme="minorHAnsi"/>
          <w:color w:val="000000"/>
        </w:rPr>
        <w:t>Egyidejű be- és kifizetés</w:t>
      </w:r>
      <w:r w:rsidR="00091302" w:rsidRPr="005977A9">
        <w:rPr>
          <w:rFonts w:asciiTheme="minorHAnsi" w:hAnsiTheme="minorHAnsi" w:cstheme="minorHAnsi"/>
          <w:color w:val="000000"/>
        </w:rPr>
        <w:t>:</w:t>
      </w:r>
      <w:r w:rsidR="00091302" w:rsidRPr="005977A9">
        <w:rPr>
          <w:rStyle w:val="apple-converted-space"/>
          <w:rFonts w:asciiTheme="minorHAnsi" w:eastAsia="Calibri" w:hAnsiTheme="minorHAnsi" w:cstheme="minorHAnsi"/>
        </w:rPr>
        <w:t> </w:t>
      </w:r>
    </w:p>
    <w:p w14:paraId="1358B0FF" w14:textId="77777777" w:rsidR="00091302" w:rsidRPr="005977A9" w:rsidRDefault="00091302" w:rsidP="00B97AE5">
      <w:pPr>
        <w:pStyle w:val="Listaszerbekezds"/>
        <w:numPr>
          <w:ilvl w:val="0"/>
          <w:numId w:val="78"/>
        </w:numPr>
        <w:jc w:val="both"/>
        <w:rPr>
          <w:rFonts w:asciiTheme="minorHAnsi" w:hAnsiTheme="minorHAnsi" w:cstheme="minorHAnsi"/>
          <w:color w:val="000000"/>
        </w:rPr>
      </w:pPr>
      <w:r w:rsidRPr="005977A9">
        <w:rPr>
          <w:rFonts w:asciiTheme="minorHAnsi" w:hAnsiTheme="minorHAnsi" w:cstheme="minorHAnsi"/>
          <w:b/>
          <w:color w:val="000000"/>
        </w:rPr>
        <w:t xml:space="preserve">CURRENCY_EXCHANGE </w:t>
      </w:r>
      <w:r w:rsidRPr="005977A9">
        <w:rPr>
          <w:rFonts w:asciiTheme="minorHAnsi" w:hAnsiTheme="minorHAnsi" w:cstheme="minorHAnsi"/>
          <w:color w:val="000000"/>
        </w:rPr>
        <w:t>Fizetőeszköz</w:t>
      </w:r>
      <w:r w:rsidRPr="005977A9">
        <w:rPr>
          <w:rFonts w:asciiTheme="minorHAnsi" w:hAnsiTheme="minorHAnsi" w:cstheme="minorHAnsi"/>
          <w:b/>
          <w:color w:val="000000"/>
        </w:rPr>
        <w:t xml:space="preserve"> </w:t>
      </w:r>
      <w:r w:rsidRPr="005977A9">
        <w:rPr>
          <w:rFonts w:asciiTheme="minorHAnsi" w:hAnsiTheme="minorHAnsi" w:cstheme="minorHAnsi"/>
          <w:color w:val="000000"/>
        </w:rPr>
        <w:t>csere</w:t>
      </w:r>
    </w:p>
    <w:p w14:paraId="05C006A7" w14:textId="77777777" w:rsidR="00B67D25" w:rsidRPr="005977A9" w:rsidRDefault="00B67D25" w:rsidP="00B67D25">
      <w:pPr>
        <w:numPr>
          <w:ilvl w:val="0"/>
          <w:numId w:val="78"/>
        </w:numPr>
        <w:spacing w:before="100" w:beforeAutospacing="1" w:after="100" w:afterAutospacing="1"/>
        <w:jc w:val="both"/>
        <w:rPr>
          <w:rFonts w:asciiTheme="minorHAnsi" w:hAnsiTheme="minorHAnsi" w:cstheme="minorHAnsi"/>
        </w:rPr>
      </w:pPr>
      <w:r w:rsidRPr="005977A9">
        <w:rPr>
          <w:rFonts w:asciiTheme="minorHAnsi" w:hAnsiTheme="minorHAnsi" w:cstheme="minorHAnsi"/>
          <w:b/>
        </w:rPr>
        <w:t>CASHBACK –</w:t>
      </w:r>
      <w:r w:rsidRPr="005977A9">
        <w:rPr>
          <w:rFonts w:asciiTheme="minorHAnsi" w:hAnsiTheme="minorHAnsi" w:cstheme="minorHAnsi"/>
        </w:rPr>
        <w:t xml:space="preserve"> Készpénzfelvétel</w:t>
      </w:r>
    </w:p>
    <w:p w14:paraId="4C8AE5E0" w14:textId="77777777" w:rsidR="00091302" w:rsidRPr="005977A9" w:rsidRDefault="00091302" w:rsidP="00091302">
      <w:pPr>
        <w:jc w:val="both"/>
        <w:rPr>
          <w:rFonts w:asciiTheme="minorHAnsi" w:hAnsiTheme="minorHAnsi" w:cstheme="minorHAnsi"/>
          <w:color w:val="000000"/>
        </w:rPr>
      </w:pPr>
    </w:p>
    <w:p w14:paraId="07A1A7E8"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Válasz adatszerkezete sikeres végrehajtás esetén</w:t>
      </w:r>
    </w:p>
    <w:p w14:paraId="5FB3277A"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w:t>
      </w:r>
    </w:p>
    <w:p w14:paraId="76FE55F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"resultCode": "SUCCESS",</w:t>
      </w:r>
    </w:p>
    <w:p w14:paraId="1636204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"resultDesc": "success",</w:t>
      </w:r>
    </w:p>
    <w:p w14:paraId="3582362A"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"fiscalDayNo": 1,</w:t>
      </w:r>
    </w:p>
    <w:p w14:paraId="5F64BD53"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themeColor="text1"/>
        </w:rPr>
        <w:t>    "documentId": 1,</w:t>
      </w:r>
    </w:p>
    <w:p w14:paraId="36C011B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"documentData": [</w:t>
      </w:r>
    </w:p>
    <w:p w14:paraId="017456E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7377379"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"docCreate,</w:t>
      </w:r>
    </w:p>
    <w:p w14:paraId="5555DDB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5A26DAD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1FA5660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27472BA7"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"reportItem",</w:t>
      </w:r>
    </w:p>
    <w:p w14:paraId="70625FB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08FFA6B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52AC424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3578732B"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8E70160"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"docClose",</w:t>
      </w:r>
    </w:p>
    <w:p w14:paraId="012CA808"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2936DA74"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386759A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FE81667"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"docDownloadInfo": null</w:t>
      </w:r>
    </w:p>
    <w:p w14:paraId="35B059C4"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w:t>
      </w:r>
    </w:p>
    <w:p w14:paraId="497080B4" w14:textId="77777777" w:rsidR="00091302" w:rsidRPr="005977A9" w:rsidRDefault="00091302" w:rsidP="00091302">
      <w:pPr>
        <w:jc w:val="both"/>
        <w:rPr>
          <w:rFonts w:asciiTheme="minorHAnsi" w:hAnsiTheme="minorHAnsi" w:cstheme="minorHAnsi"/>
          <w:color w:val="000000"/>
          <w:u w:val="single"/>
        </w:rPr>
      </w:pPr>
      <w:r w:rsidRPr="005977A9">
        <w:rPr>
          <w:rFonts w:asciiTheme="minorHAnsi" w:hAnsiTheme="minorHAnsi" w:cstheme="minorHAnsi"/>
          <w:color w:val="000000"/>
          <w:u w:val="single"/>
        </w:rPr>
        <w:t>Az adatszerkezet mező magyarázata:</w:t>
      </w:r>
      <w:r w:rsidRPr="005977A9">
        <w:rPr>
          <w:rStyle w:val="apple-converted-space"/>
          <w:rFonts w:asciiTheme="minorHAnsi" w:eastAsia="Calibri" w:hAnsiTheme="minorHAnsi" w:cstheme="minorHAnsi"/>
          <w:u w:val="single"/>
        </w:rPr>
        <w:t> </w:t>
      </w:r>
    </w:p>
    <w:p w14:paraId="7C0664AF" w14:textId="77777777" w:rsidR="00091302" w:rsidRPr="005977A9" w:rsidRDefault="00091302" w:rsidP="00B97AE5">
      <w:pPr>
        <w:numPr>
          <w:ilvl w:val="0"/>
          <w:numId w:val="29"/>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fiscalDayNo</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 Aktuálisan nyitott adóügyi nap</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shd w:val="clear" w:color="auto" w:fill="FFFFFF"/>
        </w:rPr>
        <w:t>sorszáma</w:t>
      </w:r>
    </w:p>
    <w:p w14:paraId="1C5191FA" w14:textId="77777777" w:rsidR="00091302" w:rsidRPr="005977A9" w:rsidRDefault="00091302" w:rsidP="00B97AE5">
      <w:pPr>
        <w:numPr>
          <w:ilvl w:val="0"/>
          <w:numId w:val="29"/>
        </w:numPr>
        <w:spacing w:before="100" w:beforeAutospacing="1" w:after="100" w:afterAutospacing="1"/>
        <w:jc w:val="both"/>
        <w:rPr>
          <w:rFonts w:asciiTheme="minorHAnsi" w:hAnsiTheme="minorHAnsi" w:cstheme="minorBidi"/>
          <w:color w:val="000000"/>
        </w:rPr>
      </w:pPr>
      <w:r w:rsidRPr="005977A9">
        <w:rPr>
          <w:rFonts w:asciiTheme="minorHAnsi" w:hAnsiTheme="minorHAnsi" w:cstheme="minorBidi"/>
          <w:b/>
          <w:color w:val="000000" w:themeColor="text1"/>
        </w:rPr>
        <w:t>documentId</w:t>
      </w:r>
      <w:r w:rsidRPr="005977A9">
        <w:rPr>
          <w:rStyle w:val="apple-converted-space"/>
          <w:rFonts w:asciiTheme="minorHAnsi" w:eastAsia="Calibri" w:hAnsiTheme="minorHAnsi" w:cstheme="minorBidi"/>
          <w:b/>
        </w:rPr>
        <w:t> </w:t>
      </w:r>
      <w:r w:rsidRPr="005977A9">
        <w:rPr>
          <w:rFonts w:asciiTheme="minorHAnsi" w:hAnsiTheme="minorHAnsi" w:cstheme="minorBidi"/>
          <w:color w:val="000000" w:themeColor="text1"/>
        </w:rPr>
        <w:t>- A létrehozott pénzmozgás bizonylat egyedi azonosítója</w:t>
      </w:r>
    </w:p>
    <w:p w14:paraId="0059D5CD" w14:textId="77777777" w:rsidR="00091302" w:rsidRPr="005977A9" w:rsidRDefault="00091302" w:rsidP="00B97AE5">
      <w:pPr>
        <w:numPr>
          <w:ilvl w:val="0"/>
          <w:numId w:val="29"/>
        </w:numPr>
        <w:spacing w:before="100" w:beforeAutospacing="1" w:after="100" w:afterAutospacing="1"/>
        <w:jc w:val="both"/>
        <w:rPr>
          <w:rFonts w:ascii="Calibri" w:eastAsia="Calibri" w:hAnsi="Calibri" w:cs="Calibri"/>
        </w:rPr>
      </w:pPr>
      <w:r w:rsidRPr="005977A9">
        <w:rPr>
          <w:rFonts w:asciiTheme="minorHAnsi" w:hAnsiTheme="minorHAnsi" w:cstheme="minorBidi"/>
          <w:b/>
          <w:color w:val="000000" w:themeColor="text1"/>
        </w:rPr>
        <w:t>docmentData</w:t>
      </w:r>
      <w:r w:rsidRPr="005977A9">
        <w:rPr>
          <w:rFonts w:asciiTheme="minorHAnsi" w:hAnsiTheme="minorHAnsi" w:cstheme="minorBidi"/>
          <w:color w:val="000000" w:themeColor="text1"/>
        </w:rPr>
        <w:t xml:space="preserve"> - A bizonylatkép megjelenítéséhez szükséges adatok   </w:t>
      </w:r>
    </w:p>
    <w:p w14:paraId="116BD2DF" w14:textId="0B3D1BEA"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xml:space="preserve">. Kifizetés, </w:t>
      </w:r>
      <w:r w:rsidR="003F53A1" w:rsidRPr="00010356">
        <w:rPr>
          <w:rFonts w:asciiTheme="minorHAnsi" w:eastAsia="Calibri" w:hAnsiTheme="minorHAnsi" w:cstheme="minorHAnsi"/>
          <w:lang w:val="pt-BR"/>
        </w:rPr>
        <w:t xml:space="preserve">készpnzfelvétel, </w:t>
      </w:r>
      <w:r w:rsidRPr="00010356">
        <w:rPr>
          <w:rFonts w:asciiTheme="minorHAnsi" w:eastAsia="Calibri" w:hAnsiTheme="minorHAnsi" w:cstheme="minorHAnsi"/>
          <w:lang w:val="pt-BR"/>
        </w:rPr>
        <w:t>valamint fizetőeszköz csere esetén a FAM ellenőrzi a fióktartalmat.</w:t>
      </w:r>
    </w:p>
    <w:p w14:paraId="70856DBB" w14:textId="77777777" w:rsidR="00091302" w:rsidRPr="005977A9" w:rsidRDefault="00091302" w:rsidP="00091302">
      <w:pPr>
        <w:pStyle w:val="Cmsor3"/>
      </w:pPr>
      <w:bookmarkStart w:id="1443" w:name="_Toc167061721"/>
      <w:bookmarkStart w:id="1444" w:name="_Toc1308560655"/>
      <w:bookmarkStart w:id="1445" w:name="_Toc195567202"/>
      <w:r w:rsidRPr="005977A9">
        <w:rPr>
          <w:lang w:val="en-US"/>
        </w:rPr>
        <w:t>Pénztárjelentés</w:t>
      </w:r>
      <w:bookmarkEnd w:id="1443"/>
      <w:bookmarkEnd w:id="1444"/>
      <w:bookmarkEnd w:id="1445"/>
    </w:p>
    <w:p w14:paraId="49CF9A65"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Ez a dokumentum típus az adóügyi nap aktuális állapotáról közöl információkat. A Pénztárjelentés bizonylat bármikor elkészíthető nyitott adóügyi napon belül. Elkészítése kötelező közvetlenül a Napi forgalmi jelentés bizonylat elkészítése előtt.</w:t>
      </w:r>
    </w:p>
    <w:p w14:paraId="3C630383" w14:textId="77777777" w:rsidR="00091302" w:rsidRPr="00010356" w:rsidRDefault="00091302" w:rsidP="00091302">
      <w:pPr>
        <w:jc w:val="both"/>
        <w:rPr>
          <w:rFonts w:ascii="Calibri" w:eastAsia="Calibri" w:hAnsi="Calibri" w:cs="Calibri"/>
          <w:b/>
          <w:lang w:val="hu-HU"/>
        </w:rPr>
      </w:pPr>
    </w:p>
    <w:p w14:paraId="3D8A84DE" w14:textId="77777777" w:rsidR="00091302" w:rsidRPr="00010356" w:rsidRDefault="00091302" w:rsidP="00091302">
      <w:pPr>
        <w:jc w:val="both"/>
        <w:rPr>
          <w:lang w:val="hu-HU"/>
        </w:rPr>
      </w:pPr>
      <w:r w:rsidRPr="00010356">
        <w:rPr>
          <w:rFonts w:ascii="Calibri" w:eastAsia="Calibri" w:hAnsi="Calibri" w:cs="Calibri"/>
          <w:lang w:val="hu-HU"/>
        </w:rPr>
        <w:t>A Pénztárjelentés bizonylat elkészítése egy API hívással történik.</w:t>
      </w:r>
    </w:p>
    <w:p w14:paraId="06180F0B" w14:textId="77777777" w:rsidR="00091302" w:rsidRPr="005977A9" w:rsidRDefault="00091302" w:rsidP="00091302">
      <w:pPr>
        <w:pStyle w:val="Cmsor4"/>
      </w:pPr>
      <w:r w:rsidRPr="005977A9">
        <w:rPr>
          <w:lang w:val="en-US"/>
        </w:rPr>
        <w:t xml:space="preserve">Pénztárjelentés bizonylat létrehozása </w:t>
      </w:r>
    </w:p>
    <w:p w14:paraId="6405DD07" w14:textId="77777777" w:rsidR="00091302" w:rsidRPr="00010356" w:rsidRDefault="00091302" w:rsidP="00091302">
      <w:pPr>
        <w:jc w:val="both"/>
        <w:rPr>
          <w:lang w:val="hu-HU"/>
        </w:rPr>
      </w:pPr>
      <w:r w:rsidRPr="00010356">
        <w:rPr>
          <w:rFonts w:ascii="Calibri" w:eastAsia="Calibri" w:hAnsi="Calibri" w:cs="Calibri"/>
          <w:lang w:val="hu-HU"/>
        </w:rPr>
        <w:t>A Pénztárjelentés bizonylat létrehozása nyitott adóügyi napon belül bármikor lehetséges. A bizonylat létrehozásába beletartozik a Pénztárjelentés bizonylat adatszerkezetének adatbázisba mentése, valamint a dokumentum számlálóinak növelése az adóügyi napon belül.</w:t>
      </w:r>
    </w:p>
    <w:p w14:paraId="4FFD530C" w14:textId="77777777" w:rsidR="00091302" w:rsidRPr="00010356" w:rsidRDefault="00091302" w:rsidP="00091302">
      <w:pPr>
        <w:jc w:val="both"/>
        <w:rPr>
          <w:rFonts w:ascii="Calibri" w:eastAsia="Calibri" w:hAnsi="Calibri" w:cs="Calibri"/>
          <w:lang w:val="hu-HU"/>
        </w:rPr>
      </w:pPr>
    </w:p>
    <w:p w14:paraId="4467D6B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5EA4FEC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ACED907"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7984CC8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C68DF58"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0E4D3246"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DocCreateCashRegisterReport (DocCreateRequest leszármazottja) </w:t>
      </w:r>
    </w:p>
    <w:p w14:paraId="428E7249"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6DC31F9A" w14:textId="77777777" w:rsidR="00091302" w:rsidRPr="00010356" w:rsidRDefault="00091302" w:rsidP="00091302">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71A042EA"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C3401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"@type":"createCashRegisterReport",</w:t>
      </w:r>
    </w:p>
    <w:p w14:paraId="6229392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"systemId":"{{systemId}}",</w:t>
      </w:r>
    </w:p>
    <w:p w14:paraId="628352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 [</w:t>
      </w:r>
    </w:p>
    <w:p w14:paraId="62FB53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EB322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192CDB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"CASH REGISTER REPORT CUSTOM INFO",</w:t>
      </w:r>
    </w:p>
    <w:p w14:paraId="68EEAF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7C9B2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FE45C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6C0EE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278BFBC" w14:textId="77777777" w:rsidR="00091302" w:rsidRPr="005977A9" w:rsidRDefault="00091302" w:rsidP="4AB71B2E">
      <w:pPr>
        <w:shd w:val="clear" w:color="auto" w:fill="F2F2F2" w:themeFill="background1" w:themeFillShade="F2"/>
        <w:jc w:val="both"/>
        <w:rPr>
          <w:rFonts w:ascii="Consolas" w:eastAsia="Consolas" w:hAnsi="Consolas" w:cs="Consolas"/>
          <w:sz w:val="20"/>
          <w:szCs w:val="20"/>
        </w:rPr>
      </w:pPr>
      <w:r w:rsidRPr="4AB71B2E">
        <w:rPr>
          <w:rFonts w:ascii="Consolas" w:eastAsia="Consolas" w:hAnsi="Consolas" w:cs="Consolas"/>
          <w:sz w:val="20"/>
          <w:szCs w:val="20"/>
        </w:rPr>
        <w:t xml:space="preserve">   "attachment": ... ,</w:t>
      </w:r>
    </w:p>
    <w:p w14:paraId="4D6081D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0A62CA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0B0770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376B0433" w14:textId="0A04A8D1"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D57105" w:rsidRPr="006D5B66">
        <w:rPr>
          <w:rFonts w:ascii="Consolas" w:eastAsia="Consolas" w:hAnsi="Consolas" w:cs="Consolas"/>
          <w:sz w:val="20"/>
          <w:szCs w:val="20"/>
          <w:lang w:val="pt-BR"/>
        </w:rPr>
        <w:t>1715088749</w:t>
      </w:r>
      <w:r w:rsidR="00D57105">
        <w:rPr>
          <w:rFonts w:ascii="Consolas" w:eastAsia="Consolas" w:hAnsi="Consolas" w:cs="Consolas"/>
          <w:sz w:val="20"/>
          <w:szCs w:val="20"/>
          <w:lang w:val="pt-BR"/>
        </w:rPr>
        <w:t>000</w:t>
      </w:r>
    </w:p>
    <w:p w14:paraId="1F8CD9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96F3D87"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3B986FA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1FF82F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2508498"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(=createCashRegisterReport)</w:t>
      </w:r>
    </w:p>
    <w:p w14:paraId="05FB718C"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 A FAM példányt azonosító egyedi azonosító (AP szám) </w:t>
      </w:r>
    </w:p>
    <w:p w14:paraId="1A3FAF6D" w14:textId="77777777" w:rsidR="00091302" w:rsidRPr="005977A9" w:rsidRDefault="00091302" w:rsidP="00B97AE5">
      <w:pPr>
        <w:pStyle w:val="Listaszerbekezds"/>
        <w:numPr>
          <w:ilvl w:val="0"/>
          <w:numId w:val="25"/>
        </w:numPr>
        <w:spacing w:before="0" w:after="0"/>
        <w:jc w:val="both"/>
      </w:pPr>
      <w:r w:rsidRPr="005977A9">
        <w:rPr>
          <w:b/>
        </w:rPr>
        <w:t xml:space="preserve">docCustomInfo </w:t>
      </w:r>
      <w:r w:rsidRPr="005977A9">
        <w:t xml:space="preserve">- A pénztárjelentés bizonylathoz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w:t>
      </w:r>
    </w:p>
    <w:p w14:paraId="1839987B"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melléklet</w:t>
      </w:r>
    </w:p>
    <w:p w14:paraId="749B5CC7" w14:textId="77777777" w:rsidR="00091302" w:rsidRPr="005977A9" w:rsidRDefault="00091302" w:rsidP="00B97AE5">
      <w:pPr>
        <w:pStyle w:val="Listaszerbekezds"/>
        <w:numPr>
          <w:ilvl w:val="0"/>
          <w:numId w:val="25"/>
        </w:numPr>
        <w:spacing w:before="0" w:after="0"/>
        <w:jc w:val="both"/>
      </w:pPr>
      <w:r w:rsidRPr="005977A9">
        <w:rPr>
          <w:b/>
        </w:rPr>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0743440B" w14:textId="77777777" w:rsidR="00091302" w:rsidRPr="005977A9" w:rsidRDefault="00091302" w:rsidP="00B97AE5">
      <w:pPr>
        <w:pStyle w:val="Listaszerbekezds"/>
        <w:numPr>
          <w:ilvl w:val="0"/>
          <w:numId w:val="25"/>
        </w:numPr>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3A961650" w14:textId="77777777" w:rsidR="00091302" w:rsidRPr="005977A9" w:rsidRDefault="00091302" w:rsidP="00091302">
      <w:pPr>
        <w:jc w:val="both"/>
      </w:pPr>
    </w:p>
    <w:p w14:paraId="2AE2DD5F"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5C5344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189FE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604430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"success",</w:t>
      </w:r>
    </w:p>
    <w:p w14:paraId="0C8C20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76DA46C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2EDA9068"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eastAsia="Consolas" w:hAnsi="Consolas" w:cs="Consolas"/>
          <w:lang w:val="pt-BR"/>
        </w:rPr>
        <w:t xml:space="preserve">    </w:t>
      </w:r>
      <w:r w:rsidRPr="00010356">
        <w:rPr>
          <w:rFonts w:ascii="Consolas" w:hAnsi="Consolas" w:cs="Consolas"/>
          <w:color w:val="000000" w:themeColor="text1"/>
          <w:lang w:val="pt-BR"/>
        </w:rPr>
        <w:t xml:space="preserve">    "documentData": [</w:t>
      </w:r>
    </w:p>
    <w:p w14:paraId="11E2BFEC"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42E987EB"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"@type": "docCreate,</w:t>
      </w:r>
    </w:p>
    <w:p w14:paraId="14100B48"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468D7284"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3B6F15FC"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2FAB2AD5"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"@type": "reportItem",</w:t>
      </w:r>
    </w:p>
    <w:p w14:paraId="5496EF64"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3D6AAA24"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400E069D"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75207F36"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7ABD3413"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"@type": "docClose",</w:t>
      </w:r>
    </w:p>
    <w:p w14:paraId="4783A7AD"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20C46B8B"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2A5E8937"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07C2D508"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"docDownloadInfo": null</w:t>
      </w:r>
    </w:p>
    <w:p w14:paraId="5873436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p>
    <w:p w14:paraId="58EDF320" w14:textId="77777777" w:rsidR="00091302" w:rsidRPr="00010356" w:rsidRDefault="00091302" w:rsidP="00091302">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w:t>
      </w:r>
    </w:p>
    <w:p w14:paraId="3B95069D" w14:textId="77777777" w:rsidR="00091302" w:rsidRPr="00010356" w:rsidRDefault="00091302" w:rsidP="00091302">
      <w:pPr>
        <w:jc w:val="both"/>
        <w:rPr>
          <w:u w:val="single"/>
          <w:lang w:val="pt-BR"/>
        </w:rPr>
      </w:pPr>
      <w:r w:rsidRPr="00010356">
        <w:rPr>
          <w:rFonts w:ascii="Calibri" w:eastAsia="Calibri" w:hAnsi="Calibri" w:cs="Calibri"/>
          <w:u w:val="single"/>
          <w:lang w:val="pt-BR"/>
        </w:rPr>
        <w:t xml:space="preserve">Az adatszerkezet mező magyarázata: </w:t>
      </w:r>
    </w:p>
    <w:p w14:paraId="5F2B95C4"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261D6D27"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pénztárjelentés bizonylat egyedi azonosítója</w:t>
      </w:r>
    </w:p>
    <w:p w14:paraId="51F128B0"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2BB2D8A2"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docDownloadInfo</w:t>
      </w:r>
      <w:r w:rsidRPr="00010356">
        <w:rPr>
          <w:lang w:val="pt-BR"/>
        </w:rPr>
        <w:t xml:space="preserve"> - a vásárlónak a bizonylatmásolatra nyomtatandó, az e-bizonylat letöltési információit tartalmazó QR kód tartalma. </w:t>
      </w:r>
      <w:r w:rsidRPr="00010356">
        <w:rPr>
          <w:lang w:val="pt-BR"/>
        </w:rPr>
        <w:br/>
        <w:t>A tartalma az e-pénztárgép kimeneti QR-kód képzése fejezetben van kifejtve</w:t>
      </w:r>
    </w:p>
    <w:p w14:paraId="072D7986" w14:textId="77777777" w:rsidR="00091302" w:rsidRPr="00010356" w:rsidRDefault="00091302" w:rsidP="00091302">
      <w:pPr>
        <w:rPr>
          <w:rFonts w:asciiTheme="minorHAnsi" w:hAnsiTheme="minorHAnsi" w:cstheme="minorHAnsi"/>
          <w:lang w:val="pt-BR"/>
        </w:rPr>
      </w:pPr>
    </w:p>
    <w:p w14:paraId="769BC5C5" w14:textId="77777777" w:rsidR="00091302" w:rsidRPr="005977A9" w:rsidRDefault="00091302" w:rsidP="00091302">
      <w:pPr>
        <w:ind w:left="360"/>
        <w:jc w:val="both"/>
        <w:rPr>
          <w:rFonts w:asciiTheme="minorHAnsi" w:hAnsiTheme="minorHAnsi" w:cstheme="minorHAnsi"/>
        </w:rPr>
      </w:pPr>
      <w:r w:rsidRPr="00010356">
        <w:rPr>
          <w:rFonts w:asciiTheme="minorHAnsi" w:eastAsia="Calibri" w:hAnsiTheme="minorHAnsi" w:cstheme="minorHAnsi"/>
          <w:lang w:val="pt-BR"/>
        </w:rPr>
        <w:t xml:space="preserve">A rendszer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xml:space="preserve">. </w:t>
      </w:r>
      <w:r w:rsidRPr="005977A9">
        <w:rPr>
          <w:rFonts w:asciiTheme="minorHAnsi" w:eastAsia="Calibri" w:hAnsiTheme="minorHAnsi" w:cstheme="minorHAnsi"/>
        </w:rPr>
        <w:t>Nincs a végpontra vonatkozó egyedi ellenőrzés.</w:t>
      </w:r>
    </w:p>
    <w:p w14:paraId="50FF0A54" w14:textId="77777777" w:rsidR="00091302" w:rsidRPr="005977A9" w:rsidRDefault="00091302" w:rsidP="00091302">
      <w:pPr>
        <w:jc w:val="both"/>
        <w:rPr>
          <w:rFonts w:ascii="Calibri" w:eastAsia="Calibri" w:hAnsi="Calibri" w:cs="Calibri"/>
          <w:b/>
        </w:rPr>
      </w:pPr>
    </w:p>
    <w:p w14:paraId="633C2AC8" w14:textId="77777777" w:rsidR="00091302" w:rsidRPr="005977A9" w:rsidRDefault="00091302" w:rsidP="00091302">
      <w:pPr>
        <w:pStyle w:val="Cmsor3"/>
      </w:pPr>
      <w:bookmarkStart w:id="1446" w:name="_Toc167061722"/>
      <w:bookmarkStart w:id="1447" w:name="_Toc692595800"/>
      <w:bookmarkStart w:id="1448" w:name="_Toc195567203"/>
      <w:r w:rsidRPr="005977A9">
        <w:rPr>
          <w:lang w:val="en-US"/>
        </w:rPr>
        <w:t>Napi forgalmi jelentés</w:t>
      </w:r>
      <w:bookmarkEnd w:id="1446"/>
      <w:bookmarkEnd w:id="1447"/>
      <w:bookmarkEnd w:id="1448"/>
    </w:p>
    <w:p w14:paraId="16421493" w14:textId="77777777" w:rsidR="00091302" w:rsidRPr="00010356" w:rsidRDefault="00091302" w:rsidP="00091302">
      <w:pPr>
        <w:jc w:val="both"/>
        <w:rPr>
          <w:lang w:val="hu-HU"/>
        </w:rPr>
      </w:pPr>
      <w:r w:rsidRPr="00010356">
        <w:rPr>
          <w:rFonts w:ascii="Calibri" w:eastAsia="Calibri" w:hAnsi="Calibri" w:cs="Calibri"/>
          <w:lang w:val="hu-HU"/>
        </w:rPr>
        <w:t>A Napi forgalmi jelentés elkészítésével zárható le az adóügyi nap. Elkészítése előtt kötelező Pénztárjelentés bizonylatot készíteni.</w:t>
      </w:r>
    </w:p>
    <w:p w14:paraId="001BFDAF" w14:textId="77777777" w:rsidR="00091302" w:rsidRPr="00010356" w:rsidRDefault="00091302" w:rsidP="00091302">
      <w:pPr>
        <w:jc w:val="both"/>
        <w:rPr>
          <w:rFonts w:ascii="Calibri" w:eastAsia="Calibri" w:hAnsi="Calibri" w:cs="Calibri"/>
          <w:lang w:val="hu-HU"/>
        </w:rPr>
      </w:pPr>
    </w:p>
    <w:p w14:paraId="4CDFD17B" w14:textId="77777777" w:rsidR="00091302" w:rsidRPr="00010356" w:rsidRDefault="00091302" w:rsidP="00091302">
      <w:pPr>
        <w:jc w:val="both"/>
        <w:rPr>
          <w:lang w:val="hu-HU"/>
        </w:rPr>
      </w:pPr>
      <w:r w:rsidRPr="00010356">
        <w:rPr>
          <w:rFonts w:ascii="Calibri" w:eastAsia="Calibri" w:hAnsi="Calibri" w:cs="Calibri"/>
          <w:lang w:val="hu-HU"/>
        </w:rPr>
        <w:t>A Napi forgalmi jelentés elkészítése egyetlen API hívással történik.</w:t>
      </w:r>
      <w:r w:rsidRPr="00010356">
        <w:rPr>
          <w:lang w:val="hu-HU"/>
        </w:rPr>
        <w:t xml:space="preserve"> </w:t>
      </w:r>
    </w:p>
    <w:p w14:paraId="41742A49" w14:textId="77777777" w:rsidR="00091302" w:rsidRPr="00010356" w:rsidRDefault="00091302" w:rsidP="00091302">
      <w:pPr>
        <w:jc w:val="both"/>
        <w:rPr>
          <w:lang w:val="hu-HU"/>
        </w:rPr>
      </w:pPr>
    </w:p>
    <w:p w14:paraId="20870924" w14:textId="77777777" w:rsidR="00091302" w:rsidRPr="005977A9" w:rsidRDefault="00091302" w:rsidP="00091302">
      <w:pPr>
        <w:pStyle w:val="Cmsor4"/>
      </w:pPr>
      <w:r w:rsidRPr="005977A9">
        <w:rPr>
          <w:lang w:val="en-US"/>
        </w:rPr>
        <w:t xml:space="preserve">Napi forgalmi jelentés létrehozása </w:t>
      </w:r>
    </w:p>
    <w:p w14:paraId="77765CA7" w14:textId="77777777" w:rsidR="00091302" w:rsidRPr="00010356" w:rsidRDefault="00091302" w:rsidP="00091302">
      <w:pPr>
        <w:jc w:val="both"/>
        <w:rPr>
          <w:lang w:val="hu-HU"/>
        </w:rPr>
      </w:pPr>
      <w:r w:rsidRPr="00010356">
        <w:rPr>
          <w:rFonts w:ascii="Calibri" w:eastAsia="Calibri" w:hAnsi="Calibri" w:cs="Calibri"/>
          <w:lang w:val="hu-HU"/>
        </w:rPr>
        <w:t>A Napi forgalmi jelentés bizonylat létrehozása nyitott adóügyi napon belül bármikor lehetséges. A létrehozását megelőzően kötelező egy Pénztárjelentés bizonylat létrehozása. A bizonylat létrehozásába beletartozik a Napi forgalmi jelentés adatszerkezetének adatbázisba mentése.</w:t>
      </w:r>
    </w:p>
    <w:p w14:paraId="12CD63D0" w14:textId="77777777" w:rsidR="00091302" w:rsidRPr="00010356" w:rsidRDefault="00091302" w:rsidP="00091302">
      <w:pPr>
        <w:jc w:val="both"/>
        <w:rPr>
          <w:lang w:val="hu-HU"/>
        </w:rPr>
      </w:pPr>
      <w:r w:rsidRPr="00010356">
        <w:rPr>
          <w:rFonts w:ascii="Calibri" w:eastAsia="Calibri" w:hAnsi="Calibri" w:cs="Calibri"/>
          <w:lang w:val="hu-HU"/>
        </w:rPr>
        <w:t xml:space="preserve"> </w:t>
      </w:r>
    </w:p>
    <w:p w14:paraId="6C7AE0A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410A3CF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40D0B933"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2DFE4F7B"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25DB697"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00328943"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DocCreateFiscalDayReport (DocCreateRequest leszármazottja) </w:t>
      </w:r>
    </w:p>
    <w:p w14:paraId="2DC890FA"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026EA529" w14:textId="77777777" w:rsidR="00091302" w:rsidRPr="00010356" w:rsidRDefault="00091302" w:rsidP="00091302">
      <w:pPr>
        <w:jc w:val="both"/>
        <w:rPr>
          <w:lang w:val="pt-BR"/>
        </w:rPr>
      </w:pPr>
    </w:p>
    <w:p w14:paraId="69C2CBB1" w14:textId="77777777" w:rsidR="00091302" w:rsidRPr="00010356" w:rsidRDefault="00091302" w:rsidP="00091302">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710D2F2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1D7B5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"@type":"createFiscalDayReport",</w:t>
      </w:r>
    </w:p>
    <w:p w14:paraId="6B4A911C"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"systemId":"{{systemId}}",</w:t>
      </w:r>
    </w:p>
    <w:p w14:paraId="26ADDF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 [</w:t>
      </w:r>
    </w:p>
    <w:p w14:paraId="7750D83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82BD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79B807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"DAY CLOSE CUSTOM INFO",</w:t>
      </w:r>
    </w:p>
    <w:p w14:paraId="2403174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5A1D2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4C0D61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86679C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E59EA6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6A8182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05764F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26CAD2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4E02A47A" w14:textId="6FCD047C"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D57105" w:rsidRPr="006D5B66">
        <w:rPr>
          <w:rFonts w:ascii="Consolas" w:eastAsia="Consolas" w:hAnsi="Consolas" w:cs="Consolas"/>
          <w:sz w:val="20"/>
          <w:szCs w:val="20"/>
          <w:lang w:val="pt-BR"/>
        </w:rPr>
        <w:t>1715088749</w:t>
      </w:r>
      <w:r w:rsidR="00D57105">
        <w:rPr>
          <w:rFonts w:ascii="Consolas" w:eastAsia="Consolas" w:hAnsi="Consolas" w:cs="Consolas"/>
          <w:sz w:val="20"/>
          <w:szCs w:val="20"/>
          <w:lang w:val="pt-BR"/>
        </w:rPr>
        <w:t>000</w:t>
      </w:r>
    </w:p>
    <w:p w14:paraId="566CA8A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18FABD9"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FC063C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2BF6DE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74E816C0"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(=createFiscalDayReport)</w:t>
      </w:r>
    </w:p>
    <w:p w14:paraId="06BDA9CE"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 A FAM példányt azonosító egyedi azonosító (AP szám) </w:t>
      </w:r>
    </w:p>
    <w:p w14:paraId="35280673" w14:textId="77777777" w:rsidR="00091302" w:rsidRPr="005977A9" w:rsidRDefault="00091302" w:rsidP="00B97AE5">
      <w:pPr>
        <w:pStyle w:val="Listaszerbekezds"/>
        <w:numPr>
          <w:ilvl w:val="0"/>
          <w:numId w:val="25"/>
        </w:numPr>
        <w:spacing w:before="0" w:after="0"/>
        <w:jc w:val="both"/>
      </w:pPr>
      <w:r w:rsidRPr="005977A9">
        <w:rPr>
          <w:b/>
        </w:rPr>
        <w:t xml:space="preserve">docCustomInfo </w:t>
      </w:r>
      <w:r w:rsidRPr="005977A9">
        <w:t xml:space="preserve">- A napi forgalmi jelentés bizonylathoz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w:t>
      </w:r>
    </w:p>
    <w:p w14:paraId="5B8C2F9C"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melléklet</w:t>
      </w:r>
    </w:p>
    <w:p w14:paraId="2C0B589A" w14:textId="77777777" w:rsidR="00091302" w:rsidRPr="005977A9" w:rsidRDefault="00091302" w:rsidP="00B97AE5">
      <w:pPr>
        <w:pStyle w:val="Listaszerbekezds"/>
        <w:numPr>
          <w:ilvl w:val="0"/>
          <w:numId w:val="25"/>
        </w:numPr>
        <w:spacing w:before="0" w:after="0"/>
        <w:jc w:val="both"/>
      </w:pPr>
      <w:r w:rsidRPr="005977A9">
        <w:rPr>
          <w:b/>
        </w:rPr>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4A52D91F" w14:textId="77777777" w:rsidR="00091302" w:rsidRPr="005977A9" w:rsidRDefault="00091302" w:rsidP="00B97AE5">
      <w:pPr>
        <w:pStyle w:val="Listaszerbekezds"/>
        <w:numPr>
          <w:ilvl w:val="0"/>
          <w:numId w:val="25"/>
        </w:numPr>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6760578C" w14:textId="77777777" w:rsidR="00091302" w:rsidRPr="005977A9" w:rsidRDefault="00091302" w:rsidP="00091302">
      <w:pPr>
        <w:jc w:val="both"/>
      </w:pPr>
    </w:p>
    <w:p w14:paraId="760B752A" w14:textId="77777777" w:rsidR="00091302" w:rsidRPr="005977A9" w:rsidRDefault="00091302" w:rsidP="00091302">
      <w:pPr>
        <w:jc w:val="both"/>
      </w:pPr>
    </w:p>
    <w:p w14:paraId="309ACE42"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DE799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8F900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39F58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"success",</w:t>
      </w:r>
    </w:p>
    <w:p w14:paraId="131936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493FE33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32FD904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 </w:t>
      </w:r>
    </w:p>
    <w:p w14:paraId="4494A399"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1554FA14"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"@type": "docCreate, </w:t>
      </w:r>
    </w:p>
    <w:p w14:paraId="780A8E67"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48060E03"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2B546807"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60278D56"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"@type": "reportItem", </w:t>
      </w:r>
    </w:p>
    <w:p w14:paraId="6866104E"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2E8C680A"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5B800A18"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5A1018FA"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369B1BFE"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"@type": "docClose", </w:t>
      </w:r>
    </w:p>
    <w:p w14:paraId="778DABB2"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1100D65C"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682C434A"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051E4CBF"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"docDownloadInfo": null</w:t>
      </w:r>
    </w:p>
    <w:p w14:paraId="7672ED36" w14:textId="77777777" w:rsidR="00091302" w:rsidRPr="00010356" w:rsidRDefault="00091302" w:rsidP="00091302">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w:t>
      </w:r>
    </w:p>
    <w:p w14:paraId="320328CE" w14:textId="77777777" w:rsidR="00091302" w:rsidRPr="00010356" w:rsidRDefault="00091302" w:rsidP="00091302">
      <w:pPr>
        <w:jc w:val="both"/>
        <w:rPr>
          <w:u w:val="single"/>
          <w:lang w:val="pt-BR"/>
        </w:rPr>
      </w:pPr>
      <w:r w:rsidRPr="00010356">
        <w:rPr>
          <w:rFonts w:ascii="Calibri" w:eastAsia="Calibri" w:hAnsi="Calibri" w:cs="Calibri"/>
          <w:u w:val="single"/>
          <w:lang w:val="pt-BR"/>
        </w:rPr>
        <w:t xml:space="preserve">Az adatszerkezet mező magyarázata: </w:t>
      </w:r>
    </w:p>
    <w:p w14:paraId="3E4127CD"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64A0A974"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napi forgalmi jelentés egyedi azonosítója</w:t>
      </w:r>
    </w:p>
    <w:p w14:paraId="0291BA03"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r w:rsidRPr="00010356">
        <w:rPr>
          <w:b/>
          <w:lang w:val="pt-BR"/>
        </w:rPr>
        <w:t xml:space="preserve"> </w:t>
      </w:r>
    </w:p>
    <w:p w14:paraId="2B99A3AA" w14:textId="77777777" w:rsidR="00091302" w:rsidRPr="00010356" w:rsidRDefault="00091302" w:rsidP="00B97AE5">
      <w:pPr>
        <w:pStyle w:val="Listaszerbekezds"/>
        <w:numPr>
          <w:ilvl w:val="0"/>
          <w:numId w:val="25"/>
        </w:numPr>
        <w:spacing w:before="0" w:after="0"/>
        <w:jc w:val="both"/>
        <w:rPr>
          <w:b/>
          <w:lang w:val="pt-BR"/>
        </w:rPr>
      </w:pPr>
      <w:r w:rsidRPr="00010356">
        <w:rPr>
          <w:b/>
          <w:lang w:val="pt-BR"/>
        </w:rPr>
        <w:t>docDownloadInfo</w:t>
      </w:r>
      <w:r w:rsidRPr="00010356">
        <w:rPr>
          <w:lang w:val="pt-BR"/>
        </w:rPr>
        <w:t xml:space="preserve"> - a vásárlónak a bizonylatmásolatra nyomtatandó, az e-bizonylat letöltési információit tartalmazó QR kód tartalma. </w:t>
      </w:r>
      <w:r w:rsidRPr="00010356">
        <w:rPr>
          <w:lang w:val="pt-BR"/>
        </w:rPr>
        <w:br/>
        <w:t>A tartalma az e-pénztárgép kimeneti QR-kód képzése fejezetben van kifejtve</w:t>
      </w:r>
    </w:p>
    <w:p w14:paraId="4028686F" w14:textId="77777777" w:rsidR="00091302" w:rsidRPr="00010356" w:rsidRDefault="00091302" w:rsidP="00091302">
      <w:pPr>
        <w:jc w:val="both"/>
        <w:rPr>
          <w:rFonts w:ascii="Calibri" w:eastAsia="Calibri" w:hAnsi="Calibri" w:cs="Calibri"/>
          <w:lang w:val="pt-BR"/>
        </w:rPr>
      </w:pPr>
    </w:p>
    <w:p w14:paraId="693B333A" w14:textId="77777777" w:rsidR="00091302" w:rsidRPr="00010356" w:rsidRDefault="00091302" w:rsidP="00091302">
      <w:pPr>
        <w:jc w:val="both"/>
        <w:rPr>
          <w:rFonts w:asciiTheme="minorHAnsi" w:hAnsiTheme="minorHAnsi" w:cstheme="minorHAnsi"/>
          <w:u w:val="single"/>
          <w:lang w:val="pt-BR"/>
        </w:rPr>
      </w:pPr>
      <w:r w:rsidRPr="00010356">
        <w:rPr>
          <w:rFonts w:asciiTheme="minorHAnsi" w:hAnsiTheme="minorHAnsi" w:cstheme="minorHAnsi"/>
          <w:u w:val="single"/>
          <w:lang w:val="pt-BR"/>
        </w:rPr>
        <w:t>A végpontra vonatkozó specifikus eredménykódok:</w:t>
      </w:r>
    </w:p>
    <w:p w14:paraId="1F292E29" w14:textId="77777777" w:rsidR="00091302" w:rsidRPr="00010356" w:rsidRDefault="00091302" w:rsidP="00091302">
      <w:pPr>
        <w:jc w:val="both"/>
        <w:rPr>
          <w:rFonts w:ascii="Calibri" w:eastAsia="Calibri" w:hAnsi="Calibri" w:cs="Calibri"/>
          <w:lang w:val="pt-BR"/>
        </w:rPr>
      </w:pPr>
    </w:p>
    <w:p w14:paraId="09DC9890"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majd elvégzi a végpontra vonatkozó egyedi ellenőrzéseket:</w:t>
      </w:r>
    </w:p>
    <w:p w14:paraId="6ED59298" w14:textId="77777777" w:rsidR="00091302" w:rsidRPr="00010356" w:rsidRDefault="00091302" w:rsidP="00091302">
      <w:pPr>
        <w:jc w:val="both"/>
        <w:rPr>
          <w:rFonts w:ascii="Calibri" w:eastAsia="Calibri" w:hAnsi="Calibri" w:cs="Calibr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7B784BB" w14:textId="77777777">
        <w:tc>
          <w:tcPr>
            <w:tcW w:w="2830" w:type="dxa"/>
          </w:tcPr>
          <w:p w14:paraId="1265B99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638DD71B"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53820D4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3F457C1F"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48297CE6" w14:textId="77777777">
        <w:tc>
          <w:tcPr>
            <w:tcW w:w="2830" w:type="dxa"/>
          </w:tcPr>
          <w:p w14:paraId="066BE11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Nincs létrehozva a napi zárást megelőző Pénztárjelentés bizonylat</w:t>
            </w:r>
          </w:p>
        </w:tc>
        <w:tc>
          <w:tcPr>
            <w:tcW w:w="2410" w:type="dxa"/>
          </w:tcPr>
          <w:p w14:paraId="73A7CD94" w14:textId="5191DC02"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CASH_REGISTER_REPORT_IS_NOT_</w:t>
            </w:r>
            <w:r w:rsidR="005977A9">
              <w:rPr>
                <w:rFonts w:asciiTheme="minorHAnsi" w:hAnsiTheme="minorHAnsi" w:cstheme="minorHAnsi"/>
                <w:sz w:val="20"/>
                <w:szCs w:val="20"/>
              </w:rPr>
              <w:t>CREA</w:t>
            </w:r>
            <w:r w:rsidRPr="005977A9">
              <w:rPr>
                <w:rFonts w:asciiTheme="minorHAnsi" w:hAnsiTheme="minorHAnsi" w:cstheme="minorHAnsi"/>
                <w:sz w:val="20"/>
                <w:szCs w:val="20"/>
              </w:rPr>
              <w:t>TED</w:t>
            </w:r>
          </w:p>
        </w:tc>
        <w:tc>
          <w:tcPr>
            <w:tcW w:w="425" w:type="dxa"/>
          </w:tcPr>
          <w:p w14:paraId="0786A1E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52FCD2A2"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Pénztárjelentés bizonylatot kell készíteni.</w:t>
            </w:r>
          </w:p>
        </w:tc>
      </w:tr>
    </w:tbl>
    <w:p w14:paraId="7AA95A8B" w14:textId="77777777" w:rsidR="00091302" w:rsidRPr="005977A9" w:rsidRDefault="00091302" w:rsidP="00091302">
      <w:pPr>
        <w:jc w:val="both"/>
        <w:rPr>
          <w:rFonts w:ascii="Calibri" w:eastAsia="Calibri" w:hAnsi="Calibri" w:cs="Calibri"/>
          <w:b/>
          <w:sz w:val="26"/>
          <w:szCs w:val="26"/>
        </w:rPr>
      </w:pPr>
    </w:p>
    <w:p w14:paraId="4E038247" w14:textId="1E8D1497" w:rsidR="00091302" w:rsidRPr="005977A9" w:rsidRDefault="00091302" w:rsidP="00091302">
      <w:pPr>
        <w:pStyle w:val="Cmsor3"/>
      </w:pPr>
      <w:bookmarkStart w:id="1449" w:name="_Toc167061723"/>
      <w:bookmarkStart w:id="1450" w:name="_Toc1568166220"/>
      <w:bookmarkStart w:id="1451" w:name="_Toc195567204"/>
      <w:r w:rsidRPr="35ED4BB7">
        <w:rPr>
          <w:lang w:val="en-US"/>
        </w:rPr>
        <w:t>Módosító bizonylat</w:t>
      </w:r>
      <w:bookmarkEnd w:id="1449"/>
      <w:bookmarkEnd w:id="1450"/>
      <w:bookmarkEnd w:id="1451"/>
    </w:p>
    <w:p w14:paraId="68616C8F" w14:textId="0F391487" w:rsidR="00091302" w:rsidRPr="00010356" w:rsidRDefault="00091302" w:rsidP="00091302">
      <w:pPr>
        <w:jc w:val="both"/>
        <w:rPr>
          <w:rFonts w:ascii="Calibri" w:eastAsia="Calibri" w:hAnsi="Calibri" w:cs="Calibri"/>
          <w:lang w:val="hu-HU"/>
        </w:rPr>
      </w:pPr>
      <w:r>
        <w:rPr>
          <w:rFonts w:eastAsia="Calibri"/>
        </w:rPr>
        <w:t xml:space="preserve">A bizonylat akkor készül, amikor a vevő és a beszállító közötti vásárlási szerződésben rögzített feltételeknek megfelelően van joga a vevőnek az áru visszaküldésére vagy visszahozására. A módosító bizonylat fontos dokumentum, mivel lehetővé teszi az áruk visszaküldésének és visszafizetésének folyamatát. A módosító bizonylat tartalmazza az eredeti vásárlás adatait, beleértve az eredeti nyugta vagy egyszerűsített számla egyedi azonosítóját, valamint a termék és a vevő adatait. Emellett tartalmazza a módosítás okát, hogy miért küldték vagy hozták vissza az árut, továbbá csatolhatóak hozzá üzleti vagy egyéb célú egyedi információk is. </w:t>
      </w:r>
    </w:p>
    <w:p w14:paraId="455E0EDE" w14:textId="77777777" w:rsidR="00091302" w:rsidRPr="00010356" w:rsidRDefault="00091302" w:rsidP="00091302">
      <w:pPr>
        <w:jc w:val="both"/>
        <w:rPr>
          <w:rFonts w:ascii="Calibri" w:eastAsia="Calibri" w:hAnsi="Calibri" w:cs="Calibri"/>
          <w:b/>
          <w:lang w:val="hu-HU"/>
        </w:rPr>
      </w:pPr>
    </w:p>
    <w:p w14:paraId="446D3922"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módosító bizonylat elkészítése az alábbi lépéseket tartalmazza: </w:t>
      </w:r>
    </w:p>
    <w:p w14:paraId="2D35A911" w14:textId="77777777" w:rsidR="00091302" w:rsidRPr="005977A9" w:rsidRDefault="00091302" w:rsidP="00B97AE5">
      <w:pPr>
        <w:pStyle w:val="Listaszerbekezds"/>
        <w:numPr>
          <w:ilvl w:val="0"/>
          <w:numId w:val="66"/>
        </w:numPr>
        <w:spacing w:before="0" w:after="0"/>
        <w:jc w:val="both"/>
      </w:pPr>
      <w:r w:rsidRPr="005977A9">
        <w:t xml:space="preserve">Módosító bizonylat létrehozása </w:t>
      </w:r>
    </w:p>
    <w:p w14:paraId="7EA3B13C" w14:textId="77777777" w:rsidR="00091302" w:rsidRPr="005977A9" w:rsidRDefault="00091302" w:rsidP="00B97AE5">
      <w:pPr>
        <w:pStyle w:val="Listaszerbekezds"/>
        <w:numPr>
          <w:ilvl w:val="0"/>
          <w:numId w:val="66"/>
        </w:numPr>
        <w:spacing w:before="0" w:after="0"/>
        <w:jc w:val="both"/>
      </w:pPr>
      <w:r w:rsidRPr="005977A9">
        <w:t xml:space="preserve">Tetszőleges mennyiségű tétel hozzáadása a bizonylathoz </w:t>
      </w:r>
    </w:p>
    <w:p w14:paraId="68D3569C" w14:textId="77777777" w:rsidR="00091302" w:rsidRPr="005977A9" w:rsidRDefault="00091302" w:rsidP="00B97AE5">
      <w:pPr>
        <w:pStyle w:val="Listaszerbekezds"/>
        <w:numPr>
          <w:ilvl w:val="0"/>
          <w:numId w:val="66"/>
        </w:numPr>
        <w:spacing w:before="0" w:after="0"/>
        <w:jc w:val="both"/>
      </w:pPr>
      <w:r w:rsidRPr="005977A9">
        <w:t xml:space="preserve">Bizonylat lezárása fizetési adatok biztosításával </w:t>
      </w:r>
    </w:p>
    <w:p w14:paraId="0EAE9CA1" w14:textId="77777777" w:rsidR="00091302" w:rsidRPr="005977A9" w:rsidRDefault="00091302" w:rsidP="00091302">
      <w:pPr>
        <w:jc w:val="both"/>
      </w:pPr>
    </w:p>
    <w:p w14:paraId="5BBB8CED"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Ezeket a lépéseket több egymást követő  API hívásban lehet átadni a FAM-nak. </w:t>
      </w:r>
    </w:p>
    <w:p w14:paraId="451A4207" w14:textId="77777777" w:rsidR="00091302" w:rsidRPr="005977A9" w:rsidRDefault="00091302" w:rsidP="00091302">
      <w:pPr>
        <w:jc w:val="both"/>
      </w:pPr>
    </w:p>
    <w:p w14:paraId="1B63EFE5" w14:textId="2FF7E91F" w:rsidR="00091302" w:rsidRPr="005977A9" w:rsidRDefault="00091302" w:rsidP="00091302">
      <w:pPr>
        <w:pStyle w:val="Cmsor4"/>
      </w:pPr>
      <w:r w:rsidRPr="35ED4BB7">
        <w:rPr>
          <w:lang w:val="en-US"/>
        </w:rPr>
        <w:t xml:space="preserve">Módosító bizonylat létrehozása </w:t>
      </w:r>
    </w:p>
    <w:p w14:paraId="7C8E9851" w14:textId="63FA763D" w:rsidR="00091302" w:rsidRPr="00010356" w:rsidRDefault="00091302" w:rsidP="00091302">
      <w:pPr>
        <w:jc w:val="both"/>
        <w:rPr>
          <w:rFonts w:ascii="Calibri" w:eastAsia="Calibri" w:hAnsi="Calibri" w:cs="Calibri"/>
          <w:lang w:val="hu-HU"/>
        </w:rPr>
      </w:pPr>
      <w:r>
        <w:rPr>
          <w:rFonts w:eastAsia="Calibri"/>
        </w:rPr>
        <w:t>A módosító bizonylat létrehozása is csak nyitott adóügyi napon belül lehetséges. A bizonylat létrehozásába beletartozik a módosító bizonylat adatszerkezetének adatbázisba mentése, valamint a módsoító bizonylat azonosítóinak nyilvántartása az adóügyi napon belül. A létrehozás során mentésre kerülnek a vevő adatai, az eredeti bizonylatot azonosító mezők, valamint a módosítás oka. A módosító bizonylat létrehozásának adatszerkezete lehetőséget nyújt, hogy ugyanabban a HTTP kérésben több módosítandó tételt is megadjuk.</w:t>
      </w:r>
    </w:p>
    <w:p w14:paraId="11F5B331" w14:textId="77777777" w:rsidR="00091302" w:rsidRPr="00010356" w:rsidRDefault="00091302" w:rsidP="00091302">
      <w:pPr>
        <w:jc w:val="both"/>
        <w:rPr>
          <w:lang w:val="hu-HU"/>
        </w:rPr>
      </w:pPr>
    </w:p>
    <w:p w14:paraId="19E8077D"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7574121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00E6C15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0AD4C4B9"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F94F1D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/doc/doc-create </w:t>
      </w:r>
    </w:p>
    <w:p w14:paraId="000F866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DocCreateReturnReceipt (DocCreateRequest leszármazottja) </w:t>
      </w:r>
    </w:p>
    <w:p w14:paraId="6EA3D799"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1E92F74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0725B49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C8CDA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"@type":"createReturnReceipt",</w:t>
      </w:r>
    </w:p>
    <w:p w14:paraId="52ABC5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2BA162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"sourceDocNo": "</w:t>
      </w:r>
      <w:r w:rsidRPr="005977A9">
        <w:rPr>
          <w:rFonts w:ascii="Consolas" w:eastAsia="Consolas" w:hAnsi="Consolas" w:cs="Consolas"/>
          <w:color w:val="000000" w:themeColor="text1"/>
          <w:sz w:val="20"/>
          <w:szCs w:val="20"/>
        </w:rPr>
        <w:t xml:space="preserve"> NY-A00000001/2000002/</w:t>
      </w:r>
      <w:r w:rsidRPr="005977A9">
        <w:rPr>
          <w:rFonts w:ascii="Consolas" w:eastAsia="Consolas" w:hAnsi="Consolas" w:cs="Consolas"/>
          <w:sz w:val="20"/>
          <w:szCs w:val="20"/>
        </w:rPr>
        <w:t>0001/00001",</w:t>
      </w:r>
    </w:p>
    <w:p w14:paraId="57F035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"returnReason": "V1",</w:t>
      </w:r>
    </w:p>
    <w:p w14:paraId="0A137032" w14:textId="5EA5C688" w:rsidR="00DD2D90" w:rsidRDefault="00DD2D90" w:rsidP="00DD2D90">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r>
        <w:rPr>
          <w:rFonts w:ascii="Consolas" w:eastAsia="Consolas" w:hAnsi="Consolas" w:cs="Consolas"/>
          <w:color w:val="000000" w:themeColor="text1"/>
          <w:sz w:val="20"/>
          <w:szCs w:val="20"/>
        </w:rPr>
        <w:t>sourceDocType</w:t>
      </w:r>
      <w:r w:rsidRPr="005977A9">
        <w:rPr>
          <w:rFonts w:ascii="Consolas" w:eastAsia="Consolas" w:hAnsi="Consolas" w:cs="Consolas"/>
          <w:color w:val="000000" w:themeColor="text1"/>
          <w:sz w:val="20"/>
          <w:szCs w:val="20"/>
        </w:rPr>
        <w:t>": "</w:t>
      </w:r>
      <w:r>
        <w:rPr>
          <w:rFonts w:ascii="Consolas" w:eastAsia="Consolas" w:hAnsi="Consolas" w:cs="Consolas"/>
          <w:color w:val="000000" w:themeColor="text1"/>
          <w:sz w:val="20"/>
          <w:szCs w:val="20"/>
        </w:rPr>
        <w:t>RECEIPT</w:t>
      </w:r>
      <w:r w:rsidRPr="005977A9">
        <w:rPr>
          <w:rFonts w:ascii="Consolas" w:eastAsia="Consolas" w:hAnsi="Consolas" w:cs="Consolas"/>
          <w:color w:val="000000" w:themeColor="text1"/>
          <w:sz w:val="20"/>
          <w:szCs w:val="20"/>
        </w:rPr>
        <w:t>",</w:t>
      </w:r>
    </w:p>
    <w:p w14:paraId="26C3EA2F" w14:textId="77777777" w:rsidR="00DD2D90" w:rsidRDefault="00DD2D90" w:rsidP="00DD2D90">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fulfillmentDate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28CADE2" w14:textId="63B5387F" w:rsidR="00DD2D90" w:rsidRDefault="00DD2D90" w:rsidP="00010356">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paymentDue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2E5E5F6" w14:textId="20CB8DFE" w:rsidR="0098265C" w:rsidRPr="00010356" w:rsidRDefault="0098265C" w:rsidP="00010356">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r>
        <w:rPr>
          <w:rFonts w:ascii="Consolas" w:eastAsia="Consolas" w:hAnsi="Consolas" w:cs="Consolas"/>
          <w:color w:val="000000" w:themeColor="text1"/>
          <w:sz w:val="20"/>
          <w:szCs w:val="20"/>
        </w:rPr>
        <w:t>paymentType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D9300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 [{</w:t>
      </w:r>
    </w:p>
    <w:p w14:paraId="7B9885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"itemRef: 1,</w:t>
      </w:r>
    </w:p>
    <w:p w14:paraId="2533549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"itemName":"Cherry tomato",</w:t>
      </w:r>
    </w:p>
    <w:p w14:paraId="3D4063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6A3F4F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"itemUnitPrice":"1499.00",</w:t>
      </w:r>
    </w:p>
    <w:p w14:paraId="19E48A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6FAB61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"itemUnit":"KILOGRAM",</w:t>
      </w:r>
    </w:p>
    <w:p w14:paraId="1CD214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"itemCat":"RETURN",</w:t>
      </w:r>
    </w:p>
    <w:p w14:paraId="4279FD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5CF928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5D8384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98F1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224B71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4359FA0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6DDA951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5979C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533D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8735AF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C7491A4"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3F03FBF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16E741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0B75A47" w14:textId="77777777" w:rsidR="00091302" w:rsidRPr="005977A9" w:rsidRDefault="00091302" w:rsidP="00B97AE5">
      <w:pPr>
        <w:pStyle w:val="Listaszerbekezds"/>
        <w:numPr>
          <w:ilvl w:val="0"/>
          <w:numId w:val="67"/>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(=createReturnReceipt)</w:t>
      </w:r>
    </w:p>
    <w:p w14:paraId="550F255E" w14:textId="77777777" w:rsidR="00091302" w:rsidRPr="005977A9" w:rsidRDefault="00091302" w:rsidP="00B97AE5">
      <w:pPr>
        <w:pStyle w:val="Listaszerbekezds"/>
        <w:numPr>
          <w:ilvl w:val="0"/>
          <w:numId w:val="67"/>
        </w:numPr>
        <w:spacing w:before="0" w:after="0"/>
        <w:jc w:val="both"/>
      </w:pPr>
      <w:r w:rsidRPr="005977A9">
        <w:rPr>
          <w:b/>
        </w:rPr>
        <w:t>systemId*</w:t>
      </w:r>
      <w:r w:rsidRPr="005977A9">
        <w:t xml:space="preserve"> - A FAM példányt azonosító egyedi azonosító (AP szám) </w:t>
      </w:r>
    </w:p>
    <w:p w14:paraId="051AE20D" w14:textId="79224953" w:rsidR="00091302" w:rsidRPr="005977A9" w:rsidRDefault="00091302" w:rsidP="00B97AE5">
      <w:pPr>
        <w:pStyle w:val="Listaszerbekezds"/>
        <w:numPr>
          <w:ilvl w:val="0"/>
          <w:numId w:val="67"/>
        </w:numPr>
        <w:spacing w:before="0" w:after="0"/>
        <w:jc w:val="both"/>
      </w:pPr>
      <w:r w:rsidRPr="005977A9">
        <w:rPr>
          <w:b/>
        </w:rPr>
        <w:t xml:space="preserve">sourceDocNo* </w:t>
      </w:r>
      <w:r w:rsidRPr="005977A9">
        <w:t xml:space="preserve">- Az eredeti bizonylat azonosítója </w:t>
      </w:r>
      <w:r w:rsidRPr="005977A9">
        <w:rPr>
          <w:color w:val="000000" w:themeColor="text1"/>
        </w:rPr>
        <w:t>(szabadszöveges mező az egyedi bizonylatazonosítók megadása érdekében)</w:t>
      </w:r>
      <w:r w:rsidRPr="005977A9">
        <w:t xml:space="preserve"> </w:t>
      </w:r>
    </w:p>
    <w:p w14:paraId="735ECDFB" w14:textId="77777777" w:rsidR="00091302" w:rsidRPr="005977A9" w:rsidRDefault="00091302" w:rsidP="00B97AE5">
      <w:pPr>
        <w:pStyle w:val="Listaszerbekezds"/>
        <w:numPr>
          <w:ilvl w:val="0"/>
          <w:numId w:val="67"/>
        </w:numPr>
        <w:spacing w:before="0" w:after="0"/>
        <w:jc w:val="both"/>
      </w:pPr>
      <w:r w:rsidRPr="005977A9">
        <w:rPr>
          <w:b/>
        </w:rPr>
        <w:t xml:space="preserve">returnReason* </w:t>
      </w:r>
      <w:r w:rsidRPr="005977A9">
        <w:t>-</w:t>
      </w:r>
      <w:r w:rsidRPr="005977A9">
        <w:rPr>
          <w:b/>
        </w:rPr>
        <w:t xml:space="preserve"> </w:t>
      </w:r>
      <w:r w:rsidRPr="005977A9">
        <w:t>A módosítás oka:</w:t>
      </w:r>
    </w:p>
    <w:p w14:paraId="17111E68" w14:textId="77777777" w:rsidR="00091302" w:rsidRPr="005977A9" w:rsidRDefault="00091302" w:rsidP="00B97AE5">
      <w:pPr>
        <w:pStyle w:val="Listaszerbekezds"/>
        <w:numPr>
          <w:ilvl w:val="1"/>
          <w:numId w:val="67"/>
        </w:numPr>
        <w:spacing w:before="0" w:after="0"/>
        <w:jc w:val="both"/>
      </w:pPr>
      <w:r w:rsidRPr="005977A9">
        <w:rPr>
          <w:b/>
        </w:rPr>
        <w:t xml:space="preserve">V1 </w:t>
      </w:r>
      <w:r w:rsidRPr="005977A9">
        <w:t>- hibás áru</w:t>
      </w:r>
    </w:p>
    <w:p w14:paraId="06C837CD" w14:textId="77777777" w:rsidR="00091302" w:rsidRPr="005977A9" w:rsidRDefault="00091302" w:rsidP="00B97AE5">
      <w:pPr>
        <w:pStyle w:val="Listaszerbekezds"/>
        <w:numPr>
          <w:ilvl w:val="1"/>
          <w:numId w:val="67"/>
        </w:numPr>
        <w:spacing w:before="0" w:after="0"/>
        <w:jc w:val="both"/>
      </w:pPr>
      <w:r w:rsidRPr="005977A9">
        <w:rPr>
          <w:b/>
        </w:rPr>
        <w:t xml:space="preserve">V2 </w:t>
      </w:r>
      <w:r w:rsidRPr="005977A9">
        <w:t>- ügyfél elállása a vásárlástól</w:t>
      </w:r>
    </w:p>
    <w:p w14:paraId="4A1179E8" w14:textId="77777777" w:rsidR="00091302" w:rsidRPr="005977A9" w:rsidRDefault="00091302" w:rsidP="00B97AE5">
      <w:pPr>
        <w:pStyle w:val="Listaszerbekezds"/>
        <w:numPr>
          <w:ilvl w:val="1"/>
          <w:numId w:val="67"/>
        </w:numPr>
        <w:spacing w:before="0" w:after="0"/>
        <w:jc w:val="both"/>
        <w:rPr>
          <w:color w:val="auto"/>
        </w:rPr>
      </w:pPr>
      <w:r w:rsidRPr="005977A9">
        <w:rPr>
          <w:b/>
          <w:color w:val="auto"/>
        </w:rPr>
        <w:t xml:space="preserve">V3 </w:t>
      </w:r>
      <w:r w:rsidRPr="005977A9">
        <w:rPr>
          <w:color w:val="auto"/>
        </w:rPr>
        <w:t xml:space="preserve">- egyéb (göngyöleg visszaváltás is ebben a kategóriában lesz küldve) </w:t>
      </w:r>
    </w:p>
    <w:p w14:paraId="2F488358" w14:textId="77777777" w:rsidR="008955F2" w:rsidRDefault="008955F2" w:rsidP="008955F2">
      <w:pPr>
        <w:pStyle w:val="Listaszerbekezds"/>
        <w:numPr>
          <w:ilvl w:val="0"/>
          <w:numId w:val="67"/>
        </w:numPr>
        <w:spacing w:before="0" w:after="0"/>
        <w:jc w:val="both"/>
      </w:pPr>
      <w:r>
        <w:rPr>
          <w:b/>
        </w:rPr>
        <w:t xml:space="preserve">sourceDocType* </w:t>
      </w:r>
      <w:r w:rsidRPr="00620490">
        <w:t>-</w:t>
      </w:r>
      <w:r>
        <w:t xml:space="preserve"> Eredeti bizonylat típusa</w:t>
      </w:r>
    </w:p>
    <w:p w14:paraId="0BE39A84" w14:textId="77777777" w:rsidR="008955F2" w:rsidRPr="00231E54" w:rsidRDefault="008955F2" w:rsidP="008955F2">
      <w:pPr>
        <w:pStyle w:val="Listaszerbekezds"/>
        <w:numPr>
          <w:ilvl w:val="1"/>
          <w:numId w:val="67"/>
        </w:numPr>
        <w:spacing w:before="0" w:after="0"/>
        <w:jc w:val="both"/>
        <w:rPr>
          <w:bCs/>
        </w:rPr>
      </w:pPr>
      <w:r w:rsidRPr="00620490">
        <w:rPr>
          <w:bCs/>
        </w:rPr>
        <w:t>Értéke lehet:</w:t>
      </w:r>
    </w:p>
    <w:p w14:paraId="35AB81BC" w14:textId="77777777" w:rsidR="008955F2" w:rsidRPr="00620490" w:rsidRDefault="008955F2" w:rsidP="008955F2">
      <w:pPr>
        <w:pStyle w:val="Listaszerbekezds"/>
        <w:numPr>
          <w:ilvl w:val="1"/>
          <w:numId w:val="67"/>
        </w:numPr>
        <w:spacing w:before="0" w:after="0"/>
        <w:jc w:val="both"/>
      </w:pPr>
      <w:r>
        <w:rPr>
          <w:b/>
        </w:rPr>
        <w:t xml:space="preserve">RECEIPT - </w:t>
      </w:r>
      <w:r w:rsidRPr="00620490">
        <w:rPr>
          <w:bCs/>
        </w:rPr>
        <w:t>Nyugta</w:t>
      </w:r>
    </w:p>
    <w:p w14:paraId="0F9CE397" w14:textId="77777777" w:rsidR="008955F2" w:rsidRPr="00620490" w:rsidRDefault="008955F2" w:rsidP="008955F2">
      <w:pPr>
        <w:pStyle w:val="Listaszerbekezds"/>
        <w:numPr>
          <w:ilvl w:val="1"/>
          <w:numId w:val="67"/>
        </w:numPr>
        <w:spacing w:before="0" w:after="0"/>
        <w:jc w:val="both"/>
      </w:pPr>
      <w:r>
        <w:rPr>
          <w:b/>
        </w:rPr>
        <w:t xml:space="preserve">SIMPLE_INVOICE – </w:t>
      </w:r>
      <w:r w:rsidRPr="00620490">
        <w:rPr>
          <w:bCs/>
        </w:rPr>
        <w:t>Egyszerűsített számla</w:t>
      </w:r>
    </w:p>
    <w:p w14:paraId="10D3C69D" w14:textId="77777777" w:rsidR="008955F2" w:rsidRPr="00231E54" w:rsidRDefault="008955F2" w:rsidP="008955F2">
      <w:pPr>
        <w:pStyle w:val="Listaszerbekezds"/>
        <w:numPr>
          <w:ilvl w:val="1"/>
          <w:numId w:val="67"/>
        </w:numPr>
        <w:spacing w:before="0" w:after="0"/>
        <w:jc w:val="both"/>
      </w:pPr>
      <w:r>
        <w:rPr>
          <w:b/>
        </w:rPr>
        <w:t xml:space="preserve">INVOICE – </w:t>
      </w:r>
      <w:r w:rsidRPr="00620490">
        <w:rPr>
          <w:bCs/>
        </w:rPr>
        <w:t>Számla</w:t>
      </w:r>
    </w:p>
    <w:p w14:paraId="277735B3" w14:textId="77777777" w:rsidR="008955F2" w:rsidRDefault="008955F2" w:rsidP="008955F2">
      <w:pPr>
        <w:pStyle w:val="Listaszerbekezds"/>
        <w:numPr>
          <w:ilvl w:val="0"/>
          <w:numId w:val="67"/>
        </w:numPr>
        <w:spacing w:before="0" w:after="0"/>
        <w:jc w:val="both"/>
      </w:pPr>
      <w:r>
        <w:rPr>
          <w:b/>
        </w:rPr>
        <w:t>fulfillmentDate</w:t>
      </w:r>
      <w:r w:rsidRPr="005977A9">
        <w:t xml:space="preserve"> </w:t>
      </w:r>
      <w:r>
        <w:t>–</w:t>
      </w:r>
      <w:r w:rsidRPr="005977A9">
        <w:t xml:space="preserve"> </w:t>
      </w:r>
      <w:r>
        <w:t>Teljesítési dátum, számla esetén a kitöltése kötelező</w:t>
      </w:r>
    </w:p>
    <w:p w14:paraId="50774C2B" w14:textId="2353E481" w:rsidR="008955F2" w:rsidRPr="00010356" w:rsidRDefault="008955F2" w:rsidP="008955F2">
      <w:pPr>
        <w:pStyle w:val="Listaszerbekezds"/>
        <w:numPr>
          <w:ilvl w:val="0"/>
          <w:numId w:val="67"/>
        </w:numPr>
        <w:spacing w:before="0" w:after="0"/>
        <w:jc w:val="both"/>
        <w:rPr>
          <w:color w:val="auto"/>
        </w:rPr>
      </w:pPr>
      <w:r>
        <w:rPr>
          <w:b/>
        </w:rPr>
        <w:t>paymentDue</w:t>
      </w:r>
      <w:r w:rsidRPr="005977A9">
        <w:t xml:space="preserve"> </w:t>
      </w:r>
      <w:r>
        <w:t>–</w:t>
      </w:r>
      <w:r w:rsidRPr="005977A9">
        <w:t xml:space="preserve"> </w:t>
      </w:r>
      <w:r>
        <w:t>Fizetési határidő, számla esetén a kitöltése kötelező</w:t>
      </w:r>
    </w:p>
    <w:p w14:paraId="31AD9653" w14:textId="77777777" w:rsidR="004D2817" w:rsidRDefault="004D2817" w:rsidP="004D2817">
      <w:pPr>
        <w:pStyle w:val="Listaszerbekezds"/>
        <w:numPr>
          <w:ilvl w:val="0"/>
          <w:numId w:val="67"/>
        </w:numPr>
        <w:spacing w:before="0" w:after="0"/>
        <w:jc w:val="both"/>
      </w:pPr>
      <w:r>
        <w:rPr>
          <w:b/>
        </w:rPr>
        <w:t xml:space="preserve">paymentType </w:t>
      </w:r>
      <w:r>
        <w:t>– Fizetés módja, számla és azt érvénytelenítő/módosító a kitöltése kötelező</w:t>
      </w:r>
    </w:p>
    <w:p w14:paraId="6B6CBC3A" w14:textId="77777777" w:rsidR="004D2817" w:rsidRDefault="004D2817" w:rsidP="00EA6091">
      <w:pPr>
        <w:pStyle w:val="Listaszerbekezds"/>
        <w:numPr>
          <w:ilvl w:val="1"/>
          <w:numId w:val="67"/>
        </w:numPr>
        <w:spacing w:before="0" w:after="0"/>
        <w:jc w:val="both"/>
      </w:pPr>
      <w:r>
        <w:rPr>
          <w:b/>
        </w:rPr>
        <w:t xml:space="preserve">CASH </w:t>
      </w:r>
      <w:r>
        <w:t>– Készpénzes fizetési mód</w:t>
      </w:r>
    </w:p>
    <w:p w14:paraId="57276E0D" w14:textId="457DE140" w:rsidR="004D2817" w:rsidRPr="00010356" w:rsidRDefault="004D2817" w:rsidP="00010356">
      <w:pPr>
        <w:pStyle w:val="Listaszerbekezds"/>
        <w:numPr>
          <w:ilvl w:val="1"/>
          <w:numId w:val="67"/>
        </w:numPr>
        <w:spacing w:before="0" w:after="0"/>
        <w:jc w:val="both"/>
        <w:rPr>
          <w:color w:val="auto"/>
        </w:rPr>
      </w:pPr>
      <w:r>
        <w:rPr>
          <w:b/>
        </w:rPr>
        <w:t xml:space="preserve">WIRE_TRANSFER </w:t>
      </w:r>
      <w:r>
        <w:t>– Átutalásos fizetési mód</w:t>
      </w:r>
    </w:p>
    <w:p w14:paraId="60636F01" w14:textId="77777777" w:rsidR="00091302" w:rsidRPr="005977A9" w:rsidRDefault="00091302" w:rsidP="00B97AE5">
      <w:pPr>
        <w:pStyle w:val="Listaszerbekezds"/>
        <w:numPr>
          <w:ilvl w:val="0"/>
          <w:numId w:val="67"/>
        </w:numPr>
        <w:spacing w:before="0" w:after="0"/>
        <w:jc w:val="both"/>
      </w:pPr>
      <w:r w:rsidRPr="005977A9">
        <w:rPr>
          <w:b/>
        </w:rPr>
        <w:t xml:space="preserve">receiptItems </w:t>
      </w:r>
      <w:r w:rsidRPr="005977A9">
        <w:t xml:space="preserve">- A tétel szerkezeti felépítése. A </w:t>
      </w:r>
      <w:r w:rsidRPr="005977A9">
        <w:rPr>
          <w:b/>
        </w:rPr>
        <w:t>Tétel hozzáadása</w:t>
      </w:r>
      <w:r w:rsidRPr="005977A9">
        <w:t xml:space="preserve"> alcímben kerül kifejtésre </w:t>
      </w:r>
    </w:p>
    <w:p w14:paraId="61A659A5" w14:textId="77777777" w:rsidR="00091302" w:rsidRPr="005977A9" w:rsidRDefault="00091302" w:rsidP="00091302">
      <w:pPr>
        <w:jc w:val="both"/>
      </w:pPr>
    </w:p>
    <w:p w14:paraId="45C9F871" w14:textId="77777777" w:rsidR="00091302" w:rsidRPr="005977A9" w:rsidRDefault="00091302" w:rsidP="00091302">
      <w:pPr>
        <w:jc w:val="both"/>
        <w:rPr>
          <w:rFonts w:ascii="Consolas" w:eastAsia="Consolas" w:hAnsi="Consolas" w:cs="Consolas"/>
        </w:rPr>
      </w:pPr>
      <w:r w:rsidRPr="005977A9">
        <w:rPr>
          <w:rFonts w:ascii="Calibri" w:eastAsia="Calibri" w:hAnsi="Calibri" w:cs="Calibri"/>
          <w:b/>
        </w:rPr>
        <w:t xml:space="preserve">Válasz adatszerkezete sikeres végrehajtás esetén </w:t>
      </w:r>
    </w:p>
    <w:p w14:paraId="704CD7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EEC6D0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F2081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7D23A6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BA7F59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w:t>
      </w:r>
      <w:r w:rsidRPr="00010356">
        <w:rPr>
          <w:rFonts w:ascii="Consolas" w:eastAsia="Consolas" w:hAnsi="Consolas" w:cs="Consolas"/>
          <w:b/>
          <w:sz w:val="20"/>
          <w:szCs w:val="20"/>
          <w:lang w:val="pt-BR"/>
        </w:rPr>
        <w:t>": 1</w:t>
      </w:r>
      <w:r w:rsidRPr="00010356">
        <w:rPr>
          <w:rFonts w:ascii="Consolas" w:eastAsia="Consolas" w:hAnsi="Consolas" w:cs="Consolas"/>
          <w:sz w:val="20"/>
          <w:szCs w:val="20"/>
          <w:lang w:val="pt-BR"/>
        </w:rPr>
        <w:t>,</w:t>
      </w:r>
    </w:p>
    <w:p w14:paraId="558624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"docTotal": "1499.00",</w:t>
      </w:r>
    </w:p>
    <w:p w14:paraId="3CF9909C" w14:textId="424118D9" w:rsidR="00B339A2" w:rsidRDefault="00B339A2" w:rsidP="00B339A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Tax</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4B91AADC" w14:textId="6FEA2E19" w:rsidR="00B339A2" w:rsidRPr="00010356" w:rsidRDefault="00B339A2"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16250A9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"documentData": [</w:t>
      </w:r>
    </w:p>
    <w:p w14:paraId="2614EFD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C41FDE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"@type": "docCreate",</w:t>
      </w:r>
    </w:p>
    <w:p w14:paraId="5AB61E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17BDB6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0E17D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BB5BC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55FFA8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"itemId": 1,</w:t>
      </w:r>
    </w:p>
    <w:p w14:paraId="4BFEF75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"itemSum": "-1499.00",</w:t>
      </w:r>
    </w:p>
    <w:p w14:paraId="0F6292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 "Cherry tomato",</w:t>
      </w:r>
    </w:p>
    <w:p w14:paraId="53A0DB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"5998765676545",</w:t>
      </w:r>
    </w:p>
    <w:p w14:paraId="5D09C9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"1499.00",</w:t>
      </w:r>
    </w:p>
    <w:p w14:paraId="5B76AF2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7329C6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"kg",</w:t>
      </w:r>
    </w:p>
    <w:p w14:paraId="24C348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"RETURN",</w:t>
      </w:r>
    </w:p>
    <w:p w14:paraId="72D179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"A",</w:t>
      </w:r>
    </w:p>
    <w:p w14:paraId="69292F9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6C1368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FA3B73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06B8E1A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DB54BE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2F2E02B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32BBF1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04E92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14B74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36CFF1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6E791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328E0B8"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241B98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7E76485A"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1AC29145"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xml:space="preserve">- A létrehozott </w:t>
      </w:r>
      <w:r w:rsidRPr="005977A9">
        <w:rPr>
          <w:color w:val="000000" w:themeColor="text1"/>
        </w:rPr>
        <w:t xml:space="preserve">módosító </w:t>
      </w:r>
      <w:r w:rsidRPr="005977A9">
        <w:t>bizonylat egyedi azonosítója</w:t>
      </w:r>
    </w:p>
    <w:p w14:paraId="5A0E8816" w14:textId="77777777" w:rsidR="009B4B95" w:rsidRDefault="009B4B95" w:rsidP="009B4B95">
      <w:pPr>
        <w:pStyle w:val="Listaszerbekezds"/>
        <w:numPr>
          <w:ilvl w:val="0"/>
          <w:numId w:val="25"/>
        </w:numPr>
        <w:spacing w:before="0" w:after="0"/>
        <w:jc w:val="both"/>
      </w:pPr>
      <w:r w:rsidRPr="005977A9">
        <w:rPr>
          <w:b/>
        </w:rPr>
        <w:t>docTotal</w:t>
      </w:r>
      <w:r w:rsidRPr="005977A9">
        <w:t xml:space="preserve"> - A bizonylat </w:t>
      </w:r>
      <w:r>
        <w:t xml:space="preserve">aktuális </w:t>
      </w:r>
      <w:r w:rsidRPr="005977A9">
        <w:t>végösszege</w:t>
      </w:r>
      <w:r>
        <w:t xml:space="preserve"> </w:t>
      </w:r>
    </w:p>
    <w:p w14:paraId="7A879386" w14:textId="77777777" w:rsidR="009B4B95" w:rsidRDefault="009B4B95" w:rsidP="009B4B95">
      <w:pPr>
        <w:pStyle w:val="Listaszerbekezds"/>
        <w:numPr>
          <w:ilvl w:val="0"/>
          <w:numId w:val="25"/>
        </w:numPr>
        <w:spacing w:before="0" w:after="0"/>
        <w:jc w:val="both"/>
      </w:pPr>
      <w:r>
        <w:rPr>
          <w:b/>
        </w:rPr>
        <w:t xml:space="preserve">docTotalTax </w:t>
      </w:r>
      <w:r>
        <w:t>– A bizonylat aktuális Áfa összege (az adatszerkezet kizárólag számla érvénytelenítés esetén tartalmazza)</w:t>
      </w:r>
    </w:p>
    <w:p w14:paraId="3E336C39" w14:textId="77777777" w:rsidR="009B4B95" w:rsidRDefault="009B4B95" w:rsidP="009B4B95">
      <w:pPr>
        <w:pStyle w:val="Listaszerbekezds"/>
        <w:numPr>
          <w:ilvl w:val="0"/>
          <w:numId w:val="25"/>
        </w:numPr>
        <w:spacing w:before="0" w:after="0"/>
        <w:jc w:val="both"/>
      </w:pPr>
      <w:r>
        <w:rPr>
          <w:b/>
        </w:rPr>
        <w:t xml:space="preserve">docTotalNet </w:t>
      </w:r>
      <w:r w:rsidRPr="00A27C02">
        <w:t>-</w:t>
      </w:r>
      <w:r>
        <w:t xml:space="preserve"> A bizonylat aktuális nettó összege (az adatszerkezet kizárólag számla érvénytelenítés esetén tartalmazza)</w:t>
      </w:r>
    </w:p>
    <w:p w14:paraId="354BBF30"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35F253FA" w14:textId="77777777" w:rsidR="00091302" w:rsidRPr="005977A9" w:rsidRDefault="00091302" w:rsidP="00091302">
      <w:pPr>
        <w:pStyle w:val="Cmsor4"/>
      </w:pPr>
      <w:r w:rsidRPr="005977A9">
        <w:rPr>
          <w:lang w:val="en-US"/>
        </w:rPr>
        <w:t xml:space="preserve">Tétel hozzáadása </w:t>
      </w:r>
    </w:p>
    <w:p w14:paraId="2C8C78DC"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tételek hozzáadása során a FAM adatbázisba menti a tétel adatszerkezetét, elvégzi a megfelelő aritmetikai kalkulációkat, valamint inkrementálja a bizonylat belső számlálóit. A módosító bizonylat tételei az eredeti bizonylaton szerepelő tételek lehetnek, de a FAM nem ellenőrzi tételesen az eredeti bizonylatot. Az értékesítési bizonylatokhoz, így a módosító bizonylathoz is egyféle tétel adható: </w:t>
      </w:r>
    </w:p>
    <w:p w14:paraId="24055E00" w14:textId="77777777" w:rsidR="00091302" w:rsidRPr="005977A9" w:rsidRDefault="00091302" w:rsidP="00B97AE5">
      <w:pPr>
        <w:pStyle w:val="Listaszerbekezds"/>
        <w:numPr>
          <w:ilvl w:val="0"/>
          <w:numId w:val="25"/>
        </w:numPr>
        <w:spacing w:before="0" w:after="0"/>
        <w:jc w:val="both"/>
      </w:pPr>
      <w:r w:rsidRPr="005977A9">
        <w:t xml:space="preserve">módosítani kívánt tétel/árucikk </w:t>
      </w:r>
    </w:p>
    <w:p w14:paraId="7CF3E3D0" w14:textId="77777777" w:rsidR="00091302" w:rsidRPr="005977A9" w:rsidRDefault="00091302" w:rsidP="00091302">
      <w:pPr>
        <w:jc w:val="both"/>
        <w:rPr>
          <w:rFonts w:ascii="Calibri" w:eastAsia="Calibri" w:hAnsi="Calibri" w:cs="Calibri"/>
        </w:rPr>
      </w:pPr>
    </w:p>
    <w:p w14:paraId="33779D2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p>
    <w:p w14:paraId="0ED4749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078906F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1ADF7941"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EDD0A3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/doc/add-item </w:t>
      </w:r>
    </w:p>
    <w:p w14:paraId="70DDF40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AddReturnReceiptItemRequest - tétel hozzáadása esetén  (AddItemRequest leszármazottai) </w:t>
      </w:r>
    </w:p>
    <w:p w14:paraId="0DE7FA7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xml:space="preserve">: (AddItemDocumentResponse </w:t>
      </w:r>
    </w:p>
    <w:p w14:paraId="1780E1E1" w14:textId="77777777" w:rsidR="00091302" w:rsidRPr="005977A9" w:rsidRDefault="00091302" w:rsidP="00091302">
      <w:pPr>
        <w:jc w:val="both"/>
      </w:pPr>
    </w:p>
    <w:p w14:paraId="46663A1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5AD098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F8096E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"addReturnReceiptItem",</w:t>
      </w:r>
    </w:p>
    <w:p w14:paraId="532ADD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E7255CB" w14:textId="77777777" w:rsidR="00091302" w:rsidRPr="005977A9" w:rsidRDefault="00091302" w:rsidP="00091302">
      <w:pPr>
        <w:shd w:val="clear" w:color="auto" w:fill="F2F2F2" w:themeFill="background1" w:themeFillShade="F2"/>
        <w:jc w:val="both"/>
        <w:rPr>
          <w:sz w:val="20"/>
          <w:szCs w:val="20"/>
        </w:rPr>
      </w:pPr>
      <w:r w:rsidRPr="03BE81FC">
        <w:rPr>
          <w:rFonts w:ascii="Consolas" w:eastAsia="Consolas" w:hAnsi="Consolas" w:cs="Consolas"/>
          <w:sz w:val="20"/>
          <w:szCs w:val="20"/>
        </w:rPr>
        <w:t xml:space="preserve">   "documentId":{{documentId}},</w:t>
      </w:r>
    </w:p>
    <w:p w14:paraId="73520A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w:t>
      </w:r>
    </w:p>
    <w:p w14:paraId="2D6C0A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"itemRef": 5,</w:t>
      </w:r>
    </w:p>
    <w:p w14:paraId="24DCE3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p>
    <w:p w14:paraId="491200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52B185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7F4E16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71CFF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51AF00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"itemCat":"RETURN",</w:t>
      </w:r>
    </w:p>
    <w:p w14:paraId="41B4C0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4E42CBE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739432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75503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3385257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15FB3C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624013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4F4122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0C267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D1C36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6DDF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82743E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565AB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85FBDEF" w14:textId="77777777" w:rsidR="00091302" w:rsidRPr="005977A9" w:rsidRDefault="00091302" w:rsidP="00B97AE5">
      <w:pPr>
        <w:pStyle w:val="Listaszerbekezds"/>
        <w:numPr>
          <w:ilvl w:val="0"/>
          <w:numId w:val="68"/>
        </w:numPr>
        <w:spacing w:before="0" w:after="0"/>
        <w:jc w:val="both"/>
      </w:pPr>
      <w:r w:rsidRPr="005977A9">
        <w:rPr>
          <w:b/>
        </w:rPr>
        <w:t>@type*</w:t>
      </w:r>
      <w:r w:rsidRPr="005977A9">
        <w:t xml:space="preserve"> - A FAM Document interfészt informálja a HTTP kérésben beküldött adatszerkezet típusáról (=addReturnReceiptItem)</w:t>
      </w:r>
    </w:p>
    <w:p w14:paraId="7C0633BE" w14:textId="77777777" w:rsidR="00091302" w:rsidRPr="005977A9" w:rsidRDefault="00091302" w:rsidP="00B97AE5">
      <w:pPr>
        <w:pStyle w:val="Listaszerbekezds"/>
        <w:numPr>
          <w:ilvl w:val="0"/>
          <w:numId w:val="68"/>
        </w:numPr>
        <w:spacing w:before="0" w:after="0"/>
        <w:jc w:val="both"/>
      </w:pPr>
      <w:r w:rsidRPr="005977A9">
        <w:rPr>
          <w:b/>
        </w:rPr>
        <w:t>systemId*</w:t>
      </w:r>
      <w:r w:rsidRPr="005977A9">
        <w:t xml:space="preserve"> - A FAM példányt azonosító egyedi azonosító (AP szám)</w:t>
      </w:r>
    </w:p>
    <w:p w14:paraId="14FBE987" w14:textId="77777777" w:rsidR="00091302" w:rsidRPr="005977A9" w:rsidRDefault="00091302" w:rsidP="00B97AE5">
      <w:pPr>
        <w:pStyle w:val="Listaszerbekezds"/>
        <w:numPr>
          <w:ilvl w:val="0"/>
          <w:numId w:val="68"/>
        </w:numPr>
        <w:spacing w:before="0" w:after="0"/>
        <w:jc w:val="both"/>
      </w:pPr>
      <w:r w:rsidRPr="005977A9">
        <w:rPr>
          <w:b/>
        </w:rPr>
        <w:t xml:space="preserve">documentId* </w:t>
      </w:r>
      <w:r w:rsidRPr="005977A9">
        <w:t xml:space="preserve">- A módosító bizonylat azonosítója </w:t>
      </w:r>
    </w:p>
    <w:p w14:paraId="1F3A89EE" w14:textId="77777777" w:rsidR="00091302" w:rsidRPr="005977A9" w:rsidRDefault="00091302" w:rsidP="00B97AE5">
      <w:pPr>
        <w:pStyle w:val="Listaszerbekezds"/>
        <w:numPr>
          <w:ilvl w:val="0"/>
          <w:numId w:val="68"/>
        </w:numPr>
        <w:spacing w:before="0" w:after="0"/>
        <w:jc w:val="both"/>
      </w:pPr>
      <w:r w:rsidRPr="005977A9">
        <w:rPr>
          <w:b/>
        </w:rPr>
        <w:t xml:space="preserve">receiptItems* </w:t>
      </w:r>
      <w:r w:rsidRPr="005977A9">
        <w:t xml:space="preserve">- A módosító bizonylathoz adott tétel adatszerkezete.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pont alatt található. Ezen bizonylattípus esetén az egyes mezők specifikus használata következő:</w:t>
      </w:r>
    </w:p>
    <w:p w14:paraId="23CA378B" w14:textId="77777777" w:rsidR="00091302" w:rsidRPr="005977A9" w:rsidRDefault="00091302" w:rsidP="00B97AE5">
      <w:pPr>
        <w:pStyle w:val="Listaszerbekezds"/>
        <w:numPr>
          <w:ilvl w:val="1"/>
          <w:numId w:val="68"/>
        </w:numPr>
        <w:spacing w:before="0" w:after="0"/>
        <w:jc w:val="both"/>
      </w:pPr>
      <w:r w:rsidRPr="005977A9">
        <w:rPr>
          <w:b/>
        </w:rPr>
        <w:t>itemRef</w:t>
      </w:r>
      <w:r w:rsidRPr="005977A9">
        <w:t>* - az eredeti bizonylaton lévő tétel sorszáma (itemId), érvénytelenítő bizonylat esetén a megadása kötelező</w:t>
      </w:r>
    </w:p>
    <w:p w14:paraId="1FC19F4C" w14:textId="77777777" w:rsidR="00091302" w:rsidRPr="005977A9" w:rsidRDefault="00091302" w:rsidP="00091302">
      <w:pPr>
        <w:rPr>
          <w:rFonts w:ascii="Calibri" w:eastAsia="Calibri" w:hAnsi="Calibri" w:cs="Calibri"/>
        </w:rPr>
      </w:pPr>
    </w:p>
    <w:p w14:paraId="6208EB3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Az adott tétel jellegének lehetséegs értékei módosító bizonylat esetén- itemCat</w:t>
      </w:r>
      <w:r w:rsidRPr="005977A9">
        <w:rPr>
          <w:rFonts w:ascii="Calibri" w:eastAsia="Calibri" w:hAnsi="Calibri" w:cs="Calibri"/>
        </w:rPr>
        <w:t xml:space="preserve"> </w:t>
      </w:r>
    </w:p>
    <w:p w14:paraId="0B35920D" w14:textId="12BC1AB8"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adott tétel jellegének kezelése a HTTP kérésben megadott </w:t>
      </w:r>
      <w:r w:rsidRPr="005977A9">
        <w:rPr>
          <w:rFonts w:ascii="Calibri" w:eastAsia="Calibri" w:hAnsi="Calibri" w:cs="Calibri"/>
          <w:i/>
        </w:rPr>
        <w:t xml:space="preserve">sourceDocType </w:t>
      </w:r>
      <w:r w:rsidRPr="005977A9">
        <w:rPr>
          <w:rFonts w:ascii="Calibri" w:eastAsia="Calibri" w:hAnsi="Calibri" w:cs="Calibri"/>
        </w:rPr>
        <w:t>mező</w:t>
      </w:r>
      <w:r w:rsidRPr="005977A9">
        <w:rPr>
          <w:rFonts w:ascii="Calibri" w:eastAsia="Calibri" w:hAnsi="Calibri" w:cs="Calibri"/>
          <w:b/>
          <w:i/>
        </w:rPr>
        <w:t xml:space="preserve"> </w:t>
      </w:r>
      <w:r w:rsidRPr="005977A9">
        <w:rPr>
          <w:rFonts w:ascii="Calibri" w:eastAsia="Calibri" w:hAnsi="Calibri" w:cs="Calibri"/>
        </w:rPr>
        <w:t xml:space="preserve">értékétől függ. A FAM a módosító bizonylat létrehozás kérésében megadott eredeti bizonylat típus szerint mappeli a tétel jellegét, és a megfelelő értéket beállítja a módosító bizonylat kezeléséhez. </w:t>
      </w:r>
    </w:p>
    <w:p w14:paraId="2130BF1D" w14:textId="77777777" w:rsidR="00091302" w:rsidRPr="005977A9" w:rsidRDefault="00091302" w:rsidP="00B97AE5">
      <w:pPr>
        <w:pStyle w:val="Listaszerbekezds"/>
        <w:numPr>
          <w:ilvl w:val="0"/>
          <w:numId w:val="25"/>
        </w:numPr>
        <w:spacing w:before="0" w:after="0"/>
        <w:jc w:val="both"/>
      </w:pPr>
      <w:r w:rsidRPr="005977A9">
        <w:rPr>
          <w:b/>
        </w:rPr>
        <w:t xml:space="preserve">RETURN </w:t>
      </w:r>
      <w:r w:rsidRPr="005977A9">
        <w:t xml:space="preserve">- „v”: visszáru </w:t>
      </w:r>
    </w:p>
    <w:p w14:paraId="66206C76" w14:textId="77777777" w:rsidR="00091302" w:rsidRPr="005977A9" w:rsidRDefault="00091302" w:rsidP="00B97AE5">
      <w:pPr>
        <w:pStyle w:val="Listaszerbekezds"/>
        <w:numPr>
          <w:ilvl w:val="0"/>
          <w:numId w:val="25"/>
        </w:numPr>
        <w:spacing w:before="0" w:after="0"/>
        <w:jc w:val="both"/>
      </w:pPr>
      <w:r w:rsidRPr="005977A9">
        <w:rPr>
          <w:b/>
        </w:rPr>
        <w:t xml:space="preserve">VOID_RETURN </w:t>
      </w:r>
      <w:r w:rsidRPr="005977A9">
        <w:t xml:space="preserve">- „vs”: visszáru sztornó </w:t>
      </w:r>
    </w:p>
    <w:p w14:paraId="04EDDC2A"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göngyöleg visszaváltás </w:t>
      </w:r>
    </w:p>
    <w:p w14:paraId="3423DCF3"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xml:space="preserve">- „gs”: göngyöleg visszaváltás sztornó </w:t>
      </w:r>
    </w:p>
    <w:p w14:paraId="5EE017C3"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xml:space="preserve">- „f”: felár </w:t>
      </w:r>
    </w:p>
    <w:p w14:paraId="55FC8A9A"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xml:space="preserve">- „fs”: felár sztornó </w:t>
      </w:r>
    </w:p>
    <w:p w14:paraId="545E0BF6" w14:textId="77777777" w:rsidR="00091302" w:rsidRPr="005977A9" w:rsidRDefault="00091302" w:rsidP="00B97AE5">
      <w:pPr>
        <w:pStyle w:val="Listaszerbekezds"/>
        <w:numPr>
          <w:ilvl w:val="0"/>
          <w:numId w:val="25"/>
        </w:numPr>
        <w:spacing w:before="0" w:after="0"/>
        <w:jc w:val="both"/>
      </w:pPr>
      <w:r w:rsidRPr="005977A9">
        <w:rPr>
          <w:b/>
        </w:rPr>
        <w:t xml:space="preserve">DISCOUNT </w:t>
      </w:r>
      <w:r w:rsidRPr="005977A9">
        <w:t xml:space="preserve">- „e”: engedmény </w:t>
      </w:r>
    </w:p>
    <w:p w14:paraId="36FDCA4A" w14:textId="77777777" w:rsidR="00091302" w:rsidRPr="005977A9" w:rsidRDefault="00091302" w:rsidP="00B97AE5">
      <w:pPr>
        <w:pStyle w:val="Listaszerbekezds"/>
        <w:numPr>
          <w:ilvl w:val="0"/>
          <w:numId w:val="25"/>
        </w:numPr>
        <w:spacing w:before="0" w:after="0"/>
        <w:jc w:val="both"/>
      </w:pPr>
      <w:r w:rsidRPr="005977A9">
        <w:rPr>
          <w:b/>
        </w:rPr>
        <w:t xml:space="preserve">VOID_DISCOUNT </w:t>
      </w:r>
      <w:r w:rsidRPr="005977A9">
        <w:t xml:space="preserve">- „es”: engedmény sztornó </w:t>
      </w:r>
    </w:p>
    <w:p w14:paraId="41463E44" w14:textId="77777777" w:rsidR="00091302" w:rsidRPr="005977A9" w:rsidRDefault="00091302" w:rsidP="00091302">
      <w:pPr>
        <w:jc w:val="both"/>
      </w:pPr>
    </w:p>
    <w:p w14:paraId="3ECF982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3D0E28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346D9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30209B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6DE70C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3E3822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64B363A3" w14:textId="0CBF5DFB" w:rsidR="00E64208" w:rsidRPr="005977A9" w:rsidRDefault="00E64208"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w:t>
      </w:r>
      <w:r w:rsidR="00203BB9">
        <w:rPr>
          <w:rFonts w:ascii="Consolas" w:eastAsia="Consolas" w:hAnsi="Consolas" w:cs="Consolas"/>
          <w:sz w:val="20"/>
          <w:szCs w:val="20"/>
        </w:rPr>
        <w:t xml:space="preserve">: </w:t>
      </w:r>
      <w:r>
        <w:rPr>
          <w:rFonts w:ascii="Consolas" w:eastAsia="Consolas" w:hAnsi="Consolas" w:cs="Consolas"/>
          <w:sz w:val="20"/>
          <w:szCs w:val="20"/>
        </w:rPr>
        <w:t>null</w:t>
      </w:r>
      <w:r w:rsidR="00203BB9">
        <w:rPr>
          <w:rFonts w:ascii="Consolas" w:eastAsia="Consolas" w:hAnsi="Consolas" w:cs="Consolas"/>
          <w:sz w:val="20"/>
          <w:szCs w:val="20"/>
        </w:rPr>
        <w:t>,</w:t>
      </w:r>
    </w:p>
    <w:p w14:paraId="5A04A59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"docTotal": "1898.00",</w:t>
      </w:r>
    </w:p>
    <w:p w14:paraId="3FDF6E07" w14:textId="40792252" w:rsidR="00E64208" w:rsidRPr="005977A9" w:rsidRDefault="00E64208"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w:t>
      </w:r>
      <w:r>
        <w:rPr>
          <w:rFonts w:ascii="Consolas" w:eastAsia="Consolas" w:hAnsi="Consolas" w:cs="Consolas"/>
          <w:sz w:val="20"/>
          <w:szCs w:val="20"/>
        </w:rPr>
        <w:t>ax</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7F50D3F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5AE0833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216E91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73F9DB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"itemId": 2,</w:t>
      </w:r>
    </w:p>
    <w:p w14:paraId="5360A8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"itemSum": "-399.00",</w:t>
      </w:r>
    </w:p>
    <w:p w14:paraId="3E3473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 "Favorit white bread",</w:t>
      </w:r>
    </w:p>
    <w:p w14:paraId="7D40EB1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"5998576454321",</w:t>
      </w:r>
    </w:p>
    <w:p w14:paraId="3E87C4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"399.00",</w:t>
      </w:r>
    </w:p>
    <w:p w14:paraId="798B03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650690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"PIECE",</w:t>
      </w:r>
    </w:p>
    <w:p w14:paraId="47D0F2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"RETURN",</w:t>
      </w:r>
    </w:p>
    <w:p w14:paraId="35E0DB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"B",</w:t>
      </w:r>
    </w:p>
    <w:p w14:paraId="0E4F58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14F157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9ACB6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41E8B3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17397A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132048E6"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"alignment": "CENTER"</w:t>
      </w:r>
    </w:p>
    <w:p w14:paraId="58995D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B118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1736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8F37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56275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D3D55F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2516BA45"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válasz adatszerkezetének típusa</w:t>
      </w:r>
    </w:p>
    <w:p w14:paraId="73F4B9FC"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Az adóügyi nap sorszáma</w:t>
      </w:r>
    </w:p>
    <w:p w14:paraId="0E8FFF59"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megnyitott módosító bizonylat azonosítója</w:t>
      </w:r>
    </w:p>
    <w:p w14:paraId="7BBC60ED" w14:textId="022671F2" w:rsidR="008D0842" w:rsidRPr="005977A9" w:rsidRDefault="008D0842" w:rsidP="00B97AE5">
      <w:pPr>
        <w:pStyle w:val="Listaszerbekezds"/>
        <w:numPr>
          <w:ilvl w:val="0"/>
          <w:numId w:val="25"/>
        </w:numPr>
        <w:spacing w:before="0" w:after="0"/>
        <w:jc w:val="both"/>
      </w:pPr>
      <w:r>
        <w:rPr>
          <w:b/>
        </w:rPr>
        <w:t xml:space="preserve">docTotalNet </w:t>
      </w:r>
      <w:r w:rsidR="00CE1FAD">
        <w:t>–</w:t>
      </w:r>
      <w:r>
        <w:t xml:space="preserve"> </w:t>
      </w:r>
      <w:r w:rsidR="00CE1FAD">
        <w:t xml:space="preserve">Bizonylat </w:t>
      </w:r>
      <w:r w:rsidR="007A31A4">
        <w:t xml:space="preserve">aktuális </w:t>
      </w:r>
      <w:r w:rsidR="00CE1FAD">
        <w:t>nettó végösszege</w:t>
      </w:r>
      <w:r w:rsidR="007A31A4">
        <w:t>, kizárólag számla módosítás esetén</w:t>
      </w:r>
    </w:p>
    <w:p w14:paraId="4543A41E"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docTotal </w:t>
      </w:r>
      <w:r w:rsidRPr="00010356">
        <w:rPr>
          <w:lang w:val="pt-BR"/>
        </w:rPr>
        <w:t>- A módosító bizonylat aktuális végösszege</w:t>
      </w:r>
    </w:p>
    <w:p w14:paraId="5B4C8F58" w14:textId="16EB9574" w:rsidR="007F06CA" w:rsidRPr="005977A9" w:rsidRDefault="007F06CA" w:rsidP="00B97AE5">
      <w:pPr>
        <w:pStyle w:val="Listaszerbekezds"/>
        <w:numPr>
          <w:ilvl w:val="0"/>
          <w:numId w:val="25"/>
        </w:numPr>
        <w:spacing w:before="0" w:after="0"/>
        <w:jc w:val="both"/>
      </w:pPr>
      <w:r>
        <w:rPr>
          <w:b/>
        </w:rPr>
        <w:t>docTotalTax</w:t>
      </w:r>
      <w:r>
        <w:t xml:space="preserve"> – Bizonylat aktuális Áfa értéke, kizárólag számla módosítás esetén</w:t>
      </w:r>
    </w:p>
    <w:p w14:paraId="4EFBE1DF"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30151316" w14:textId="77777777" w:rsidR="00091302" w:rsidRPr="005977A9" w:rsidRDefault="00091302" w:rsidP="00091302">
      <w:pPr>
        <w:pStyle w:val="Cmsor4"/>
      </w:pPr>
      <w:r w:rsidRPr="005977A9">
        <w:rPr>
          <w:lang w:val="en-US"/>
        </w:rPr>
        <w:t xml:space="preserve">Bizonylat lezárása </w:t>
      </w:r>
    </w:p>
    <w:p w14:paraId="3389FC20"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Ha a megnyitott modosító bizonylathoz megtörtént a tételek felvétele, a bizonylatot le kell zárni. A bizonylat lezárásakor kötelező fizetési információkat megadni, aminek helyességét a FAM ellenőrzi és adatbázisba menti. A módosító bizonylat lezárását követően további tételek felvétele a bizonylathoz nem engedélyezett.</w:t>
      </w:r>
    </w:p>
    <w:p w14:paraId="4F9A15E4"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 </w:t>
      </w:r>
    </w:p>
    <w:p w14:paraId="6546A37E" w14:textId="77777777" w:rsidR="00091302" w:rsidRPr="00010356" w:rsidRDefault="00091302" w:rsidP="00091302">
      <w:pPr>
        <w:rPr>
          <w:lang w:val="hu-HU"/>
        </w:rPr>
      </w:pPr>
      <w:r w:rsidRPr="00010356">
        <w:rPr>
          <w:rFonts w:ascii="Calibri" w:eastAsia="Calibri" w:hAnsi="Calibri" w:cs="Calibri"/>
          <w:lang w:val="hu-HU"/>
        </w:rPr>
        <w:t>A bizonylat elkészítésének kezelő általi megszakítása is ezen a végponton történik.</w:t>
      </w:r>
    </w:p>
    <w:p w14:paraId="61FB068B" w14:textId="77777777" w:rsidR="00091302" w:rsidRPr="00010356" w:rsidRDefault="00091302" w:rsidP="00091302">
      <w:pPr>
        <w:jc w:val="both"/>
        <w:rPr>
          <w:lang w:val="hu-HU"/>
        </w:rPr>
      </w:pPr>
    </w:p>
    <w:p w14:paraId="7636E04E"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API végpont csoport: FAM interfész/Document - Bizonylatok kezelése</w:t>
      </w:r>
    </w:p>
    <w:p w14:paraId="3247FA10" w14:textId="77777777" w:rsidR="00091302" w:rsidRPr="00010356" w:rsidRDefault="00091302" w:rsidP="00091302">
      <w:pPr>
        <w:jc w:val="both"/>
        <w:rPr>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0E50F6A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61C35F69"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31433E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4917CB5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DocCloseReturnReceipt - módosító bizonylat lezárás sikeres értékesítés esetén, DocCloseInterruption - módosító bizonylat lezárás megszakított értékesítés esetén (DocCloseRequest leszármazottai) </w:t>
      </w:r>
    </w:p>
    <w:p w14:paraId="30E142DE"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4CCF0C33" w14:textId="77777777" w:rsidR="00091302" w:rsidRPr="005977A9" w:rsidRDefault="00091302" w:rsidP="00091302">
      <w:pPr>
        <w:jc w:val="both"/>
      </w:pPr>
    </w:p>
    <w:p w14:paraId="3E13DA4B"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Kérés adatszerkezete sikeres értékesítés esetén </w:t>
      </w:r>
    </w:p>
    <w:p w14:paraId="1AAA39F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F7DFC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"closeReturnReceipt",</w:t>
      </w:r>
    </w:p>
    <w:p w14:paraId="6F579F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0F8490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6B97E3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w:t>
      </w:r>
    </w:p>
    <w:p w14:paraId="3CF0FB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3E46C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6D1783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3A25F8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5DABBC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069CB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5B0655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B2C4F7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5DF042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5284F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566EA7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6E0C8AE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723A65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"-1900",</w:t>
      </w:r>
    </w:p>
    <w:p w14:paraId="455CD9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16054A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08DE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33C989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06B654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1BD4EAE7"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r w:rsidRPr="005977A9">
        <w:rPr>
          <w:rFonts w:ascii="Calibri" w:eastAsia="Calibri" w:hAnsi="Calibri" w:cs="Calibri"/>
          <w:b/>
          <w:sz w:val="20"/>
          <w:szCs w:val="20"/>
        </w:rPr>
        <w:t xml:space="preserve"> </w:t>
      </w:r>
    </w:p>
    <w:p w14:paraId="5244541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2259FA3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70E05130" w14:textId="77777777" w:rsidR="00091302" w:rsidRPr="005977A9" w:rsidRDefault="00091302" w:rsidP="00B97AE5">
      <w:pPr>
        <w:pStyle w:val="Listaszerbekezds"/>
        <w:numPr>
          <w:ilvl w:val="0"/>
          <w:numId w:val="69"/>
        </w:numPr>
        <w:spacing w:before="0" w:after="0"/>
        <w:jc w:val="both"/>
      </w:pPr>
      <w:r w:rsidRPr="005977A9">
        <w:rPr>
          <w:b/>
        </w:rPr>
        <w:t>@type*</w:t>
      </w:r>
      <w:r w:rsidRPr="005977A9">
        <w:t xml:space="preserve"> - A FAM Document interfészt informálja a HTTP kérésben beküldött adatszerkezet típusáról (=closeReturnReceipt)</w:t>
      </w:r>
    </w:p>
    <w:p w14:paraId="68979665" w14:textId="77777777" w:rsidR="00091302" w:rsidRPr="005977A9" w:rsidRDefault="00091302" w:rsidP="00B97AE5">
      <w:pPr>
        <w:pStyle w:val="Listaszerbekezds"/>
        <w:numPr>
          <w:ilvl w:val="0"/>
          <w:numId w:val="69"/>
        </w:numPr>
        <w:spacing w:before="0" w:after="0"/>
        <w:jc w:val="both"/>
      </w:pPr>
      <w:r w:rsidRPr="005977A9">
        <w:t>A többi mező megegyezik a Nyugta lezárás leírásában definiáltakkal.</w:t>
      </w:r>
    </w:p>
    <w:p w14:paraId="1A71998E" w14:textId="77777777" w:rsidR="00091302" w:rsidRPr="005977A9" w:rsidRDefault="00091302" w:rsidP="00091302">
      <w:pPr>
        <w:jc w:val="both"/>
        <w:rPr>
          <w:rFonts w:ascii="Calibri" w:eastAsia="Calibri" w:hAnsi="Calibri" w:cs="Calibri"/>
          <w:color w:val="00000A"/>
        </w:rPr>
      </w:pPr>
    </w:p>
    <w:p w14:paraId="131C8F8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49BB686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5A0943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6C625A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143678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08AD3F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"RETURN_RECEIPT",</w:t>
      </w:r>
    </w:p>
    <w:p w14:paraId="7968D8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464F344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679495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4A4A750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5788C40"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1CA92CA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2122950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6BBF446" w14:textId="77777777" w:rsidR="00091302" w:rsidRPr="005977A9" w:rsidRDefault="00091302" w:rsidP="00B97AE5">
      <w:pPr>
        <w:pStyle w:val="Listaszerbekezds"/>
        <w:numPr>
          <w:ilvl w:val="0"/>
          <w:numId w:val="70"/>
        </w:numPr>
        <w:spacing w:before="0" w:after="0"/>
        <w:jc w:val="both"/>
      </w:pPr>
      <w:r w:rsidRPr="005977A9">
        <w:rPr>
          <w:b/>
        </w:rPr>
        <w:t>@type*</w:t>
      </w:r>
      <w:r w:rsidRPr="005977A9">
        <w:t>- A FAM Document interfészt informálja a HTTP kérésben beküldött adatszerkezet típusáról (=closeInterruption)</w:t>
      </w:r>
    </w:p>
    <w:p w14:paraId="33970D41" w14:textId="77777777" w:rsidR="00091302" w:rsidRPr="005977A9" w:rsidRDefault="00091302" w:rsidP="00B97AE5">
      <w:pPr>
        <w:pStyle w:val="Listaszerbekezds"/>
        <w:numPr>
          <w:ilvl w:val="0"/>
          <w:numId w:val="70"/>
        </w:numPr>
        <w:spacing w:before="0" w:after="0"/>
        <w:jc w:val="both"/>
      </w:pPr>
      <w:r w:rsidRPr="005977A9">
        <w:rPr>
          <w:b/>
        </w:rPr>
        <w:t>systemId*</w:t>
      </w:r>
      <w:r w:rsidRPr="005977A9">
        <w:t>- A FAM példányt azonosító egyedi azonosító (AP szám)</w:t>
      </w:r>
    </w:p>
    <w:p w14:paraId="44E438B3" w14:textId="77777777" w:rsidR="00091302" w:rsidRPr="005977A9" w:rsidRDefault="00091302" w:rsidP="00B97AE5">
      <w:pPr>
        <w:pStyle w:val="Listaszerbekezds"/>
        <w:numPr>
          <w:ilvl w:val="0"/>
          <w:numId w:val="70"/>
        </w:numPr>
        <w:spacing w:before="0" w:after="0"/>
        <w:jc w:val="both"/>
      </w:pPr>
      <w:r w:rsidRPr="005977A9">
        <w:rPr>
          <w:b/>
        </w:rPr>
        <w:t xml:space="preserve">documentDescriptor* </w:t>
      </w:r>
      <w:r w:rsidRPr="005977A9">
        <w:t>- A bizonylatokat azonosító adatszerkezet</w:t>
      </w:r>
    </w:p>
    <w:p w14:paraId="02600CD0" w14:textId="77777777" w:rsidR="00091302" w:rsidRPr="005977A9" w:rsidRDefault="00091302" w:rsidP="00B97AE5">
      <w:pPr>
        <w:pStyle w:val="Listaszerbekezds"/>
        <w:numPr>
          <w:ilvl w:val="1"/>
          <w:numId w:val="70"/>
        </w:numPr>
        <w:spacing w:before="0" w:after="0"/>
        <w:jc w:val="both"/>
      </w:pPr>
      <w:r w:rsidRPr="005977A9">
        <w:rPr>
          <w:b/>
        </w:rPr>
        <w:t>type</w:t>
      </w:r>
      <w:r w:rsidRPr="005977A9">
        <w:t>* = RETURN_RECEIPT</w:t>
      </w:r>
    </w:p>
    <w:p w14:paraId="39D83C9D" w14:textId="77777777" w:rsidR="00091302" w:rsidRPr="005977A9" w:rsidRDefault="00091302" w:rsidP="00B97AE5">
      <w:pPr>
        <w:pStyle w:val="Listaszerbekezds"/>
        <w:numPr>
          <w:ilvl w:val="1"/>
          <w:numId w:val="70"/>
        </w:numPr>
        <w:spacing w:before="0" w:after="0"/>
        <w:jc w:val="both"/>
      </w:pPr>
      <w:r w:rsidRPr="005977A9">
        <w:rPr>
          <w:b/>
        </w:rPr>
        <w:t>docId*</w:t>
      </w:r>
      <w:r w:rsidRPr="005977A9">
        <w:t xml:space="preserve"> - A bizonylat azonosítója</w:t>
      </w:r>
    </w:p>
    <w:p w14:paraId="379A1D98" w14:textId="77777777" w:rsidR="00091302" w:rsidRPr="005977A9" w:rsidRDefault="00091302" w:rsidP="00B97AE5">
      <w:pPr>
        <w:pStyle w:val="Listaszerbekezds"/>
        <w:numPr>
          <w:ilvl w:val="1"/>
          <w:numId w:val="70"/>
        </w:numPr>
        <w:spacing w:before="0" w:after="0"/>
        <w:jc w:val="both"/>
      </w:pPr>
      <w:r w:rsidRPr="005977A9">
        <w:rPr>
          <w:b/>
        </w:rPr>
        <w:t xml:space="preserve">fiscalDayNo* - </w:t>
      </w:r>
      <w:r w:rsidRPr="005977A9">
        <w:t>Adóügyi nap sorszáma</w:t>
      </w:r>
    </w:p>
    <w:p w14:paraId="2E6E106F" w14:textId="77777777" w:rsidR="00091302" w:rsidRPr="005977A9" w:rsidRDefault="00091302" w:rsidP="00B97AE5">
      <w:pPr>
        <w:pStyle w:val="Listaszerbekezds"/>
        <w:numPr>
          <w:ilvl w:val="1"/>
          <w:numId w:val="70"/>
        </w:numPr>
        <w:spacing w:before="0" w:after="0"/>
        <w:jc w:val="both"/>
      </w:pPr>
      <w:r w:rsidRPr="005977A9">
        <w:rPr>
          <w:b/>
        </w:rPr>
        <w:t xml:space="preserve">interrupted* - </w:t>
      </w:r>
      <w:r w:rsidRPr="005977A9">
        <w:t xml:space="preserve">A bizonylat megszakításának tényét közlő kapcsoló </w:t>
      </w:r>
    </w:p>
    <w:p w14:paraId="4F793F5A" w14:textId="77777777" w:rsidR="00091302" w:rsidRPr="005977A9" w:rsidRDefault="00091302" w:rsidP="00091302">
      <w:pPr>
        <w:jc w:val="both"/>
        <w:rPr>
          <w:rFonts w:ascii="Calibri" w:eastAsia="Calibri" w:hAnsi="Calibri" w:cs="Calibri"/>
        </w:rPr>
      </w:pPr>
    </w:p>
    <w:p w14:paraId="79802F0B" w14:textId="77777777" w:rsidR="00091302" w:rsidRPr="005977A9" w:rsidRDefault="00091302" w:rsidP="00091302">
      <w:pPr>
        <w:jc w:val="both"/>
        <w:rPr>
          <w:rFonts w:ascii="Calibri" w:eastAsia="Calibri" w:hAnsi="Calibri" w:cs="Calibri"/>
        </w:rPr>
      </w:pPr>
    </w:p>
    <w:p w14:paraId="4599A08C" w14:textId="77777777" w:rsidR="00091302" w:rsidRPr="005977A9" w:rsidRDefault="00091302" w:rsidP="00091302">
      <w:pPr>
        <w:jc w:val="both"/>
        <w:rPr>
          <w:rFonts w:ascii="Calibri" w:eastAsia="Calibri" w:hAnsi="Calibri" w:cs="Calibri"/>
        </w:rPr>
      </w:pPr>
    </w:p>
    <w:p w14:paraId="31B0F5C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6CD086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6D39EE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F833E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78EEC0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A6A05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505A30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EF6A9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47CACE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A6DC0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9143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2E43CBD"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78FAE9F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4CEE714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727BEA95" w14:textId="77777777" w:rsidR="00091302" w:rsidRPr="00010356" w:rsidRDefault="00091302" w:rsidP="00B97AE5">
      <w:pPr>
        <w:pStyle w:val="Listaszerbekezds"/>
        <w:numPr>
          <w:ilvl w:val="0"/>
          <w:numId w:val="71"/>
        </w:numPr>
        <w:spacing w:before="0" w:after="0"/>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16E34EC4" w14:textId="77777777" w:rsidR="00091302" w:rsidRPr="005977A9" w:rsidRDefault="00091302" w:rsidP="00B97AE5">
      <w:pPr>
        <w:pStyle w:val="Listaszerbekezds"/>
        <w:numPr>
          <w:ilvl w:val="0"/>
          <w:numId w:val="71"/>
        </w:numPr>
        <w:spacing w:before="0" w:after="0"/>
        <w:rPr>
          <w:b/>
          <w:bCs/>
          <w:lang w:val="pt-BR"/>
        </w:rPr>
      </w:pPr>
      <w:r w:rsidRPr="005977A9">
        <w:rPr>
          <w:b/>
          <w:bCs/>
          <w:lang w:val="pt-BR"/>
        </w:rPr>
        <w:t xml:space="preserve">documentData - A bizonylatkép megjelenítéséhez szükséges adatok  </w:t>
      </w:r>
    </w:p>
    <w:p w14:paraId="2951799D" w14:textId="77777777" w:rsidR="00091302" w:rsidRPr="00010356" w:rsidRDefault="00091302" w:rsidP="00B97AE5">
      <w:pPr>
        <w:pStyle w:val="Listaszerbekezds"/>
        <w:numPr>
          <w:ilvl w:val="0"/>
          <w:numId w:val="71"/>
        </w:numPr>
        <w:spacing w:before="0" w:after="0"/>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w:t>
      </w:r>
    </w:p>
    <w:p w14:paraId="35B34FA8" w14:textId="77777777" w:rsidR="00091302" w:rsidRPr="00010356" w:rsidRDefault="00091302" w:rsidP="00091302">
      <w:pPr>
        <w:jc w:val="both"/>
        <w:rPr>
          <w:rFonts w:ascii="Calibri" w:eastAsia="Calibri" w:hAnsi="Calibri" w:cs="Calibri"/>
          <w:b/>
          <w:lang w:val="pt-BR"/>
        </w:rPr>
      </w:pPr>
    </w:p>
    <w:p w14:paraId="3B03AEC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175504D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3A6E8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2524B6F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C8B44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55C21E4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311482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90A451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A08F79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50F483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3651BF6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79284A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9C3BA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C98F3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388D08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72B5B6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402DAB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30E48C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460BC8EC"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5977A9">
        <w:rPr>
          <w:lang w:val="pt-BR"/>
        </w:rPr>
        <w:t xml:space="preserve"> - A bizonylatkép megjelenítéséhez szükséges adatok. Tartalma az összes korábban hozzáadott tétel ellentétes előjelekkel, valamint a lezárás adatszerkezete</w:t>
      </w:r>
      <w:r w:rsidRPr="00010356">
        <w:rPr>
          <w:lang w:val="pt-BR"/>
        </w:rPr>
        <w:t xml:space="preserve">A válaszban érkező többi mező értéke </w:t>
      </w:r>
      <w:r w:rsidRPr="00010356">
        <w:rPr>
          <w:i/>
          <w:lang w:val="pt-BR"/>
        </w:rPr>
        <w:t>null</w:t>
      </w:r>
      <w:r w:rsidRPr="00010356">
        <w:rPr>
          <w:b/>
          <w:i/>
          <w:lang w:val="pt-BR"/>
        </w:rPr>
        <w:t>.</w:t>
      </w:r>
      <w:r w:rsidRPr="00010356">
        <w:rPr>
          <w:sz w:val="26"/>
          <w:szCs w:val="26"/>
          <w:lang w:val="pt-BR"/>
        </w:rPr>
        <w:t xml:space="preserve"> </w:t>
      </w:r>
    </w:p>
    <w:p w14:paraId="4D27E784" w14:textId="77777777" w:rsidR="00091302" w:rsidRPr="00010356" w:rsidRDefault="00091302" w:rsidP="00091302">
      <w:pPr>
        <w:jc w:val="both"/>
        <w:rPr>
          <w:rFonts w:asciiTheme="minorHAnsi" w:eastAsia="Calibri" w:hAnsiTheme="minorHAnsi" w:cstheme="minorHAnsi"/>
          <w:b/>
          <w:lang w:val="pt-BR"/>
        </w:rPr>
      </w:pPr>
    </w:p>
    <w:p w14:paraId="0EE98E5E"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majd elvégzi a végpontra vonatkozó egyedi ellenőrzéseket:</w:t>
      </w:r>
    </w:p>
    <w:p w14:paraId="310776B4" w14:textId="77777777" w:rsidR="00091302" w:rsidRPr="00010356" w:rsidRDefault="00091302" w:rsidP="00091302">
      <w:pPr>
        <w:jc w:val="both"/>
        <w:rPr>
          <w:rFonts w:ascii="Calibri" w:eastAsia="Calibri" w:hAnsi="Calibri" w:cs="Calibr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5317B50" w14:textId="77777777">
        <w:tc>
          <w:tcPr>
            <w:tcW w:w="2830" w:type="dxa"/>
          </w:tcPr>
          <w:p w14:paraId="0661A6F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6B4F27D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56B7982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5C55DDF9"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237D5B32" w14:textId="77777777">
        <w:tc>
          <w:tcPr>
            <w:tcW w:w="2830" w:type="dxa"/>
          </w:tcPr>
          <w:p w14:paraId="36548E7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nyitás kérésében hivatkozott bizonylatszám</w:t>
            </w:r>
            <w:r w:rsidRPr="005977A9">
              <w:rPr>
                <w:rFonts w:asciiTheme="minorHAnsi" w:hAnsiTheme="minorHAnsi" w:cstheme="minorHAnsi"/>
                <w:i/>
                <w:sz w:val="20"/>
                <w:szCs w:val="20"/>
              </w:rPr>
              <w:t xml:space="preserve"> (sourceDocNo)</w:t>
            </w:r>
            <w:r w:rsidRPr="005977A9">
              <w:rPr>
                <w:rFonts w:asciiTheme="minorHAnsi" w:hAnsiTheme="minorHAnsi" w:cstheme="minorHAnsi"/>
                <w:sz w:val="20"/>
                <w:szCs w:val="20"/>
              </w:rPr>
              <w:t xml:space="preserve"> értéke nem megfelelő</w:t>
            </w:r>
          </w:p>
        </w:tc>
        <w:tc>
          <w:tcPr>
            <w:tcW w:w="2410" w:type="dxa"/>
          </w:tcPr>
          <w:p w14:paraId="64E971D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INVALID_DOCUMENT_TYPE</w:t>
            </w:r>
          </w:p>
        </w:tc>
        <w:tc>
          <w:tcPr>
            <w:tcW w:w="425" w:type="dxa"/>
          </w:tcPr>
          <w:p w14:paraId="6AC161C7"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17D1083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műveletek folytatása, nyitott adóügyi napot feltéteelezve, vagy az adóügyi nap zárása.</w:t>
            </w:r>
          </w:p>
          <w:p w14:paraId="4935795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hibaüzenet a napnyitási kísérlet előtt küldött állapotlekérdezéssel megelőzhető.</w:t>
            </w:r>
          </w:p>
        </w:tc>
      </w:tr>
    </w:tbl>
    <w:p w14:paraId="568C98FB" w14:textId="77777777" w:rsidR="00091302" w:rsidRPr="005977A9" w:rsidRDefault="00091302" w:rsidP="00091302">
      <w:pPr>
        <w:jc w:val="both"/>
        <w:rPr>
          <w:rFonts w:ascii="Calibri" w:eastAsia="Calibri" w:hAnsi="Calibri" w:cs="Calibri"/>
          <w:b/>
          <w:sz w:val="26"/>
          <w:szCs w:val="26"/>
        </w:rPr>
      </w:pPr>
    </w:p>
    <w:p w14:paraId="6AD5B384" w14:textId="77777777" w:rsidR="00091302" w:rsidRPr="005977A9" w:rsidRDefault="00091302" w:rsidP="00091302">
      <w:pPr>
        <w:pStyle w:val="Cmsor3"/>
      </w:pPr>
      <w:bookmarkStart w:id="1452" w:name="_Toc167061724"/>
      <w:bookmarkStart w:id="1453" w:name="_Toc1714000364"/>
      <w:bookmarkStart w:id="1454" w:name="_Toc195567205"/>
      <w:r w:rsidRPr="005977A9">
        <w:rPr>
          <w:lang w:val="en-US"/>
        </w:rPr>
        <w:t>Bizonylat összesítő jelentés</w:t>
      </w:r>
      <w:bookmarkEnd w:id="1452"/>
      <w:bookmarkEnd w:id="1453"/>
      <w:bookmarkEnd w:id="1454"/>
    </w:p>
    <w:p w14:paraId="2354C318" w14:textId="77777777" w:rsidR="00091302" w:rsidRPr="005977A9" w:rsidRDefault="00091302" w:rsidP="00091302">
      <w:pPr>
        <w:jc w:val="both"/>
        <w:rPr>
          <w:rFonts w:ascii="Calibri" w:eastAsia="Calibri" w:hAnsi="Calibri" w:cs="Calibri"/>
        </w:rPr>
      </w:pPr>
    </w:p>
    <w:p w14:paraId="05CD380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bizonylat összesítő jelentés a legutóbb nyitott, és az adott naptári napon megnyitott többi adóügyi nap során kibocsátott adóügyi bizonylatairól közöl információkat. A jelentés adatai tartalmazzák az adóügyi napokon belül létrehozott értékesítési bizonylatok számlálóit, és a bizonylatok egyes adatait bizonylat típusonként elválasztva. Amennyiben az aktuálisan nyitott adóügyi napon kívül nem tartozik az adott FAM-hoz korábbi adóügyi nap nyitás, akkor csak az aktuálisan nyitott nap adataival készül el a jelentés.</w:t>
      </w:r>
    </w:p>
    <w:p w14:paraId="2CEB22E3" w14:textId="77777777" w:rsidR="00091302" w:rsidRPr="005977A9" w:rsidRDefault="00091302" w:rsidP="00091302">
      <w:pPr>
        <w:jc w:val="both"/>
        <w:rPr>
          <w:rFonts w:ascii="Calibri" w:eastAsia="Calibri" w:hAnsi="Calibri" w:cs="Calibri"/>
        </w:rPr>
      </w:pPr>
    </w:p>
    <w:p w14:paraId="53A616BC" w14:textId="77777777" w:rsidR="00091302" w:rsidRPr="005977A9" w:rsidRDefault="00091302" w:rsidP="00091302">
      <w:pPr>
        <w:pStyle w:val="Cmsor4"/>
      </w:pPr>
      <w:r w:rsidRPr="005977A9">
        <w:rPr>
          <w:lang w:val="en-US"/>
        </w:rPr>
        <w:t>Bizonylat összesítő bizonylat létrehozása</w:t>
      </w:r>
    </w:p>
    <w:p w14:paraId="25C313F3" w14:textId="77777777" w:rsidR="00091302" w:rsidRPr="005977A9" w:rsidRDefault="00091302" w:rsidP="00091302">
      <w:pPr>
        <w:jc w:val="both"/>
        <w:rPr>
          <w:rFonts w:ascii="Calibri" w:eastAsia="Calibri" w:hAnsi="Calibri" w:cs="Calibri"/>
        </w:rPr>
      </w:pPr>
    </w:p>
    <w:p w14:paraId="47E1091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Bizonylat összesítő létrehozása nyitott adóügyi napon belül bármikor lehetséges. A bizonylat létrehozásába beletartozik a Bizonylat összesítő adatszerkezetének adatbázisba mentése, valamint a dokumentum számlálóinak növelése az adóügyi napon belül. </w:t>
      </w:r>
    </w:p>
    <w:p w14:paraId="1F26EA49" w14:textId="77777777" w:rsidR="00091302" w:rsidRPr="005977A9" w:rsidRDefault="00091302" w:rsidP="00091302">
      <w:pPr>
        <w:jc w:val="both"/>
        <w:rPr>
          <w:rFonts w:ascii="Calibri" w:eastAsia="Calibri" w:hAnsi="Calibri" w:cs="Calibri"/>
        </w:rPr>
      </w:pPr>
    </w:p>
    <w:p w14:paraId="32F6C31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3FA6472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903A2A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64195EB1"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B84404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/doc/doc-create </w:t>
      </w:r>
    </w:p>
    <w:p w14:paraId="2BA1D80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DocCreateReceiptListReport (DocCreateRequest leszármazottja) </w:t>
      </w:r>
    </w:p>
    <w:p w14:paraId="7AEA4DC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xml:space="preserve">: DocCreateDocumentResponse </w:t>
      </w:r>
    </w:p>
    <w:p w14:paraId="09B6AA15"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3FA7929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AAE7B3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"@type":"createReceiptListReport",</w:t>
      </w:r>
    </w:p>
    <w:p w14:paraId="32BA1C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alibri" w:hAnsi="Consolas" w:cs="Consolas"/>
          <w:sz w:val="20"/>
          <w:szCs w:val="20"/>
        </w:rPr>
        <w:t>   "systemId":"{{systemId}}"</w:t>
      </w:r>
      <w:r w:rsidRPr="005977A9">
        <w:rPr>
          <w:rFonts w:ascii="Consolas" w:eastAsia="Consolas" w:hAnsi="Consolas" w:cs="Consolas"/>
          <w:sz w:val="20"/>
          <w:szCs w:val="20"/>
        </w:rPr>
        <w:t>,</w:t>
      </w:r>
    </w:p>
    <w:p w14:paraId="28E5A404" w14:textId="77777777" w:rsidR="00091302" w:rsidRPr="005977A9" w:rsidRDefault="00091302" w:rsidP="4AB71B2E">
      <w:pPr>
        <w:shd w:val="clear" w:color="auto" w:fill="F2F2F2" w:themeFill="background1" w:themeFillShade="F2"/>
        <w:jc w:val="both"/>
        <w:rPr>
          <w:rFonts w:ascii="Consolas" w:eastAsia="Consolas" w:hAnsi="Consolas" w:cs="Consolas"/>
          <w:sz w:val="20"/>
          <w:szCs w:val="20"/>
        </w:rPr>
      </w:pPr>
      <w:r w:rsidRPr="4AB71B2E">
        <w:rPr>
          <w:rFonts w:ascii="Consolas" w:eastAsia="Consolas" w:hAnsi="Consolas" w:cs="Consolas"/>
          <w:sz w:val="20"/>
          <w:szCs w:val="20"/>
        </w:rPr>
        <w:t xml:space="preserve">   "attachment": ... ,</w:t>
      </w:r>
    </w:p>
    <w:p w14:paraId="0CD1E4A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6B3E95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5B008C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3F123A76" w14:textId="2731E97B"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D57105" w:rsidRPr="006D5B66">
        <w:rPr>
          <w:rFonts w:ascii="Consolas" w:eastAsia="Consolas" w:hAnsi="Consolas" w:cs="Consolas"/>
          <w:sz w:val="20"/>
          <w:szCs w:val="20"/>
          <w:lang w:val="pt-BR"/>
        </w:rPr>
        <w:t>1715088749</w:t>
      </w:r>
      <w:r w:rsidR="00D57105">
        <w:rPr>
          <w:rFonts w:ascii="Consolas" w:eastAsia="Consolas" w:hAnsi="Consolas" w:cs="Consolas"/>
          <w:sz w:val="20"/>
          <w:szCs w:val="20"/>
          <w:lang w:val="pt-BR"/>
        </w:rPr>
        <w:t>000</w:t>
      </w:r>
    </w:p>
    <w:p w14:paraId="3959A3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EDB748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413376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041B07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31B2EE7" w14:textId="77777777" w:rsidR="00091302" w:rsidRPr="005977A9" w:rsidRDefault="00091302" w:rsidP="00B97AE5">
      <w:pPr>
        <w:numPr>
          <w:ilvl w:val="0"/>
          <w:numId w:val="30"/>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 FAM Document interfészt informálja a HTTP kérésben beküldött adatszerkezet típusáról </w:t>
      </w:r>
      <w:r w:rsidRPr="005977A9">
        <w:rPr>
          <w:rFonts w:asciiTheme="minorHAnsi" w:hAnsiTheme="minorHAnsi" w:cstheme="minorHAnsi"/>
          <w:color w:val="000000"/>
        </w:rPr>
        <w:t>(=createReceiptListReport)</w:t>
      </w:r>
    </w:p>
    <w:p w14:paraId="64E328CF" w14:textId="77777777" w:rsidR="00091302" w:rsidRPr="005977A9" w:rsidRDefault="00091302" w:rsidP="00B97AE5">
      <w:pPr>
        <w:numPr>
          <w:ilvl w:val="0"/>
          <w:numId w:val="30"/>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79A185AE" w14:textId="77777777" w:rsidR="00091302" w:rsidRPr="005977A9" w:rsidRDefault="00091302" w:rsidP="00B97AE5">
      <w:pPr>
        <w:numPr>
          <w:ilvl w:val="0"/>
          <w:numId w:val="30"/>
        </w:numPr>
        <w:jc w:val="both"/>
        <w:rPr>
          <w:rFonts w:ascii="Calibri" w:eastAsia="Calibri" w:hAnsi="Calibri" w:cs="Calibri"/>
        </w:rPr>
      </w:pPr>
      <w:r w:rsidRPr="005977A9">
        <w:rPr>
          <w:rFonts w:ascii="Calibri" w:eastAsia="Calibri" w:hAnsi="Calibri" w:cs="Calibri"/>
          <w:b/>
        </w:rPr>
        <w:t xml:space="preserve">attachment </w:t>
      </w:r>
      <w:r w:rsidRPr="005977A9">
        <w:rPr>
          <w:rFonts w:ascii="Calibri" w:eastAsia="Calibri" w:hAnsi="Calibri" w:cs="Calibri"/>
        </w:rPr>
        <w:t>– Bizonylat melléklet</w:t>
      </w:r>
    </w:p>
    <w:p w14:paraId="44926769" w14:textId="77777777" w:rsidR="00091302" w:rsidRPr="005977A9" w:rsidRDefault="00091302" w:rsidP="00B97AE5">
      <w:pPr>
        <w:pStyle w:val="Listaszerbekezds"/>
        <w:numPr>
          <w:ilvl w:val="0"/>
          <w:numId w:val="30"/>
        </w:numPr>
        <w:spacing w:before="0" w:after="0"/>
        <w:jc w:val="both"/>
      </w:pPr>
      <w:r w:rsidRPr="005977A9">
        <w:rPr>
          <w:b/>
        </w:rPr>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3F960315" w14:textId="77777777" w:rsidR="00091302" w:rsidRPr="005977A9" w:rsidRDefault="00091302" w:rsidP="00B97AE5">
      <w:pPr>
        <w:pStyle w:val="Listaszerbekezds"/>
        <w:numPr>
          <w:ilvl w:val="0"/>
          <w:numId w:val="30"/>
        </w:numPr>
        <w:jc w:val="both"/>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79011198" w14:textId="77777777" w:rsidR="00091302" w:rsidRPr="005977A9" w:rsidRDefault="00091302" w:rsidP="00091302">
      <w:pPr>
        <w:jc w:val="both"/>
        <w:rPr>
          <w:rFonts w:ascii="Calibri" w:eastAsia="Calibri" w:hAnsi="Calibri" w:cs="Calibri"/>
        </w:rPr>
      </w:pPr>
    </w:p>
    <w:p w14:paraId="390CF3A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40ECE64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B4AEE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"resultCode": "SUCCESS",</w:t>
      </w:r>
    </w:p>
    <w:p w14:paraId="64B1A9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"resultDesc": "success",</w:t>
      </w:r>
    </w:p>
    <w:p w14:paraId="0EC3356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"fiscalDayNo": 1,</w:t>
      </w:r>
    </w:p>
    <w:p w14:paraId="71E3C74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"documentId": 1,</w:t>
      </w:r>
    </w:p>
    <w:p w14:paraId="4A61682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15E58D3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2664F4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"docCreate",</w:t>
      </w:r>
    </w:p>
    <w:p w14:paraId="49FCB67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EF061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6DB16C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alibri" w:hAnsi="Consolas" w:cs="Consolas"/>
          <w:sz w:val="20"/>
          <w:szCs w:val="20"/>
        </w:rPr>
        <w:t xml:space="preserve">    ]</w:t>
      </w:r>
      <w:r w:rsidRPr="005977A9">
        <w:rPr>
          <w:rFonts w:ascii="Consolas" w:eastAsia="Consolas" w:hAnsi="Consolas" w:cs="Consolas"/>
          <w:color w:val="000000" w:themeColor="text1"/>
          <w:sz w:val="20"/>
          <w:szCs w:val="20"/>
        </w:rPr>
        <w:t xml:space="preserve"> ,</w:t>
      </w:r>
    </w:p>
    <w:p w14:paraId="7E0648F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sz w:val="20"/>
          <w:szCs w:val="20"/>
        </w:rPr>
        <w:t xml:space="preserve">    "docDownloadInfo": "{...}"</w:t>
      </w:r>
    </w:p>
    <w:p w14:paraId="522A99D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75D23C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5B324C21" w14:textId="77777777" w:rsidR="00091302" w:rsidRPr="005977A9" w:rsidRDefault="00091302" w:rsidP="00B97AE5">
      <w:pPr>
        <w:numPr>
          <w:ilvl w:val="0"/>
          <w:numId w:val="31"/>
        </w:numPr>
        <w:jc w:val="both"/>
        <w:rPr>
          <w:rFonts w:ascii="Calibri" w:eastAsia="Calibri" w:hAnsi="Calibri" w:cs="Calibri"/>
        </w:rPr>
      </w:pPr>
      <w:r w:rsidRPr="005977A9">
        <w:rPr>
          <w:rFonts w:ascii="Calibri" w:eastAsia="Calibri" w:hAnsi="Calibri" w:cs="Calibri"/>
          <w:b/>
        </w:rPr>
        <w:t>fiscalDayNo </w:t>
      </w:r>
      <w:r w:rsidRPr="005977A9">
        <w:rPr>
          <w:rFonts w:ascii="Calibri" w:eastAsia="Calibri" w:hAnsi="Calibri" w:cs="Calibri"/>
        </w:rPr>
        <w:t>- Aktuálisan nyitott adóügyi nap sorszáma</w:t>
      </w:r>
    </w:p>
    <w:p w14:paraId="339F68BA" w14:textId="77777777" w:rsidR="00091302" w:rsidRPr="005977A9" w:rsidRDefault="00091302" w:rsidP="00B97AE5">
      <w:pPr>
        <w:numPr>
          <w:ilvl w:val="0"/>
          <w:numId w:val="31"/>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 létrehozott bizonylat összesítő egyedi azonosítója</w:t>
      </w:r>
    </w:p>
    <w:p w14:paraId="05818024" w14:textId="77777777" w:rsidR="00091302" w:rsidRPr="00010356" w:rsidRDefault="00091302" w:rsidP="00B97AE5">
      <w:pPr>
        <w:numPr>
          <w:ilvl w:val="0"/>
          <w:numId w:val="31"/>
        </w:numPr>
        <w:jc w:val="both"/>
        <w:rPr>
          <w:rFonts w:ascii="Calibri" w:eastAsia="Calibri" w:hAnsi="Calibri" w:cs="Calibri"/>
          <w:lang w:val="pt-BR"/>
        </w:rPr>
      </w:pPr>
      <w:r w:rsidRPr="00010356">
        <w:rPr>
          <w:rFonts w:ascii="Calibri" w:eastAsia="Calibri" w:hAnsi="Calibri" w:cs="Calibri"/>
          <w:b/>
          <w:lang w:val="pt-BR"/>
        </w:rPr>
        <w:t xml:space="preserve">documentData </w:t>
      </w:r>
      <w:r w:rsidRPr="00010356">
        <w:rPr>
          <w:rFonts w:ascii="Calibri" w:eastAsia="Calibri" w:hAnsi="Calibri" w:cs="Calibri"/>
          <w:lang w:val="pt-BR"/>
        </w:rPr>
        <w:t>- A bizonylatkép megjelenítéséhez szükséges adatok</w:t>
      </w:r>
    </w:p>
    <w:p w14:paraId="541D8D04" w14:textId="77777777" w:rsidR="00091302" w:rsidRPr="00010356" w:rsidRDefault="00091302" w:rsidP="00B97AE5">
      <w:pPr>
        <w:pStyle w:val="Listaszerbekezds"/>
        <w:numPr>
          <w:ilvl w:val="0"/>
          <w:numId w:val="31"/>
        </w:numPr>
        <w:spacing w:before="0" w:after="0"/>
        <w:jc w:val="both"/>
        <w:rPr>
          <w:lang w:val="pt-BR"/>
        </w:rPr>
      </w:pPr>
      <w:r w:rsidRPr="00010356">
        <w:rPr>
          <w:b/>
          <w:lang w:val="pt-BR"/>
        </w:rPr>
        <w:t>docDownloadInfo</w:t>
      </w:r>
      <w:r w:rsidRPr="00010356">
        <w:rPr>
          <w:lang w:val="pt-BR"/>
        </w:rPr>
        <w:t xml:space="preserve"> - a vásárlónak a bizonylatmásolatra nyomtatandó, az e-bizonylat letöltési információit tartalmazó QR kód tartalma. </w:t>
      </w:r>
      <w:r w:rsidRPr="00010356">
        <w:rPr>
          <w:lang w:val="pt-BR"/>
        </w:rPr>
        <w:br/>
        <w:t>A tartalma az e-pénztárgép kimeneti QR-kód képzése fejezetben van kifejtve</w:t>
      </w:r>
    </w:p>
    <w:p w14:paraId="0CB7A52D" w14:textId="77777777" w:rsidR="00091302" w:rsidRPr="00010356" w:rsidRDefault="00091302" w:rsidP="00091302">
      <w:pPr>
        <w:jc w:val="both"/>
        <w:rPr>
          <w:rFonts w:ascii="Calibri" w:eastAsia="Calibri" w:hAnsi="Calibri" w:cs="Calibri"/>
          <w:lang w:val="pt-BR"/>
        </w:rPr>
      </w:pPr>
    </w:p>
    <w:p w14:paraId="7C487733" w14:textId="77777777" w:rsidR="00091302" w:rsidRPr="005977A9" w:rsidRDefault="00091302" w:rsidP="00091302">
      <w:pPr>
        <w:pStyle w:val="Cmsor3"/>
        <w:rPr>
          <w:lang w:val="en-US"/>
        </w:rPr>
      </w:pPr>
      <w:bookmarkStart w:id="1455" w:name="_Toc167061725"/>
      <w:bookmarkStart w:id="1456" w:name="_Toc1584607912"/>
      <w:bookmarkStart w:id="1457" w:name="_Toc195567206"/>
      <w:r w:rsidRPr="005977A9">
        <w:t>Egyszerűsített számla</w:t>
      </w:r>
      <w:bookmarkEnd w:id="1455"/>
      <w:bookmarkEnd w:id="1456"/>
      <w:bookmarkEnd w:id="1457"/>
    </w:p>
    <w:p w14:paraId="0311E72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egyszerűsített számla tartalmazza a vásárló adatait, a vásárolt áru vagy szolgáltatás leírását, az árakat és a mennyiséget, valamint az összesített összeget. Továbbá csatolhatóak hozzá üzleti vagy egyéb célú egyedi információk is.</w:t>
      </w:r>
    </w:p>
    <w:p w14:paraId="60DD6DCD" w14:textId="77777777" w:rsidR="00091302" w:rsidRPr="005977A9" w:rsidRDefault="00091302" w:rsidP="00091302">
      <w:pPr>
        <w:jc w:val="both"/>
        <w:rPr>
          <w:rFonts w:ascii="Calibri" w:eastAsia="Calibri" w:hAnsi="Calibri" w:cs="Calibri"/>
        </w:rPr>
      </w:pPr>
    </w:p>
    <w:p w14:paraId="29CA38E1" w14:textId="77777777" w:rsidR="00091302" w:rsidRPr="005977A9" w:rsidRDefault="00091302" w:rsidP="00091302">
      <w:pPr>
        <w:jc w:val="both"/>
      </w:pPr>
      <w:r w:rsidRPr="005977A9">
        <w:rPr>
          <w:rFonts w:ascii="Calibri" w:eastAsia="Calibri" w:hAnsi="Calibri" w:cs="Calibri"/>
        </w:rPr>
        <w:t>Az egyszerűsített számla lehet elektronikus vagy papíralapú. Utóbbi esetben a számla két példányos nyomtatása kötelező. Fontos, hogy papíralapú számla megnyitását csak akkor szabad elkezdeni, ha a nyomtatás sikeressége biztosított. Javasoljuk ilyen esetben a nyomtatókapcsolat előzetes ellenőrzését, vagy a felhasználónak egy nyomtatási teszt felajnálását.</w:t>
      </w:r>
    </w:p>
    <w:p w14:paraId="4DF4CD54" w14:textId="77777777" w:rsidR="00091302" w:rsidRPr="005977A9" w:rsidRDefault="00091302" w:rsidP="00091302">
      <w:pPr>
        <w:jc w:val="both"/>
        <w:rPr>
          <w:rFonts w:ascii="Calibri" w:eastAsia="Calibri" w:hAnsi="Calibri" w:cs="Calibri"/>
        </w:rPr>
      </w:pPr>
    </w:p>
    <w:p w14:paraId="4375F532" w14:textId="77777777" w:rsidR="00091302" w:rsidRPr="005977A9" w:rsidRDefault="00091302" w:rsidP="00091302">
      <w:pPr>
        <w:jc w:val="both"/>
      </w:pPr>
      <w:r w:rsidRPr="005977A9">
        <w:rPr>
          <w:rFonts w:ascii="Calibri" w:eastAsia="Calibri" w:hAnsi="Calibri" w:cs="Calibri"/>
        </w:rPr>
        <w:t xml:space="preserve">Az egyszerűsített számla bizonylat elkészítése az alábbi lépésekben történik: </w:t>
      </w:r>
    </w:p>
    <w:p w14:paraId="1F4C454D" w14:textId="77777777" w:rsidR="00091302" w:rsidRPr="005977A9" w:rsidRDefault="00091302" w:rsidP="00B97AE5">
      <w:pPr>
        <w:pStyle w:val="Listaszerbekezds"/>
        <w:numPr>
          <w:ilvl w:val="0"/>
          <w:numId w:val="25"/>
        </w:numPr>
        <w:spacing w:before="0" w:after="0"/>
        <w:jc w:val="both"/>
      </w:pPr>
      <w:r w:rsidRPr="005977A9">
        <w:t xml:space="preserve">Egyszerűsített számla létrehozása </w:t>
      </w:r>
    </w:p>
    <w:p w14:paraId="4C0B4F0C" w14:textId="77777777" w:rsidR="00091302" w:rsidRPr="005977A9" w:rsidRDefault="00091302" w:rsidP="00B97AE5">
      <w:pPr>
        <w:pStyle w:val="Listaszerbekezds"/>
        <w:numPr>
          <w:ilvl w:val="0"/>
          <w:numId w:val="25"/>
        </w:numPr>
        <w:spacing w:before="0" w:after="0"/>
        <w:jc w:val="both"/>
      </w:pPr>
      <w:r w:rsidRPr="005977A9">
        <w:t xml:space="preserve">Tetszőleges mennyiségű tétel hozzáadása a bizonylathoz </w:t>
      </w:r>
    </w:p>
    <w:p w14:paraId="68E4626A" w14:textId="77777777" w:rsidR="00091302" w:rsidRPr="005977A9" w:rsidRDefault="00091302" w:rsidP="00B97AE5">
      <w:pPr>
        <w:pStyle w:val="Listaszerbekezds"/>
        <w:numPr>
          <w:ilvl w:val="0"/>
          <w:numId w:val="25"/>
        </w:numPr>
        <w:spacing w:before="0" w:after="0"/>
        <w:jc w:val="both"/>
      </w:pPr>
      <w:r w:rsidRPr="005977A9">
        <w:t xml:space="preserve">Bizonylat lezárása fizetési adatok biztosításával </w:t>
      </w:r>
    </w:p>
    <w:p w14:paraId="1CA05B4B" w14:textId="77777777" w:rsidR="00091302" w:rsidRPr="005977A9" w:rsidRDefault="00091302" w:rsidP="00091302">
      <w:pPr>
        <w:jc w:val="both"/>
      </w:pPr>
    </w:p>
    <w:p w14:paraId="4EDB1D78"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Ezeket a lépéseket több egymást követő API hívásban lehet átadni a FAM-nak. </w:t>
      </w:r>
    </w:p>
    <w:p w14:paraId="47065A89" w14:textId="77777777" w:rsidR="00091302" w:rsidRPr="005977A9" w:rsidRDefault="00091302" w:rsidP="00091302">
      <w:pPr>
        <w:jc w:val="both"/>
      </w:pPr>
    </w:p>
    <w:p w14:paraId="59CC20B8" w14:textId="77777777" w:rsidR="00091302" w:rsidRPr="005977A9" w:rsidRDefault="00091302" w:rsidP="00091302">
      <w:pPr>
        <w:pStyle w:val="Cmsor4"/>
      </w:pPr>
      <w:r w:rsidRPr="005977A9">
        <w:rPr>
          <w:lang w:val="en-US"/>
        </w:rPr>
        <w:t xml:space="preserve">Egyszerűsített számla létrehozása </w:t>
      </w:r>
    </w:p>
    <w:p w14:paraId="071022B7" w14:textId="77777777" w:rsidR="00091302" w:rsidRPr="00010356" w:rsidRDefault="00091302" w:rsidP="00091302">
      <w:pPr>
        <w:jc w:val="both"/>
        <w:rPr>
          <w:lang w:val="hu-HU"/>
        </w:rPr>
      </w:pPr>
      <w:r w:rsidRPr="00010356">
        <w:rPr>
          <w:rFonts w:ascii="Calibri" w:eastAsia="Calibri" w:hAnsi="Calibri" w:cs="Calibri"/>
          <w:lang w:val="hu-HU"/>
        </w:rPr>
        <w:t>Az egyszerűsített számla létrehozása is nyitott adóügyi napon belül lehetséges. A bizonylat létrehozásába beletartozik az egyszerűsített számla adatszerkezetének adatbázisba mentése, a vevő adatainak adatbázisba mentése, valamint az egyszerűsített számla azonosítóinak nyilvántartása az adóügyi napon belül. Az egyszerűsített számla létrehozása gyakorlatilag teljesen megegyezik a nyugta kezelésével, az egyetlen eltérés a vevő adatainak megadása az egyszerűsített számla létrehozásának HTTP kérésében.</w:t>
      </w:r>
    </w:p>
    <w:p w14:paraId="1110813A" w14:textId="77777777" w:rsidR="00091302" w:rsidRPr="00010356" w:rsidRDefault="00091302" w:rsidP="00091302">
      <w:pPr>
        <w:rPr>
          <w:rFonts w:ascii="Calibri" w:eastAsia="Calibri" w:hAnsi="Calibri" w:cs="Calibri"/>
          <w:lang w:val="hu-HU"/>
        </w:rPr>
      </w:pPr>
    </w:p>
    <w:p w14:paraId="413A5122" w14:textId="77777777" w:rsidR="00091302" w:rsidRPr="00010356" w:rsidRDefault="00091302" w:rsidP="00091302">
      <w:pPr>
        <w:rPr>
          <w:lang w:val="hu-HU"/>
        </w:rPr>
      </w:pPr>
      <w:r w:rsidRPr="00010356">
        <w:rPr>
          <w:rFonts w:ascii="Calibri" w:eastAsia="Calibri" w:hAnsi="Calibri" w:cs="Calibri"/>
          <w:lang w:val="hu-HU"/>
        </w:rPr>
        <w:t xml:space="preserve">A nyugtaként megnyitott bizonylat módosítható egyszerűsített számlára a </w:t>
      </w:r>
      <w:r w:rsidRPr="00010356">
        <w:rPr>
          <w:rFonts w:ascii="Calibri" w:eastAsia="Calibri" w:hAnsi="Calibri" w:cs="Calibri"/>
          <w:b/>
          <w:lang w:val="hu-HU"/>
        </w:rPr>
        <w:t>changeDocType</w:t>
      </w:r>
      <w:r w:rsidRPr="00010356">
        <w:rPr>
          <w:rFonts w:ascii="Calibri" w:eastAsia="Calibri" w:hAnsi="Calibri" w:cs="Calibri"/>
          <w:lang w:val="hu-HU"/>
        </w:rPr>
        <w:t xml:space="preserve"> hívással, melynek leírása a </w:t>
      </w:r>
      <w:hyperlink w:anchor="_Megnyitott_bizonylat_típusának" w:history="1">
        <w:r w:rsidRPr="00010356">
          <w:rPr>
            <w:rStyle w:val="Hiperhivatkozs"/>
            <w:rFonts w:ascii="Calibri" w:eastAsia="Calibri" w:hAnsi="Calibri" w:cs="Calibri"/>
            <w:lang w:val="hu-HU"/>
          </w:rPr>
          <w:t>Megnyitott bizonylat típusának</w:t>
        </w:r>
      </w:hyperlink>
      <w:r w:rsidRPr="00010356">
        <w:rPr>
          <w:rFonts w:ascii="Calibri" w:eastAsia="Calibri" w:hAnsi="Calibri" w:cs="Calibri"/>
          <w:lang w:val="hu-HU"/>
        </w:rPr>
        <w:t xml:space="preserve"> módosítása pontban található.</w:t>
      </w:r>
    </w:p>
    <w:p w14:paraId="75474EA1" w14:textId="77777777" w:rsidR="00091302" w:rsidRPr="00010356" w:rsidRDefault="00091302" w:rsidP="00091302">
      <w:pPr>
        <w:rPr>
          <w:rFonts w:ascii="Calibri" w:eastAsia="Calibri" w:hAnsi="Calibri" w:cs="Calibri"/>
          <w:lang w:val="hu-HU"/>
        </w:rPr>
      </w:pPr>
    </w:p>
    <w:p w14:paraId="4BA0690E" w14:textId="77777777" w:rsidR="00091302" w:rsidRPr="005977A9" w:rsidRDefault="00091302" w:rsidP="00091302">
      <w:pPr>
        <w:jc w:val="both"/>
      </w:pPr>
      <w:r w:rsidRPr="00010356">
        <w:rPr>
          <w:rFonts w:ascii="Calibri" w:eastAsia="Calibri" w:hAnsi="Calibri" w:cs="Calibri"/>
          <w:lang w:val="hu-HU"/>
        </w:rPr>
        <w:t xml:space="preserve">A vevő eldöntheti, hogy papír alapú egyszerűsített számlát kér-e. </w:t>
      </w:r>
      <w:r w:rsidRPr="005977A9">
        <w:rPr>
          <w:rFonts w:ascii="Calibri" w:eastAsia="Calibri" w:hAnsi="Calibri" w:cs="Calibri"/>
        </w:rPr>
        <w:t xml:space="preserve">Ebben az esetben a billTo invoceType mezőt PAPER-re állítva kell beküldeni. </w:t>
      </w:r>
    </w:p>
    <w:p w14:paraId="63EB0D95" w14:textId="77777777" w:rsidR="00091302" w:rsidRPr="005977A9" w:rsidRDefault="00091302" w:rsidP="00091302">
      <w:pPr>
        <w:jc w:val="both"/>
      </w:pPr>
    </w:p>
    <w:p w14:paraId="4B75029E"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2F23A0B"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A87EAC3"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1A99F40"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634F1943"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DocCreateSimpleInvoice (DocCreateRequest leszármazottja) </w:t>
      </w:r>
    </w:p>
    <w:p w14:paraId="6C891653"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622A648A" w14:textId="77777777" w:rsidR="00091302" w:rsidRPr="00010356" w:rsidRDefault="00091302" w:rsidP="00091302">
      <w:pPr>
        <w:jc w:val="both"/>
        <w:rPr>
          <w:lang w:val="pt-BR"/>
        </w:rPr>
      </w:pPr>
      <w:r w:rsidRPr="00010356">
        <w:rPr>
          <w:rFonts w:ascii="Calibri" w:eastAsia="Calibri" w:hAnsi="Calibri" w:cs="Calibri"/>
          <w:lang w:val="pt-BR"/>
        </w:rPr>
        <w:t xml:space="preserve"> </w:t>
      </w:r>
    </w:p>
    <w:p w14:paraId="0F5FDBAD" w14:textId="77777777" w:rsidR="00091302" w:rsidRPr="00010356" w:rsidRDefault="00091302" w:rsidP="00091302">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6B7B31A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02C70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"@type":"createSimpleInvoice",</w:t>
      </w:r>
    </w:p>
    <w:p w14:paraId="73F0CE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755F7013" w14:textId="0A1F1CD7" w:rsidR="00E92E19" w:rsidRPr="005977A9" w:rsidRDefault="00E92E19"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fulfillmentDate</w:t>
      </w:r>
      <w:r w:rsidRPr="005977A9">
        <w:rPr>
          <w:rFonts w:ascii="Consolas" w:eastAsia="Consolas" w:hAnsi="Consolas" w:cs="Consolas"/>
          <w:sz w:val="20"/>
          <w:szCs w:val="20"/>
        </w:rPr>
        <w:t>":</w:t>
      </w:r>
      <w:r w:rsidR="00807B9B"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7837967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"billTo": { </w:t>
      </w:r>
    </w:p>
    <w:p w14:paraId="0793B4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48896C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5B26CD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"addressType": "SIMPLE", </w:t>
      </w:r>
    </w:p>
    <w:p w14:paraId="7AA571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"countryCode": "HU", </w:t>
      </w:r>
    </w:p>
    <w:p w14:paraId="37F48D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"postCode": "1000", </w:t>
      </w:r>
    </w:p>
    <w:p w14:paraId="3BF802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347CD9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"additionalAddressDetail ": "Vas utca 33" </w:t>
      </w:r>
    </w:p>
    <w:p w14:paraId="34BE5B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5CA5A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3EF928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"taxpayerId": "30000003", </w:t>
      </w:r>
    </w:p>
    <w:p w14:paraId="779D49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"vatCode": "3", </w:t>
      </w:r>
    </w:p>
    <w:p w14:paraId="6826426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"countyCode": "33" </w:t>
      </w:r>
    </w:p>
    <w:p w14:paraId="1ECF25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BE0061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"communityTaxNumber": null, </w:t>
      </w:r>
    </w:p>
    <w:p w14:paraId="2C5643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"thirdCountryTaxNumber": null,  </w:t>
      </w:r>
    </w:p>
    <w:p w14:paraId="046840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"customerVatStatus": "DOMESTIC", </w:t>
      </w:r>
    </w:p>
    <w:p w14:paraId="2E7573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"invoiceType": "ELECTRONIC", </w:t>
      </w:r>
    </w:p>
    <w:p w14:paraId="6AEDFA8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"bankAccountNo": "123123123123123123" </w:t>
      </w:r>
    </w:p>
    <w:p w14:paraId="46B20C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78903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w:t>
      </w:r>
    </w:p>
    <w:p w14:paraId="1E5E86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"itemName":"Cherry tomato",</w:t>
      </w:r>
    </w:p>
    <w:p w14:paraId="2B50F1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5B4ED5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"itemUnitPrice":"1499.00",</w:t>
      </w:r>
    </w:p>
    <w:p w14:paraId="7A6773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6DC353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"itemUnit":"KILOGRAM",</w:t>
      </w:r>
    </w:p>
    <w:p w14:paraId="797171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100DBA4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79AF43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53BE6BC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B3AAEE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2554B16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3D2796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32D178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9158A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A6871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3CA18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B0867C3"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5C81658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B21B78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078A7FB4" w14:textId="77777777" w:rsidR="00091302" w:rsidRPr="005977A9" w:rsidRDefault="00091302" w:rsidP="00B97AE5">
      <w:pPr>
        <w:pStyle w:val="Listaszerbekezds"/>
        <w:numPr>
          <w:ilvl w:val="0"/>
          <w:numId w:val="72"/>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(=createSimpleInvoice)</w:t>
      </w:r>
    </w:p>
    <w:p w14:paraId="6751BEC8" w14:textId="77777777" w:rsidR="00091302" w:rsidRPr="005977A9" w:rsidRDefault="00091302" w:rsidP="00B97AE5">
      <w:pPr>
        <w:pStyle w:val="Listaszerbekezds"/>
        <w:numPr>
          <w:ilvl w:val="0"/>
          <w:numId w:val="72"/>
        </w:numPr>
        <w:spacing w:before="0" w:after="0"/>
        <w:jc w:val="both"/>
      </w:pPr>
      <w:r w:rsidRPr="005977A9">
        <w:rPr>
          <w:b/>
        </w:rPr>
        <w:t>systemId*</w:t>
      </w:r>
      <w:r w:rsidRPr="005977A9">
        <w:t xml:space="preserve"> - A FAM példányt azonosító egyedi azonosító (AP szám) </w:t>
      </w:r>
    </w:p>
    <w:p w14:paraId="007FDF26" w14:textId="52AEAE4A" w:rsidR="00173BDC" w:rsidRDefault="00F57143" w:rsidP="00173BDC">
      <w:pPr>
        <w:pStyle w:val="Listaszerbekezds"/>
        <w:numPr>
          <w:ilvl w:val="0"/>
          <w:numId w:val="72"/>
        </w:numPr>
        <w:spacing w:before="0" w:after="0"/>
        <w:jc w:val="both"/>
      </w:pPr>
      <w:r>
        <w:rPr>
          <w:b/>
        </w:rPr>
        <w:t>fulfillmentDate</w:t>
      </w:r>
      <w:r w:rsidR="00173BDC" w:rsidRPr="005977A9">
        <w:t xml:space="preserve"> </w:t>
      </w:r>
      <w:r>
        <w:t>–</w:t>
      </w:r>
      <w:r w:rsidR="00173BDC" w:rsidRPr="005977A9">
        <w:t xml:space="preserve"> </w:t>
      </w:r>
      <w:r>
        <w:t>Teljesítési dátum</w:t>
      </w:r>
      <w:r w:rsidR="007B4257">
        <w:t xml:space="preserve">. Megadása akkor kötelező, ha a </w:t>
      </w:r>
      <w:r w:rsidR="0064174D">
        <w:t>értéke</w:t>
      </w:r>
      <w:r w:rsidR="007B4257">
        <w:t xml:space="preserve"> eltér a</w:t>
      </w:r>
      <w:r w:rsidR="00E93736">
        <w:t xml:space="preserve"> nyitott</w:t>
      </w:r>
      <w:r w:rsidR="007B4257">
        <w:t xml:space="preserve"> </w:t>
      </w:r>
      <w:r w:rsidR="00E93736">
        <w:t>adóügyi nap dátumától</w:t>
      </w:r>
    </w:p>
    <w:p w14:paraId="4610E6CE" w14:textId="77777777" w:rsidR="00091302" w:rsidRPr="005977A9" w:rsidRDefault="00091302" w:rsidP="00B97AE5">
      <w:pPr>
        <w:pStyle w:val="Listaszerbekezds"/>
        <w:numPr>
          <w:ilvl w:val="0"/>
          <w:numId w:val="72"/>
        </w:numPr>
        <w:spacing w:before="0" w:after="0"/>
        <w:jc w:val="both"/>
      </w:pPr>
      <w:r w:rsidRPr="005977A9">
        <w:rPr>
          <w:b/>
        </w:rPr>
        <w:t>billTo</w:t>
      </w:r>
      <w:r w:rsidRPr="005977A9">
        <w:t>* - A vevő adatai , adatszerkezetét a billTo – Vevő adatai fejezet fejti ki</w:t>
      </w:r>
    </w:p>
    <w:p w14:paraId="1173591C" w14:textId="77777777" w:rsidR="00091302" w:rsidRPr="005977A9" w:rsidRDefault="00091302" w:rsidP="00091302">
      <w:pPr>
        <w:ind w:left="1080"/>
      </w:pPr>
      <w:r w:rsidRPr="005977A9">
        <w:rPr>
          <w:rFonts w:eastAsia="Calibri"/>
        </w:rPr>
        <w:t xml:space="preserve"> </w:t>
      </w:r>
    </w:p>
    <w:p w14:paraId="112E4CB5"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84184C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490D6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38F91B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35D5BA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6353252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07C487AF" w14:textId="2F833124" w:rsidR="00091302" w:rsidRPr="008D087B" w:rsidRDefault="00091302" w:rsidP="00091302">
      <w:pPr>
        <w:shd w:val="clear" w:color="auto" w:fill="F2F2F2" w:themeFill="background1" w:themeFillShade="F2"/>
        <w:jc w:val="both"/>
        <w:rPr>
          <w:rFonts w:ascii="Consolas" w:eastAsia="Consolas" w:hAnsi="Consolas" w:cs="Consolas"/>
          <w:sz w:val="20"/>
          <w:szCs w:val="20"/>
        </w:rPr>
      </w:pPr>
      <w:r>
        <w:rPr>
          <w:rFonts w:eastAsia="Consolas"/>
        </w:rPr>
        <w:t xml:space="preserve">    "docTotal":, "1499.00",</w:t>
      </w:r>
    </w:p>
    <w:p w14:paraId="1996017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2AC40C1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E11064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"docCreate",</w:t>
      </w:r>
    </w:p>
    <w:p w14:paraId="2E2BB56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DDB0CC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787134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53FA64F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800A5C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BE4D720" w14:textId="77777777" w:rsidR="00091302" w:rsidRPr="00010356" w:rsidRDefault="00091302" w:rsidP="00091302">
      <w:pPr>
        <w:shd w:val="clear" w:color="auto" w:fill="F2F2F2" w:themeFill="background1" w:themeFillShade="F2"/>
        <w:jc w:val="both"/>
        <w:rPr>
          <w:rFonts w:ascii="Calibri" w:eastAsia="Calibri" w:hAnsi="Calibri" w:cs="Calibri"/>
          <w:sz w:val="20"/>
          <w:szCs w:val="20"/>
          <w:lang w:val="pt-BR"/>
        </w:rPr>
      </w:pPr>
      <w:r w:rsidRPr="00010356">
        <w:rPr>
          <w:rFonts w:ascii="Consolas" w:eastAsia="Consolas" w:hAnsi="Consolas" w:cs="Consolas"/>
          <w:sz w:val="20"/>
          <w:szCs w:val="20"/>
          <w:lang w:val="pt-BR"/>
        </w:rPr>
        <w:t>}</w:t>
      </w:r>
    </w:p>
    <w:p w14:paraId="751DCEEC" w14:textId="77777777" w:rsidR="00091302" w:rsidRPr="00010356" w:rsidRDefault="00091302" w:rsidP="00091302">
      <w:pPr>
        <w:jc w:val="both"/>
        <w:rPr>
          <w:lang w:val="pt-BR"/>
        </w:rPr>
      </w:pPr>
      <w:r w:rsidRPr="00010356">
        <w:rPr>
          <w:rFonts w:ascii="Calibri" w:eastAsia="Calibri" w:hAnsi="Calibri" w:cs="Calibri"/>
          <w:lang w:val="pt-BR"/>
        </w:rPr>
        <w:t xml:space="preserve">Az adatszerkezet mező magyarázata: </w:t>
      </w:r>
    </w:p>
    <w:p w14:paraId="13982DF2"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50275A48"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egyszerűsített számla egyedi azonosítója</w:t>
      </w:r>
    </w:p>
    <w:p w14:paraId="10BF4CEF" w14:textId="77777777" w:rsidR="00091302" w:rsidRPr="005977A9" w:rsidRDefault="00091302" w:rsidP="00B97AE5">
      <w:pPr>
        <w:pStyle w:val="Listaszerbekezds"/>
        <w:numPr>
          <w:ilvl w:val="0"/>
          <w:numId w:val="25"/>
        </w:numPr>
        <w:spacing w:before="0" w:after="0"/>
        <w:jc w:val="both"/>
      </w:pPr>
      <w:r w:rsidRPr="005977A9">
        <w:rPr>
          <w:b/>
        </w:rPr>
        <w:t>docTotal</w:t>
      </w:r>
      <w:r w:rsidRPr="005977A9">
        <w:t xml:space="preserve"> - A bizonylat aktuális végöszege</w:t>
      </w:r>
    </w:p>
    <w:p w14:paraId="15F718F6" w14:textId="77777777" w:rsidR="00091302" w:rsidRPr="00010356" w:rsidRDefault="00091302" w:rsidP="00B97AE5">
      <w:pPr>
        <w:pStyle w:val="Listaszerbekezds"/>
        <w:numPr>
          <w:ilvl w:val="0"/>
          <w:numId w:val="25"/>
        </w:numPr>
        <w:spacing w:before="0" w:after="0"/>
        <w:jc w:val="both"/>
        <w:rPr>
          <w:b/>
          <w:lang w:val="pt-BR"/>
        </w:rPr>
      </w:pPr>
      <w:r w:rsidRPr="00010356">
        <w:rPr>
          <w:b/>
          <w:lang w:val="pt-BR"/>
        </w:rPr>
        <w:t>documentData</w:t>
      </w:r>
      <w:r w:rsidRPr="00010356">
        <w:rPr>
          <w:lang w:val="pt-BR"/>
        </w:rPr>
        <w:t xml:space="preserve"> - A bizonylatkép megjelenítéséhez szükséges adatok</w:t>
      </w:r>
    </w:p>
    <w:p w14:paraId="43854852" w14:textId="77777777" w:rsidR="00091302" w:rsidRPr="005977A9" w:rsidRDefault="00091302" w:rsidP="00091302">
      <w:pPr>
        <w:pStyle w:val="Cmsor4"/>
      </w:pPr>
      <w:r w:rsidRPr="005977A9">
        <w:rPr>
          <w:lang w:val="en-US"/>
        </w:rPr>
        <w:t xml:space="preserve">Tétel hozzáadása </w:t>
      </w:r>
    </w:p>
    <w:p w14:paraId="6B34390B" w14:textId="77777777" w:rsidR="00091302" w:rsidRPr="00010356" w:rsidRDefault="00091302" w:rsidP="00091302">
      <w:pPr>
        <w:jc w:val="both"/>
        <w:rPr>
          <w:lang w:val="hu-HU"/>
        </w:rPr>
      </w:pPr>
      <w:r w:rsidRPr="00010356">
        <w:rPr>
          <w:rFonts w:ascii="Calibri" w:eastAsia="Calibri" w:hAnsi="Calibri" w:cs="Calibri"/>
          <w:lang w:val="hu-HU"/>
        </w:rPr>
        <w:t>A megnyitott értékesítési bizonylatokhoz tetszőleges mennyiségű tételt lehet regisztrálni. A tételek hozzáadása során a FAM adatbázisba menti a tétel adatszerkezetét, elvégzi a megfelelő aritmetikai kalkulációkat, valamint inkrementálja az egyszerűsített számla belső számlálóit. Az értékesítési bizonylatokhoz tétel (receiptItem) adható.</w:t>
      </w:r>
    </w:p>
    <w:p w14:paraId="4D7D513C" w14:textId="77777777" w:rsidR="00091302" w:rsidRPr="00010356" w:rsidRDefault="00091302" w:rsidP="00091302">
      <w:pPr>
        <w:jc w:val="both"/>
        <w:rPr>
          <w:lang w:val="hu-HU"/>
        </w:rPr>
      </w:pPr>
    </w:p>
    <w:p w14:paraId="5BA23666"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b/>
          <w:lang w:val="hu-HU"/>
        </w:rPr>
        <w:t xml:space="preserve">API végpont csoport: </w:t>
      </w:r>
      <w:r w:rsidRPr="00010356">
        <w:rPr>
          <w:rFonts w:ascii="Calibri" w:eastAsia="Calibri" w:hAnsi="Calibri" w:cs="Calibri"/>
          <w:lang w:val="hu-HU"/>
        </w:rPr>
        <w:t>FAM interfész/Document - Bizonylatok kezelése</w:t>
      </w:r>
      <w:r w:rsidRPr="00010356">
        <w:rPr>
          <w:lang w:val="hu-HU"/>
        </w:rPr>
        <w:br/>
      </w:r>
      <w:r w:rsidRPr="00010356">
        <w:rPr>
          <w:rFonts w:ascii="Calibri" w:eastAsia="Calibri" w:hAnsi="Calibri" w:cs="Calibri"/>
          <w:b/>
          <w:lang w:val="hu-HU"/>
        </w:rPr>
        <w:t>Végpont komponens</w:t>
      </w:r>
      <w:r w:rsidRPr="00010356">
        <w:rPr>
          <w:rFonts w:ascii="Calibri" w:eastAsia="Calibri" w:hAnsi="Calibri" w:cs="Calibri"/>
          <w:lang w:val="hu-HU"/>
        </w:rPr>
        <w:t>: DocumentController</w:t>
      </w:r>
    </w:p>
    <w:p w14:paraId="790DCB75"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273989CD"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14330A1"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/doc/add-item </w:t>
      </w:r>
    </w:p>
    <w:p w14:paraId="29AD6456"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AddSimpleInvoiceItemRequest - tétel hozzáadása esetén  (AddItemRequest leszármazottai) </w:t>
      </w:r>
    </w:p>
    <w:p w14:paraId="7BEEF488"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AddItemDocumentResponse</w:t>
      </w:r>
    </w:p>
    <w:p w14:paraId="1927F594" w14:textId="77777777" w:rsidR="00091302" w:rsidRPr="005977A9" w:rsidRDefault="00091302" w:rsidP="00091302">
      <w:pPr>
        <w:jc w:val="both"/>
      </w:pPr>
    </w:p>
    <w:p w14:paraId="2D04DF1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2EEF7B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46696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"addSimpleInvoiceItem",</w:t>
      </w:r>
    </w:p>
    <w:p w14:paraId="5E9AEE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78B49FD0" w14:textId="75E47F65"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4463F6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en-GB"/>
        </w:rPr>
        <w:t xml:space="preserve">   </w:t>
      </w:r>
      <w:r w:rsidRPr="005977A9">
        <w:rPr>
          <w:rFonts w:ascii="Consolas" w:eastAsia="Consolas" w:hAnsi="Consolas" w:cs="Consolas"/>
          <w:sz w:val="20"/>
          <w:szCs w:val="20"/>
        </w:rPr>
        <w:t>"receiptItems":[{</w:t>
      </w:r>
    </w:p>
    <w:p w14:paraId="49EDF9D0"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r w:rsidRPr="005977A9">
        <w:rPr>
          <w:sz w:val="20"/>
          <w:szCs w:val="20"/>
        </w:rPr>
        <w:br/>
      </w:r>
      <w:r w:rsidRPr="005977A9">
        <w:rPr>
          <w:rFonts w:ascii="Consolas" w:eastAsia="Consolas" w:hAnsi="Consolas" w:cs="Consolas"/>
          <w:sz w:val="20"/>
          <w:szCs w:val="20"/>
        </w:rPr>
        <w:t xml:space="preserve">      "itemArticleNo":"5998576454321",</w:t>
      </w:r>
    </w:p>
    <w:p w14:paraId="49957F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0751A9E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62F010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2EC856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569868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300078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1D23F7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7D1F66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1CE662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4D6AF6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B87F3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499606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B8E51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DE0A7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87B0AB"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6918D0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8DC17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E81D1BA" w14:textId="77777777" w:rsidR="00091302" w:rsidRPr="005977A9" w:rsidRDefault="00091302" w:rsidP="00B97AE5">
      <w:pPr>
        <w:pStyle w:val="Listaszerbekezds"/>
        <w:numPr>
          <w:ilvl w:val="0"/>
          <w:numId w:val="73"/>
        </w:numPr>
        <w:spacing w:before="0" w:after="0"/>
        <w:jc w:val="both"/>
      </w:pPr>
      <w:r w:rsidRPr="005977A9">
        <w:rPr>
          <w:b/>
        </w:rPr>
        <w:t>@type*</w:t>
      </w:r>
      <w:r w:rsidRPr="005977A9">
        <w:t xml:space="preserve"> - A FAM Document interfészt informálja a HTTP kérésben beküldött adatszerkezet típusáról (=addSimpleInvoiceItem)</w:t>
      </w:r>
    </w:p>
    <w:p w14:paraId="45578631" w14:textId="77777777" w:rsidR="00091302" w:rsidRPr="005977A9" w:rsidRDefault="00091302" w:rsidP="00B97AE5">
      <w:pPr>
        <w:pStyle w:val="Listaszerbekezds"/>
        <w:numPr>
          <w:ilvl w:val="0"/>
          <w:numId w:val="73"/>
        </w:numPr>
        <w:spacing w:before="0" w:after="0"/>
        <w:jc w:val="both"/>
      </w:pPr>
      <w:r w:rsidRPr="005977A9">
        <w:rPr>
          <w:b/>
        </w:rPr>
        <w:t>systemId*</w:t>
      </w:r>
      <w:r w:rsidRPr="005977A9">
        <w:t xml:space="preserve"> - A FAM példányt azonosító egyedi azonosító (AP szám)</w:t>
      </w:r>
    </w:p>
    <w:p w14:paraId="49C3D36D" w14:textId="77777777" w:rsidR="00091302" w:rsidRPr="005977A9" w:rsidRDefault="00091302" w:rsidP="00B97AE5">
      <w:pPr>
        <w:pStyle w:val="Listaszerbekezds"/>
        <w:numPr>
          <w:ilvl w:val="0"/>
          <w:numId w:val="73"/>
        </w:numPr>
        <w:spacing w:before="0" w:after="0"/>
        <w:jc w:val="both"/>
      </w:pPr>
      <w:r w:rsidRPr="005977A9">
        <w:rPr>
          <w:b/>
        </w:rPr>
        <w:t xml:space="preserve">documentId* </w:t>
      </w:r>
      <w:r w:rsidRPr="005977A9">
        <w:t xml:space="preserve">- Az egyszerűsített számla azonosítója </w:t>
      </w:r>
    </w:p>
    <w:p w14:paraId="7892DD54" w14:textId="77777777" w:rsidR="00091302" w:rsidRPr="005977A9" w:rsidRDefault="00091302" w:rsidP="00B97AE5">
      <w:pPr>
        <w:pStyle w:val="Listaszerbekezds"/>
        <w:numPr>
          <w:ilvl w:val="0"/>
          <w:numId w:val="73"/>
        </w:numPr>
        <w:spacing w:before="0" w:after="0"/>
        <w:jc w:val="both"/>
      </w:pPr>
      <w:r w:rsidRPr="005977A9">
        <w:rPr>
          <w:b/>
        </w:rPr>
        <w:t xml:space="preserve">receiptItems* </w:t>
      </w:r>
      <w:r w:rsidRPr="005977A9">
        <w:t xml:space="preserve">- Az egyszerűsített számlához adott tétel adatszerkezete.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 xml:space="preserve">pont alatt található </w:t>
      </w:r>
    </w:p>
    <w:p w14:paraId="3541CC76" w14:textId="77777777" w:rsidR="00091302" w:rsidRPr="005977A9" w:rsidRDefault="00091302" w:rsidP="00091302">
      <w:pPr>
        <w:jc w:val="both"/>
      </w:pPr>
    </w:p>
    <w:p w14:paraId="384DA8C1" w14:textId="77777777" w:rsidR="00091302" w:rsidRPr="005977A9" w:rsidRDefault="00091302" w:rsidP="00091302">
      <w:pPr>
        <w:jc w:val="both"/>
      </w:pPr>
      <w:r w:rsidRPr="005977A9">
        <w:rPr>
          <w:rFonts w:ascii="Calibri" w:eastAsia="Calibri" w:hAnsi="Calibri" w:cs="Calibri"/>
          <w:b/>
        </w:rPr>
        <w:t>Az adott tétel jellegének lehetséges értékei egyszerűsített számla esetén - itemCat</w:t>
      </w:r>
      <w:r w:rsidRPr="005977A9">
        <w:rPr>
          <w:rFonts w:ascii="Calibri" w:eastAsia="Calibri" w:hAnsi="Calibri" w:cs="Calibri"/>
        </w:rPr>
        <w:t xml:space="preserve"> </w:t>
      </w:r>
    </w:p>
    <w:p w14:paraId="164FBE72" w14:textId="77777777" w:rsidR="00091302" w:rsidRPr="005977A9" w:rsidRDefault="00091302" w:rsidP="00B97AE5">
      <w:pPr>
        <w:pStyle w:val="Listaszerbekezds"/>
        <w:numPr>
          <w:ilvl w:val="0"/>
          <w:numId w:val="25"/>
        </w:numPr>
        <w:spacing w:before="0" w:after="0"/>
        <w:jc w:val="both"/>
      </w:pPr>
      <w:r w:rsidRPr="005977A9">
        <w:rPr>
          <w:b/>
        </w:rPr>
        <w:t xml:space="preserve">SALE </w:t>
      </w:r>
      <w:r w:rsidRPr="005977A9">
        <w:t>- „n”: értékesítés</w:t>
      </w:r>
    </w:p>
    <w:p w14:paraId="0C49D616" w14:textId="77777777" w:rsidR="00091302" w:rsidRPr="005977A9" w:rsidRDefault="00091302" w:rsidP="00B97AE5">
      <w:pPr>
        <w:pStyle w:val="Listaszerbekezds"/>
        <w:numPr>
          <w:ilvl w:val="0"/>
          <w:numId w:val="25"/>
        </w:numPr>
        <w:spacing w:before="0" w:after="0"/>
        <w:jc w:val="both"/>
      </w:pPr>
      <w:r w:rsidRPr="005977A9">
        <w:rPr>
          <w:b/>
        </w:rPr>
        <w:t xml:space="preserve">VOID_SALE </w:t>
      </w:r>
      <w:r w:rsidRPr="005977A9">
        <w:t>- „ns”: értékesítés sztornó</w:t>
      </w:r>
    </w:p>
    <w:p w14:paraId="07A6C617" w14:textId="77777777" w:rsidR="00091302" w:rsidRPr="005977A9" w:rsidRDefault="00091302" w:rsidP="00B97AE5">
      <w:pPr>
        <w:pStyle w:val="Listaszerbekezds"/>
        <w:numPr>
          <w:ilvl w:val="0"/>
          <w:numId w:val="25"/>
        </w:numPr>
        <w:spacing w:before="0" w:after="0"/>
        <w:jc w:val="both"/>
      </w:pPr>
      <w:r w:rsidRPr="005977A9">
        <w:rPr>
          <w:b/>
        </w:rPr>
        <w:t xml:space="preserve">DISCOUNT </w:t>
      </w:r>
      <w:r w:rsidRPr="005977A9">
        <w:t>- „e”: engedmény</w:t>
      </w:r>
    </w:p>
    <w:p w14:paraId="240A0765" w14:textId="77777777" w:rsidR="00091302" w:rsidRPr="005977A9" w:rsidRDefault="00091302" w:rsidP="00B97AE5">
      <w:pPr>
        <w:pStyle w:val="Listaszerbekezds"/>
        <w:numPr>
          <w:ilvl w:val="0"/>
          <w:numId w:val="25"/>
        </w:numPr>
        <w:spacing w:before="0" w:after="0"/>
        <w:jc w:val="both"/>
      </w:pPr>
      <w:r w:rsidRPr="005977A9">
        <w:rPr>
          <w:b/>
        </w:rPr>
        <w:t xml:space="preserve">VOID_DISCOUNT </w:t>
      </w:r>
      <w:r w:rsidRPr="005977A9">
        <w:t>- „es”: engedmény sztornó</w:t>
      </w:r>
    </w:p>
    <w:p w14:paraId="2FCA7985" w14:textId="77777777" w:rsidR="00091302" w:rsidRPr="005977A9" w:rsidRDefault="00091302" w:rsidP="00B97AE5">
      <w:pPr>
        <w:pStyle w:val="Listaszerbekezds"/>
        <w:numPr>
          <w:ilvl w:val="0"/>
          <w:numId w:val="25"/>
        </w:numPr>
        <w:spacing w:before="0" w:after="0"/>
        <w:jc w:val="both"/>
      </w:pPr>
      <w:r w:rsidRPr="005977A9">
        <w:rPr>
          <w:b/>
        </w:rPr>
        <w:t xml:space="preserve">NB_DISCOUNT </w:t>
      </w:r>
      <w:r w:rsidRPr="005977A9">
        <w:t>- „k”: nem üzletpolitikai kedvezmény</w:t>
      </w:r>
    </w:p>
    <w:p w14:paraId="05A4B644" w14:textId="77777777" w:rsidR="00091302" w:rsidRPr="005977A9" w:rsidRDefault="00091302" w:rsidP="00B97AE5">
      <w:pPr>
        <w:pStyle w:val="Listaszerbekezds"/>
        <w:numPr>
          <w:ilvl w:val="0"/>
          <w:numId w:val="25"/>
        </w:numPr>
        <w:spacing w:before="0" w:after="0"/>
        <w:jc w:val="both"/>
      </w:pPr>
      <w:r w:rsidRPr="005977A9">
        <w:rPr>
          <w:b/>
        </w:rPr>
        <w:t xml:space="preserve">VOID_NB_DISCOUNT </w:t>
      </w:r>
      <w:r w:rsidRPr="005977A9">
        <w:t>- „ks”: nem üzletpolitikai kedvezmény sztornó</w:t>
      </w:r>
    </w:p>
    <w:p w14:paraId="1AF1051B"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„f”: felár</w:t>
      </w:r>
    </w:p>
    <w:p w14:paraId="2B5D8B57"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„fs”: felár sztornó</w:t>
      </w:r>
    </w:p>
    <w:p w14:paraId="3EB75ABA"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göngyöleg visszaváltás </w:t>
      </w:r>
    </w:p>
    <w:p w14:paraId="1B206E69"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xml:space="preserve">- „gs”: göngyöleg visszaváltás sztornó </w:t>
      </w:r>
    </w:p>
    <w:p w14:paraId="463867A5" w14:textId="77777777" w:rsidR="00091302" w:rsidRPr="005977A9" w:rsidRDefault="00091302" w:rsidP="00091302">
      <w:pPr>
        <w:jc w:val="both"/>
      </w:pPr>
    </w:p>
    <w:p w14:paraId="7CECF2F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2930E4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3C4E5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398F57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E0DDB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4B168F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3513D16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"docTotal": "1898.00",</w:t>
      </w:r>
    </w:p>
    <w:p w14:paraId="545411F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3841EC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40D493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1CBEB3E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5B084E2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8AA1E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50DA27"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75CDF1CA"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78C1DA99"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Az adóügyi nap sorszáma</w:t>
      </w:r>
    </w:p>
    <w:p w14:paraId="3FEC2854"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megnyitott egyszerűsített számla azonosítója</w:t>
      </w:r>
    </w:p>
    <w:p w14:paraId="61D3E505" w14:textId="77777777" w:rsidR="00091302" w:rsidRPr="005977A9" w:rsidRDefault="00091302" w:rsidP="00B97AE5">
      <w:pPr>
        <w:pStyle w:val="Listaszerbekezds"/>
        <w:numPr>
          <w:ilvl w:val="0"/>
          <w:numId w:val="25"/>
        </w:numPr>
        <w:spacing w:before="0" w:after="0"/>
        <w:jc w:val="both"/>
      </w:pPr>
      <w:r w:rsidRPr="005977A9">
        <w:rPr>
          <w:b/>
        </w:rPr>
        <w:t xml:space="preserve">docTotal </w:t>
      </w:r>
      <w:r w:rsidRPr="005977A9">
        <w:t>- Az egyszerűsített számla aktuális végösszege</w:t>
      </w:r>
    </w:p>
    <w:p w14:paraId="1905EE19"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138C0389" w14:textId="77777777" w:rsidR="00091302" w:rsidRPr="00010356" w:rsidRDefault="00091302" w:rsidP="00091302">
      <w:pPr>
        <w:pStyle w:val="Listaszerbekezds"/>
        <w:numPr>
          <w:ilvl w:val="0"/>
          <w:numId w:val="0"/>
        </w:numPr>
        <w:spacing w:before="0" w:after="0"/>
        <w:ind w:left="-360"/>
        <w:jc w:val="both"/>
        <w:rPr>
          <w:lang w:val="pt-BR"/>
        </w:rPr>
      </w:pPr>
    </w:p>
    <w:p w14:paraId="7D70590F" w14:textId="77777777" w:rsidR="00091302" w:rsidRPr="005977A9" w:rsidRDefault="00091302" w:rsidP="00091302">
      <w:pPr>
        <w:pStyle w:val="Cmsor4"/>
      </w:pPr>
      <w:r w:rsidRPr="005977A9">
        <w:rPr>
          <w:lang w:val="en-US"/>
        </w:rPr>
        <w:t xml:space="preserve">Bizonylat lezárása </w:t>
      </w:r>
    </w:p>
    <w:p w14:paraId="5A15A0CA"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Ha a megnyitott egyszerűsített számlához megtörtént a tételek felvétele, a bizonylatot le kell zárni. A bizonylat lezárásakor kötelező fizetési információkat megadni, aminek helyességét a FAM ellenőrzi és adatbázisba menti. Az egyszerűsített számla lezárását követően további tételek felvétele a bizonylathoz nem engedélyezett.</w:t>
      </w:r>
    </w:p>
    <w:p w14:paraId="0AC64778" w14:textId="77777777" w:rsidR="00091302" w:rsidRPr="00010356" w:rsidRDefault="00091302" w:rsidP="00091302">
      <w:pPr>
        <w:rPr>
          <w:rFonts w:ascii="Calibri" w:eastAsia="Calibri" w:hAnsi="Calibri" w:cs="Calibri"/>
          <w:lang w:val="hu-HU"/>
        </w:rPr>
      </w:pPr>
    </w:p>
    <w:p w14:paraId="73B07126" w14:textId="77777777" w:rsidR="00091302" w:rsidRPr="00010356" w:rsidRDefault="00091302" w:rsidP="00091302">
      <w:pPr>
        <w:rPr>
          <w:lang w:val="hu-HU"/>
        </w:rPr>
      </w:pPr>
      <w:r w:rsidRPr="00010356">
        <w:rPr>
          <w:rFonts w:ascii="Calibri" w:eastAsia="Calibri" w:hAnsi="Calibri" w:cs="Calibri"/>
          <w:lang w:val="hu-HU"/>
        </w:rPr>
        <w:t>A bizonylat elkészítésének kezelő általi megszakítása is ezen a végponton történik.</w:t>
      </w:r>
    </w:p>
    <w:p w14:paraId="52F1C59A" w14:textId="77777777" w:rsidR="00091302" w:rsidRPr="00010356" w:rsidRDefault="00091302" w:rsidP="00091302">
      <w:pPr>
        <w:jc w:val="both"/>
        <w:rPr>
          <w:lang w:val="hu-HU"/>
        </w:rPr>
      </w:pPr>
      <w:r w:rsidRPr="00010356">
        <w:rPr>
          <w:rFonts w:ascii="Calibri" w:eastAsia="Calibri" w:hAnsi="Calibri" w:cs="Calibri"/>
          <w:lang w:val="hu-HU"/>
        </w:rPr>
        <w:t xml:space="preserve"> </w:t>
      </w:r>
    </w:p>
    <w:p w14:paraId="2036761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API végpont csoport: 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45D45B1"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269A376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947825F"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77616601"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DocCloseSimpleInvoice - egyszerűsített számla lezárás sikeres értékesítés esetén, DocCloseInterruption - egyszerűsített számla lezárás megszakított értékesítés esetén (DocCloseRequest leszármazottai) </w:t>
      </w:r>
    </w:p>
    <w:p w14:paraId="6E9318FD" w14:textId="77777777" w:rsidR="00091302" w:rsidRPr="005977A9" w:rsidRDefault="00091302" w:rsidP="00091302">
      <w:pPr>
        <w:jc w:val="both"/>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1C32A004" w14:textId="77777777" w:rsidR="00091302" w:rsidRPr="005977A9" w:rsidRDefault="00091302" w:rsidP="00091302">
      <w:pPr>
        <w:jc w:val="both"/>
      </w:pPr>
    </w:p>
    <w:p w14:paraId="5D3187E7" w14:textId="77777777" w:rsidR="00091302" w:rsidRPr="005977A9" w:rsidRDefault="00091302" w:rsidP="00091302">
      <w:pPr>
        <w:jc w:val="both"/>
      </w:pPr>
      <w:r w:rsidRPr="005977A9">
        <w:rPr>
          <w:rFonts w:ascii="Calibri" w:eastAsia="Calibri" w:hAnsi="Calibri" w:cs="Calibri"/>
          <w:b/>
        </w:rPr>
        <w:t xml:space="preserve">Kérés adatszerkezete sikeres értékesítés esetén </w:t>
      </w:r>
    </w:p>
    <w:p w14:paraId="5037899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DA5B2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"closeSimpleInvoice",</w:t>
      </w:r>
    </w:p>
    <w:p w14:paraId="58B915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4F70DBD7" w14:textId="3C3F7EAD"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37AEAB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w:t>
      </w:r>
    </w:p>
    <w:p w14:paraId="42FC43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A6BB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316A3D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53BF60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6FD40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34F6B5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7AFA74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8B089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179FD2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967BB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4BA318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4AF74B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0C1136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0B61987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3A22CE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64191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243F6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5CA24D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597A9ED6"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502C6AF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531106F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F44D4CC" w14:textId="77777777" w:rsidR="00091302" w:rsidRPr="005977A9" w:rsidRDefault="00091302" w:rsidP="00B97AE5">
      <w:pPr>
        <w:pStyle w:val="Listaszerbekezds"/>
        <w:numPr>
          <w:ilvl w:val="0"/>
          <w:numId w:val="74"/>
        </w:numPr>
        <w:spacing w:before="0" w:after="0"/>
        <w:jc w:val="both"/>
      </w:pPr>
      <w:r w:rsidRPr="005977A9">
        <w:rPr>
          <w:b/>
        </w:rPr>
        <w:t>@type*</w:t>
      </w:r>
      <w:r w:rsidRPr="005977A9">
        <w:t xml:space="preserve"> - A FAM Document interfészt informálja a HTTP kérésben beküldött adatszerkezet típusáról (=closeSimpleInvoice)</w:t>
      </w:r>
    </w:p>
    <w:p w14:paraId="1EA47040" w14:textId="77777777" w:rsidR="00091302" w:rsidRPr="005977A9" w:rsidRDefault="00091302" w:rsidP="00B97AE5">
      <w:pPr>
        <w:pStyle w:val="Listaszerbekezds"/>
        <w:numPr>
          <w:ilvl w:val="0"/>
          <w:numId w:val="74"/>
        </w:numPr>
        <w:spacing w:before="0" w:after="0"/>
        <w:jc w:val="both"/>
      </w:pPr>
      <w:r w:rsidRPr="005977A9">
        <w:t xml:space="preserve">A többi mező megegyezik a </w:t>
      </w:r>
      <w:hyperlink w:anchor="_Bizonylat_lezárása" w:history="1">
        <w:r w:rsidRPr="005977A9">
          <w:rPr>
            <w:rStyle w:val="Hiperhivatkozs"/>
          </w:rPr>
          <w:t>Nyugta - bizonylat lezárás</w:t>
        </w:r>
      </w:hyperlink>
      <w:r w:rsidRPr="005977A9">
        <w:t xml:space="preserve"> leírásában definiáltakkal.</w:t>
      </w:r>
    </w:p>
    <w:p w14:paraId="25730E6F" w14:textId="77777777" w:rsidR="00091302" w:rsidRPr="005977A9" w:rsidRDefault="00091302" w:rsidP="00091302">
      <w:pPr>
        <w:jc w:val="both"/>
      </w:pPr>
    </w:p>
    <w:p w14:paraId="49FD813B" w14:textId="77777777" w:rsidR="00091302" w:rsidRPr="005977A9" w:rsidRDefault="00091302" w:rsidP="00091302">
      <w:pPr>
        <w:jc w:val="both"/>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1D538429"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801D69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699118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7E69679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2CB80D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BD8CB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370178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4E6E42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76FB1F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AFD88A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0B7127CC"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0F107383" w14:textId="77777777" w:rsidR="00091302" w:rsidRPr="005977A9" w:rsidRDefault="00091302" w:rsidP="00B97AE5">
      <w:pPr>
        <w:pStyle w:val="Listaszerbekezds"/>
        <w:numPr>
          <w:ilvl w:val="0"/>
          <w:numId w:val="25"/>
        </w:numPr>
        <w:spacing w:before="0" w:after="0"/>
        <w:jc w:val="both"/>
      </w:pPr>
      <w:r w:rsidRPr="005977A9">
        <w:rPr>
          <w:b/>
        </w:rPr>
        <w:t>@type*</w:t>
      </w:r>
      <w:r w:rsidRPr="005977A9">
        <w:t>- A FAM Document interfészt informálja a HTTP kérésben beküldött adatszerkezet típusáról (=closeInterruption)</w:t>
      </w:r>
    </w:p>
    <w:p w14:paraId="052C1720" w14:textId="77777777" w:rsidR="00091302" w:rsidRPr="005977A9" w:rsidRDefault="00091302" w:rsidP="00B97AE5">
      <w:pPr>
        <w:pStyle w:val="Listaszerbekezds"/>
        <w:numPr>
          <w:ilvl w:val="0"/>
          <w:numId w:val="25"/>
        </w:numPr>
        <w:spacing w:before="0" w:after="0"/>
        <w:jc w:val="both"/>
      </w:pPr>
      <w:r w:rsidRPr="005977A9">
        <w:rPr>
          <w:b/>
        </w:rPr>
        <w:t>systemId*</w:t>
      </w:r>
      <w:r w:rsidRPr="005977A9">
        <w:t>- A FAM példányt azonosító egyedi azonosító (AP szám)</w:t>
      </w:r>
    </w:p>
    <w:p w14:paraId="077FD263" w14:textId="77777777" w:rsidR="00091302" w:rsidRPr="005977A9" w:rsidRDefault="00091302" w:rsidP="00B97AE5">
      <w:pPr>
        <w:pStyle w:val="Listaszerbekezds"/>
        <w:numPr>
          <w:ilvl w:val="0"/>
          <w:numId w:val="25"/>
        </w:numPr>
        <w:spacing w:before="0" w:after="0"/>
        <w:jc w:val="both"/>
      </w:pPr>
      <w:r w:rsidRPr="005977A9">
        <w:rPr>
          <w:b/>
        </w:rPr>
        <w:t xml:space="preserve">documentDescriptor* </w:t>
      </w:r>
      <w:r w:rsidRPr="005977A9">
        <w:t>- A bizonylatokat azonosító adatszerkezet</w:t>
      </w:r>
    </w:p>
    <w:p w14:paraId="4DB6D670" w14:textId="77777777" w:rsidR="00091302" w:rsidRPr="005977A9" w:rsidRDefault="00091302" w:rsidP="00B97AE5">
      <w:pPr>
        <w:pStyle w:val="Listaszerbekezds"/>
        <w:numPr>
          <w:ilvl w:val="1"/>
          <w:numId w:val="25"/>
        </w:numPr>
        <w:spacing w:before="0" w:after="0"/>
        <w:jc w:val="both"/>
      </w:pPr>
      <w:r w:rsidRPr="005977A9">
        <w:rPr>
          <w:b/>
        </w:rPr>
        <w:t>type</w:t>
      </w:r>
      <w:r w:rsidRPr="005977A9">
        <w:t xml:space="preserve">* = SIMPLE_INVOICE </w:t>
      </w:r>
    </w:p>
    <w:p w14:paraId="7A4D628C" w14:textId="77777777" w:rsidR="00091302" w:rsidRPr="005977A9" w:rsidRDefault="00091302" w:rsidP="00B97AE5">
      <w:pPr>
        <w:pStyle w:val="Listaszerbekezds"/>
        <w:numPr>
          <w:ilvl w:val="1"/>
          <w:numId w:val="25"/>
        </w:numPr>
        <w:spacing w:before="0" w:after="0"/>
        <w:jc w:val="both"/>
      </w:pPr>
      <w:r w:rsidRPr="005977A9">
        <w:rPr>
          <w:b/>
        </w:rPr>
        <w:t>docId*</w:t>
      </w:r>
      <w:r w:rsidRPr="005977A9">
        <w:t xml:space="preserve"> - Egyszerűsített számla azonosítója</w:t>
      </w:r>
    </w:p>
    <w:p w14:paraId="05CA893A" w14:textId="77777777" w:rsidR="00091302" w:rsidRPr="005977A9" w:rsidRDefault="00091302" w:rsidP="00B97AE5">
      <w:pPr>
        <w:pStyle w:val="Listaszerbekezds"/>
        <w:numPr>
          <w:ilvl w:val="1"/>
          <w:numId w:val="25"/>
        </w:numPr>
        <w:spacing w:before="0" w:after="0"/>
        <w:jc w:val="both"/>
      </w:pPr>
      <w:r w:rsidRPr="005977A9">
        <w:rPr>
          <w:b/>
        </w:rPr>
        <w:t xml:space="preserve">fiscalDayNo* - </w:t>
      </w:r>
      <w:r w:rsidRPr="005977A9">
        <w:t>Adóügyi nap sorszáma</w:t>
      </w:r>
    </w:p>
    <w:p w14:paraId="45FF2CFE" w14:textId="77777777" w:rsidR="00091302" w:rsidRPr="005977A9" w:rsidRDefault="00091302" w:rsidP="00B97AE5">
      <w:pPr>
        <w:pStyle w:val="Listaszerbekezds"/>
        <w:numPr>
          <w:ilvl w:val="1"/>
          <w:numId w:val="25"/>
        </w:numPr>
        <w:spacing w:before="0" w:after="0"/>
        <w:jc w:val="both"/>
      </w:pPr>
      <w:r w:rsidRPr="005977A9">
        <w:rPr>
          <w:b/>
        </w:rPr>
        <w:t xml:space="preserve">interrupted* - </w:t>
      </w:r>
      <w:r w:rsidRPr="005977A9">
        <w:t xml:space="preserve">A bizonylat megszakításának tényét közlő kapcsoló </w:t>
      </w:r>
    </w:p>
    <w:p w14:paraId="696DEB94" w14:textId="77777777" w:rsidR="00091302" w:rsidRPr="005977A9" w:rsidRDefault="00091302" w:rsidP="00091302">
      <w:pPr>
        <w:jc w:val="both"/>
        <w:rPr>
          <w:rFonts w:ascii="Calibri" w:eastAsia="Calibri" w:hAnsi="Calibri" w:cs="Calibri"/>
        </w:rPr>
      </w:pPr>
    </w:p>
    <w:p w14:paraId="38F38EC4" w14:textId="77777777" w:rsidR="00091302" w:rsidRPr="005977A9" w:rsidRDefault="00091302" w:rsidP="00091302">
      <w:pPr>
        <w:jc w:val="both"/>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72B8D4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7C340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8A0416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16F93D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2C846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083BA06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728453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7B7A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711555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A7789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6E7A0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09403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50F132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031252E"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086C40DD" w14:textId="77777777" w:rsidR="00091302" w:rsidRPr="00010356" w:rsidRDefault="00091302" w:rsidP="00B97AE5">
      <w:pPr>
        <w:pStyle w:val="Listaszerbekezds"/>
        <w:numPr>
          <w:ilvl w:val="0"/>
          <w:numId w:val="7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3C010805" w14:textId="77777777" w:rsidR="00091302" w:rsidRPr="00010356" w:rsidRDefault="00091302" w:rsidP="00B97AE5">
      <w:pPr>
        <w:pStyle w:val="Listaszerbekezds"/>
        <w:numPr>
          <w:ilvl w:val="0"/>
          <w:numId w:val="75"/>
        </w:numPr>
        <w:spacing w:before="0" w:after="0"/>
        <w:jc w:val="both"/>
        <w:rPr>
          <w:b/>
          <w:lang w:val="pt-BR"/>
        </w:rPr>
      </w:pPr>
      <w:r w:rsidRPr="00010356">
        <w:rPr>
          <w:b/>
          <w:lang w:val="pt-BR"/>
        </w:rPr>
        <w:t xml:space="preserve">documentData </w:t>
      </w:r>
      <w:r w:rsidRPr="00010356">
        <w:rPr>
          <w:lang w:val="pt-BR"/>
        </w:rPr>
        <w:t>- A bizonylatkép megjelenítéséhez szükséges adatok</w:t>
      </w:r>
    </w:p>
    <w:p w14:paraId="0E9D8854" w14:textId="77777777" w:rsidR="00091302" w:rsidRPr="00010356" w:rsidRDefault="00091302" w:rsidP="00B97AE5">
      <w:pPr>
        <w:pStyle w:val="Listaszerbekezds"/>
        <w:numPr>
          <w:ilvl w:val="0"/>
          <w:numId w:val="75"/>
        </w:numPr>
        <w:spacing w:before="0" w:after="0"/>
        <w:jc w:val="both"/>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 A tartalma az e-pénztárgép kimeneti QR-kód képzése fejezetben van kifejtve</w:t>
      </w:r>
    </w:p>
    <w:p w14:paraId="4C83B031" w14:textId="77777777" w:rsidR="00091302" w:rsidRPr="00010356" w:rsidRDefault="00091302" w:rsidP="00091302">
      <w:pPr>
        <w:ind w:left="360"/>
        <w:jc w:val="both"/>
        <w:rPr>
          <w:lang w:val="pt-BR"/>
        </w:rPr>
      </w:pPr>
      <w:r w:rsidRPr="00010356">
        <w:rPr>
          <w:lang w:val="pt-BR"/>
        </w:rPr>
        <w:br/>
        <w:t xml:space="preserve"> </w:t>
      </w:r>
    </w:p>
    <w:p w14:paraId="730B320C"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0F8BE5E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0424801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0752694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F9E168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6ED3CA7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E0ABD0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D01826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DF4048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55F875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1CD7E0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20CF95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9468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67DFE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5F512DA" w14:textId="647A974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35E114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16EAD3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9CE4369"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08FCFE98"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documentData </w:t>
      </w:r>
      <w:r w:rsidRPr="00010356">
        <w:rPr>
          <w:lang w:val="pt-BR"/>
        </w:rPr>
        <w:t>- A bizonylatkép megjelenítéséhez szükséges adatok. Tartalma az összes korábban hozzáadott tétel ellentétes előjelekkel, valamint a lezárás adatszerkezete</w:t>
      </w:r>
    </w:p>
    <w:p w14:paraId="6CBFD2D3" w14:textId="77777777" w:rsidR="00091302" w:rsidRPr="00010356" w:rsidRDefault="00091302" w:rsidP="00B97AE5">
      <w:pPr>
        <w:pStyle w:val="Listaszerbekezds"/>
        <w:numPr>
          <w:ilvl w:val="0"/>
          <w:numId w:val="25"/>
        </w:numPr>
        <w:spacing w:before="0" w:after="0"/>
        <w:jc w:val="both"/>
        <w:rPr>
          <w:lang w:val="pt-BR"/>
        </w:rPr>
      </w:pPr>
      <w:r w:rsidRPr="00010356">
        <w:rPr>
          <w:lang w:val="pt-BR"/>
        </w:rPr>
        <w:t xml:space="preserve">A válaszban érkező többi mező értéke </w:t>
      </w:r>
      <w:r w:rsidRPr="00010356">
        <w:rPr>
          <w:i/>
          <w:lang w:val="pt-BR"/>
        </w:rPr>
        <w:t>null</w:t>
      </w:r>
      <w:r w:rsidRPr="00010356">
        <w:rPr>
          <w:b/>
          <w:i/>
          <w:lang w:val="pt-BR"/>
        </w:rPr>
        <w:t>.</w:t>
      </w:r>
    </w:p>
    <w:p w14:paraId="29BEFCB7" w14:textId="76DF5330" w:rsidR="00B972B6" w:rsidRPr="005977A9" w:rsidRDefault="00B972B6" w:rsidP="00B972B6">
      <w:pPr>
        <w:pStyle w:val="Cmsor3"/>
        <w:rPr>
          <w:lang w:val="en-US"/>
        </w:rPr>
      </w:pPr>
      <w:bookmarkStart w:id="1458" w:name="_Toc195567207"/>
      <w:r>
        <w:t>S</w:t>
      </w:r>
      <w:r w:rsidRPr="005977A9">
        <w:t>zámla</w:t>
      </w:r>
      <w:bookmarkEnd w:id="1458"/>
    </w:p>
    <w:p w14:paraId="1EF1D34C" w14:textId="1DA43E94" w:rsidR="00B972B6" w:rsidRPr="005977A9" w:rsidRDefault="00B972B6" w:rsidP="00B972B6">
      <w:pPr>
        <w:jc w:val="both"/>
        <w:rPr>
          <w:rFonts w:ascii="Calibri" w:eastAsia="Calibri" w:hAnsi="Calibri" w:cs="Calibri"/>
        </w:rPr>
      </w:pPr>
      <w:r w:rsidRPr="005977A9">
        <w:rPr>
          <w:rFonts w:ascii="Calibri" w:eastAsia="Calibri" w:hAnsi="Calibri" w:cs="Calibri"/>
        </w:rPr>
        <w:t xml:space="preserve">A számla tartalmazza a vásárló adatait, a </w:t>
      </w:r>
      <w:r w:rsidR="00576691">
        <w:rPr>
          <w:rFonts w:ascii="Calibri" w:eastAsia="Calibri" w:hAnsi="Calibri" w:cs="Calibri"/>
        </w:rPr>
        <w:t xml:space="preserve"> fizetési határidőt,</w:t>
      </w:r>
      <w:r w:rsidRPr="005977A9">
        <w:rPr>
          <w:rFonts w:ascii="Calibri" w:eastAsia="Calibri" w:hAnsi="Calibri" w:cs="Calibri"/>
        </w:rPr>
        <w:t xml:space="preserve"> a </w:t>
      </w:r>
      <w:r w:rsidR="00B6012E">
        <w:rPr>
          <w:rFonts w:ascii="Calibri" w:eastAsia="Calibri" w:hAnsi="Calibri" w:cs="Calibri"/>
        </w:rPr>
        <w:t>teljesítés dátumát,</w:t>
      </w:r>
      <w:r w:rsidRPr="005977A9">
        <w:rPr>
          <w:rFonts w:ascii="Calibri" w:eastAsia="Calibri" w:hAnsi="Calibri" w:cs="Calibri"/>
        </w:rPr>
        <w:t xml:space="preserve"> a vásárolt áru vagy szolgáltatás leírását, az árakat és a mennyiséget, valamint az összesített összeget. Továbbá csatolhatóak hozzá üzleti vagy egyéb célú egyedi információk is.</w:t>
      </w:r>
    </w:p>
    <w:p w14:paraId="39AC79D7" w14:textId="77777777" w:rsidR="00B972B6" w:rsidRPr="005977A9" w:rsidRDefault="00B972B6" w:rsidP="00B972B6">
      <w:pPr>
        <w:jc w:val="both"/>
        <w:rPr>
          <w:rFonts w:ascii="Calibri" w:eastAsia="Calibri" w:hAnsi="Calibri" w:cs="Calibri"/>
        </w:rPr>
      </w:pPr>
    </w:p>
    <w:p w14:paraId="28CAF171" w14:textId="7F8F7B4F" w:rsidR="00B972B6" w:rsidRPr="005977A9" w:rsidRDefault="00B972B6" w:rsidP="00B972B6">
      <w:pPr>
        <w:jc w:val="both"/>
      </w:pPr>
      <w:r w:rsidRPr="005977A9">
        <w:rPr>
          <w:rFonts w:ascii="Calibri" w:eastAsia="Calibri" w:hAnsi="Calibri" w:cs="Calibri"/>
        </w:rPr>
        <w:t>A</w:t>
      </w:r>
      <w:r w:rsidR="00DD6E8E">
        <w:rPr>
          <w:rFonts w:ascii="Calibri" w:eastAsia="Calibri" w:hAnsi="Calibri" w:cs="Calibri"/>
        </w:rPr>
        <w:t xml:space="preserve"> </w:t>
      </w:r>
      <w:r w:rsidRPr="005977A9">
        <w:rPr>
          <w:rFonts w:ascii="Calibri" w:eastAsia="Calibri" w:hAnsi="Calibri" w:cs="Calibri"/>
        </w:rPr>
        <w:t xml:space="preserve">számla bizonylat elkészítése az alábbi lépésekben történik: </w:t>
      </w:r>
    </w:p>
    <w:p w14:paraId="0C9D48B5" w14:textId="7D61613C" w:rsidR="00B972B6" w:rsidRPr="005977A9" w:rsidRDefault="0080466E" w:rsidP="00B972B6">
      <w:pPr>
        <w:pStyle w:val="Listaszerbekezds"/>
        <w:numPr>
          <w:ilvl w:val="0"/>
          <w:numId w:val="25"/>
        </w:numPr>
        <w:spacing w:before="0" w:after="0"/>
        <w:jc w:val="both"/>
      </w:pPr>
      <w:r>
        <w:t>S</w:t>
      </w:r>
      <w:r w:rsidR="00B972B6" w:rsidRPr="005977A9">
        <w:t xml:space="preserve">zámla létrehozása </w:t>
      </w:r>
    </w:p>
    <w:p w14:paraId="08FAF444" w14:textId="77777777" w:rsidR="00B972B6" w:rsidRPr="005977A9" w:rsidRDefault="00B972B6" w:rsidP="00B972B6">
      <w:pPr>
        <w:pStyle w:val="Listaszerbekezds"/>
        <w:numPr>
          <w:ilvl w:val="0"/>
          <w:numId w:val="25"/>
        </w:numPr>
        <w:spacing w:before="0" w:after="0"/>
        <w:jc w:val="both"/>
      </w:pPr>
      <w:r w:rsidRPr="005977A9">
        <w:t xml:space="preserve">Tetszőleges mennyiségű tétel hozzáadása a bizonylathoz </w:t>
      </w:r>
    </w:p>
    <w:p w14:paraId="1E798423" w14:textId="77777777" w:rsidR="00B972B6" w:rsidRPr="005977A9" w:rsidRDefault="00B972B6" w:rsidP="00B972B6">
      <w:pPr>
        <w:pStyle w:val="Listaszerbekezds"/>
        <w:numPr>
          <w:ilvl w:val="0"/>
          <w:numId w:val="25"/>
        </w:numPr>
        <w:spacing w:before="0" w:after="0"/>
        <w:jc w:val="both"/>
      </w:pPr>
      <w:r w:rsidRPr="005977A9">
        <w:t xml:space="preserve">Bizonylat lezárása fizetési adatok biztosításával </w:t>
      </w:r>
    </w:p>
    <w:p w14:paraId="36CEE55E" w14:textId="77777777" w:rsidR="00B972B6" w:rsidRPr="005977A9" w:rsidRDefault="00B972B6" w:rsidP="00B972B6">
      <w:pPr>
        <w:jc w:val="both"/>
      </w:pPr>
    </w:p>
    <w:p w14:paraId="3A4218E5" w14:textId="77777777" w:rsidR="00B972B6" w:rsidRPr="005977A9" w:rsidRDefault="00B972B6" w:rsidP="00B972B6">
      <w:pPr>
        <w:jc w:val="both"/>
        <w:rPr>
          <w:rFonts w:ascii="Calibri" w:eastAsia="Calibri" w:hAnsi="Calibri" w:cs="Calibri"/>
          <w:color w:val="00000A"/>
        </w:rPr>
      </w:pPr>
      <w:r w:rsidRPr="005977A9">
        <w:rPr>
          <w:rFonts w:ascii="Calibri" w:eastAsia="Calibri" w:hAnsi="Calibri" w:cs="Calibri"/>
          <w:color w:val="00000A"/>
        </w:rPr>
        <w:t xml:space="preserve">Ezeket a lépéseket több egymást követő API hívásban lehet átadni a FAM-nak. </w:t>
      </w:r>
    </w:p>
    <w:p w14:paraId="14C1E98D" w14:textId="77777777" w:rsidR="00B972B6" w:rsidRPr="005977A9" w:rsidRDefault="00B972B6" w:rsidP="00B972B6">
      <w:pPr>
        <w:jc w:val="both"/>
      </w:pPr>
    </w:p>
    <w:p w14:paraId="6E299053" w14:textId="6815C019" w:rsidR="00B972B6" w:rsidRPr="005977A9" w:rsidRDefault="00D15AE0" w:rsidP="00B972B6">
      <w:pPr>
        <w:pStyle w:val="Cmsor4"/>
      </w:pPr>
      <w:r>
        <w:rPr>
          <w:lang w:val="en-US"/>
        </w:rPr>
        <w:t>S</w:t>
      </w:r>
      <w:r w:rsidR="00B972B6" w:rsidRPr="005977A9">
        <w:rPr>
          <w:lang w:val="en-US"/>
        </w:rPr>
        <w:t xml:space="preserve">zámla létrehozása </w:t>
      </w:r>
    </w:p>
    <w:p w14:paraId="4B92B2A4" w14:textId="6EC738DC" w:rsidR="00B972B6" w:rsidRDefault="00B972B6" w:rsidP="00B972B6">
      <w:pPr>
        <w:jc w:val="both"/>
        <w:rPr>
          <w:rFonts w:ascii="Calibri" w:eastAsia="Calibri" w:hAnsi="Calibri" w:cs="Calibri"/>
        </w:rPr>
      </w:pPr>
      <w:r w:rsidRPr="005977A9">
        <w:rPr>
          <w:rFonts w:ascii="Calibri" w:eastAsia="Calibri" w:hAnsi="Calibri" w:cs="Calibri"/>
        </w:rPr>
        <w:t>A</w:t>
      </w:r>
      <w:r w:rsidR="003A44C5">
        <w:rPr>
          <w:rFonts w:ascii="Calibri" w:eastAsia="Calibri" w:hAnsi="Calibri" w:cs="Calibri"/>
        </w:rPr>
        <w:t xml:space="preserve"> s</w:t>
      </w:r>
      <w:r w:rsidRPr="005977A9">
        <w:rPr>
          <w:rFonts w:ascii="Calibri" w:eastAsia="Calibri" w:hAnsi="Calibri" w:cs="Calibri"/>
        </w:rPr>
        <w:t>zámla létrehozása is nyitott adóügyi napon belül lehetséges. A bizonylat létrehozásába beletartozik a</w:t>
      </w:r>
      <w:r w:rsidR="00332ECD">
        <w:rPr>
          <w:rFonts w:ascii="Calibri" w:eastAsia="Calibri" w:hAnsi="Calibri" w:cs="Calibri"/>
        </w:rPr>
        <w:t xml:space="preserve"> </w:t>
      </w:r>
      <w:r w:rsidRPr="005977A9">
        <w:rPr>
          <w:rFonts w:ascii="Calibri" w:eastAsia="Calibri" w:hAnsi="Calibri" w:cs="Calibri"/>
        </w:rPr>
        <w:t>számla adatszerkezetének adatbázisba mentése, a vevő adatainak adatbázisba mentése, valamint a</w:t>
      </w:r>
      <w:r w:rsidR="00332ECD">
        <w:rPr>
          <w:rFonts w:ascii="Calibri" w:eastAsia="Calibri" w:hAnsi="Calibri" w:cs="Calibri"/>
        </w:rPr>
        <w:t xml:space="preserve"> </w:t>
      </w:r>
      <w:r w:rsidRPr="005977A9">
        <w:rPr>
          <w:rFonts w:ascii="Calibri" w:eastAsia="Calibri" w:hAnsi="Calibri" w:cs="Calibri"/>
        </w:rPr>
        <w:t>számla azonosítóinak nyilvántartása az adóügyi napon belül. A</w:t>
      </w:r>
      <w:r w:rsidR="00332ECD">
        <w:rPr>
          <w:rFonts w:ascii="Calibri" w:eastAsia="Calibri" w:hAnsi="Calibri" w:cs="Calibri"/>
        </w:rPr>
        <w:t xml:space="preserve"> </w:t>
      </w:r>
      <w:r w:rsidRPr="005977A9">
        <w:rPr>
          <w:rFonts w:ascii="Calibri" w:eastAsia="Calibri" w:hAnsi="Calibri" w:cs="Calibri"/>
        </w:rPr>
        <w:t xml:space="preserve">számla létrehozása </w:t>
      </w:r>
      <w:r w:rsidR="009054BE">
        <w:rPr>
          <w:rFonts w:ascii="Calibri" w:eastAsia="Calibri" w:hAnsi="Calibri" w:cs="Calibri"/>
        </w:rPr>
        <w:t>szinte</w:t>
      </w:r>
      <w:r w:rsidRPr="005977A9">
        <w:rPr>
          <w:rFonts w:ascii="Calibri" w:eastAsia="Calibri" w:hAnsi="Calibri" w:cs="Calibri"/>
        </w:rPr>
        <w:t xml:space="preserve"> megegyezik a nyugta </w:t>
      </w:r>
      <w:r w:rsidR="00332ECD">
        <w:rPr>
          <w:rFonts w:ascii="Calibri" w:eastAsia="Calibri" w:hAnsi="Calibri" w:cs="Calibri"/>
        </w:rPr>
        <w:t>vagy az egyszerűsített számla</w:t>
      </w:r>
      <w:r w:rsidRPr="005977A9">
        <w:rPr>
          <w:rFonts w:ascii="Calibri" w:eastAsia="Calibri" w:hAnsi="Calibri" w:cs="Calibri"/>
        </w:rPr>
        <w:t xml:space="preserve"> kezelésével, az eltérés</w:t>
      </w:r>
      <w:r w:rsidR="002D0F12">
        <w:rPr>
          <w:rFonts w:ascii="Calibri" w:eastAsia="Calibri" w:hAnsi="Calibri" w:cs="Calibri"/>
        </w:rPr>
        <w:t>eket</w:t>
      </w:r>
      <w:r w:rsidRPr="005977A9">
        <w:rPr>
          <w:rFonts w:ascii="Calibri" w:eastAsia="Calibri" w:hAnsi="Calibri" w:cs="Calibri"/>
        </w:rPr>
        <w:t xml:space="preserve"> a </w:t>
      </w:r>
      <w:r w:rsidR="005A5D08">
        <w:rPr>
          <w:rFonts w:ascii="Calibri" w:eastAsia="Calibri" w:hAnsi="Calibri" w:cs="Calibri"/>
        </w:rPr>
        <w:t>száml</w:t>
      </w:r>
      <w:r w:rsidR="009F06A7">
        <w:rPr>
          <w:rFonts w:ascii="Calibri" w:eastAsia="Calibri" w:hAnsi="Calibri" w:cs="Calibri"/>
        </w:rPr>
        <w:t xml:space="preserve">a specifikus adatok </w:t>
      </w:r>
      <w:r w:rsidRPr="005977A9">
        <w:rPr>
          <w:rFonts w:ascii="Calibri" w:eastAsia="Calibri" w:hAnsi="Calibri" w:cs="Calibri"/>
        </w:rPr>
        <w:t xml:space="preserve">megadása </w:t>
      </w:r>
      <w:r w:rsidR="00717F9E">
        <w:rPr>
          <w:rFonts w:ascii="Calibri" w:eastAsia="Calibri" w:hAnsi="Calibri" w:cs="Calibri"/>
        </w:rPr>
        <w:t>jelenti</w:t>
      </w:r>
      <w:r w:rsidRPr="005977A9">
        <w:rPr>
          <w:rFonts w:ascii="Calibri" w:eastAsia="Calibri" w:hAnsi="Calibri" w:cs="Calibri"/>
        </w:rPr>
        <w:t xml:space="preserve"> a</w:t>
      </w:r>
      <w:r w:rsidR="00BA5F23">
        <w:rPr>
          <w:rFonts w:ascii="Calibri" w:eastAsia="Calibri" w:hAnsi="Calibri" w:cs="Calibri"/>
        </w:rPr>
        <w:t xml:space="preserve"> </w:t>
      </w:r>
      <w:r w:rsidRPr="005977A9">
        <w:rPr>
          <w:rFonts w:ascii="Calibri" w:eastAsia="Calibri" w:hAnsi="Calibri" w:cs="Calibri"/>
        </w:rPr>
        <w:t>számla HTTP kérés</w:t>
      </w:r>
      <w:r w:rsidR="008338CA">
        <w:rPr>
          <w:rFonts w:ascii="Calibri" w:eastAsia="Calibri" w:hAnsi="Calibri" w:cs="Calibri"/>
        </w:rPr>
        <w:t>ei</w:t>
      </w:r>
      <w:r w:rsidRPr="005977A9">
        <w:rPr>
          <w:rFonts w:ascii="Calibri" w:eastAsia="Calibri" w:hAnsi="Calibri" w:cs="Calibri"/>
        </w:rPr>
        <w:t>ben.</w:t>
      </w:r>
    </w:p>
    <w:p w14:paraId="5D89F57C" w14:textId="77777777" w:rsidR="00D23AC9" w:rsidRDefault="00D23AC9" w:rsidP="00B972B6">
      <w:pPr>
        <w:jc w:val="both"/>
        <w:rPr>
          <w:rFonts w:ascii="Calibri" w:eastAsia="Calibri" w:hAnsi="Calibri" w:cs="Calibri"/>
        </w:rPr>
      </w:pPr>
    </w:p>
    <w:p w14:paraId="2280B168" w14:textId="4F903E99" w:rsidR="00D23AC9" w:rsidRPr="005977A9" w:rsidRDefault="00D23AC9" w:rsidP="00D23AC9">
      <w:pPr>
        <w:jc w:val="both"/>
      </w:pPr>
      <w:r w:rsidRPr="005977A9">
        <w:rPr>
          <w:rFonts w:ascii="Calibri" w:eastAsia="Calibri" w:hAnsi="Calibri" w:cs="Calibri"/>
        </w:rPr>
        <w:t xml:space="preserve">A vevő eldöntheti, hogy papír alapú számlát kér-e. Ebben az esetben a billTo invoceType mezőt PAPER-re állítva kell beküldeni. </w:t>
      </w:r>
    </w:p>
    <w:p w14:paraId="5E38D2BA" w14:textId="77777777" w:rsidR="00D23AC9" w:rsidRPr="005977A9" w:rsidRDefault="00D23AC9" w:rsidP="00B972B6">
      <w:pPr>
        <w:jc w:val="both"/>
      </w:pPr>
    </w:p>
    <w:p w14:paraId="313DE93E" w14:textId="77777777" w:rsidR="00B972B6" w:rsidRPr="005977A9" w:rsidRDefault="00B972B6" w:rsidP="00B972B6">
      <w:pPr>
        <w:jc w:val="both"/>
      </w:pPr>
    </w:p>
    <w:p w14:paraId="2F29CEC2" w14:textId="77777777" w:rsidR="00B972B6" w:rsidRPr="00010356" w:rsidRDefault="00B972B6" w:rsidP="00B972B6">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1EDBD25" w14:textId="77777777" w:rsidR="00B972B6" w:rsidRPr="005977A9" w:rsidRDefault="00B972B6" w:rsidP="00B972B6">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487E1805" w14:textId="77777777" w:rsidR="00B972B6" w:rsidRPr="005977A9" w:rsidRDefault="00B972B6" w:rsidP="00B972B6">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86C6118" w14:textId="77777777" w:rsidR="00B972B6" w:rsidRPr="005977A9" w:rsidRDefault="00B972B6" w:rsidP="00B972B6">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60D5910F" w14:textId="4193BDB4" w:rsidR="00B972B6" w:rsidRPr="005977A9" w:rsidRDefault="00B972B6" w:rsidP="00B972B6">
      <w:pPr>
        <w:jc w:val="both"/>
      </w:pPr>
      <w:r w:rsidRPr="005977A9">
        <w:rPr>
          <w:rFonts w:ascii="Calibri" w:eastAsia="Calibri" w:hAnsi="Calibri" w:cs="Calibri"/>
          <w:b/>
        </w:rPr>
        <w:t>Végpont kérés objektuma</w:t>
      </w:r>
      <w:r w:rsidRPr="005977A9">
        <w:rPr>
          <w:rFonts w:ascii="Calibri" w:eastAsia="Calibri" w:hAnsi="Calibri" w:cs="Calibri"/>
        </w:rPr>
        <w:t xml:space="preserve">: DocCreateInvoice (DocCreateRequest leszármazottja) </w:t>
      </w:r>
    </w:p>
    <w:p w14:paraId="7C2AE741" w14:textId="77777777" w:rsidR="00B972B6" w:rsidRPr="00010356" w:rsidRDefault="00B972B6" w:rsidP="00B972B6">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14F69DA7" w14:textId="77777777" w:rsidR="00B972B6" w:rsidRPr="00010356" w:rsidRDefault="00B972B6" w:rsidP="00B972B6">
      <w:pPr>
        <w:jc w:val="both"/>
        <w:rPr>
          <w:lang w:val="pt-BR"/>
        </w:rPr>
      </w:pPr>
      <w:r w:rsidRPr="00010356">
        <w:rPr>
          <w:rFonts w:ascii="Calibri" w:eastAsia="Calibri" w:hAnsi="Calibri" w:cs="Calibri"/>
          <w:lang w:val="pt-BR"/>
        </w:rPr>
        <w:t xml:space="preserve"> </w:t>
      </w:r>
    </w:p>
    <w:p w14:paraId="540ADF04" w14:textId="77777777" w:rsidR="00B972B6" w:rsidRPr="00010356" w:rsidRDefault="00B972B6" w:rsidP="00B972B6">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401A840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446F540" w14:textId="5BE17962"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"@type":"createInvoice",</w:t>
      </w:r>
    </w:p>
    <w:p w14:paraId="413B7EC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6FC188F1" w14:textId="03025429" w:rsidR="007045AE" w:rsidRPr="005977A9" w:rsidRDefault="007045AE" w:rsidP="00B972B6">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fulfillmentDate</w:t>
      </w:r>
      <w:r w:rsidRPr="005977A9">
        <w:rPr>
          <w:rFonts w:ascii="Consolas" w:eastAsia="Consolas" w:hAnsi="Consolas" w:cs="Consolas"/>
          <w:sz w:val="20"/>
          <w:szCs w:val="20"/>
        </w:rPr>
        <w:t>":</w:t>
      </w:r>
      <w:r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4FDB84CC" w14:textId="17378172" w:rsidR="00C80694" w:rsidRDefault="000530D6" w:rsidP="00B972B6">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paymentDue</w:t>
      </w:r>
      <w:r w:rsidRPr="005977A9">
        <w:rPr>
          <w:rFonts w:ascii="Consolas" w:eastAsia="Consolas" w:hAnsi="Consolas" w:cs="Consolas"/>
          <w:sz w:val="20"/>
          <w:szCs w:val="20"/>
        </w:rPr>
        <w:t>":</w:t>
      </w:r>
      <w:r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67D1757C" w14:textId="3D0FABFB" w:rsidR="00502346" w:rsidRDefault="00502346" w:rsidP="00B972B6">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paymentType</w:t>
      </w:r>
      <w:r w:rsidRPr="005977A9">
        <w:rPr>
          <w:rFonts w:ascii="Consolas" w:eastAsia="Consolas" w:hAnsi="Consolas" w:cs="Consolas"/>
          <w:sz w:val="20"/>
          <w:szCs w:val="20"/>
        </w:rPr>
        <w:t>"</w:t>
      </w:r>
      <w:r>
        <w:rPr>
          <w:rFonts w:ascii="Consolas" w:eastAsia="Consolas" w:hAnsi="Consolas" w:cs="Consolas"/>
          <w:sz w:val="20"/>
          <w:szCs w:val="20"/>
        </w:rPr>
        <w:t>:</w:t>
      </w:r>
      <w:r w:rsidRPr="005977A9">
        <w:rPr>
          <w:rFonts w:ascii="Consolas" w:eastAsia="Consolas" w:hAnsi="Consolas" w:cs="Consolas"/>
          <w:sz w:val="20"/>
          <w:szCs w:val="20"/>
        </w:rPr>
        <w:t>"</w:t>
      </w:r>
      <w:r>
        <w:rPr>
          <w:rFonts w:ascii="Consolas" w:eastAsia="Consolas" w:hAnsi="Consolas" w:cs="Consolas"/>
          <w:sz w:val="20"/>
          <w:szCs w:val="20"/>
        </w:rPr>
        <w:t>CASH</w:t>
      </w:r>
      <w:r w:rsidRPr="005977A9">
        <w:rPr>
          <w:rFonts w:ascii="Consolas" w:eastAsia="Consolas" w:hAnsi="Consolas" w:cs="Consolas"/>
          <w:sz w:val="20"/>
          <w:szCs w:val="20"/>
        </w:rPr>
        <w:t>",</w:t>
      </w:r>
    </w:p>
    <w:p w14:paraId="227A782C" w14:textId="21E4569D"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"billTo": { </w:t>
      </w:r>
    </w:p>
    <w:p w14:paraId="4F610374"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57CE605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2351E1D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"addressType": "SIMPLE", </w:t>
      </w:r>
    </w:p>
    <w:p w14:paraId="1751A37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"countryCode": "HU", </w:t>
      </w:r>
    </w:p>
    <w:p w14:paraId="31F9B69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"postCode": "1000", </w:t>
      </w:r>
    </w:p>
    <w:p w14:paraId="53DECA4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2503A0B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"additionalAddressDetail ": "Vas utca 33" </w:t>
      </w:r>
    </w:p>
    <w:p w14:paraId="1739AE4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1ADEAD5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6BAB844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"taxpayerId": "30000003", </w:t>
      </w:r>
    </w:p>
    <w:p w14:paraId="2DFF0DD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"vatCode": "3", </w:t>
      </w:r>
    </w:p>
    <w:p w14:paraId="2CC377E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"countyCode": "33" </w:t>
      </w:r>
    </w:p>
    <w:p w14:paraId="61DACD1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1FB3A8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"communityTaxNumber": null, </w:t>
      </w:r>
    </w:p>
    <w:p w14:paraId="3E01565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"thirdCountryTaxNumber": null,  </w:t>
      </w:r>
    </w:p>
    <w:p w14:paraId="54590BE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"customerVatStatus": "DOMESTIC", </w:t>
      </w:r>
    </w:p>
    <w:p w14:paraId="772AC31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"invoiceType": "ELECTRONIC", </w:t>
      </w:r>
    </w:p>
    <w:p w14:paraId="3E8BDE5E"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"bankAccountNo": "123123123123123123" </w:t>
      </w:r>
    </w:p>
    <w:p w14:paraId="16DE83D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753BE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w:t>
      </w:r>
    </w:p>
    <w:p w14:paraId="3986FFFB" w14:textId="73FA7A04"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w:t>
      </w:r>
      <w:r w:rsidR="004A40AA">
        <w:rPr>
          <w:rFonts w:ascii="Consolas" w:eastAsia="Consolas" w:hAnsi="Consolas" w:cs="Consolas"/>
          <w:sz w:val="20"/>
          <w:szCs w:val="20"/>
        </w:rPr>
        <w:t>Masszázs</w:t>
      </w:r>
      <w:r w:rsidRPr="005977A9">
        <w:rPr>
          <w:rFonts w:ascii="Consolas" w:eastAsia="Consolas" w:hAnsi="Consolas" w:cs="Consolas"/>
          <w:sz w:val="20"/>
          <w:szCs w:val="20"/>
        </w:rPr>
        <w:t>",</w:t>
      </w:r>
    </w:p>
    <w:p w14:paraId="0B17008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43DB74C8" w14:textId="0A3F85DA" w:rsidR="00CF2419"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w:t>
      </w:r>
      <w:r w:rsidR="004A40AA">
        <w:rPr>
          <w:rFonts w:ascii="Consolas" w:eastAsia="Consolas" w:hAnsi="Consolas" w:cs="Consolas"/>
          <w:sz w:val="20"/>
          <w:szCs w:val="20"/>
        </w:rPr>
        <w:t>10000</w:t>
      </w:r>
      <w:r w:rsidRPr="005977A9">
        <w:rPr>
          <w:rFonts w:ascii="Consolas" w:eastAsia="Consolas" w:hAnsi="Consolas" w:cs="Consolas"/>
          <w:sz w:val="20"/>
          <w:szCs w:val="20"/>
        </w:rPr>
        <w:t>",</w:t>
      </w:r>
    </w:p>
    <w:p w14:paraId="2C23C6C3"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738CE8C6" w14:textId="41FEB9CA"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w:t>
      </w:r>
      <w:r w:rsidR="004A40AA">
        <w:rPr>
          <w:rFonts w:ascii="Consolas" w:eastAsia="Consolas" w:hAnsi="Consolas" w:cs="Consolas"/>
          <w:sz w:val="20"/>
          <w:szCs w:val="20"/>
        </w:rPr>
        <w:t>HOUR</w:t>
      </w:r>
      <w:r w:rsidRPr="005977A9">
        <w:rPr>
          <w:rFonts w:ascii="Consolas" w:eastAsia="Consolas" w:hAnsi="Consolas" w:cs="Consolas"/>
          <w:sz w:val="20"/>
          <w:szCs w:val="20"/>
        </w:rPr>
        <w:t>",</w:t>
      </w:r>
    </w:p>
    <w:p w14:paraId="7FCAEE2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214EB87B" w14:textId="1A6F861E" w:rsidR="00FB6BA0"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5BCB1E43" w14:textId="7F23F3D9"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1A54C9C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1CEB90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329D2F8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53358D7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4881AB6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31999B0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CDE65F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AFA949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A223E70" w14:textId="77777777" w:rsidR="00B972B6" w:rsidRPr="005977A9" w:rsidRDefault="00B972B6" w:rsidP="00B972B6">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3EC23EA1"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u w:val="single"/>
        </w:rPr>
        <w:t>Az adatszerkezet mező magyarázata:</w:t>
      </w:r>
    </w:p>
    <w:p w14:paraId="3CE98E90"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sz w:val="20"/>
          <w:szCs w:val="20"/>
        </w:rPr>
        <w:t>* Megadása kötelező</w:t>
      </w:r>
    </w:p>
    <w:p w14:paraId="670F0F9D" w14:textId="4378DEF3" w:rsidR="00B972B6" w:rsidRPr="005977A9" w:rsidRDefault="00B972B6" w:rsidP="00B972B6">
      <w:pPr>
        <w:pStyle w:val="Listaszerbekezds"/>
        <w:numPr>
          <w:ilvl w:val="0"/>
          <w:numId w:val="72"/>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(=createInvoice)</w:t>
      </w:r>
    </w:p>
    <w:p w14:paraId="47D6EA0E" w14:textId="77777777" w:rsidR="00B972B6" w:rsidRPr="005977A9" w:rsidRDefault="00B972B6" w:rsidP="00B972B6">
      <w:pPr>
        <w:pStyle w:val="Listaszerbekezds"/>
        <w:numPr>
          <w:ilvl w:val="0"/>
          <w:numId w:val="72"/>
        </w:numPr>
        <w:spacing w:before="0" w:after="0"/>
        <w:jc w:val="both"/>
      </w:pPr>
      <w:r w:rsidRPr="005977A9">
        <w:rPr>
          <w:b/>
        </w:rPr>
        <w:t>systemId*</w:t>
      </w:r>
      <w:r w:rsidRPr="005977A9">
        <w:t xml:space="preserve"> - A FAM példányt azonosító egyedi azonosító (AP szám) </w:t>
      </w:r>
    </w:p>
    <w:p w14:paraId="1FD93AAC" w14:textId="0F0DF702" w:rsidR="007045AE" w:rsidRDefault="007045AE" w:rsidP="007045AE">
      <w:pPr>
        <w:pStyle w:val="Listaszerbekezds"/>
        <w:numPr>
          <w:ilvl w:val="0"/>
          <w:numId w:val="72"/>
        </w:numPr>
        <w:spacing w:before="0" w:after="0"/>
        <w:jc w:val="both"/>
      </w:pPr>
      <w:r>
        <w:rPr>
          <w:b/>
        </w:rPr>
        <w:t>fulfillmentDate</w:t>
      </w:r>
      <w:r w:rsidR="000F0670">
        <w:rPr>
          <w:b/>
        </w:rPr>
        <w:t>*</w:t>
      </w:r>
      <w:r w:rsidRPr="005977A9">
        <w:t xml:space="preserve"> </w:t>
      </w:r>
      <w:r>
        <w:t>–</w:t>
      </w:r>
      <w:r w:rsidRPr="005977A9">
        <w:t xml:space="preserve"> </w:t>
      </w:r>
      <w:r>
        <w:t>Teljesítési dátum</w:t>
      </w:r>
      <w:r w:rsidR="00201AB3">
        <w:t xml:space="preserve">, amennyiben </w:t>
      </w:r>
      <w:r w:rsidR="00201AB3" w:rsidRPr="00010356">
        <w:rPr>
          <w:i/>
          <w:iCs/>
        </w:rPr>
        <w:t>null</w:t>
      </w:r>
      <w:r w:rsidR="00201AB3">
        <w:t xml:space="preserve"> értékkel kerül beküldésre</w:t>
      </w:r>
      <w:r w:rsidR="00B746CF">
        <w:t>, úgy</w:t>
      </w:r>
      <w:r w:rsidR="00BA616E">
        <w:t xml:space="preserve"> az adóügyi nap dátumát </w:t>
      </w:r>
      <w:r w:rsidR="0091047F">
        <w:t>örökli meg</w:t>
      </w:r>
    </w:p>
    <w:p w14:paraId="47EE07AB" w14:textId="474AA99F" w:rsidR="000530D6" w:rsidRDefault="000530D6" w:rsidP="000530D6">
      <w:pPr>
        <w:pStyle w:val="Listaszerbekezds"/>
        <w:numPr>
          <w:ilvl w:val="0"/>
          <w:numId w:val="72"/>
        </w:numPr>
        <w:spacing w:before="0" w:after="0"/>
        <w:jc w:val="both"/>
      </w:pPr>
      <w:r>
        <w:rPr>
          <w:b/>
        </w:rPr>
        <w:t>paymentDue</w:t>
      </w:r>
      <w:r w:rsidR="000F0670">
        <w:rPr>
          <w:b/>
        </w:rPr>
        <w:t>*</w:t>
      </w:r>
      <w:r w:rsidRPr="005977A9">
        <w:t xml:space="preserve"> </w:t>
      </w:r>
      <w:r>
        <w:t>–</w:t>
      </w:r>
      <w:r w:rsidRPr="005977A9">
        <w:t xml:space="preserve"> </w:t>
      </w:r>
      <w:r w:rsidR="00910684">
        <w:t>Fizetési határidő</w:t>
      </w:r>
      <w:r w:rsidR="0091047F">
        <w:t xml:space="preserve">, amennyiben </w:t>
      </w:r>
      <w:r w:rsidR="0091047F" w:rsidRPr="00620490">
        <w:rPr>
          <w:i/>
          <w:iCs/>
        </w:rPr>
        <w:t>null</w:t>
      </w:r>
      <w:r w:rsidR="0091047F">
        <w:t xml:space="preserve"> értékkel kerül beküldésre, úgy az adóügyi nap dátumát örökli meg</w:t>
      </w:r>
    </w:p>
    <w:p w14:paraId="47DD9E90" w14:textId="165A2111" w:rsidR="008C41D1" w:rsidRDefault="008C41D1" w:rsidP="008C41D1">
      <w:pPr>
        <w:pStyle w:val="Listaszerbekezds"/>
        <w:numPr>
          <w:ilvl w:val="0"/>
          <w:numId w:val="72"/>
        </w:numPr>
        <w:spacing w:before="0" w:after="0"/>
        <w:jc w:val="both"/>
      </w:pPr>
      <w:r>
        <w:rPr>
          <w:b/>
        </w:rPr>
        <w:t>paymentType</w:t>
      </w:r>
      <w:r w:rsidR="000F0670">
        <w:rPr>
          <w:b/>
        </w:rPr>
        <w:t>*</w:t>
      </w:r>
      <w:r>
        <w:rPr>
          <w:b/>
        </w:rPr>
        <w:t xml:space="preserve"> </w:t>
      </w:r>
      <w:r>
        <w:t>– Fizetés módja</w:t>
      </w:r>
    </w:p>
    <w:p w14:paraId="1C18DCFF" w14:textId="77777777" w:rsidR="008C41D1" w:rsidRDefault="008C41D1" w:rsidP="00EA6091">
      <w:pPr>
        <w:pStyle w:val="Listaszerbekezds"/>
        <w:numPr>
          <w:ilvl w:val="1"/>
          <w:numId w:val="72"/>
        </w:numPr>
        <w:spacing w:before="0" w:after="0"/>
        <w:jc w:val="both"/>
      </w:pPr>
      <w:r>
        <w:rPr>
          <w:b/>
        </w:rPr>
        <w:t xml:space="preserve">CASH </w:t>
      </w:r>
      <w:r>
        <w:t>– Készpénzes fizetési mód</w:t>
      </w:r>
    </w:p>
    <w:p w14:paraId="00E2DE95" w14:textId="77777777" w:rsidR="008C41D1" w:rsidRPr="00A27C02" w:rsidRDefault="008C41D1" w:rsidP="008C41D1">
      <w:pPr>
        <w:pStyle w:val="Listaszerbekezds"/>
        <w:numPr>
          <w:ilvl w:val="1"/>
          <w:numId w:val="72"/>
        </w:numPr>
        <w:spacing w:before="0" w:after="0"/>
        <w:jc w:val="both"/>
        <w:rPr>
          <w:color w:val="auto"/>
        </w:rPr>
      </w:pPr>
      <w:r>
        <w:rPr>
          <w:b/>
        </w:rPr>
        <w:t xml:space="preserve">WIRE_TRANSFER </w:t>
      </w:r>
      <w:r>
        <w:t>– Átutalásos fizetési mód</w:t>
      </w:r>
    </w:p>
    <w:p w14:paraId="1ADDE3C5" w14:textId="77777777" w:rsidR="00B972B6" w:rsidRPr="005977A9" w:rsidRDefault="00B972B6" w:rsidP="00B972B6">
      <w:pPr>
        <w:pStyle w:val="Listaszerbekezds"/>
        <w:numPr>
          <w:ilvl w:val="0"/>
          <w:numId w:val="72"/>
        </w:numPr>
        <w:spacing w:before="0" w:after="0"/>
        <w:jc w:val="both"/>
      </w:pPr>
      <w:r w:rsidRPr="005977A9">
        <w:rPr>
          <w:b/>
        </w:rPr>
        <w:t>billTo</w:t>
      </w:r>
      <w:r w:rsidRPr="005977A9">
        <w:t>* - A vevő adatai , adatszerkezetét a billTo – Vevő adatai fejezet fejti ki</w:t>
      </w:r>
    </w:p>
    <w:p w14:paraId="4D77B762" w14:textId="77777777" w:rsidR="00B972B6" w:rsidRPr="005977A9" w:rsidRDefault="00B972B6" w:rsidP="00B972B6">
      <w:pPr>
        <w:ind w:left="1080"/>
      </w:pPr>
      <w:r w:rsidRPr="005977A9">
        <w:rPr>
          <w:rFonts w:eastAsia="Calibri"/>
        </w:rPr>
        <w:t xml:space="preserve"> </w:t>
      </w:r>
    </w:p>
    <w:p w14:paraId="04C31AFF" w14:textId="77777777" w:rsidR="00B972B6" w:rsidRPr="005977A9" w:rsidRDefault="00B972B6" w:rsidP="00B972B6">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4BEF6DC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B53F7B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1F51E6D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2411A005"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"fiscalDayNo": 1,</w:t>
      </w:r>
    </w:p>
    <w:p w14:paraId="5334B875"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"documentId": 1,</w:t>
      </w:r>
    </w:p>
    <w:p w14:paraId="289535C6" w14:textId="25F801A1" w:rsidR="00B972B6" w:rsidRPr="00010356" w:rsidRDefault="00B972B6" w:rsidP="35ED4BB7">
      <w:pPr>
        <w:shd w:val="clear" w:color="auto" w:fill="F2F2F2" w:themeFill="background1" w:themeFillShade="F2"/>
        <w:jc w:val="both"/>
        <w:rPr>
          <w:rFonts w:ascii="Consolas" w:eastAsia="Consolas" w:hAnsi="Consolas" w:cs="Consolas"/>
          <w:sz w:val="20"/>
          <w:szCs w:val="20"/>
        </w:rPr>
      </w:pPr>
      <w:r w:rsidRPr="6420978B">
        <w:rPr>
          <w:rFonts w:ascii="Consolas" w:eastAsia="Consolas" w:hAnsi="Consolas" w:cs="Consolas"/>
          <w:sz w:val="20"/>
          <w:szCs w:val="20"/>
        </w:rPr>
        <w:t xml:space="preserve">    "docTotal</w:t>
      </w:r>
      <w:r w:rsidR="00BE01E9" w:rsidRPr="6420978B">
        <w:rPr>
          <w:rFonts w:ascii="Consolas" w:eastAsia="Consolas" w:hAnsi="Consolas" w:cs="Consolas"/>
          <w:sz w:val="20"/>
          <w:szCs w:val="20"/>
        </w:rPr>
        <w:t>Net</w:t>
      </w:r>
      <w:r w:rsidRPr="6420978B">
        <w:rPr>
          <w:rFonts w:ascii="Consolas" w:eastAsia="Consolas" w:hAnsi="Consolas" w:cs="Consolas"/>
          <w:sz w:val="20"/>
          <w:szCs w:val="20"/>
        </w:rPr>
        <w:t>":, "</w:t>
      </w:r>
      <w:r w:rsidR="00570459" w:rsidRPr="6420978B">
        <w:rPr>
          <w:rFonts w:ascii="Consolas" w:eastAsia="Consolas" w:hAnsi="Consolas" w:cs="Consolas"/>
          <w:sz w:val="20"/>
          <w:szCs w:val="20"/>
        </w:rPr>
        <w:t>10000</w:t>
      </w:r>
      <w:r w:rsidRPr="6420978B">
        <w:rPr>
          <w:rFonts w:ascii="Consolas" w:eastAsia="Consolas" w:hAnsi="Consolas" w:cs="Consolas"/>
          <w:sz w:val="20"/>
          <w:szCs w:val="20"/>
        </w:rPr>
        <w:t>.00",</w:t>
      </w:r>
    </w:p>
    <w:p w14:paraId="66404A1F" w14:textId="4CAD9F42" w:rsidR="001D0714" w:rsidRPr="00010356" w:rsidRDefault="001D0714" w:rsidP="2F91A4D1">
      <w:pPr>
        <w:shd w:val="clear" w:color="auto" w:fill="F2F2F2" w:themeFill="background1" w:themeFillShade="F2"/>
        <w:jc w:val="both"/>
        <w:rPr>
          <w:rFonts w:ascii="Consolas" w:eastAsia="Consolas" w:hAnsi="Consolas" w:cs="Consolas"/>
          <w:sz w:val="20"/>
          <w:szCs w:val="20"/>
        </w:rPr>
      </w:pPr>
      <w:r w:rsidRPr="2F91A4D1">
        <w:rPr>
          <w:rFonts w:ascii="Consolas" w:eastAsia="Consolas" w:hAnsi="Consolas" w:cs="Consolas"/>
          <w:sz w:val="20"/>
          <w:szCs w:val="20"/>
          <w:lang w:val="pt-BR"/>
        </w:rPr>
        <w:t xml:space="preserve">    "docTotal":, "12700.00",</w:t>
      </w:r>
    </w:p>
    <w:p w14:paraId="58FEEB62" w14:textId="58C30640" w:rsidR="001D0714" w:rsidRPr="00010356" w:rsidRDefault="001D0714" w:rsidP="2F91A4D1">
      <w:pPr>
        <w:shd w:val="clear" w:color="auto" w:fill="F2F2F2" w:themeFill="background1" w:themeFillShade="F2"/>
        <w:jc w:val="both"/>
        <w:rPr>
          <w:rFonts w:ascii="Consolas" w:eastAsia="Consolas" w:hAnsi="Consolas" w:cs="Consolas"/>
          <w:sz w:val="20"/>
          <w:szCs w:val="20"/>
        </w:rPr>
      </w:pPr>
      <w:r w:rsidRPr="2F91A4D1">
        <w:rPr>
          <w:rFonts w:ascii="Consolas" w:eastAsia="Consolas" w:hAnsi="Consolas" w:cs="Consolas"/>
          <w:sz w:val="20"/>
          <w:szCs w:val="20"/>
          <w:lang w:val="pt-BR"/>
        </w:rPr>
        <w:t xml:space="preserve">    "docT</w:t>
      </w:r>
      <w:r w:rsidR="00BE01E9" w:rsidRPr="2F91A4D1">
        <w:rPr>
          <w:rFonts w:ascii="Consolas" w:eastAsia="Consolas" w:hAnsi="Consolas" w:cs="Consolas"/>
          <w:sz w:val="20"/>
          <w:szCs w:val="20"/>
          <w:lang w:val="pt-BR"/>
        </w:rPr>
        <w:t>ax</w:t>
      </w:r>
      <w:r w:rsidRPr="2F91A4D1">
        <w:rPr>
          <w:rFonts w:ascii="Consolas" w:eastAsia="Consolas" w:hAnsi="Consolas" w:cs="Consolas"/>
          <w:sz w:val="20"/>
          <w:szCs w:val="20"/>
          <w:lang w:val="pt-BR"/>
        </w:rPr>
        <w:t>":, "2700.00",</w:t>
      </w:r>
    </w:p>
    <w:p w14:paraId="7F3CBB87" w14:textId="041FF4CC"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57F318A3"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240502F4"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"docCreate",</w:t>
      </w:r>
    </w:p>
    <w:p w14:paraId="6F4F0708"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5CDA72E"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D93717D"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1C75CA30"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DDA5DFD"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D54A8D8" w14:textId="77777777" w:rsidR="00B972B6" w:rsidRPr="00010356" w:rsidRDefault="00B972B6" w:rsidP="00B972B6">
      <w:pPr>
        <w:shd w:val="clear" w:color="auto" w:fill="F2F2F2" w:themeFill="background1" w:themeFillShade="F2"/>
        <w:jc w:val="both"/>
        <w:rPr>
          <w:rFonts w:ascii="Calibri" w:eastAsia="Calibri" w:hAnsi="Calibri" w:cs="Calibri"/>
          <w:sz w:val="20"/>
          <w:szCs w:val="20"/>
          <w:lang w:val="pt-BR"/>
        </w:rPr>
      </w:pPr>
      <w:r w:rsidRPr="00010356">
        <w:rPr>
          <w:rFonts w:ascii="Consolas" w:eastAsia="Consolas" w:hAnsi="Consolas" w:cs="Consolas"/>
          <w:sz w:val="20"/>
          <w:szCs w:val="20"/>
          <w:lang w:val="pt-BR"/>
        </w:rPr>
        <w:t>}</w:t>
      </w:r>
    </w:p>
    <w:p w14:paraId="63DE6313" w14:textId="77777777" w:rsidR="00B972B6" w:rsidRPr="00010356" w:rsidRDefault="00B972B6" w:rsidP="00B972B6">
      <w:pPr>
        <w:jc w:val="both"/>
        <w:rPr>
          <w:lang w:val="pt-BR"/>
        </w:rPr>
      </w:pPr>
      <w:r w:rsidRPr="00010356">
        <w:rPr>
          <w:rFonts w:ascii="Calibri" w:eastAsia="Calibri" w:hAnsi="Calibri" w:cs="Calibri"/>
          <w:lang w:val="pt-BR"/>
        </w:rPr>
        <w:t xml:space="preserve">Az adatszerkezet mező magyarázata: </w:t>
      </w:r>
    </w:p>
    <w:p w14:paraId="658BAC70" w14:textId="77777777" w:rsidR="00B972B6" w:rsidRPr="00010356" w:rsidRDefault="00B972B6" w:rsidP="00B972B6">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3A632B0A" w14:textId="7F9B2D8D" w:rsidR="00B972B6" w:rsidRPr="00010356" w:rsidRDefault="00B972B6" w:rsidP="00B972B6">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számla egyedi azonosítója</w:t>
      </w:r>
    </w:p>
    <w:p w14:paraId="0976FD1F" w14:textId="1FB73895" w:rsidR="00B972B6" w:rsidRPr="005977A9" w:rsidRDefault="00B972B6" w:rsidP="00B972B6">
      <w:pPr>
        <w:pStyle w:val="Listaszerbekezds"/>
        <w:numPr>
          <w:ilvl w:val="0"/>
          <w:numId w:val="25"/>
        </w:numPr>
        <w:spacing w:before="0" w:after="0"/>
        <w:jc w:val="both"/>
      </w:pPr>
      <w:r w:rsidRPr="005977A9">
        <w:rPr>
          <w:b/>
        </w:rPr>
        <w:t>docTotal</w:t>
      </w:r>
      <w:r w:rsidR="00FE2E7D">
        <w:rPr>
          <w:b/>
        </w:rPr>
        <w:t>Net</w:t>
      </w:r>
      <w:r w:rsidRPr="005977A9">
        <w:t xml:space="preserve"> - A bizonylat aktuális </w:t>
      </w:r>
      <w:r w:rsidR="00FE2E7D">
        <w:t xml:space="preserve">nettó </w:t>
      </w:r>
      <w:r w:rsidRPr="005977A9">
        <w:t>végöszege</w:t>
      </w:r>
    </w:p>
    <w:p w14:paraId="55E5D629" w14:textId="54FA5048" w:rsidR="00FE2E7D" w:rsidRDefault="00FE2E7D" w:rsidP="00FE2E7D">
      <w:pPr>
        <w:pStyle w:val="Listaszerbekezds"/>
        <w:numPr>
          <w:ilvl w:val="0"/>
          <w:numId w:val="25"/>
        </w:numPr>
        <w:spacing w:before="0" w:after="0"/>
        <w:jc w:val="both"/>
      </w:pPr>
      <w:r w:rsidRPr="005977A9">
        <w:rPr>
          <w:b/>
        </w:rPr>
        <w:t>docTotal</w:t>
      </w:r>
      <w:r>
        <w:rPr>
          <w:b/>
        </w:rPr>
        <w:t>Net</w:t>
      </w:r>
      <w:r w:rsidRPr="005977A9">
        <w:t xml:space="preserve"> - A bizonylat aktuális </w:t>
      </w:r>
      <w:r>
        <w:t xml:space="preserve">bruttó </w:t>
      </w:r>
      <w:r w:rsidRPr="005977A9">
        <w:t>végöszege</w:t>
      </w:r>
    </w:p>
    <w:p w14:paraId="0DD48106" w14:textId="7F2F8729" w:rsidR="00FE2E7D" w:rsidRPr="00010356" w:rsidRDefault="00FE2E7D" w:rsidP="00FE2E7D">
      <w:pPr>
        <w:pStyle w:val="Listaszerbekezds"/>
        <w:numPr>
          <w:ilvl w:val="0"/>
          <w:numId w:val="25"/>
        </w:numPr>
        <w:spacing w:before="0" w:after="0"/>
        <w:jc w:val="both"/>
        <w:rPr>
          <w:lang w:val="pt-BR"/>
        </w:rPr>
      </w:pPr>
      <w:r w:rsidRPr="00010356">
        <w:rPr>
          <w:b/>
          <w:lang w:val="pt-BR"/>
        </w:rPr>
        <w:t>docTax</w:t>
      </w:r>
      <w:r w:rsidRPr="00010356">
        <w:rPr>
          <w:lang w:val="pt-BR"/>
        </w:rPr>
        <w:t xml:space="preserve"> - A bizonylat aktuális </w:t>
      </w:r>
      <w:r w:rsidR="004740EC" w:rsidRPr="00010356">
        <w:rPr>
          <w:lang w:val="pt-BR"/>
        </w:rPr>
        <w:t>áfa értéke</w:t>
      </w:r>
    </w:p>
    <w:p w14:paraId="34D9439D" w14:textId="77777777" w:rsidR="00B972B6" w:rsidRPr="00010356" w:rsidRDefault="00B972B6" w:rsidP="00B972B6">
      <w:pPr>
        <w:pStyle w:val="Listaszerbekezds"/>
        <w:numPr>
          <w:ilvl w:val="0"/>
          <w:numId w:val="25"/>
        </w:numPr>
        <w:spacing w:before="0" w:after="0"/>
        <w:jc w:val="both"/>
        <w:rPr>
          <w:b/>
          <w:lang w:val="pt-BR"/>
        </w:rPr>
      </w:pPr>
      <w:r w:rsidRPr="00010356">
        <w:rPr>
          <w:b/>
          <w:lang w:val="pt-BR"/>
        </w:rPr>
        <w:t>documentData</w:t>
      </w:r>
      <w:r w:rsidRPr="00010356">
        <w:rPr>
          <w:lang w:val="pt-BR"/>
        </w:rPr>
        <w:t xml:space="preserve"> - A bizonylatkép megjelenítéséhez szükséges adatok</w:t>
      </w:r>
    </w:p>
    <w:p w14:paraId="0B1AD2C9" w14:textId="77777777" w:rsidR="00086CED" w:rsidRPr="00010356" w:rsidRDefault="00086CED" w:rsidP="00010356">
      <w:pPr>
        <w:jc w:val="both"/>
        <w:rPr>
          <w:b/>
          <w:lang w:val="pt-BR"/>
        </w:rPr>
      </w:pPr>
    </w:p>
    <w:p w14:paraId="0E039E1A" w14:textId="77777777" w:rsidR="00B972B6" w:rsidRPr="005977A9" w:rsidRDefault="00B972B6" w:rsidP="00B972B6">
      <w:pPr>
        <w:pStyle w:val="Cmsor4"/>
      </w:pPr>
      <w:r w:rsidRPr="005977A9">
        <w:rPr>
          <w:lang w:val="en-US"/>
        </w:rPr>
        <w:t xml:space="preserve">Tétel hozzáadása </w:t>
      </w:r>
    </w:p>
    <w:p w14:paraId="3BD50A89" w14:textId="2C5E416D" w:rsidR="00B972B6" w:rsidRPr="00010356" w:rsidRDefault="00B972B6" w:rsidP="00B972B6">
      <w:pPr>
        <w:jc w:val="both"/>
        <w:rPr>
          <w:lang w:val="hu-HU"/>
        </w:rPr>
      </w:pPr>
      <w:r w:rsidRPr="00010356">
        <w:rPr>
          <w:rFonts w:ascii="Calibri" w:eastAsia="Calibri" w:hAnsi="Calibri" w:cs="Calibri"/>
          <w:lang w:val="hu-HU"/>
        </w:rPr>
        <w:t xml:space="preserve">A megnyitott </w:t>
      </w:r>
      <w:r w:rsidR="00AD223F" w:rsidRPr="00010356">
        <w:rPr>
          <w:rFonts w:ascii="Calibri" w:eastAsia="Calibri" w:hAnsi="Calibri" w:cs="Calibri"/>
          <w:lang w:val="hu-HU"/>
        </w:rPr>
        <w:t xml:space="preserve">számlához </w:t>
      </w:r>
      <w:r w:rsidRPr="00010356">
        <w:rPr>
          <w:rFonts w:ascii="Calibri" w:eastAsia="Calibri" w:hAnsi="Calibri" w:cs="Calibri"/>
          <w:lang w:val="hu-HU"/>
        </w:rPr>
        <w:t>tetszőleges mennyiségű tételt lehet regisztrálni. A tételek hozzáadása során a FAM adatbázisba menti a tétel adatszerkezetét, elvégzi a megfelelő aritmetikai kalkulációkat, valamint inkrementálja a</w:t>
      </w:r>
      <w:r w:rsidR="000730E6" w:rsidRPr="00010356">
        <w:rPr>
          <w:rFonts w:ascii="Calibri" w:eastAsia="Calibri" w:hAnsi="Calibri" w:cs="Calibri"/>
          <w:lang w:val="hu-HU"/>
        </w:rPr>
        <w:t xml:space="preserve"> </w:t>
      </w:r>
      <w:r w:rsidRPr="00010356">
        <w:rPr>
          <w:rFonts w:ascii="Calibri" w:eastAsia="Calibri" w:hAnsi="Calibri" w:cs="Calibri"/>
          <w:lang w:val="hu-HU"/>
        </w:rPr>
        <w:t>számla belső számlálóit.</w:t>
      </w:r>
    </w:p>
    <w:p w14:paraId="7702015C" w14:textId="77777777" w:rsidR="00B972B6" w:rsidRPr="00010356" w:rsidRDefault="00B972B6" w:rsidP="00B972B6">
      <w:pPr>
        <w:jc w:val="both"/>
        <w:rPr>
          <w:lang w:val="hu-HU"/>
        </w:rPr>
      </w:pPr>
    </w:p>
    <w:p w14:paraId="22FB0D3A" w14:textId="77777777" w:rsidR="00B972B6" w:rsidRPr="00010356" w:rsidRDefault="00B972B6" w:rsidP="00B972B6">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43725A4" w14:textId="77777777" w:rsidR="00B972B6" w:rsidRPr="005977A9" w:rsidRDefault="00B972B6" w:rsidP="00B972B6">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22ABC791" w14:textId="77777777" w:rsidR="00B972B6" w:rsidRPr="005977A9" w:rsidRDefault="00B972B6" w:rsidP="00B972B6">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313C7FD" w14:textId="77777777" w:rsidR="00B972B6" w:rsidRPr="005977A9" w:rsidRDefault="00B972B6" w:rsidP="00B972B6">
      <w:pPr>
        <w:jc w:val="both"/>
      </w:pPr>
      <w:r w:rsidRPr="005977A9">
        <w:rPr>
          <w:rFonts w:ascii="Calibri" w:eastAsia="Calibri" w:hAnsi="Calibri" w:cs="Calibri"/>
          <w:b/>
        </w:rPr>
        <w:t>Végpont URL</w:t>
      </w:r>
      <w:r w:rsidRPr="005977A9">
        <w:rPr>
          <w:rFonts w:ascii="Calibri" w:eastAsia="Calibri" w:hAnsi="Calibri" w:cs="Calibri"/>
        </w:rPr>
        <w:t xml:space="preserve">: /doc/add-item </w:t>
      </w:r>
    </w:p>
    <w:p w14:paraId="18EC053C" w14:textId="3700B369" w:rsidR="00B972B6" w:rsidRPr="005977A9" w:rsidRDefault="00B972B6" w:rsidP="00B972B6">
      <w:pPr>
        <w:jc w:val="both"/>
      </w:pPr>
      <w:r w:rsidRPr="005977A9">
        <w:rPr>
          <w:rFonts w:ascii="Calibri" w:eastAsia="Calibri" w:hAnsi="Calibri" w:cs="Calibri"/>
          <w:b/>
        </w:rPr>
        <w:t>Végpont kérés objektuma</w:t>
      </w:r>
      <w:r w:rsidRPr="005977A9">
        <w:rPr>
          <w:rFonts w:ascii="Calibri" w:eastAsia="Calibri" w:hAnsi="Calibri" w:cs="Calibri"/>
        </w:rPr>
        <w:t xml:space="preserve">: AddInvoiceItemRequest - tétel hozzáadása esetén  (AddItemRequest leszármazottai) </w:t>
      </w:r>
    </w:p>
    <w:p w14:paraId="31919DD9" w14:textId="77777777" w:rsidR="00B972B6" w:rsidRPr="005977A9" w:rsidRDefault="00B972B6" w:rsidP="00B972B6">
      <w:pPr>
        <w:jc w:val="both"/>
      </w:pPr>
      <w:r w:rsidRPr="005977A9">
        <w:rPr>
          <w:rFonts w:ascii="Calibri" w:eastAsia="Calibri" w:hAnsi="Calibri" w:cs="Calibri"/>
          <w:b/>
        </w:rPr>
        <w:t>Végpont válasz objektumai</w:t>
      </w:r>
      <w:r w:rsidRPr="005977A9">
        <w:rPr>
          <w:rFonts w:ascii="Calibri" w:eastAsia="Calibri" w:hAnsi="Calibri" w:cs="Calibri"/>
        </w:rPr>
        <w:t>: AddItemDocumentResponse</w:t>
      </w:r>
    </w:p>
    <w:p w14:paraId="3A615983" w14:textId="77777777" w:rsidR="00B972B6" w:rsidRPr="005977A9" w:rsidRDefault="00B972B6" w:rsidP="00B972B6">
      <w:pPr>
        <w:jc w:val="both"/>
      </w:pPr>
    </w:p>
    <w:p w14:paraId="43B3BB99" w14:textId="77777777" w:rsidR="00B972B6" w:rsidRPr="005977A9" w:rsidRDefault="00B972B6" w:rsidP="00B972B6">
      <w:pPr>
        <w:jc w:val="both"/>
        <w:rPr>
          <w:rFonts w:ascii="Calibri" w:eastAsia="Calibri" w:hAnsi="Calibri" w:cs="Calibri"/>
        </w:rPr>
      </w:pPr>
      <w:r w:rsidRPr="005977A9">
        <w:rPr>
          <w:rFonts w:ascii="Calibri" w:eastAsia="Calibri" w:hAnsi="Calibri" w:cs="Calibri"/>
          <w:b/>
        </w:rPr>
        <w:t>Kérés adatszerkezete tétel hozzáadása esetén</w:t>
      </w:r>
    </w:p>
    <w:p w14:paraId="6130C195"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67F6BA3" w14:textId="30EFA18E"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"addInvoiceItem",</w:t>
      </w:r>
    </w:p>
    <w:p w14:paraId="0151256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113D9E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119C0AD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rPr>
        <w:t xml:space="preserve">   </w:t>
      </w:r>
      <w:r w:rsidRPr="005977A9">
        <w:rPr>
          <w:rFonts w:ascii="Consolas" w:eastAsia="Consolas" w:hAnsi="Consolas" w:cs="Consolas"/>
          <w:sz w:val="20"/>
          <w:szCs w:val="20"/>
        </w:rPr>
        <w:t>"receiptItems":[{</w:t>
      </w:r>
    </w:p>
    <w:p w14:paraId="15D42DDD" w14:textId="7BF60ABF" w:rsidR="00065CF8" w:rsidRPr="005977A9" w:rsidRDefault="00B972B6"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w:t>
      </w:r>
      <w:r w:rsidR="00065CF8">
        <w:rPr>
          <w:rFonts w:ascii="Consolas" w:eastAsia="Consolas" w:hAnsi="Consolas" w:cs="Consolas"/>
          <w:sz w:val="20"/>
          <w:szCs w:val="20"/>
        </w:rPr>
        <w:t>Masszázs</w:t>
      </w:r>
      <w:r w:rsidR="009C3A86">
        <w:rPr>
          <w:rFonts w:ascii="Consolas" w:eastAsia="Consolas" w:hAnsi="Consolas" w:cs="Consolas"/>
          <w:sz w:val="20"/>
          <w:szCs w:val="20"/>
        </w:rPr>
        <w:t xml:space="preserve"> olaj</w:t>
      </w:r>
      <w:r w:rsidR="00065CF8" w:rsidRPr="005977A9">
        <w:rPr>
          <w:rFonts w:ascii="Consolas" w:eastAsia="Consolas" w:hAnsi="Consolas" w:cs="Consolas"/>
          <w:sz w:val="20"/>
          <w:szCs w:val="20"/>
        </w:rPr>
        <w:t>",</w:t>
      </w:r>
    </w:p>
    <w:p w14:paraId="07F02632"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22F5F467" w14:textId="74159954"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w:t>
      </w:r>
      <w:r w:rsidR="009C3A86">
        <w:rPr>
          <w:rFonts w:ascii="Consolas" w:eastAsia="Consolas" w:hAnsi="Consolas" w:cs="Consolas"/>
          <w:sz w:val="20"/>
          <w:szCs w:val="20"/>
        </w:rPr>
        <w:t>1000</w:t>
      </w:r>
      <w:r w:rsidRPr="005977A9">
        <w:rPr>
          <w:rFonts w:ascii="Consolas" w:eastAsia="Consolas" w:hAnsi="Consolas" w:cs="Consolas"/>
          <w:sz w:val="20"/>
          <w:szCs w:val="20"/>
        </w:rPr>
        <w:t>",</w:t>
      </w:r>
    </w:p>
    <w:p w14:paraId="50ADDBA6"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38D04D0A" w14:textId="7BA8160F"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w:t>
      </w:r>
      <w:r w:rsidR="009C3A86">
        <w:rPr>
          <w:rFonts w:ascii="Consolas" w:eastAsia="Consolas" w:hAnsi="Consolas" w:cs="Consolas"/>
          <w:sz w:val="20"/>
          <w:szCs w:val="20"/>
        </w:rPr>
        <w:t>PIECE</w:t>
      </w:r>
      <w:r w:rsidRPr="005977A9">
        <w:rPr>
          <w:rFonts w:ascii="Consolas" w:eastAsia="Consolas" w:hAnsi="Consolas" w:cs="Consolas"/>
          <w:sz w:val="20"/>
          <w:szCs w:val="20"/>
        </w:rPr>
        <w:t>",</w:t>
      </w:r>
    </w:p>
    <w:p w14:paraId="2A285B64"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6946CE3D" w14:textId="77777777" w:rsidR="00065CF8"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5C62DBDE"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5799A817"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CD26F65"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700844E3"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0847B872"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427BAA2E"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1D3C8C77"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6E57E55"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E020A7" w14:textId="77777777" w:rsidR="00B972B6" w:rsidRPr="005977A9" w:rsidRDefault="00B972B6" w:rsidP="00065CF8">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6E519A6E" w14:textId="77777777" w:rsidR="00B972B6" w:rsidRPr="005977A9" w:rsidRDefault="00B972B6" w:rsidP="00B972B6">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4B9E6027"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u w:val="single"/>
        </w:rPr>
        <w:t>Az adatszerkezet mező magyarázata:</w:t>
      </w:r>
    </w:p>
    <w:p w14:paraId="15DB8B1E"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sz w:val="20"/>
          <w:szCs w:val="20"/>
        </w:rPr>
        <w:t>* Megadása kötelező</w:t>
      </w:r>
    </w:p>
    <w:p w14:paraId="2274B44C" w14:textId="43AB1993" w:rsidR="00B972B6" w:rsidRPr="005977A9" w:rsidRDefault="00B972B6" w:rsidP="00B972B6">
      <w:pPr>
        <w:pStyle w:val="Listaszerbekezds"/>
        <w:numPr>
          <w:ilvl w:val="0"/>
          <w:numId w:val="73"/>
        </w:numPr>
        <w:spacing w:before="0" w:after="0"/>
        <w:jc w:val="both"/>
      </w:pPr>
      <w:r w:rsidRPr="005977A9">
        <w:rPr>
          <w:b/>
        </w:rPr>
        <w:t>@type*</w:t>
      </w:r>
      <w:r w:rsidRPr="005977A9">
        <w:t xml:space="preserve"> - A FAM Document interfészt informálja a HTTP kérésben beküldött adatszerkezet típusáról (=addInvoiceItem)</w:t>
      </w:r>
    </w:p>
    <w:p w14:paraId="72359C80" w14:textId="77777777" w:rsidR="00B972B6" w:rsidRPr="005977A9" w:rsidRDefault="00B972B6" w:rsidP="00B972B6">
      <w:pPr>
        <w:pStyle w:val="Listaszerbekezds"/>
        <w:numPr>
          <w:ilvl w:val="0"/>
          <w:numId w:val="73"/>
        </w:numPr>
        <w:spacing w:before="0" w:after="0"/>
        <w:jc w:val="both"/>
      </w:pPr>
      <w:r w:rsidRPr="005977A9">
        <w:rPr>
          <w:b/>
        </w:rPr>
        <w:t>systemId*</w:t>
      </w:r>
      <w:r w:rsidRPr="005977A9">
        <w:t xml:space="preserve"> - A FAM példányt azonosító egyedi azonosító (AP szám)</w:t>
      </w:r>
    </w:p>
    <w:p w14:paraId="0DC1D2FD" w14:textId="3E1038E7" w:rsidR="00B972B6" w:rsidRPr="005977A9" w:rsidRDefault="00B972B6" w:rsidP="00B972B6">
      <w:pPr>
        <w:pStyle w:val="Listaszerbekezds"/>
        <w:numPr>
          <w:ilvl w:val="0"/>
          <w:numId w:val="73"/>
        </w:numPr>
        <w:spacing w:before="0" w:after="0"/>
        <w:jc w:val="both"/>
      </w:pPr>
      <w:r w:rsidRPr="005977A9">
        <w:rPr>
          <w:b/>
        </w:rPr>
        <w:t xml:space="preserve">documentId* </w:t>
      </w:r>
      <w:r w:rsidRPr="005977A9">
        <w:t>- A</w:t>
      </w:r>
      <w:r w:rsidR="0082332E">
        <w:t xml:space="preserve"> </w:t>
      </w:r>
      <w:r w:rsidRPr="005977A9">
        <w:t xml:space="preserve">számla azonosítója </w:t>
      </w:r>
    </w:p>
    <w:p w14:paraId="5FC7EA62" w14:textId="02A79CD8" w:rsidR="00B972B6" w:rsidRPr="005977A9" w:rsidRDefault="00B972B6" w:rsidP="00B972B6">
      <w:pPr>
        <w:pStyle w:val="Listaszerbekezds"/>
        <w:numPr>
          <w:ilvl w:val="0"/>
          <w:numId w:val="73"/>
        </w:numPr>
        <w:spacing w:before="0" w:after="0"/>
        <w:jc w:val="both"/>
      </w:pPr>
      <w:r w:rsidRPr="005977A9">
        <w:rPr>
          <w:b/>
        </w:rPr>
        <w:t xml:space="preserve">receiptItems* </w:t>
      </w:r>
      <w:r w:rsidRPr="005977A9">
        <w:t>- A</w:t>
      </w:r>
      <w:r w:rsidR="0082332E">
        <w:t xml:space="preserve"> </w:t>
      </w:r>
      <w:r w:rsidRPr="005977A9">
        <w:t xml:space="preserve">számlához adott tétel adatszerkezete.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 xml:space="preserve">pont alatt található </w:t>
      </w:r>
    </w:p>
    <w:p w14:paraId="13778D77" w14:textId="77777777" w:rsidR="00B972B6" w:rsidRPr="005977A9" w:rsidRDefault="00B972B6" w:rsidP="00B972B6">
      <w:pPr>
        <w:jc w:val="both"/>
      </w:pPr>
    </w:p>
    <w:p w14:paraId="6C7ADC3A" w14:textId="7338B301" w:rsidR="00B972B6" w:rsidRPr="005977A9" w:rsidRDefault="00B972B6" w:rsidP="00B972B6">
      <w:pPr>
        <w:jc w:val="both"/>
      </w:pPr>
      <w:r w:rsidRPr="005977A9">
        <w:rPr>
          <w:rFonts w:ascii="Calibri" w:eastAsia="Calibri" w:hAnsi="Calibri" w:cs="Calibri"/>
          <w:b/>
        </w:rPr>
        <w:t>Az adott tétel jellegének lehetséges értékei számla esetén - itemCat</w:t>
      </w:r>
      <w:r w:rsidRPr="005977A9">
        <w:rPr>
          <w:rFonts w:ascii="Calibri" w:eastAsia="Calibri" w:hAnsi="Calibri" w:cs="Calibri"/>
        </w:rPr>
        <w:t xml:space="preserve"> </w:t>
      </w:r>
    </w:p>
    <w:p w14:paraId="405FA0A5" w14:textId="77777777" w:rsidR="00B972B6" w:rsidRPr="005977A9" w:rsidRDefault="00B972B6" w:rsidP="00B972B6">
      <w:pPr>
        <w:pStyle w:val="Listaszerbekezds"/>
        <w:numPr>
          <w:ilvl w:val="0"/>
          <w:numId w:val="25"/>
        </w:numPr>
        <w:spacing w:before="0" w:after="0"/>
        <w:jc w:val="both"/>
      </w:pPr>
      <w:r w:rsidRPr="005977A9">
        <w:rPr>
          <w:b/>
        </w:rPr>
        <w:t xml:space="preserve">SALE </w:t>
      </w:r>
      <w:r w:rsidRPr="005977A9">
        <w:t>- „n”: értékesítés</w:t>
      </w:r>
    </w:p>
    <w:p w14:paraId="2FA2B248" w14:textId="77777777" w:rsidR="00B972B6" w:rsidRPr="005977A9" w:rsidRDefault="00B972B6" w:rsidP="00B972B6">
      <w:pPr>
        <w:pStyle w:val="Listaszerbekezds"/>
        <w:numPr>
          <w:ilvl w:val="0"/>
          <w:numId w:val="25"/>
        </w:numPr>
        <w:spacing w:before="0" w:after="0"/>
        <w:jc w:val="both"/>
      </w:pPr>
      <w:r w:rsidRPr="005977A9">
        <w:rPr>
          <w:b/>
        </w:rPr>
        <w:t xml:space="preserve">VOID_SALE </w:t>
      </w:r>
      <w:r w:rsidRPr="005977A9">
        <w:t>- „ns”: értékesítés sztornó</w:t>
      </w:r>
    </w:p>
    <w:p w14:paraId="0F9E53EB" w14:textId="77777777" w:rsidR="00B972B6" w:rsidRPr="005977A9" w:rsidRDefault="00B972B6" w:rsidP="00B972B6">
      <w:pPr>
        <w:pStyle w:val="Listaszerbekezds"/>
        <w:numPr>
          <w:ilvl w:val="0"/>
          <w:numId w:val="25"/>
        </w:numPr>
        <w:spacing w:before="0" w:after="0"/>
        <w:jc w:val="both"/>
      </w:pPr>
      <w:r w:rsidRPr="005977A9">
        <w:rPr>
          <w:b/>
        </w:rPr>
        <w:t xml:space="preserve">DISCOUNT </w:t>
      </w:r>
      <w:r w:rsidRPr="005977A9">
        <w:t>- „e”: engedmény</w:t>
      </w:r>
    </w:p>
    <w:p w14:paraId="48061717" w14:textId="77777777" w:rsidR="00B972B6" w:rsidRPr="005977A9" w:rsidRDefault="00B972B6" w:rsidP="00B972B6">
      <w:pPr>
        <w:pStyle w:val="Listaszerbekezds"/>
        <w:numPr>
          <w:ilvl w:val="0"/>
          <w:numId w:val="25"/>
        </w:numPr>
        <w:spacing w:before="0" w:after="0"/>
        <w:jc w:val="both"/>
      </w:pPr>
      <w:r w:rsidRPr="005977A9">
        <w:rPr>
          <w:b/>
        </w:rPr>
        <w:t xml:space="preserve">VOID_DISCOUNT </w:t>
      </w:r>
      <w:r w:rsidRPr="005977A9">
        <w:t>- „es”: engedmény sztornó</w:t>
      </w:r>
    </w:p>
    <w:p w14:paraId="2CB0BA74" w14:textId="77777777" w:rsidR="00B972B6" w:rsidRPr="005977A9" w:rsidRDefault="00B972B6" w:rsidP="00B972B6">
      <w:pPr>
        <w:pStyle w:val="Listaszerbekezds"/>
        <w:numPr>
          <w:ilvl w:val="0"/>
          <w:numId w:val="25"/>
        </w:numPr>
        <w:spacing w:before="0" w:after="0"/>
        <w:jc w:val="both"/>
      </w:pPr>
      <w:r w:rsidRPr="005977A9">
        <w:rPr>
          <w:b/>
        </w:rPr>
        <w:t xml:space="preserve">NB_DISCOUNT </w:t>
      </w:r>
      <w:r w:rsidRPr="005977A9">
        <w:t>- „k”: nem üzletpolitikai kedvezmény</w:t>
      </w:r>
    </w:p>
    <w:p w14:paraId="12EDB99A" w14:textId="77777777" w:rsidR="00B972B6" w:rsidRPr="005977A9" w:rsidRDefault="00B972B6" w:rsidP="00B972B6">
      <w:pPr>
        <w:pStyle w:val="Listaszerbekezds"/>
        <w:numPr>
          <w:ilvl w:val="0"/>
          <w:numId w:val="25"/>
        </w:numPr>
        <w:spacing w:before="0" w:after="0"/>
        <w:jc w:val="both"/>
      </w:pPr>
      <w:r w:rsidRPr="005977A9">
        <w:rPr>
          <w:b/>
        </w:rPr>
        <w:t xml:space="preserve">VOID_NB_DISCOUNT </w:t>
      </w:r>
      <w:r w:rsidRPr="005977A9">
        <w:t>- „ks”: nem üzletpolitikai kedvezmény sztornó</w:t>
      </w:r>
    </w:p>
    <w:p w14:paraId="44F60B08" w14:textId="77777777" w:rsidR="00B972B6" w:rsidRPr="005977A9" w:rsidRDefault="00B972B6" w:rsidP="00B972B6">
      <w:pPr>
        <w:pStyle w:val="Listaszerbekezds"/>
        <w:numPr>
          <w:ilvl w:val="0"/>
          <w:numId w:val="25"/>
        </w:numPr>
        <w:spacing w:before="0" w:after="0"/>
        <w:jc w:val="both"/>
      </w:pPr>
      <w:r w:rsidRPr="005977A9">
        <w:rPr>
          <w:b/>
        </w:rPr>
        <w:t xml:space="preserve">SURCHARGE </w:t>
      </w:r>
      <w:r w:rsidRPr="005977A9">
        <w:t>- „f”: felár</w:t>
      </w:r>
    </w:p>
    <w:p w14:paraId="2E1213B0" w14:textId="77777777" w:rsidR="00B972B6" w:rsidRPr="005977A9" w:rsidRDefault="00B972B6" w:rsidP="00B972B6">
      <w:pPr>
        <w:pStyle w:val="Listaszerbekezds"/>
        <w:numPr>
          <w:ilvl w:val="0"/>
          <w:numId w:val="25"/>
        </w:numPr>
        <w:spacing w:before="0" w:after="0"/>
        <w:jc w:val="both"/>
      </w:pPr>
      <w:r w:rsidRPr="005977A9">
        <w:rPr>
          <w:b/>
        </w:rPr>
        <w:t xml:space="preserve">VOID_SURCHARGE </w:t>
      </w:r>
      <w:r w:rsidRPr="005977A9">
        <w:t>- „fs”: felár sztornó</w:t>
      </w:r>
    </w:p>
    <w:p w14:paraId="068A225B" w14:textId="77777777" w:rsidR="00B972B6" w:rsidRPr="005977A9" w:rsidRDefault="00B972B6" w:rsidP="00B972B6">
      <w:pPr>
        <w:pStyle w:val="Listaszerbekezds"/>
        <w:numPr>
          <w:ilvl w:val="0"/>
          <w:numId w:val="25"/>
        </w:numPr>
        <w:spacing w:before="0" w:after="0"/>
        <w:jc w:val="both"/>
      </w:pPr>
      <w:r w:rsidRPr="005977A9">
        <w:rPr>
          <w:b/>
        </w:rPr>
        <w:t xml:space="preserve">EMPTIES </w:t>
      </w:r>
      <w:r w:rsidRPr="005977A9">
        <w:t xml:space="preserve">- „g”: göngyöleg visszaváltás </w:t>
      </w:r>
    </w:p>
    <w:p w14:paraId="7C54A13F" w14:textId="77777777" w:rsidR="00B972B6" w:rsidRPr="005977A9" w:rsidRDefault="00B972B6" w:rsidP="00B972B6">
      <w:pPr>
        <w:pStyle w:val="Listaszerbekezds"/>
        <w:numPr>
          <w:ilvl w:val="0"/>
          <w:numId w:val="25"/>
        </w:numPr>
        <w:spacing w:before="0" w:after="0"/>
        <w:jc w:val="both"/>
      </w:pPr>
      <w:r w:rsidRPr="005977A9">
        <w:rPr>
          <w:b/>
        </w:rPr>
        <w:t xml:space="preserve">VOID_EMPTIES </w:t>
      </w:r>
      <w:r w:rsidRPr="005977A9">
        <w:t xml:space="preserve">- „gs”: göngyöleg visszaváltás sztornó </w:t>
      </w:r>
    </w:p>
    <w:p w14:paraId="55BAE3D3" w14:textId="77777777" w:rsidR="00B972B6" w:rsidRPr="005977A9" w:rsidRDefault="00B972B6" w:rsidP="00B972B6">
      <w:pPr>
        <w:jc w:val="both"/>
      </w:pPr>
    </w:p>
    <w:p w14:paraId="7DC2EBE4" w14:textId="77777777" w:rsidR="00B972B6" w:rsidRPr="005977A9" w:rsidRDefault="00B972B6" w:rsidP="00B972B6">
      <w:pPr>
        <w:jc w:val="both"/>
        <w:rPr>
          <w:rFonts w:ascii="Calibri" w:eastAsia="Calibri" w:hAnsi="Calibri" w:cs="Calibri"/>
        </w:rPr>
      </w:pPr>
      <w:r w:rsidRPr="005977A9">
        <w:rPr>
          <w:rFonts w:ascii="Calibri" w:eastAsia="Calibri" w:hAnsi="Calibri" w:cs="Calibri"/>
          <w:b/>
        </w:rPr>
        <w:t>Válasz adatszerkezete sikeres tétel hozzáadás esetén</w:t>
      </w:r>
    </w:p>
    <w:p w14:paraId="39E08CA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680C233"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4A70F1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7F9F8C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00D346A9" w14:textId="4785C47E"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09989AB6" w14:textId="4A9AB627" w:rsidR="00BE01E9" w:rsidRPr="008D087B" w:rsidRDefault="00BE01E9" w:rsidP="00BE01E9">
      <w:pPr>
        <w:shd w:val="clear" w:color="auto" w:fill="F2F2F2" w:themeFill="background1" w:themeFillShade="F2"/>
        <w:jc w:val="both"/>
        <w:rPr>
          <w:rFonts w:ascii="Consolas" w:eastAsia="Consolas" w:hAnsi="Consolas" w:cs="Consolas"/>
          <w:sz w:val="20"/>
          <w:szCs w:val="20"/>
        </w:rPr>
      </w:pPr>
      <w:r>
        <w:rPr>
          <w:rFonts w:eastAsia="Consolas"/>
        </w:rPr>
        <w:t xml:space="preserve">    "docTotalNet":, "10000.00",</w:t>
      </w:r>
    </w:p>
    <w:p w14:paraId="3E73E693" w14:textId="72284DA0" w:rsidR="00BE01E9" w:rsidRPr="008D087B" w:rsidRDefault="00BE01E9" w:rsidP="00BE01E9">
      <w:pPr>
        <w:shd w:val="clear" w:color="auto" w:fill="F2F2F2" w:themeFill="background1" w:themeFillShade="F2"/>
        <w:jc w:val="both"/>
        <w:rPr>
          <w:rFonts w:ascii="Consolas" w:eastAsia="Consolas" w:hAnsi="Consolas" w:cs="Consolas"/>
          <w:sz w:val="20"/>
          <w:szCs w:val="20"/>
        </w:rPr>
      </w:pPr>
      <w:r>
        <w:rPr>
          <w:rFonts w:eastAsia="Consolas"/>
        </w:rPr>
        <w:t xml:space="preserve">    "docTotal":, "13970.00",</w:t>
      </w:r>
    </w:p>
    <w:p w14:paraId="7D55543A" w14:textId="372F25CA" w:rsidR="00BE01E9" w:rsidRPr="008D087B" w:rsidRDefault="00BE01E9" w:rsidP="00BE01E9">
      <w:pPr>
        <w:shd w:val="clear" w:color="auto" w:fill="F2F2F2" w:themeFill="background1" w:themeFillShade="F2"/>
        <w:jc w:val="both"/>
        <w:rPr>
          <w:rFonts w:ascii="Consolas" w:eastAsia="Consolas" w:hAnsi="Consolas" w:cs="Consolas"/>
          <w:sz w:val="20"/>
          <w:szCs w:val="20"/>
        </w:rPr>
      </w:pPr>
      <w:r>
        <w:rPr>
          <w:rFonts w:eastAsia="Consolas"/>
        </w:rPr>
        <w:t xml:space="preserve">    "docTax":, "2700</w:t>
      </w:r>
      <w:r w:rsidR="008D7A92">
        <w:rPr>
          <w:rFonts w:eastAsia="Consolas"/>
        </w:rPr>
        <w:t>2970</w:t>
      </w:r>
      <w:r>
        <w:rPr>
          <w:rFonts w:eastAsia="Consolas"/>
        </w:rPr>
        <w:t>.00",</w:t>
      </w:r>
    </w:p>
    <w:p w14:paraId="444A6EA7"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7683CB6A"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91FA981"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0EB6876B"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B75C747"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06A9322"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39B5CDC" w14:textId="77777777" w:rsidR="00B972B6" w:rsidRPr="00010356" w:rsidRDefault="00B972B6" w:rsidP="00B972B6">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w:t>
      </w:r>
    </w:p>
    <w:p w14:paraId="0A465824" w14:textId="77777777" w:rsidR="00B972B6" w:rsidRPr="00010356" w:rsidRDefault="00B972B6" w:rsidP="00B972B6">
      <w:pPr>
        <w:jc w:val="both"/>
        <w:rPr>
          <w:lang w:val="pt-BR"/>
        </w:rPr>
      </w:pPr>
      <w:r w:rsidRPr="00010356">
        <w:rPr>
          <w:rFonts w:ascii="Calibri" w:eastAsia="Calibri" w:hAnsi="Calibri" w:cs="Calibri"/>
          <w:lang w:val="pt-BR"/>
        </w:rPr>
        <w:t xml:space="preserve">Az adatszerkezet mező magyarázata: </w:t>
      </w:r>
    </w:p>
    <w:p w14:paraId="47B005FD" w14:textId="77777777" w:rsidR="00B972B6" w:rsidRPr="005977A9" w:rsidRDefault="00B972B6" w:rsidP="00B972B6">
      <w:pPr>
        <w:pStyle w:val="Listaszerbekezds"/>
        <w:numPr>
          <w:ilvl w:val="0"/>
          <w:numId w:val="25"/>
        </w:numPr>
        <w:spacing w:before="0" w:after="0"/>
        <w:jc w:val="both"/>
      </w:pPr>
      <w:r w:rsidRPr="005977A9">
        <w:rPr>
          <w:b/>
        </w:rPr>
        <w:t xml:space="preserve">fiscalDayNo </w:t>
      </w:r>
      <w:r w:rsidRPr="005977A9">
        <w:t>- Az adóügyi nap sorszáma</w:t>
      </w:r>
    </w:p>
    <w:p w14:paraId="46E29B7E" w14:textId="71D00078" w:rsidR="00B972B6" w:rsidRPr="005977A9" w:rsidRDefault="00B972B6" w:rsidP="00B972B6">
      <w:pPr>
        <w:pStyle w:val="Listaszerbekezds"/>
        <w:numPr>
          <w:ilvl w:val="0"/>
          <w:numId w:val="25"/>
        </w:numPr>
        <w:spacing w:before="0" w:after="0"/>
        <w:jc w:val="both"/>
      </w:pPr>
      <w:r w:rsidRPr="005977A9">
        <w:rPr>
          <w:b/>
        </w:rPr>
        <w:t xml:space="preserve">documentId </w:t>
      </w:r>
      <w:r w:rsidRPr="005977A9">
        <w:t>- A megnyitott számla azonosítója</w:t>
      </w:r>
    </w:p>
    <w:p w14:paraId="21819F18" w14:textId="53AEEE9C" w:rsidR="00EE67A0" w:rsidRDefault="00EE67A0" w:rsidP="00EE67A0">
      <w:pPr>
        <w:pStyle w:val="Listaszerbekezds"/>
        <w:numPr>
          <w:ilvl w:val="0"/>
          <w:numId w:val="25"/>
        </w:numPr>
        <w:spacing w:before="0" w:after="0"/>
        <w:jc w:val="both"/>
      </w:pPr>
      <w:r w:rsidRPr="005977A9">
        <w:rPr>
          <w:b/>
        </w:rPr>
        <w:t>docTotal</w:t>
      </w:r>
      <w:r>
        <w:rPr>
          <w:b/>
        </w:rPr>
        <w:t>Net</w:t>
      </w:r>
      <w:r w:rsidRPr="005977A9">
        <w:t xml:space="preserve"> - A </w:t>
      </w:r>
      <w:r w:rsidR="00FB2399">
        <w:t xml:space="preserve">számla </w:t>
      </w:r>
      <w:r w:rsidRPr="005977A9">
        <w:t xml:space="preserve"> aktuális </w:t>
      </w:r>
      <w:r>
        <w:t xml:space="preserve">nettó </w:t>
      </w:r>
      <w:r w:rsidRPr="005977A9">
        <w:t>végöszege</w:t>
      </w:r>
    </w:p>
    <w:p w14:paraId="04C1145E" w14:textId="7904A99D" w:rsidR="00EE67A0" w:rsidRDefault="00EE67A0" w:rsidP="00EE67A0">
      <w:pPr>
        <w:pStyle w:val="Listaszerbekezds"/>
        <w:numPr>
          <w:ilvl w:val="0"/>
          <w:numId w:val="25"/>
        </w:numPr>
        <w:spacing w:before="0" w:after="0"/>
        <w:jc w:val="both"/>
      </w:pPr>
      <w:r w:rsidRPr="005977A9">
        <w:rPr>
          <w:b/>
        </w:rPr>
        <w:t>docTotal</w:t>
      </w:r>
      <w:r>
        <w:rPr>
          <w:b/>
        </w:rPr>
        <w:t>Net</w:t>
      </w:r>
      <w:r w:rsidRPr="005977A9">
        <w:t xml:space="preserve"> - A </w:t>
      </w:r>
      <w:r w:rsidR="00FB2399">
        <w:t xml:space="preserve">számla </w:t>
      </w:r>
      <w:r w:rsidRPr="005977A9">
        <w:t xml:space="preserve">aktuális </w:t>
      </w:r>
      <w:r>
        <w:t xml:space="preserve">bruttó </w:t>
      </w:r>
      <w:r w:rsidRPr="005977A9">
        <w:t>végöszege</w:t>
      </w:r>
    </w:p>
    <w:p w14:paraId="7E3719E9" w14:textId="42EBEF29" w:rsidR="00EE67A0" w:rsidRPr="00010356" w:rsidRDefault="00EE67A0" w:rsidP="00EE67A0">
      <w:pPr>
        <w:pStyle w:val="Listaszerbekezds"/>
        <w:numPr>
          <w:ilvl w:val="0"/>
          <w:numId w:val="25"/>
        </w:numPr>
        <w:spacing w:before="0" w:after="0"/>
        <w:jc w:val="both"/>
        <w:rPr>
          <w:lang w:val="pt-BR"/>
        </w:rPr>
      </w:pPr>
      <w:r w:rsidRPr="00010356">
        <w:rPr>
          <w:b/>
          <w:lang w:val="pt-BR"/>
        </w:rPr>
        <w:t>docTax</w:t>
      </w:r>
      <w:r w:rsidRPr="00010356">
        <w:rPr>
          <w:lang w:val="pt-BR"/>
        </w:rPr>
        <w:t xml:space="preserve"> - A </w:t>
      </w:r>
      <w:r w:rsidR="00FB2399" w:rsidRPr="00010356">
        <w:rPr>
          <w:lang w:val="pt-BR"/>
        </w:rPr>
        <w:t xml:space="preserve">számla </w:t>
      </w:r>
      <w:r w:rsidRPr="00010356">
        <w:rPr>
          <w:lang w:val="pt-BR"/>
        </w:rPr>
        <w:t>aktuális áfa értéke</w:t>
      </w:r>
    </w:p>
    <w:p w14:paraId="458E51C9" w14:textId="77777777" w:rsidR="00B972B6" w:rsidRPr="00010356" w:rsidRDefault="00B972B6" w:rsidP="00B972B6">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7FE455AC" w14:textId="77777777" w:rsidR="00B972B6" w:rsidRPr="00010356" w:rsidRDefault="00B972B6" w:rsidP="00B972B6">
      <w:pPr>
        <w:pStyle w:val="Listaszerbekezds"/>
        <w:numPr>
          <w:ilvl w:val="0"/>
          <w:numId w:val="0"/>
        </w:numPr>
        <w:spacing w:before="0" w:after="0"/>
        <w:ind w:left="-360"/>
        <w:jc w:val="both"/>
        <w:rPr>
          <w:lang w:val="pt-BR"/>
        </w:rPr>
      </w:pPr>
    </w:p>
    <w:p w14:paraId="75B79686" w14:textId="77777777" w:rsidR="00B972B6" w:rsidRPr="005977A9" w:rsidRDefault="00B972B6" w:rsidP="00B972B6">
      <w:pPr>
        <w:pStyle w:val="Cmsor4"/>
      </w:pPr>
      <w:r w:rsidRPr="005977A9">
        <w:rPr>
          <w:lang w:val="en-US"/>
        </w:rPr>
        <w:t xml:space="preserve">Bizonylat lezárása </w:t>
      </w:r>
    </w:p>
    <w:p w14:paraId="1F169A61" w14:textId="17168CA3" w:rsidR="00B972B6" w:rsidRPr="00010356" w:rsidRDefault="00B972B6" w:rsidP="00B972B6">
      <w:pPr>
        <w:jc w:val="both"/>
        <w:rPr>
          <w:rFonts w:ascii="Calibri" w:eastAsia="Calibri" w:hAnsi="Calibri" w:cs="Calibri"/>
          <w:lang w:val="hu-HU"/>
        </w:rPr>
      </w:pPr>
      <w:r w:rsidRPr="00010356">
        <w:rPr>
          <w:rFonts w:ascii="Calibri" w:eastAsia="Calibri" w:hAnsi="Calibri" w:cs="Calibri"/>
          <w:lang w:val="hu-HU"/>
        </w:rPr>
        <w:t>Ha a megnyitott számlához megtörtént a tételek felvétele, a bizonylatot le kell zárni. A bizonylat lezárásakor kötelező fizetési információkat megadni, aminek helyességét a FAM ellenőrzi és adatbázisba menti. A</w:t>
      </w:r>
      <w:r w:rsidR="003F0367" w:rsidRPr="00010356">
        <w:rPr>
          <w:rFonts w:ascii="Calibri" w:eastAsia="Calibri" w:hAnsi="Calibri" w:cs="Calibri"/>
          <w:lang w:val="hu-HU"/>
        </w:rPr>
        <w:t xml:space="preserve"> </w:t>
      </w:r>
      <w:r w:rsidRPr="00010356">
        <w:rPr>
          <w:rFonts w:ascii="Calibri" w:eastAsia="Calibri" w:hAnsi="Calibri" w:cs="Calibri"/>
          <w:lang w:val="hu-HU"/>
        </w:rPr>
        <w:t>számla lezárását követően további tételek felvétele a bizonylathoz nem engedélyezett.</w:t>
      </w:r>
    </w:p>
    <w:p w14:paraId="412D2CEA" w14:textId="77777777" w:rsidR="00B972B6" w:rsidRPr="00010356" w:rsidRDefault="00B972B6" w:rsidP="00B972B6">
      <w:pPr>
        <w:rPr>
          <w:rFonts w:ascii="Calibri" w:eastAsia="Calibri" w:hAnsi="Calibri" w:cs="Calibri"/>
          <w:lang w:val="hu-HU"/>
        </w:rPr>
      </w:pPr>
    </w:p>
    <w:p w14:paraId="7D20F741" w14:textId="77777777" w:rsidR="00B972B6" w:rsidRPr="00010356" w:rsidRDefault="00B972B6" w:rsidP="00B972B6">
      <w:pPr>
        <w:rPr>
          <w:rFonts w:ascii="Calibri" w:eastAsia="Calibri" w:hAnsi="Calibri" w:cs="Calibri"/>
          <w:lang w:val="hu-HU"/>
        </w:rPr>
      </w:pPr>
      <w:r w:rsidRPr="00010356">
        <w:rPr>
          <w:rFonts w:ascii="Calibri" w:eastAsia="Calibri" w:hAnsi="Calibri" w:cs="Calibri"/>
          <w:lang w:val="hu-HU"/>
        </w:rPr>
        <w:t>A bizonylat elkészítésének kezelő általi megszakítása is ezen a végponton történik.</w:t>
      </w:r>
    </w:p>
    <w:p w14:paraId="68FAAC25" w14:textId="77777777" w:rsidR="00BA31BB" w:rsidRPr="00010356" w:rsidRDefault="00BA31BB" w:rsidP="00B972B6">
      <w:pPr>
        <w:rPr>
          <w:rFonts w:ascii="Calibri" w:eastAsia="Calibri" w:hAnsi="Calibri" w:cs="Calibri"/>
          <w:lang w:val="hu-HU"/>
        </w:rPr>
      </w:pPr>
    </w:p>
    <w:p w14:paraId="12EF4954" w14:textId="4512EA1E" w:rsidR="00856341" w:rsidRPr="00010356" w:rsidRDefault="00856341" w:rsidP="00B972B6">
      <w:pPr>
        <w:rPr>
          <w:rFonts w:ascii="Calibri" w:eastAsia="Calibri" w:hAnsi="Calibri" w:cs="Calibri"/>
          <w:lang w:val="hu-HU"/>
        </w:rPr>
      </w:pPr>
      <w:r w:rsidRPr="00010356">
        <w:rPr>
          <w:rFonts w:ascii="Calibri" w:eastAsia="Calibri" w:hAnsi="Calibri" w:cs="Calibri"/>
          <w:lang w:val="hu-HU"/>
        </w:rPr>
        <w:t xml:space="preserve">A számla lezárása kétféle pénzügyi tranzakcióval </w:t>
      </w:r>
      <w:r w:rsidR="00EB0C85" w:rsidRPr="00010356">
        <w:rPr>
          <w:rFonts w:ascii="Calibri" w:eastAsia="Calibri" w:hAnsi="Calibri" w:cs="Calibri"/>
          <w:lang w:val="hu-HU"/>
        </w:rPr>
        <w:t>történhet</w:t>
      </w:r>
      <w:r w:rsidR="009F3AC9" w:rsidRPr="00010356">
        <w:rPr>
          <w:rFonts w:ascii="Calibri" w:eastAsia="Calibri" w:hAnsi="Calibri" w:cs="Calibri"/>
          <w:lang w:val="hu-HU"/>
        </w:rPr>
        <w:t>, a többi feizetési mó</w:t>
      </w:r>
      <w:r w:rsidR="00BE4C1E" w:rsidRPr="00010356">
        <w:rPr>
          <w:rFonts w:ascii="Calibri" w:eastAsia="Calibri" w:hAnsi="Calibri" w:cs="Calibri"/>
          <w:lang w:val="hu-HU"/>
        </w:rPr>
        <w:t>d használata nem</w:t>
      </w:r>
      <w:r w:rsidR="00EB0C85" w:rsidRPr="00010356">
        <w:rPr>
          <w:rFonts w:ascii="Calibri" w:eastAsia="Calibri" w:hAnsi="Calibri" w:cs="Calibri"/>
          <w:lang w:val="hu-HU"/>
        </w:rPr>
        <w:t xml:space="preserve"> lehetséges</w:t>
      </w:r>
      <w:r w:rsidRPr="00010356">
        <w:rPr>
          <w:rFonts w:ascii="Calibri" w:eastAsia="Calibri" w:hAnsi="Calibri" w:cs="Calibri"/>
          <w:lang w:val="hu-HU"/>
        </w:rPr>
        <w:t>:</w:t>
      </w:r>
    </w:p>
    <w:p w14:paraId="6AFC81DD" w14:textId="727AF7B5" w:rsidR="00856341" w:rsidRDefault="00E814DA" w:rsidP="00856341">
      <w:pPr>
        <w:pStyle w:val="Listaszerbekezds"/>
        <w:numPr>
          <w:ilvl w:val="0"/>
          <w:numId w:val="228"/>
        </w:numPr>
      </w:pPr>
      <w:r>
        <w:t>Készpénzes fizetés</w:t>
      </w:r>
      <w:r w:rsidR="00EB0C85">
        <w:t xml:space="preserve"> (</w:t>
      </w:r>
      <w:r w:rsidR="00191310">
        <w:t xml:space="preserve">moneyCat = </w:t>
      </w:r>
      <w:r w:rsidR="00EB0C85">
        <w:t>CASH)</w:t>
      </w:r>
    </w:p>
    <w:p w14:paraId="4CD82713" w14:textId="01AC6216" w:rsidR="00E814DA" w:rsidRPr="005977A9" w:rsidRDefault="00E814DA" w:rsidP="00010356">
      <w:pPr>
        <w:pStyle w:val="Listaszerbekezds"/>
        <w:numPr>
          <w:ilvl w:val="0"/>
          <w:numId w:val="228"/>
        </w:numPr>
      </w:pPr>
      <w:r>
        <w:t>Átutalás</w:t>
      </w:r>
      <w:r w:rsidR="00EB0C85">
        <w:t xml:space="preserve"> (</w:t>
      </w:r>
      <w:r w:rsidR="00191310">
        <w:t xml:space="preserve">moneyCat = </w:t>
      </w:r>
      <w:r w:rsidR="00EB0C85">
        <w:t>WIRE_TRANSFER)</w:t>
      </w:r>
    </w:p>
    <w:p w14:paraId="74BA682E" w14:textId="77777777" w:rsidR="00B972B6" w:rsidRPr="005977A9" w:rsidRDefault="00B972B6" w:rsidP="00B972B6">
      <w:pPr>
        <w:jc w:val="both"/>
      </w:pPr>
      <w:r w:rsidRPr="005977A9">
        <w:rPr>
          <w:rFonts w:ascii="Calibri" w:eastAsia="Calibri" w:hAnsi="Calibri" w:cs="Calibri"/>
        </w:rPr>
        <w:t xml:space="preserve"> </w:t>
      </w:r>
    </w:p>
    <w:p w14:paraId="2E3B9862" w14:textId="77777777" w:rsidR="00B972B6" w:rsidRPr="00010356" w:rsidRDefault="00B972B6" w:rsidP="00B972B6">
      <w:pPr>
        <w:jc w:val="both"/>
        <w:rPr>
          <w:rFonts w:ascii="Calibri" w:eastAsia="Calibri" w:hAnsi="Calibri" w:cs="Calibri"/>
          <w:lang w:val="pt-BR"/>
        </w:rPr>
      </w:pPr>
      <w:r w:rsidRPr="00010356">
        <w:rPr>
          <w:rFonts w:ascii="Calibri" w:eastAsia="Calibri" w:hAnsi="Calibri" w:cs="Calibri"/>
          <w:b/>
          <w:lang w:val="pt-BR"/>
        </w:rPr>
        <w:t>API végpont csoport: 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3F51C231" w14:textId="77777777" w:rsidR="00B972B6" w:rsidRPr="005977A9" w:rsidRDefault="00B972B6" w:rsidP="00B972B6">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3E939C6E" w14:textId="77777777" w:rsidR="00B972B6" w:rsidRPr="005977A9" w:rsidRDefault="00B972B6" w:rsidP="00B972B6">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FE4FE81" w14:textId="77777777" w:rsidR="00B972B6" w:rsidRPr="005977A9" w:rsidRDefault="00B972B6" w:rsidP="00B972B6">
      <w:pPr>
        <w:jc w:val="both"/>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4F046CD6" w14:textId="6E6C742A" w:rsidR="00B972B6" w:rsidRPr="005977A9" w:rsidRDefault="00B972B6" w:rsidP="00B972B6">
      <w:pPr>
        <w:jc w:val="both"/>
      </w:pPr>
      <w:r w:rsidRPr="005977A9">
        <w:rPr>
          <w:rFonts w:ascii="Calibri" w:eastAsia="Calibri" w:hAnsi="Calibri" w:cs="Calibri"/>
          <w:b/>
        </w:rPr>
        <w:t>Végpont kérés objektuma</w:t>
      </w:r>
      <w:r w:rsidRPr="005977A9">
        <w:rPr>
          <w:rFonts w:ascii="Calibri" w:eastAsia="Calibri" w:hAnsi="Calibri" w:cs="Calibri"/>
        </w:rPr>
        <w:t xml:space="preserve">: DocCloseInvoice - számla lezárás sikeres értékesítés esetén, DocCloseInterruption - számla lezárás megszakított értékesítés esetén (DocCloseRequest leszármazottai) </w:t>
      </w:r>
    </w:p>
    <w:p w14:paraId="77D01CA3" w14:textId="77777777" w:rsidR="00B972B6" w:rsidRPr="005977A9" w:rsidRDefault="00B972B6" w:rsidP="00B972B6">
      <w:pPr>
        <w:jc w:val="both"/>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05E7A3B0" w14:textId="77777777" w:rsidR="00B972B6" w:rsidRPr="005977A9" w:rsidRDefault="00B972B6" w:rsidP="00B972B6">
      <w:pPr>
        <w:jc w:val="both"/>
      </w:pPr>
    </w:p>
    <w:p w14:paraId="227F3DD4" w14:textId="77777777" w:rsidR="00B972B6" w:rsidRPr="005977A9" w:rsidRDefault="00B972B6" w:rsidP="00B972B6">
      <w:pPr>
        <w:jc w:val="both"/>
      </w:pPr>
      <w:r w:rsidRPr="005977A9">
        <w:rPr>
          <w:rFonts w:ascii="Calibri" w:eastAsia="Calibri" w:hAnsi="Calibri" w:cs="Calibri"/>
          <w:b/>
        </w:rPr>
        <w:t xml:space="preserve">Kérés adatszerkezete sikeres értékesítés esetén </w:t>
      </w:r>
    </w:p>
    <w:p w14:paraId="0673ABE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E96BE79" w14:textId="51B15875"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"closeInvoice",</w:t>
      </w:r>
    </w:p>
    <w:p w14:paraId="1815DD9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19E35F4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42C9C8D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w:t>
      </w:r>
    </w:p>
    <w:p w14:paraId="522B52A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30E8305"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3EC5330E"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2E446A9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1B9054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020C756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2FF8BA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09DBD8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0E7D649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B891905" w14:textId="1B9B69A1"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w:t>
      </w:r>
      <w:r w:rsidR="00C63E98">
        <w:rPr>
          <w:rFonts w:ascii="Consolas" w:eastAsia="Consolas" w:hAnsi="Consolas" w:cs="Consolas"/>
          <w:sz w:val="20"/>
          <w:szCs w:val="20"/>
        </w:rPr>
        <w:t>Átutalás</w:t>
      </w:r>
      <w:r w:rsidRPr="005977A9">
        <w:rPr>
          <w:rFonts w:ascii="Consolas" w:eastAsia="Consolas" w:hAnsi="Consolas" w:cs="Consolas"/>
          <w:sz w:val="20"/>
          <w:szCs w:val="20"/>
        </w:rPr>
        <w:t>",</w:t>
      </w:r>
    </w:p>
    <w:p w14:paraId="5591D40B" w14:textId="34301942"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w:t>
      </w:r>
      <w:r w:rsidR="00C63E98">
        <w:rPr>
          <w:rFonts w:ascii="Consolas" w:eastAsia="Consolas" w:hAnsi="Consolas" w:cs="Consolas"/>
          <w:sz w:val="20"/>
          <w:szCs w:val="20"/>
        </w:rPr>
        <w:t>WIRE_TRANSFER</w:t>
      </w:r>
      <w:r w:rsidRPr="005977A9">
        <w:rPr>
          <w:rFonts w:ascii="Consolas" w:eastAsia="Consolas" w:hAnsi="Consolas" w:cs="Consolas"/>
          <w:sz w:val="20"/>
          <w:szCs w:val="20"/>
        </w:rPr>
        <w:t>",</w:t>
      </w:r>
    </w:p>
    <w:p w14:paraId="5680945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1DC6DDF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713E0DD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74A5EB63"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C441F9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C7CA99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5583C9F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3BE90D16" w14:textId="77777777" w:rsidR="00B972B6" w:rsidRPr="005977A9" w:rsidRDefault="00B972B6" w:rsidP="00B972B6">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76A7C979"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u w:val="single"/>
        </w:rPr>
        <w:t>Az adatszerkezet mező magyarázata:</w:t>
      </w:r>
    </w:p>
    <w:p w14:paraId="1DE927E9"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sz w:val="20"/>
          <w:szCs w:val="20"/>
        </w:rPr>
        <w:t>* Megadása kötelező</w:t>
      </w:r>
    </w:p>
    <w:p w14:paraId="14ACE05A" w14:textId="3445D5AA" w:rsidR="00B972B6" w:rsidRPr="005977A9" w:rsidRDefault="00B972B6" w:rsidP="00B972B6">
      <w:pPr>
        <w:pStyle w:val="Listaszerbekezds"/>
        <w:numPr>
          <w:ilvl w:val="0"/>
          <w:numId w:val="74"/>
        </w:numPr>
        <w:spacing w:before="0" w:after="0"/>
        <w:jc w:val="both"/>
      </w:pPr>
      <w:r w:rsidRPr="005977A9">
        <w:rPr>
          <w:b/>
        </w:rPr>
        <w:t>@type*</w:t>
      </w:r>
      <w:r w:rsidRPr="005977A9">
        <w:t xml:space="preserve"> - A FAM Document interfészt informálja a HTTP kérésben beküldött adatszerkezet típusáról (=closeInvoice)</w:t>
      </w:r>
    </w:p>
    <w:p w14:paraId="472793D8" w14:textId="77777777" w:rsidR="00B972B6" w:rsidRPr="005977A9" w:rsidRDefault="00B972B6" w:rsidP="00B972B6">
      <w:pPr>
        <w:pStyle w:val="Listaszerbekezds"/>
        <w:numPr>
          <w:ilvl w:val="0"/>
          <w:numId w:val="74"/>
        </w:numPr>
        <w:spacing w:before="0" w:after="0"/>
        <w:jc w:val="both"/>
      </w:pPr>
      <w:r w:rsidRPr="005977A9">
        <w:t xml:space="preserve">A többi mező megegyezik a </w:t>
      </w:r>
      <w:hyperlink w:anchor="_Bizonylat_lezárása" w:history="1">
        <w:r w:rsidRPr="005977A9">
          <w:rPr>
            <w:rStyle w:val="Hiperhivatkozs"/>
          </w:rPr>
          <w:t>Nyugta - bizonylat lezárás</w:t>
        </w:r>
      </w:hyperlink>
      <w:r w:rsidRPr="005977A9">
        <w:t xml:space="preserve"> leírásában definiáltakkal.</w:t>
      </w:r>
    </w:p>
    <w:p w14:paraId="545F9351" w14:textId="77777777" w:rsidR="00B972B6" w:rsidRPr="005977A9" w:rsidRDefault="00B972B6" w:rsidP="00B972B6">
      <w:pPr>
        <w:jc w:val="both"/>
      </w:pPr>
    </w:p>
    <w:p w14:paraId="71A3800F" w14:textId="77777777" w:rsidR="00B972B6" w:rsidRPr="005977A9" w:rsidRDefault="00B972B6" w:rsidP="00B972B6">
      <w:pPr>
        <w:jc w:val="both"/>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2874C666" w14:textId="77777777" w:rsidR="00B972B6" w:rsidRPr="005977A9" w:rsidRDefault="00B972B6" w:rsidP="00B972B6">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2EBEFC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505A6C0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37EF0E0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68F8FE73" w14:textId="7622A8AE"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"INVOICE",</w:t>
      </w:r>
    </w:p>
    <w:p w14:paraId="3346638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2E66405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23BFFA5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16F3AB2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CFAD9CE" w14:textId="77777777" w:rsidR="00B972B6" w:rsidRPr="005977A9" w:rsidRDefault="00B972B6" w:rsidP="00B972B6">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5E82825C" w14:textId="77777777" w:rsidR="00B972B6" w:rsidRPr="005977A9" w:rsidRDefault="00B972B6" w:rsidP="00B972B6">
      <w:pPr>
        <w:jc w:val="both"/>
      </w:pPr>
      <w:r w:rsidRPr="005977A9">
        <w:rPr>
          <w:rFonts w:ascii="Calibri" w:eastAsia="Calibri" w:hAnsi="Calibri" w:cs="Calibri"/>
        </w:rPr>
        <w:t xml:space="preserve">Az adatszerkezet mező magyarázata </w:t>
      </w:r>
    </w:p>
    <w:p w14:paraId="4FCFEB0C" w14:textId="77777777" w:rsidR="00B972B6" w:rsidRPr="005977A9" w:rsidRDefault="00B972B6" w:rsidP="00B972B6">
      <w:pPr>
        <w:pStyle w:val="Listaszerbekezds"/>
        <w:numPr>
          <w:ilvl w:val="0"/>
          <w:numId w:val="25"/>
        </w:numPr>
        <w:spacing w:before="0" w:after="0"/>
        <w:jc w:val="both"/>
      </w:pPr>
      <w:r w:rsidRPr="005977A9">
        <w:rPr>
          <w:b/>
        </w:rPr>
        <w:t>@type*</w:t>
      </w:r>
      <w:r w:rsidRPr="005977A9">
        <w:t>- A FAM Document interfészt informálja a HTTP kérésben beküldött adatszerkezet típusáról (=closeInterruption)</w:t>
      </w:r>
    </w:p>
    <w:p w14:paraId="76790D36" w14:textId="77777777" w:rsidR="00B972B6" w:rsidRPr="005977A9" w:rsidRDefault="00B972B6" w:rsidP="00B972B6">
      <w:pPr>
        <w:pStyle w:val="Listaszerbekezds"/>
        <w:numPr>
          <w:ilvl w:val="0"/>
          <w:numId w:val="25"/>
        </w:numPr>
        <w:spacing w:before="0" w:after="0"/>
        <w:jc w:val="both"/>
      </w:pPr>
      <w:r w:rsidRPr="005977A9">
        <w:rPr>
          <w:b/>
        </w:rPr>
        <w:t>systemId*</w:t>
      </w:r>
      <w:r w:rsidRPr="005977A9">
        <w:t>- A FAM példányt azonosító egyedi azonosító (AP szám)</w:t>
      </w:r>
    </w:p>
    <w:p w14:paraId="1CFCD95D" w14:textId="77777777" w:rsidR="00B972B6" w:rsidRPr="005977A9" w:rsidRDefault="00B972B6" w:rsidP="00B972B6">
      <w:pPr>
        <w:pStyle w:val="Listaszerbekezds"/>
        <w:numPr>
          <w:ilvl w:val="0"/>
          <w:numId w:val="25"/>
        </w:numPr>
        <w:spacing w:before="0" w:after="0"/>
        <w:jc w:val="both"/>
      </w:pPr>
      <w:r w:rsidRPr="005977A9">
        <w:rPr>
          <w:b/>
        </w:rPr>
        <w:t xml:space="preserve">documentDescriptor* </w:t>
      </w:r>
      <w:r w:rsidRPr="005977A9">
        <w:t>- A bizonylatokat azonosító adatszerkezet</w:t>
      </w:r>
    </w:p>
    <w:p w14:paraId="2B2B8B4B" w14:textId="2AAE17D1" w:rsidR="00B972B6" w:rsidRPr="005977A9" w:rsidRDefault="00B972B6" w:rsidP="00B972B6">
      <w:pPr>
        <w:pStyle w:val="Listaszerbekezds"/>
        <w:numPr>
          <w:ilvl w:val="1"/>
          <w:numId w:val="25"/>
        </w:numPr>
        <w:spacing w:before="0" w:after="0"/>
        <w:jc w:val="both"/>
      </w:pPr>
      <w:r w:rsidRPr="005977A9">
        <w:rPr>
          <w:b/>
        </w:rPr>
        <w:t>type</w:t>
      </w:r>
      <w:r w:rsidRPr="005977A9">
        <w:t xml:space="preserve">* = INVOICE </w:t>
      </w:r>
    </w:p>
    <w:p w14:paraId="408B932A" w14:textId="73D48976" w:rsidR="00B972B6" w:rsidRPr="005977A9" w:rsidRDefault="00B972B6" w:rsidP="00B972B6">
      <w:pPr>
        <w:pStyle w:val="Listaszerbekezds"/>
        <w:numPr>
          <w:ilvl w:val="1"/>
          <w:numId w:val="25"/>
        </w:numPr>
        <w:spacing w:before="0" w:after="0"/>
        <w:jc w:val="both"/>
      </w:pPr>
      <w:r w:rsidRPr="005977A9">
        <w:rPr>
          <w:b/>
        </w:rPr>
        <w:t>docId*</w:t>
      </w:r>
      <w:r w:rsidRPr="005977A9">
        <w:t xml:space="preserve"> - </w:t>
      </w:r>
      <w:r w:rsidR="00F8187D">
        <w:t>Számla</w:t>
      </w:r>
      <w:r w:rsidRPr="005977A9">
        <w:t xml:space="preserve"> azonosítója</w:t>
      </w:r>
    </w:p>
    <w:p w14:paraId="459980B5" w14:textId="77777777" w:rsidR="00B972B6" w:rsidRPr="005977A9" w:rsidRDefault="00B972B6" w:rsidP="00B972B6">
      <w:pPr>
        <w:pStyle w:val="Listaszerbekezds"/>
        <w:numPr>
          <w:ilvl w:val="1"/>
          <w:numId w:val="25"/>
        </w:numPr>
        <w:spacing w:before="0" w:after="0"/>
        <w:jc w:val="both"/>
      </w:pPr>
      <w:r w:rsidRPr="005977A9">
        <w:rPr>
          <w:b/>
        </w:rPr>
        <w:t xml:space="preserve">fiscalDayNo* - </w:t>
      </w:r>
      <w:r w:rsidRPr="005977A9">
        <w:t>Adóügyi nap sorszáma</w:t>
      </w:r>
    </w:p>
    <w:p w14:paraId="2CEB806A" w14:textId="77777777" w:rsidR="00B972B6" w:rsidRPr="005977A9" w:rsidRDefault="00B972B6" w:rsidP="00B972B6">
      <w:pPr>
        <w:pStyle w:val="Listaszerbekezds"/>
        <w:numPr>
          <w:ilvl w:val="1"/>
          <w:numId w:val="25"/>
        </w:numPr>
        <w:spacing w:before="0" w:after="0"/>
        <w:jc w:val="both"/>
      </w:pPr>
      <w:r w:rsidRPr="005977A9">
        <w:rPr>
          <w:b/>
        </w:rPr>
        <w:t xml:space="preserve">interrupted* - </w:t>
      </w:r>
      <w:r w:rsidRPr="005977A9">
        <w:t xml:space="preserve">A bizonylat megszakításának tényét közlő kapcsoló </w:t>
      </w:r>
    </w:p>
    <w:p w14:paraId="61AA221F" w14:textId="77777777" w:rsidR="00B972B6" w:rsidRPr="005977A9" w:rsidRDefault="00B972B6" w:rsidP="00B972B6">
      <w:pPr>
        <w:jc w:val="both"/>
        <w:rPr>
          <w:rFonts w:ascii="Calibri" w:eastAsia="Calibri" w:hAnsi="Calibri" w:cs="Calibri"/>
        </w:rPr>
      </w:pPr>
    </w:p>
    <w:p w14:paraId="56EBE144" w14:textId="77777777" w:rsidR="00B972B6" w:rsidRPr="005977A9" w:rsidRDefault="00B972B6" w:rsidP="00B972B6">
      <w:pPr>
        <w:jc w:val="both"/>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322DDE0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4AB4A5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6DF5B624" w14:textId="3C2D79FF"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65986E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33982CB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6FF7830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56A7FA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61AF267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763A16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340E7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C1CA6FB" w14:textId="77777777" w:rsidR="00B972B6" w:rsidRPr="005977A9" w:rsidRDefault="00B972B6" w:rsidP="00B972B6">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323EAF4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9D7AE5C" w14:textId="77777777" w:rsidR="00B972B6" w:rsidRPr="005977A9" w:rsidRDefault="00B972B6" w:rsidP="00B972B6">
      <w:pPr>
        <w:jc w:val="both"/>
        <w:rPr>
          <w:u w:val="single"/>
        </w:rPr>
      </w:pPr>
      <w:r w:rsidRPr="005977A9">
        <w:rPr>
          <w:rFonts w:ascii="Calibri" w:eastAsia="Calibri" w:hAnsi="Calibri" w:cs="Calibri"/>
          <w:u w:val="single"/>
        </w:rPr>
        <w:t xml:space="preserve">Az adatszerkezet mező magyarázata: </w:t>
      </w:r>
    </w:p>
    <w:p w14:paraId="5248B84B" w14:textId="77777777" w:rsidR="00B972B6" w:rsidRPr="00010356" w:rsidRDefault="00B972B6" w:rsidP="00B972B6">
      <w:pPr>
        <w:pStyle w:val="Listaszerbekezds"/>
        <w:numPr>
          <w:ilvl w:val="0"/>
          <w:numId w:val="7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4AD2E9EA" w14:textId="77777777" w:rsidR="00B972B6" w:rsidRPr="00010356" w:rsidRDefault="00B972B6" w:rsidP="00B972B6">
      <w:pPr>
        <w:pStyle w:val="Listaszerbekezds"/>
        <w:numPr>
          <w:ilvl w:val="0"/>
          <w:numId w:val="75"/>
        </w:numPr>
        <w:spacing w:before="0" w:after="0"/>
        <w:jc w:val="both"/>
        <w:rPr>
          <w:b/>
          <w:lang w:val="pt-BR"/>
        </w:rPr>
      </w:pPr>
      <w:r w:rsidRPr="00010356">
        <w:rPr>
          <w:b/>
          <w:lang w:val="pt-BR"/>
        </w:rPr>
        <w:t xml:space="preserve">documentData </w:t>
      </w:r>
      <w:r w:rsidRPr="00010356">
        <w:rPr>
          <w:lang w:val="pt-BR"/>
        </w:rPr>
        <w:t>- A bizonylatkép megjelenítéséhez szükséges adatok</w:t>
      </w:r>
    </w:p>
    <w:p w14:paraId="18649997" w14:textId="77777777" w:rsidR="00B972B6" w:rsidRPr="00010356" w:rsidRDefault="00B972B6" w:rsidP="00B972B6">
      <w:pPr>
        <w:pStyle w:val="Listaszerbekezds"/>
        <w:numPr>
          <w:ilvl w:val="0"/>
          <w:numId w:val="75"/>
        </w:numPr>
        <w:spacing w:before="0" w:after="0"/>
        <w:jc w:val="both"/>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 A tartalma az e-pénztárgép kimeneti QR-kód képzése fejezetben van kifejtve</w:t>
      </w:r>
    </w:p>
    <w:p w14:paraId="6664F8B1" w14:textId="77777777" w:rsidR="00B972B6" w:rsidRPr="00010356" w:rsidRDefault="00B972B6" w:rsidP="00B972B6">
      <w:pPr>
        <w:ind w:left="360"/>
        <w:jc w:val="both"/>
        <w:rPr>
          <w:lang w:val="pt-BR"/>
        </w:rPr>
      </w:pPr>
      <w:r w:rsidRPr="00010356">
        <w:rPr>
          <w:lang w:val="pt-BR"/>
        </w:rPr>
        <w:br/>
        <w:t xml:space="preserve"> </w:t>
      </w:r>
    </w:p>
    <w:p w14:paraId="4AA5790A" w14:textId="77777777" w:rsidR="00B972B6" w:rsidRPr="00010356" w:rsidRDefault="00B972B6" w:rsidP="00B972B6">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49214D33"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1D9B6BD4"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6E8476BC"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ACBF884"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2E09C149"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748E58F"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29B8932"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3EB32BC"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1061B87"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425B03F4"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38B36F6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C65C8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2D855C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10605A24"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B6EC13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42F62B6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8ECB808" w14:textId="77777777" w:rsidR="00B972B6" w:rsidRPr="005977A9" w:rsidRDefault="00B972B6" w:rsidP="00B972B6">
      <w:pPr>
        <w:jc w:val="both"/>
        <w:rPr>
          <w:u w:val="single"/>
        </w:rPr>
      </w:pPr>
      <w:r w:rsidRPr="005977A9">
        <w:rPr>
          <w:rFonts w:ascii="Calibri" w:eastAsia="Calibri" w:hAnsi="Calibri" w:cs="Calibri"/>
          <w:u w:val="single"/>
        </w:rPr>
        <w:t xml:space="preserve">Az adatszerkezet mező magyarázata </w:t>
      </w:r>
    </w:p>
    <w:p w14:paraId="2C5CF708" w14:textId="77777777" w:rsidR="00B972B6" w:rsidRPr="00010356" w:rsidRDefault="00B972B6" w:rsidP="00B972B6">
      <w:pPr>
        <w:pStyle w:val="Listaszerbekezds"/>
        <w:numPr>
          <w:ilvl w:val="0"/>
          <w:numId w:val="25"/>
        </w:numPr>
        <w:spacing w:before="0" w:after="0"/>
        <w:jc w:val="both"/>
        <w:rPr>
          <w:lang w:val="pt-BR"/>
        </w:rPr>
      </w:pPr>
      <w:r w:rsidRPr="00010356">
        <w:rPr>
          <w:b/>
          <w:lang w:val="pt-BR"/>
        </w:rPr>
        <w:t xml:space="preserve">documentData </w:t>
      </w:r>
      <w:r w:rsidRPr="00010356">
        <w:rPr>
          <w:lang w:val="pt-BR"/>
        </w:rPr>
        <w:t>- A bizonylatkép megjelenítéséhez szükséges adatok. Tartalma az összes korábban hozzáadott tétel ellentétes előjelekkel, valamint a lezárás adatszerkezete</w:t>
      </w:r>
    </w:p>
    <w:p w14:paraId="057DA595" w14:textId="77777777" w:rsidR="00B972B6" w:rsidRPr="00010356" w:rsidRDefault="00B972B6" w:rsidP="00B972B6">
      <w:pPr>
        <w:pStyle w:val="Listaszerbekezds"/>
        <w:numPr>
          <w:ilvl w:val="0"/>
          <w:numId w:val="25"/>
        </w:numPr>
        <w:spacing w:before="0" w:after="0"/>
        <w:jc w:val="both"/>
        <w:rPr>
          <w:lang w:val="pt-BR"/>
        </w:rPr>
      </w:pPr>
      <w:r w:rsidRPr="00010356">
        <w:rPr>
          <w:lang w:val="pt-BR"/>
        </w:rPr>
        <w:t xml:space="preserve">A válaszban érkező többi mező értéke </w:t>
      </w:r>
      <w:r w:rsidRPr="00010356">
        <w:rPr>
          <w:i/>
          <w:lang w:val="pt-BR"/>
        </w:rPr>
        <w:t>null</w:t>
      </w:r>
      <w:r w:rsidRPr="00010356">
        <w:rPr>
          <w:b/>
          <w:i/>
          <w:lang w:val="pt-BR"/>
        </w:rPr>
        <w:t>.</w:t>
      </w:r>
    </w:p>
    <w:p w14:paraId="57B5E614" w14:textId="77777777" w:rsidR="00B972B6" w:rsidRPr="00010356" w:rsidRDefault="00B972B6" w:rsidP="00B972B6">
      <w:pPr>
        <w:jc w:val="both"/>
        <w:rPr>
          <w:lang w:val="pt-BR"/>
        </w:rPr>
      </w:pPr>
    </w:p>
    <w:p w14:paraId="5D33B295" w14:textId="77777777" w:rsidR="00B972B6" w:rsidRPr="00010356" w:rsidRDefault="00B972B6" w:rsidP="00010356">
      <w:pPr>
        <w:jc w:val="both"/>
        <w:rPr>
          <w:lang w:val="pt-BR"/>
        </w:rPr>
      </w:pPr>
    </w:p>
    <w:p w14:paraId="1607DF0B" w14:textId="77777777" w:rsidR="00091302" w:rsidRPr="005977A9" w:rsidRDefault="00091302" w:rsidP="00091302">
      <w:pPr>
        <w:pStyle w:val="Cmsor3"/>
        <w:jc w:val="both"/>
        <w:rPr>
          <w:color w:val="auto"/>
          <w:lang w:val="en-US"/>
        </w:rPr>
      </w:pPr>
      <w:bookmarkStart w:id="1459" w:name="_Egyedi_bizonylat"/>
      <w:bookmarkStart w:id="1460" w:name="_Toc167061726"/>
      <w:bookmarkStart w:id="1461" w:name="_Toc100962342"/>
      <w:bookmarkStart w:id="1462" w:name="_Toc195567208"/>
      <w:bookmarkEnd w:id="1459"/>
      <w:r w:rsidRPr="005977A9">
        <w:rPr>
          <w:color w:val="auto"/>
          <w:lang w:val="en-US"/>
        </w:rPr>
        <w:t>Egyedi bizonylat</w:t>
      </w:r>
      <w:bookmarkEnd w:id="1460"/>
      <w:bookmarkEnd w:id="1461"/>
      <w:bookmarkEnd w:id="1462"/>
    </w:p>
    <w:p w14:paraId="47045C2C" w14:textId="77777777" w:rsidR="00091302" w:rsidRPr="005977A9" w:rsidRDefault="00091302" w:rsidP="00091302">
      <w:pPr>
        <w:jc w:val="both"/>
        <w:rPr>
          <w:rFonts w:ascii="Calibri" w:eastAsia="Calibri" w:hAnsi="Calibri" w:cs="Calibri"/>
        </w:rPr>
      </w:pPr>
    </w:p>
    <w:p w14:paraId="0D50E02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bizonylatok használatával nyomtathatók kuponok, vevőtájékoztatók (pl.: cipőápolási javaslat), gyógyszertári nyomtatványok az elkészítendő gyógyszer receptjéről és egyéb üzleti vagy egyéb célú nyomtatványok.</w:t>
      </w:r>
    </w:p>
    <w:p w14:paraId="72B3D550" w14:textId="77777777" w:rsidR="00091302" w:rsidRPr="005977A9" w:rsidRDefault="00091302" w:rsidP="00091302">
      <w:pPr>
        <w:jc w:val="both"/>
        <w:rPr>
          <w:rFonts w:ascii="Calibri" w:eastAsia="Calibri" w:hAnsi="Calibri" w:cs="Calibri"/>
        </w:rPr>
      </w:pPr>
    </w:p>
    <w:p w14:paraId="780B512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bizonylat elkészítése, az értékesítési bizonylatokhoz hasonlóan az alábbi lépésen keresztül történik: </w:t>
      </w:r>
    </w:p>
    <w:p w14:paraId="65351F01" w14:textId="77777777" w:rsidR="00091302" w:rsidRPr="005977A9" w:rsidRDefault="00091302" w:rsidP="00B97AE5">
      <w:pPr>
        <w:numPr>
          <w:ilvl w:val="0"/>
          <w:numId w:val="33"/>
        </w:numPr>
        <w:jc w:val="both"/>
        <w:rPr>
          <w:rFonts w:ascii="Calibri" w:eastAsia="Calibri" w:hAnsi="Calibri" w:cs="Calibri"/>
        </w:rPr>
      </w:pPr>
      <w:r w:rsidRPr="005977A9">
        <w:rPr>
          <w:rFonts w:ascii="Calibri" w:eastAsia="Calibri" w:hAnsi="Calibri" w:cs="Calibri"/>
        </w:rPr>
        <w:t>Egyedi bizonylat létrehozása </w:t>
      </w:r>
    </w:p>
    <w:p w14:paraId="41F36179" w14:textId="77777777" w:rsidR="00091302" w:rsidRPr="005977A9" w:rsidRDefault="00091302" w:rsidP="00B97AE5">
      <w:pPr>
        <w:numPr>
          <w:ilvl w:val="0"/>
          <w:numId w:val="33"/>
        </w:numPr>
        <w:jc w:val="both"/>
        <w:rPr>
          <w:rFonts w:ascii="Calibri" w:eastAsia="Calibri" w:hAnsi="Calibri" w:cs="Calibri"/>
        </w:rPr>
      </w:pPr>
      <w:r w:rsidRPr="005977A9">
        <w:rPr>
          <w:rFonts w:ascii="Calibri" w:eastAsia="Calibri" w:hAnsi="Calibri" w:cs="Calibri"/>
        </w:rPr>
        <w:t>Tetszőleges mennyiségű egyedi információ hozzáadása a bizonylathoz </w:t>
      </w:r>
    </w:p>
    <w:p w14:paraId="30EF3F51" w14:textId="77777777" w:rsidR="00091302" w:rsidRPr="005977A9" w:rsidRDefault="00091302" w:rsidP="00B97AE5">
      <w:pPr>
        <w:numPr>
          <w:ilvl w:val="0"/>
          <w:numId w:val="33"/>
        </w:numPr>
        <w:jc w:val="both"/>
        <w:rPr>
          <w:rFonts w:ascii="Calibri" w:eastAsia="Calibri" w:hAnsi="Calibri" w:cs="Calibri"/>
        </w:rPr>
      </w:pPr>
      <w:r w:rsidRPr="005977A9">
        <w:rPr>
          <w:rFonts w:ascii="Calibri" w:eastAsia="Calibri" w:hAnsi="Calibri" w:cs="Calibri"/>
        </w:rPr>
        <w:t>Bizonylat lezárása</w:t>
      </w:r>
    </w:p>
    <w:p w14:paraId="655CD087" w14:textId="77777777" w:rsidR="00091302" w:rsidRPr="005977A9" w:rsidRDefault="00091302" w:rsidP="00091302">
      <w:pPr>
        <w:jc w:val="both"/>
        <w:rPr>
          <w:rFonts w:ascii="Calibri" w:eastAsia="Calibri" w:hAnsi="Calibri" w:cs="Calibri"/>
        </w:rPr>
      </w:pPr>
    </w:p>
    <w:p w14:paraId="34B8BD89"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Ezeket a lépéseket több egymást követőAPI hívásban lehet átadni a FAM-nak. </w:t>
      </w:r>
    </w:p>
    <w:p w14:paraId="2E4BF93A" w14:textId="77777777" w:rsidR="00091302" w:rsidRPr="005977A9" w:rsidRDefault="00091302" w:rsidP="00091302">
      <w:pPr>
        <w:jc w:val="both"/>
        <w:rPr>
          <w:rFonts w:ascii="Calibri" w:eastAsia="Calibri" w:hAnsi="Calibri" w:cs="Calibri"/>
        </w:rPr>
      </w:pPr>
    </w:p>
    <w:p w14:paraId="33A4F259" w14:textId="77777777" w:rsidR="00091302" w:rsidRPr="005977A9" w:rsidRDefault="00091302" w:rsidP="00091302">
      <w:pPr>
        <w:pStyle w:val="Cmsor4"/>
      </w:pPr>
      <w:r w:rsidRPr="005977A9">
        <w:rPr>
          <w:lang w:val="en-US"/>
        </w:rPr>
        <w:t>Egyedi bizonylat létrehozása</w:t>
      </w:r>
    </w:p>
    <w:p w14:paraId="59F216B9" w14:textId="77777777" w:rsidR="00091302" w:rsidRPr="005977A9" w:rsidRDefault="00091302" w:rsidP="00091302">
      <w:pPr>
        <w:jc w:val="both"/>
        <w:rPr>
          <w:rFonts w:ascii="Calibri" w:eastAsia="Calibri" w:hAnsi="Calibri" w:cs="Calibri"/>
        </w:rPr>
      </w:pPr>
    </w:p>
    <w:p w14:paraId="375EA19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bizonylat létrehozása is nyitott adóügyi napon belül lehetséges. A bizonylat létrehozásába beletartozik az egyedi bizonylat adatszerkezetének adatbázisba mentése, valamint az egyedi bizonylat azonosítóinak nyilvántartása az adóügyi napon belül. Az egyedi bizonylat létrehozásának adatszerkezete is lehetőséget nyújt, hogy a HTTP kérésben megadjuk a bizonylat tételeit.</w:t>
      </w:r>
    </w:p>
    <w:p w14:paraId="446A8E73" w14:textId="77777777" w:rsidR="00091302" w:rsidRPr="005977A9" w:rsidRDefault="00091302" w:rsidP="00091302">
      <w:pPr>
        <w:jc w:val="both"/>
        <w:rPr>
          <w:rFonts w:ascii="Calibri" w:eastAsia="Calibri" w:hAnsi="Calibri" w:cs="Calibri"/>
        </w:rPr>
      </w:pPr>
    </w:p>
    <w:p w14:paraId="46E7B52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421CADA5"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13E7A0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33F6FA54"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4DCCF7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/doc/doc-create </w:t>
      </w:r>
    </w:p>
    <w:p w14:paraId="160ED48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DocCreateCustomDoc (DocCreateRequest leszármazottja) </w:t>
      </w:r>
    </w:p>
    <w:p w14:paraId="51FD0F65"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74447E4A" w14:textId="77777777" w:rsidR="00091302" w:rsidRPr="00010356" w:rsidRDefault="00091302" w:rsidP="00091302">
      <w:pPr>
        <w:jc w:val="both"/>
        <w:rPr>
          <w:rFonts w:ascii="Calibri" w:eastAsia="Calibri" w:hAnsi="Calibri" w:cs="Calibri"/>
          <w:b/>
          <w:lang w:val="pt-BR"/>
        </w:rPr>
      </w:pPr>
    </w:p>
    <w:p w14:paraId="02ADCC9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608F033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97A41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"@type":"createCustomDoc",</w:t>
      </w:r>
    </w:p>
    <w:p w14:paraId="121F515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567F5AF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"customItems":[{</w:t>
      </w:r>
    </w:p>
    <w:p w14:paraId="6ED21EC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0DF2CE9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"text":"comment",</w:t>
      </w:r>
    </w:p>
    <w:p w14:paraId="36EB85A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0472ACD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1</w:t>
      </w:r>
    </w:p>
    <w:p w14:paraId="3E5C5EE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8B2D99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051EC0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1D91D6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14A46EC" w14:textId="77777777" w:rsidR="00091302" w:rsidRPr="005977A9" w:rsidRDefault="00091302" w:rsidP="00B97AE5">
      <w:pPr>
        <w:numPr>
          <w:ilvl w:val="0"/>
          <w:numId w:val="34"/>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 FAM Document interfészt informálja a HTTP kérésben beküldött adatszerkezet típusáról </w:t>
      </w:r>
      <w:r w:rsidRPr="005977A9">
        <w:rPr>
          <w:rFonts w:asciiTheme="minorHAnsi" w:hAnsiTheme="minorHAnsi" w:cstheme="minorHAnsi"/>
          <w:color w:val="000000"/>
        </w:rPr>
        <w:t>(=createCustomDoc)</w:t>
      </w:r>
    </w:p>
    <w:p w14:paraId="798FA4AC" w14:textId="77777777" w:rsidR="00091302" w:rsidRPr="005977A9" w:rsidRDefault="00091302" w:rsidP="00B97AE5">
      <w:pPr>
        <w:numPr>
          <w:ilvl w:val="0"/>
          <w:numId w:val="34"/>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16AD4BA1" w14:textId="77777777" w:rsidR="00091302" w:rsidRPr="005977A9" w:rsidRDefault="00091302" w:rsidP="00B97AE5">
      <w:pPr>
        <w:numPr>
          <w:ilvl w:val="0"/>
          <w:numId w:val="34"/>
        </w:numPr>
        <w:jc w:val="both"/>
        <w:rPr>
          <w:rFonts w:ascii="Calibri" w:eastAsia="Calibri" w:hAnsi="Calibri" w:cs="Calibri"/>
        </w:rPr>
      </w:pPr>
      <w:r w:rsidRPr="00010356">
        <w:rPr>
          <w:rFonts w:ascii="Calibri" w:eastAsia="Calibri" w:hAnsi="Calibri" w:cs="Calibri"/>
          <w:b/>
          <w:lang w:val="pt-BR"/>
        </w:rPr>
        <w:t>customItems </w:t>
      </w:r>
      <w:r w:rsidRPr="00010356">
        <w:rPr>
          <w:rFonts w:ascii="Calibri" w:eastAsia="Calibri" w:hAnsi="Calibri" w:cs="Calibri"/>
          <w:lang w:val="pt-BR"/>
        </w:rPr>
        <w:t xml:space="preserve">- Az egyedi információs tétel szerkezeti felépítése. </w:t>
      </w:r>
      <w:r w:rsidRPr="005977A9">
        <w:rPr>
          <w:rFonts w:ascii="Calibri" w:eastAsia="Calibri" w:hAnsi="Calibri" w:cs="Calibri"/>
        </w:rPr>
        <w:t>A </w:t>
      </w:r>
      <w:r w:rsidRPr="005977A9">
        <w:rPr>
          <w:rFonts w:ascii="Calibri" w:eastAsia="Calibri" w:hAnsi="Calibri" w:cs="Calibri"/>
          <w:b/>
        </w:rPr>
        <w:t>Tétel hozzáadása</w:t>
      </w:r>
      <w:r w:rsidRPr="005977A9">
        <w:rPr>
          <w:rFonts w:ascii="Calibri" w:eastAsia="Calibri" w:hAnsi="Calibri" w:cs="Calibri"/>
        </w:rPr>
        <w:t> alcímben kerül kifejtésre </w:t>
      </w:r>
    </w:p>
    <w:p w14:paraId="113B1D9B" w14:textId="77777777" w:rsidR="00091302" w:rsidRPr="005977A9" w:rsidRDefault="00091302" w:rsidP="00091302">
      <w:pPr>
        <w:jc w:val="both"/>
        <w:rPr>
          <w:rFonts w:ascii="Calibri" w:eastAsia="Calibri" w:hAnsi="Calibri" w:cs="Calibri"/>
        </w:rPr>
      </w:pPr>
    </w:p>
    <w:p w14:paraId="23EB8D0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1E8E884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D0F0F3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25C7A1C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7695046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"fiscalDayNo": 1,</w:t>
      </w:r>
    </w:p>
    <w:p w14:paraId="4DD6284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"documentId": 1,</w:t>
      </w:r>
    </w:p>
    <w:p w14:paraId="2BD4DFD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p>
    <w:p w14:paraId="209B70E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064814A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64E363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"docCreate,</w:t>
      </w:r>
    </w:p>
    <w:p w14:paraId="5182E87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1D338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94EF6D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560A1C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"text",</w:t>
      </w:r>
    </w:p>
    <w:p w14:paraId="172AF29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5A92D3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39B20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0E6FEF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7456D0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3D7494F6" w14:textId="77777777" w:rsidR="00091302" w:rsidRPr="005977A9" w:rsidRDefault="00091302" w:rsidP="00B97AE5">
      <w:pPr>
        <w:numPr>
          <w:ilvl w:val="0"/>
          <w:numId w:val="36"/>
        </w:numPr>
        <w:jc w:val="both"/>
        <w:rPr>
          <w:rFonts w:ascii="Calibri" w:eastAsia="Calibri" w:hAnsi="Calibri" w:cs="Calibri"/>
        </w:rPr>
      </w:pPr>
      <w:r w:rsidRPr="005977A9">
        <w:rPr>
          <w:rFonts w:ascii="Calibri" w:eastAsia="Calibri" w:hAnsi="Calibri" w:cs="Calibri"/>
          <w:b/>
        </w:rPr>
        <w:t>fiscalDayNo </w:t>
      </w:r>
      <w:r w:rsidRPr="005977A9">
        <w:rPr>
          <w:rFonts w:ascii="Calibri" w:eastAsia="Calibri" w:hAnsi="Calibri" w:cs="Calibri"/>
        </w:rPr>
        <w:t>- Aktuálisan nyitott adóügyi nap sorszáma</w:t>
      </w:r>
    </w:p>
    <w:p w14:paraId="3C837F1A" w14:textId="77777777" w:rsidR="00091302" w:rsidRPr="005977A9" w:rsidRDefault="00091302" w:rsidP="00B97AE5">
      <w:pPr>
        <w:numPr>
          <w:ilvl w:val="0"/>
          <w:numId w:val="36"/>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 létrehozott egyedi bizonylat egyedi azonosítója</w:t>
      </w:r>
    </w:p>
    <w:p w14:paraId="1BAFEB34" w14:textId="77777777" w:rsidR="00091302" w:rsidRPr="00010356" w:rsidRDefault="00091302" w:rsidP="00B97AE5">
      <w:pPr>
        <w:numPr>
          <w:ilvl w:val="0"/>
          <w:numId w:val="36"/>
        </w:numPr>
        <w:jc w:val="both"/>
        <w:rPr>
          <w:rFonts w:ascii="Calibri" w:eastAsia="Calibri" w:hAnsi="Calibri" w:cs="Calibri"/>
          <w:lang w:val="pt-BR"/>
        </w:rPr>
      </w:pPr>
      <w:r w:rsidRPr="00010356">
        <w:rPr>
          <w:rFonts w:ascii="Calibri" w:eastAsia="Calibri" w:hAnsi="Calibri" w:cs="Calibri"/>
          <w:b/>
          <w:lang w:val="pt-BR"/>
        </w:rPr>
        <w:t>documentData</w:t>
      </w:r>
      <w:r w:rsidRPr="00010356">
        <w:rPr>
          <w:rFonts w:ascii="Calibri" w:eastAsia="Calibri" w:hAnsi="Calibri" w:cs="Calibri"/>
          <w:lang w:val="pt-BR"/>
        </w:rPr>
        <w:t xml:space="preserve"> - A bizonylatkép megjelenítéséhez szükséges adatok</w:t>
      </w:r>
    </w:p>
    <w:p w14:paraId="46DEECCD" w14:textId="77777777" w:rsidR="00091302" w:rsidRPr="005977A9" w:rsidRDefault="00091302" w:rsidP="00091302">
      <w:pPr>
        <w:pStyle w:val="Cmsor4"/>
      </w:pPr>
      <w:bookmarkStart w:id="1463" w:name="_Tétel_hozzáadása"/>
      <w:bookmarkEnd w:id="1463"/>
      <w:r w:rsidRPr="005977A9">
        <w:rPr>
          <w:lang w:val="en-US"/>
        </w:rPr>
        <w:t>Tétel hozzáadása</w:t>
      </w:r>
    </w:p>
    <w:p w14:paraId="712F562D" w14:textId="77777777" w:rsidR="00091302" w:rsidRPr="005977A9" w:rsidRDefault="00091302" w:rsidP="00091302">
      <w:pPr>
        <w:jc w:val="both"/>
        <w:rPr>
          <w:rFonts w:ascii="Calibri" w:eastAsia="Calibri" w:hAnsi="Calibri" w:cs="Calibri"/>
        </w:rPr>
      </w:pPr>
    </w:p>
    <w:p w14:paraId="4009F72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megnyitott egyedi bizonylatokhoz tetszőleges mennyiségű egyedi információs tételt lehet regisztrálni. </w:t>
      </w:r>
      <w:r w:rsidRPr="00010356">
        <w:rPr>
          <w:rFonts w:ascii="Calibri" w:eastAsia="Calibri" w:hAnsi="Calibri" w:cs="Calibri"/>
          <w:lang w:val="pt-BR"/>
        </w:rPr>
        <w:t xml:space="preserve">A tételek hozzáadása során a FAM adatbázisba menti a tétel adatszerkezetét. </w:t>
      </w:r>
      <w:r w:rsidRPr="005977A9">
        <w:rPr>
          <w:rFonts w:ascii="Calibri" w:eastAsia="Calibri" w:hAnsi="Calibri" w:cs="Calibri"/>
        </w:rPr>
        <w:t>Az egyedi bizonylatokhoz hatféle tétel adható: </w:t>
      </w:r>
    </w:p>
    <w:p w14:paraId="595B8848"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Kép (a FAM fájltárolójából)</w:t>
      </w:r>
    </w:p>
    <w:p w14:paraId="27880853"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Szöveges információ</w:t>
      </w:r>
    </w:p>
    <w:p w14:paraId="28B42DA6"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Bardoce 1D </w:t>
      </w:r>
    </w:p>
    <w:p w14:paraId="2347F673"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Barcode DataMatrix </w:t>
      </w:r>
    </w:p>
    <w:p w14:paraId="1AC655A6"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Barcode PDF417 </w:t>
      </w:r>
    </w:p>
    <w:p w14:paraId="45D079CD"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QR kód</w:t>
      </w:r>
    </w:p>
    <w:p w14:paraId="69DD85A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API végpont csoport:</w:t>
      </w:r>
      <w:r w:rsidRPr="005977A9">
        <w:rPr>
          <w:rFonts w:ascii="Calibri" w:eastAsia="Calibri" w:hAnsi="Calibri" w:cs="Calibri"/>
        </w:rPr>
        <w:t xml:space="preserve"> FAM interfész/Document - Bizonylatok kezelése</w:t>
      </w:r>
    </w:p>
    <w:p w14:paraId="725D9C9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0C4CC11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3D9CADC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7987BC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/doc/add-item </w:t>
      </w:r>
    </w:p>
    <w:p w14:paraId="2FD154C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AddCustomItemRequest (AddItemRequest leszármazott) </w:t>
      </w:r>
    </w:p>
    <w:p w14:paraId="0CADA40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AddItemDocumentResponse </w:t>
      </w:r>
    </w:p>
    <w:p w14:paraId="7C7A0BDC" w14:textId="77777777" w:rsidR="00091302" w:rsidRPr="005977A9" w:rsidRDefault="00091302" w:rsidP="00091302">
      <w:pPr>
        <w:jc w:val="both"/>
        <w:rPr>
          <w:rFonts w:ascii="Calibri" w:eastAsia="Calibri" w:hAnsi="Calibri" w:cs="Calibri"/>
        </w:rPr>
      </w:pPr>
    </w:p>
    <w:p w14:paraId="7125F20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57C2E12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A44F46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"addCustomItem",</w:t>
      </w:r>
    </w:p>
    <w:p w14:paraId="72600B3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699A74D3" w14:textId="06083E13"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3BE81FC">
        <w:rPr>
          <w:rFonts w:ascii="Consolas" w:eastAsia="Calibri" w:hAnsi="Consolas" w:cs="Consolas"/>
          <w:sz w:val="20"/>
          <w:szCs w:val="20"/>
        </w:rPr>
        <w:t xml:space="preserve">   "documentId":{{documentId}},</w:t>
      </w:r>
    </w:p>
    <w:p w14:paraId="65809FA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010356">
        <w:rPr>
          <w:rFonts w:ascii="Consolas" w:eastAsia="Calibri" w:hAnsi="Consolas" w:cs="Consolas"/>
          <w:sz w:val="20"/>
          <w:szCs w:val="20"/>
        </w:rPr>
        <w:t xml:space="preserve">   </w:t>
      </w:r>
      <w:r w:rsidRPr="005977A9">
        <w:rPr>
          <w:rFonts w:ascii="Consolas" w:eastAsia="Calibri" w:hAnsi="Consolas" w:cs="Consolas"/>
          <w:sz w:val="20"/>
          <w:szCs w:val="20"/>
        </w:rPr>
        <w:t>"customItems":[{</w:t>
      </w:r>
    </w:p>
    <w:p w14:paraId="12791A0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4AE7D13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"text":"comment 1",</w:t>
      </w:r>
    </w:p>
    <w:p w14:paraId="3A51E29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726E190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1</w:t>
      </w:r>
    </w:p>
    <w:p w14:paraId="04C457B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B66370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B5A448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103332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2CF1A2B"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 FAM Document interfészt informálja a HTTP kérésben beküldött adatszerkezet típusáról (=addCustomItem)</w:t>
      </w:r>
    </w:p>
    <w:p w14:paraId="7E2BAEC5"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w:t>
      </w:r>
    </w:p>
    <w:p w14:paraId="6CDCC2E2"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Az egyedi bizonylat azonosítója </w:t>
      </w:r>
    </w:p>
    <w:p w14:paraId="6C2D59F3"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customItems* </w:t>
      </w:r>
      <w:r w:rsidRPr="005977A9">
        <w:rPr>
          <w:rFonts w:ascii="Calibri" w:eastAsia="Calibri" w:hAnsi="Calibri" w:cs="Calibri"/>
        </w:rPr>
        <w:t>- Az egyedi bizonylathoz adott információs tételek adatszerkezete </w:t>
      </w:r>
    </w:p>
    <w:p w14:paraId="22E0B73D" w14:textId="77777777" w:rsidR="00091302" w:rsidRPr="005977A9" w:rsidRDefault="00091302" w:rsidP="00091302">
      <w:pPr>
        <w:jc w:val="both"/>
        <w:rPr>
          <w:rFonts w:ascii="Calibri" w:eastAsia="Calibri" w:hAnsi="Calibri" w:cs="Calibri"/>
        </w:rPr>
      </w:pPr>
    </w:p>
    <w:p w14:paraId="21E271A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072F135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406049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65EAE4B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7F55A58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"fiscalDayNo": 1,</w:t>
      </w:r>
    </w:p>
    <w:p w14:paraId="13BC5D2D"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5977A9">
        <w:rPr>
          <w:rFonts w:ascii="Consolas" w:eastAsia="Calibri" w:hAnsi="Consolas" w:cs="Consolas"/>
          <w:sz w:val="20"/>
          <w:szCs w:val="20"/>
        </w:rPr>
        <w:t xml:space="preserve">    </w:t>
      </w:r>
      <w:r w:rsidRPr="00010356">
        <w:rPr>
          <w:rFonts w:ascii="Consolas" w:eastAsia="Calibri" w:hAnsi="Consolas" w:cs="Consolas"/>
          <w:sz w:val="20"/>
          <w:szCs w:val="20"/>
          <w:lang w:val="pt-BR"/>
        </w:rPr>
        <w:t>"documentId": 1,</w:t>
      </w:r>
    </w:p>
    <w:p w14:paraId="3C4F4A1C"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"documentData": [</w:t>
      </w:r>
    </w:p>
    <w:p w14:paraId="48DAE7F1"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100E53E"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 "text",</w:t>
      </w:r>
    </w:p>
    <w:p w14:paraId="6A672315"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"orderId": 2,</w:t>
      </w:r>
    </w:p>
    <w:p w14:paraId="11B9D93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010356">
        <w:rPr>
          <w:rFonts w:ascii="Consolas" w:eastAsia="Calibri" w:hAnsi="Consolas" w:cs="Consolas"/>
          <w:sz w:val="20"/>
          <w:szCs w:val="20"/>
          <w:lang w:val="pt-BR"/>
        </w:rPr>
        <w:t xml:space="preserve">            </w:t>
      </w:r>
      <w:r w:rsidRPr="005977A9">
        <w:rPr>
          <w:rFonts w:ascii="Consolas" w:eastAsia="Calibri" w:hAnsi="Consolas" w:cs="Consolas"/>
          <w:sz w:val="20"/>
          <w:szCs w:val="20"/>
        </w:rPr>
        <w:t>"text": "comment 2",</w:t>
      </w:r>
    </w:p>
    <w:p w14:paraId="21CFAF4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783565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494EA0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FE2E9E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F3346A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 </w:t>
      </w:r>
    </w:p>
    <w:p w14:paraId="4D2BA1A2" w14:textId="77777777" w:rsidR="00091302" w:rsidRPr="005977A9" w:rsidRDefault="00091302" w:rsidP="00B97AE5">
      <w:pPr>
        <w:numPr>
          <w:ilvl w:val="0"/>
          <w:numId w:val="77"/>
        </w:numPr>
        <w:jc w:val="both"/>
        <w:rPr>
          <w:rFonts w:asciiTheme="minorHAnsi" w:eastAsia="Calibri" w:hAnsiTheme="minorHAnsi" w:cstheme="minorHAnsi"/>
        </w:rPr>
      </w:pPr>
      <w:r w:rsidRPr="005977A9">
        <w:rPr>
          <w:rFonts w:asciiTheme="minorHAnsi" w:eastAsia="Calibri" w:hAnsiTheme="minorHAnsi" w:cstheme="minorHAnsi"/>
          <w:b/>
        </w:rPr>
        <w:t>fiscalDayNo </w:t>
      </w:r>
      <w:r w:rsidRPr="005977A9">
        <w:rPr>
          <w:rFonts w:asciiTheme="minorHAnsi" w:eastAsia="Calibri" w:hAnsiTheme="minorHAnsi" w:cstheme="minorHAnsi"/>
        </w:rPr>
        <w:t>- Az adóügyi nap sorszáma</w:t>
      </w:r>
    </w:p>
    <w:p w14:paraId="1DE49992" w14:textId="77777777" w:rsidR="00091302" w:rsidRPr="005977A9" w:rsidRDefault="00091302" w:rsidP="00B97AE5">
      <w:pPr>
        <w:numPr>
          <w:ilvl w:val="0"/>
          <w:numId w:val="77"/>
        </w:numPr>
        <w:jc w:val="both"/>
        <w:rPr>
          <w:rFonts w:asciiTheme="minorHAnsi" w:hAnsiTheme="minorHAnsi" w:cstheme="minorHAnsi"/>
        </w:rPr>
      </w:pPr>
      <w:r w:rsidRPr="005977A9">
        <w:rPr>
          <w:rFonts w:asciiTheme="minorHAnsi" w:eastAsia="Calibri" w:hAnsiTheme="minorHAnsi" w:cstheme="minorHAnsi"/>
          <w:b/>
        </w:rPr>
        <w:t>documentId </w:t>
      </w:r>
      <w:r w:rsidRPr="005977A9">
        <w:rPr>
          <w:rFonts w:asciiTheme="minorHAnsi" w:eastAsia="Calibri" w:hAnsiTheme="minorHAnsi" w:cstheme="minorHAnsi"/>
        </w:rPr>
        <w:t>- A megnyitott bizonylat azonosítója </w:t>
      </w:r>
    </w:p>
    <w:p w14:paraId="65E44815" w14:textId="77777777" w:rsidR="00091302" w:rsidRPr="00010356" w:rsidRDefault="00091302" w:rsidP="00B97AE5">
      <w:pPr>
        <w:numPr>
          <w:ilvl w:val="0"/>
          <w:numId w:val="77"/>
        </w:numPr>
        <w:jc w:val="both"/>
        <w:rPr>
          <w:rFonts w:asciiTheme="minorHAnsi" w:hAnsiTheme="minorHAnsi" w:cstheme="minorHAnsi"/>
          <w:lang w:val="pt-BR"/>
        </w:rPr>
      </w:pPr>
      <w:r w:rsidRPr="00010356">
        <w:rPr>
          <w:rFonts w:asciiTheme="minorHAnsi" w:hAnsiTheme="minorHAnsi" w:cstheme="minorHAnsi"/>
          <w:b/>
          <w:lang w:val="pt-BR"/>
        </w:rPr>
        <w:t>documentData</w:t>
      </w:r>
      <w:r w:rsidRPr="00010356">
        <w:rPr>
          <w:rFonts w:asciiTheme="minorHAnsi" w:hAnsiTheme="minorHAnsi" w:cstheme="minorHAnsi"/>
          <w:lang w:val="pt-BR"/>
        </w:rPr>
        <w:t xml:space="preserve"> - A bizonylatkép megjelenítéséhez szükséges adatok</w:t>
      </w:r>
    </w:p>
    <w:p w14:paraId="01AE49DD" w14:textId="77777777" w:rsidR="00091302" w:rsidRPr="005977A9" w:rsidRDefault="00091302" w:rsidP="00091302">
      <w:pPr>
        <w:pStyle w:val="Cmsor4"/>
      </w:pPr>
      <w:r w:rsidRPr="005977A9">
        <w:rPr>
          <w:lang w:val="en-US"/>
        </w:rPr>
        <w:t>Bizonylat lezárása</w:t>
      </w:r>
    </w:p>
    <w:p w14:paraId="16545CE8" w14:textId="77777777" w:rsidR="00091302" w:rsidRPr="005977A9" w:rsidRDefault="00091302" w:rsidP="00091302">
      <w:pPr>
        <w:jc w:val="both"/>
        <w:rPr>
          <w:rFonts w:ascii="Calibri" w:eastAsia="Calibri" w:hAnsi="Calibri" w:cs="Calibri"/>
        </w:rPr>
      </w:pPr>
    </w:p>
    <w:p w14:paraId="3D7CFDE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Ha a megnyitott egyedi bizonylathoz megtörtént az információs tételek felvétele, a bizonylatot le kell zárni. Az egyedi bizonylat lezárását követően további tétel felvétele a bizonylathoz nem engedélyezett.</w:t>
      </w:r>
    </w:p>
    <w:p w14:paraId="7F25A503" w14:textId="77777777" w:rsidR="00091302" w:rsidRPr="005977A9" w:rsidRDefault="00091302" w:rsidP="00091302">
      <w:pPr>
        <w:jc w:val="both"/>
        <w:rPr>
          <w:rFonts w:ascii="Calibri" w:eastAsia="Calibri" w:hAnsi="Calibri" w:cs="Calibri"/>
        </w:rPr>
      </w:pPr>
    </w:p>
    <w:p w14:paraId="62386E5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API végpont csoport: FCU interfész/Document - Bizonylatok kezelése</w:t>
      </w:r>
    </w:p>
    <w:p w14:paraId="29ED91AA"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9F9F7FC"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Végpont HTTP metódusa</w:t>
      </w:r>
      <w:r w:rsidRPr="00010356">
        <w:rPr>
          <w:rFonts w:ascii="Calibri" w:eastAsia="Calibri" w:hAnsi="Calibri" w:cs="Calibri"/>
          <w:lang w:val="pt-BR"/>
        </w:rPr>
        <w:t>: POST </w:t>
      </w:r>
    </w:p>
    <w:p w14:paraId="788F1E4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5AB2E21"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URL</w:t>
      </w:r>
      <w:r w:rsidRPr="005977A9">
        <w:rPr>
          <w:rFonts w:ascii="Calibri" w:eastAsia="Calibri" w:hAnsi="Calibri" w:cs="Calibri"/>
        </w:rPr>
        <w:t>: /doc/doc-close</w:t>
      </w:r>
    </w:p>
    <w:p w14:paraId="33156894"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kérés objektuma</w:t>
      </w:r>
      <w:r w:rsidRPr="005977A9">
        <w:rPr>
          <w:rFonts w:ascii="Calibri" w:eastAsia="Calibri" w:hAnsi="Calibri" w:cs="Calibri"/>
        </w:rPr>
        <w:t>: DocCloseCustomDoc - egyedi bizonylat lezárás </w:t>
      </w:r>
    </w:p>
    <w:p w14:paraId="5759BF4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válasz objektuma</w:t>
      </w:r>
      <w:r w:rsidRPr="005977A9">
        <w:rPr>
          <w:rFonts w:ascii="Calibri" w:eastAsia="Calibri" w:hAnsi="Calibri" w:cs="Calibri"/>
        </w:rPr>
        <w:t>: DocCloseResponse</w:t>
      </w:r>
    </w:p>
    <w:p w14:paraId="290B9B2D" w14:textId="77777777" w:rsidR="00091302" w:rsidRPr="005977A9" w:rsidRDefault="00091302" w:rsidP="00091302">
      <w:pPr>
        <w:jc w:val="both"/>
        <w:rPr>
          <w:rFonts w:ascii="Calibri" w:eastAsia="Calibri" w:hAnsi="Calibri" w:cs="Calibri"/>
          <w:b/>
        </w:rPr>
      </w:pPr>
    </w:p>
    <w:p w14:paraId="3D4CD069"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Kérés adatszerkezete sikeres értékesítés esetén</w:t>
      </w:r>
    </w:p>
    <w:p w14:paraId="46E4156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716C2C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"closeCustomDoc",</w:t>
      </w:r>
    </w:p>
    <w:p w14:paraId="7F3C01E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3C219CB6" w14:textId="024DB9A6"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3BE81FC">
        <w:rPr>
          <w:rFonts w:ascii="Consolas" w:eastAsia="Calibri" w:hAnsi="Consolas" w:cs="Consolas"/>
          <w:sz w:val="20"/>
          <w:szCs w:val="20"/>
        </w:rPr>
        <w:t xml:space="preserve">   "documentId":{{documentId}},</w:t>
      </w:r>
    </w:p>
    <w:p w14:paraId="7085C8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"customItems":[</w:t>
      </w:r>
    </w:p>
    <w:p w14:paraId="577B4CD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3040059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232417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"text":"Köszönjük a vásárlást!",</w:t>
      </w:r>
    </w:p>
    <w:p w14:paraId="3A9DBD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508D3E90"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5977A9">
        <w:rPr>
          <w:rFonts w:ascii="Consolas" w:eastAsia="Calibri" w:hAnsi="Consolas" w:cs="Consolas"/>
          <w:sz w:val="20"/>
          <w:szCs w:val="20"/>
        </w:rPr>
        <w:t xml:space="preserve">         </w:t>
      </w:r>
      <w:r w:rsidRPr="00010356">
        <w:rPr>
          <w:rFonts w:ascii="Consolas" w:eastAsia="Calibri" w:hAnsi="Consolas" w:cs="Consolas"/>
          <w:sz w:val="20"/>
          <w:szCs w:val="20"/>
          <w:lang w:val="pt-BR"/>
        </w:rPr>
        <w:t>"orderId": 3</w:t>
      </w:r>
    </w:p>
    <w:p w14:paraId="55A5FCFE"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5BE77E94"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5AEFD998"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"@type":"text",</w:t>
      </w:r>
    </w:p>
    <w:p w14:paraId="3E7B704A"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"text":"De tényleg!",</w:t>
      </w:r>
    </w:p>
    <w:p w14:paraId="208F991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010356">
        <w:rPr>
          <w:rFonts w:ascii="Consolas" w:eastAsia="Calibri" w:hAnsi="Consolas" w:cs="Consolas"/>
          <w:sz w:val="20"/>
          <w:szCs w:val="20"/>
          <w:lang w:val="pt-BR"/>
        </w:rPr>
        <w:t xml:space="preserve">         </w:t>
      </w:r>
      <w:r w:rsidRPr="005977A9">
        <w:rPr>
          <w:rFonts w:ascii="Consolas" w:eastAsia="Calibri" w:hAnsi="Consolas" w:cs="Consolas"/>
          <w:sz w:val="20"/>
          <w:szCs w:val="20"/>
        </w:rPr>
        <w:t>"alignment": "CENTER",</w:t>
      </w:r>
    </w:p>
    <w:p w14:paraId="3FF078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4</w:t>
      </w:r>
    </w:p>
    <w:p w14:paraId="073B224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029EF28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CB251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"attachment": ...</w:t>
      </w:r>
    </w:p>
    <w:p w14:paraId="5A5AF3D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E48918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10505B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8B95DE6"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Az FAM Document interfészt informálja a HTTP kérésben beküldött adatszerkezet típusáról (=closeCustomDoc)</w:t>
      </w:r>
    </w:p>
    <w:p w14:paraId="2A543CB6"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Az FAM-t azonosító egyedi azonosító (AP szám)</w:t>
      </w:r>
    </w:p>
    <w:p w14:paraId="7CA9EB21"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Az egyedi bizonylat azonosítója </w:t>
      </w:r>
    </w:p>
    <w:p w14:paraId="1DAE491A"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customItems </w:t>
      </w:r>
      <w:r w:rsidRPr="005977A9">
        <w:rPr>
          <w:rFonts w:ascii="Calibri" w:eastAsia="Calibri" w:hAnsi="Calibri" w:cs="Calibri"/>
        </w:rPr>
        <w:t>- Az egyedi bizonylathoz köthető további egyedi információs tételek </w:t>
      </w:r>
    </w:p>
    <w:p w14:paraId="42372484"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attachment</w:t>
      </w:r>
      <w:r w:rsidRPr="005977A9">
        <w:rPr>
          <w:rFonts w:ascii="Calibri" w:eastAsia="Calibri" w:hAnsi="Calibri" w:cs="Calibri"/>
        </w:rPr>
        <w:t xml:space="preserve"> - Az egyedi bizonylat melléklete</w:t>
      </w:r>
    </w:p>
    <w:p w14:paraId="5880AD0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lezárás esetén</w:t>
      </w:r>
    </w:p>
    <w:p w14:paraId="5B7AAD8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bookmarkStart w:id="1464" w:name="OLE_LINK31"/>
      <w:bookmarkStart w:id="1465" w:name="OLE_LINK32"/>
      <w:r w:rsidRPr="005977A9">
        <w:rPr>
          <w:rFonts w:ascii="Consolas" w:eastAsia="Calibri" w:hAnsi="Consolas" w:cs="Consolas"/>
          <w:sz w:val="20"/>
          <w:szCs w:val="20"/>
        </w:rPr>
        <w:t>{</w:t>
      </w:r>
    </w:p>
    <w:p w14:paraId="0C60C30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7727B8D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49EAF84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5642C1E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A14E6F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"docClose",</w:t>
      </w:r>
    </w:p>
    <w:p w14:paraId="6EEEB40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67E5AB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86C2D2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90DDE6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bookmarkEnd w:id="1464"/>
    <w:bookmarkEnd w:id="1465"/>
    <w:p w14:paraId="2419109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709D8914" w14:textId="77777777" w:rsidR="00091302" w:rsidRPr="00010356" w:rsidRDefault="00091302" w:rsidP="00B97AE5">
      <w:pPr>
        <w:numPr>
          <w:ilvl w:val="0"/>
          <w:numId w:val="46"/>
        </w:numPr>
        <w:jc w:val="both"/>
        <w:rPr>
          <w:rFonts w:ascii="Calibri" w:eastAsia="Calibri" w:hAnsi="Calibri" w:cs="Calibri"/>
          <w:i/>
          <w:lang w:val="pt-BR"/>
        </w:rPr>
      </w:pPr>
      <w:r w:rsidRPr="00010356">
        <w:rPr>
          <w:rFonts w:ascii="Calibri" w:eastAsia="Calibri" w:hAnsi="Calibri" w:cs="Calibri"/>
          <w:b/>
          <w:lang w:val="pt-BR"/>
        </w:rPr>
        <w:t xml:space="preserve">documentData </w:t>
      </w:r>
      <w:r w:rsidRPr="00010356">
        <w:rPr>
          <w:rFonts w:ascii="Calibri" w:eastAsia="Calibri" w:hAnsi="Calibri" w:cs="Calibri"/>
          <w:i/>
          <w:lang w:val="pt-BR"/>
        </w:rPr>
        <w:t xml:space="preserve">- </w:t>
      </w:r>
      <w:r w:rsidRPr="00010356">
        <w:rPr>
          <w:rFonts w:ascii="Calibri" w:eastAsia="Calibri" w:hAnsi="Calibri" w:cs="Calibri"/>
          <w:lang w:val="pt-BR"/>
        </w:rPr>
        <w:t>A bizonylatkép megjelenítéséhez szükséges adatok</w:t>
      </w:r>
    </w:p>
    <w:p w14:paraId="66A0AE83" w14:textId="77777777" w:rsidR="00091302" w:rsidRPr="00010356" w:rsidRDefault="00091302" w:rsidP="00091302">
      <w:pPr>
        <w:jc w:val="both"/>
        <w:rPr>
          <w:rFonts w:ascii="Calibri" w:eastAsia="Calibri" w:hAnsi="Calibri" w:cs="Calibri"/>
          <w:lang w:val="pt-BR"/>
        </w:rPr>
      </w:pPr>
    </w:p>
    <w:p w14:paraId="3D53C72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Válasz adatszerkezete sikeres bizonylat megszakítás esetén</w:t>
      </w:r>
    </w:p>
    <w:p w14:paraId="520C352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95F0689" w14:textId="4E0A5CC1" w:rsidR="00091302" w:rsidRPr="005977A9" w:rsidRDefault="00091302" w:rsidP="00091302">
      <w:pPr>
        <w:shd w:val="clear" w:color="auto" w:fill="F2F2F2" w:themeFill="background1" w:themeFillShade="F2"/>
        <w:jc w:val="both"/>
        <w:rPr>
          <w:rFonts w:ascii="Consolas" w:eastAsia="Calibri" w:hAnsi="Consolas" w:cs="Consolas"/>
          <w:sz w:val="20"/>
          <w:szCs w:val="20"/>
        </w:rPr>
      </w:pPr>
    </w:p>
    <w:p w14:paraId="0D8A7D8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14FF648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4BFCAB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"text",</w:t>
      </w:r>
    </w:p>
    <w:p w14:paraId="6CD068C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250912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37DC7BF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08CE94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8DD4EB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"docClose",</w:t>
      </w:r>
    </w:p>
    <w:p w14:paraId="3D22604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AD3954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2127B5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A129B7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26E1E1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42AEC02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"remainingSum": null</w:t>
      </w:r>
    </w:p>
    <w:p w14:paraId="450EB00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F849D5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7D9407E9" w14:textId="77777777" w:rsidR="00091302" w:rsidRPr="00010356" w:rsidRDefault="00091302" w:rsidP="00B97AE5">
      <w:pPr>
        <w:numPr>
          <w:ilvl w:val="0"/>
          <w:numId w:val="46"/>
        </w:numPr>
        <w:jc w:val="both"/>
        <w:rPr>
          <w:rFonts w:ascii="Calibri" w:eastAsia="Calibri" w:hAnsi="Calibri" w:cs="Calibri"/>
          <w:lang w:val="pt-BR"/>
        </w:rPr>
      </w:pPr>
      <w:r w:rsidRPr="00010356">
        <w:rPr>
          <w:rFonts w:ascii="Calibri" w:eastAsia="Calibri" w:hAnsi="Calibri" w:cs="Calibri"/>
          <w:b/>
          <w:lang w:val="pt-BR"/>
        </w:rPr>
        <w:t>resultCode </w:t>
      </w:r>
      <w:r w:rsidRPr="00010356">
        <w:rPr>
          <w:rFonts w:ascii="Calibri" w:eastAsia="Calibri" w:hAnsi="Calibri" w:cs="Calibri"/>
          <w:lang w:val="pt-BR"/>
        </w:rPr>
        <w:t>- A feladat eredményének azonosító kódja</w:t>
      </w:r>
    </w:p>
    <w:p w14:paraId="33006D88" w14:textId="77777777" w:rsidR="00091302" w:rsidRPr="005977A9" w:rsidRDefault="00091302" w:rsidP="00B97AE5">
      <w:pPr>
        <w:numPr>
          <w:ilvl w:val="0"/>
          <w:numId w:val="46"/>
        </w:numPr>
        <w:jc w:val="both"/>
        <w:rPr>
          <w:rFonts w:ascii="Calibri" w:eastAsia="Calibri" w:hAnsi="Calibri" w:cs="Calibri"/>
        </w:rPr>
      </w:pPr>
      <w:r w:rsidRPr="005977A9">
        <w:rPr>
          <w:rFonts w:ascii="Calibri" w:eastAsia="Calibri" w:hAnsi="Calibri" w:cs="Calibri"/>
          <w:b/>
        </w:rPr>
        <w:t>resultDesc </w:t>
      </w:r>
      <w:r w:rsidRPr="005977A9">
        <w:rPr>
          <w:rFonts w:ascii="Calibri" w:eastAsia="Calibri" w:hAnsi="Calibri" w:cs="Calibri"/>
        </w:rPr>
        <w:t>- A feladat eredményének rövid leírása</w:t>
      </w:r>
    </w:p>
    <w:p w14:paraId="3276C5DC" w14:textId="77777777" w:rsidR="00091302" w:rsidRPr="00010356" w:rsidRDefault="00091302" w:rsidP="00B97AE5">
      <w:pPr>
        <w:numPr>
          <w:ilvl w:val="0"/>
          <w:numId w:val="46"/>
        </w:numPr>
        <w:jc w:val="both"/>
        <w:rPr>
          <w:rFonts w:ascii="Calibri" w:eastAsia="Calibri" w:hAnsi="Calibri" w:cs="Calibri"/>
          <w:i/>
          <w:lang w:val="pt-BR"/>
        </w:rPr>
      </w:pPr>
      <w:r w:rsidRPr="00010356">
        <w:rPr>
          <w:rFonts w:ascii="Calibri" w:eastAsia="Calibri" w:hAnsi="Calibri" w:cs="Calibri"/>
          <w:b/>
          <w:lang w:val="pt-BR"/>
        </w:rPr>
        <w:t xml:space="preserve">documentData </w:t>
      </w:r>
      <w:r w:rsidRPr="00010356">
        <w:rPr>
          <w:rFonts w:ascii="Calibri" w:eastAsia="Calibri" w:hAnsi="Calibri" w:cs="Calibri"/>
          <w:i/>
          <w:lang w:val="pt-BR"/>
        </w:rPr>
        <w:t xml:space="preserve">- </w:t>
      </w:r>
      <w:r w:rsidRPr="00010356">
        <w:rPr>
          <w:rFonts w:ascii="Calibri" w:eastAsia="Calibri" w:hAnsi="Calibri" w:cs="Calibri"/>
          <w:lang w:val="pt-BR"/>
        </w:rPr>
        <w:t>A bizonylatkép megjelenítéséhez szükséges adatok</w:t>
      </w:r>
    </w:p>
    <w:p w14:paraId="11915F64" w14:textId="77777777" w:rsidR="00091302" w:rsidRPr="00010356" w:rsidRDefault="00091302" w:rsidP="00091302">
      <w:pPr>
        <w:jc w:val="both"/>
        <w:rPr>
          <w:rFonts w:ascii="Calibri" w:eastAsia="Calibri" w:hAnsi="Calibri" w:cs="Calibri"/>
          <w:lang w:val="pt-BR"/>
        </w:rPr>
      </w:pPr>
    </w:p>
    <w:p w14:paraId="11054A5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Az adatszerkezet nem változik a sikertelenhez képest.</w:t>
      </w:r>
    </w:p>
    <w:p w14:paraId="130171E7" w14:textId="77777777" w:rsidR="00091302" w:rsidRPr="00010356" w:rsidRDefault="00091302" w:rsidP="00091302">
      <w:pPr>
        <w:jc w:val="both"/>
        <w:rPr>
          <w:rFonts w:ascii="Calibri" w:eastAsia="Calibri" w:hAnsi="Calibri" w:cs="Calibri"/>
          <w:lang w:val="pt-BR"/>
        </w:rPr>
      </w:pPr>
    </w:p>
    <w:p w14:paraId="397B6849" w14:textId="77777777" w:rsidR="00091302" w:rsidRPr="005977A9" w:rsidRDefault="00091302" w:rsidP="00091302">
      <w:pPr>
        <w:jc w:val="both"/>
        <w:rPr>
          <w:rFonts w:ascii="Calibri" w:eastAsia="Calibri" w:hAnsi="Calibri" w:cs="Calibri"/>
        </w:rPr>
      </w:pPr>
      <w:r w:rsidRPr="00010356">
        <w:rPr>
          <w:rFonts w:asciiTheme="minorHAnsi" w:eastAsia="Calibri" w:hAnsiTheme="minorHAnsi" w:cstheme="minorHAnsi"/>
          <w:lang w:val="pt-BR"/>
        </w:rPr>
        <w:t xml:space="preserve">A rendszer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xml:space="preserve">. </w:t>
      </w:r>
      <w:r w:rsidRPr="005977A9">
        <w:rPr>
          <w:rFonts w:asciiTheme="minorHAnsi" w:eastAsia="Calibri" w:hAnsiTheme="minorHAnsi" w:cstheme="minorHAnsi"/>
        </w:rPr>
        <w:t>Nincs a végpontra vonatkozó egyedi ellenőrzés.</w:t>
      </w:r>
    </w:p>
    <w:p w14:paraId="4E5C894B" w14:textId="77777777" w:rsidR="00091302" w:rsidRPr="005977A9" w:rsidRDefault="00091302" w:rsidP="00091302">
      <w:pPr>
        <w:pStyle w:val="Cmsor3"/>
      </w:pPr>
      <w:bookmarkStart w:id="1466" w:name="_Vevői_alkalmazásból_beolvasott"/>
      <w:bookmarkStart w:id="1467" w:name="_Toc167061727"/>
      <w:bookmarkStart w:id="1468" w:name="_Toc1096343121"/>
      <w:bookmarkStart w:id="1469" w:name="_Toc195567209"/>
      <w:bookmarkEnd w:id="1466"/>
      <w:r w:rsidRPr="005977A9">
        <w:rPr>
          <w:lang w:val="en-US"/>
        </w:rPr>
        <w:t>Vevői alkalmazásból beolvasott adatok átadása</w:t>
      </w:r>
      <w:bookmarkEnd w:id="1467"/>
      <w:bookmarkEnd w:id="1468"/>
      <w:bookmarkEnd w:id="1469"/>
    </w:p>
    <w:p w14:paraId="4F0BD4BE"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Amennyiben a vevői alkalmazásról az e-pénztárgép beolvassa a vevőadatokat, az alkalmazásból csak a titkosító kulcsot és a dátumot kell átadni a FAM-nak</w:t>
      </w:r>
    </w:p>
    <w:p w14:paraId="13ED5657" w14:textId="77777777" w:rsidR="00091302" w:rsidRPr="00010356" w:rsidRDefault="00091302" w:rsidP="00B97AE5">
      <w:pPr>
        <w:numPr>
          <w:ilvl w:val="0"/>
          <w:numId w:val="49"/>
        </w:numPr>
        <w:rPr>
          <w:rFonts w:ascii="Calibri" w:eastAsia="Calibri" w:hAnsi="Calibri" w:cs="Calibri"/>
          <w:lang w:val="hu-HU"/>
        </w:rPr>
      </w:pPr>
      <w:r w:rsidRPr="00010356">
        <w:rPr>
          <w:rFonts w:ascii="Calibri" w:eastAsia="Calibri" w:hAnsi="Calibri" w:cs="Calibri"/>
          <w:lang w:val="hu-HU"/>
        </w:rPr>
        <w:t>A FAM kizárólag nyitott adóügyi nap és nyitott értékesítési bizonylat esetén fogadja be. Ha a beolvasáskor nincs nyitott értékesítési bizonylat (nyugta, egyszerűsített számla, érvénytelenítő vagy módosító), akkor a FAM felé először meg kell nyitni egy új dokumentumot, és csak azután lehet átadni a vevői adatokat.</w:t>
      </w:r>
    </w:p>
    <w:p w14:paraId="13160EDE" w14:textId="77777777" w:rsidR="00091302" w:rsidRPr="00010356" w:rsidRDefault="00091302" w:rsidP="00B97AE5">
      <w:pPr>
        <w:numPr>
          <w:ilvl w:val="0"/>
          <w:numId w:val="49"/>
        </w:numPr>
        <w:rPr>
          <w:rFonts w:ascii="Calibri" w:eastAsia="Calibri" w:hAnsi="Calibri" w:cs="Calibri"/>
          <w:lang w:val="hu-HU"/>
        </w:rPr>
      </w:pPr>
      <w:r w:rsidRPr="00010356">
        <w:rPr>
          <w:rFonts w:ascii="Calibri" w:eastAsia="Calibri" w:hAnsi="Calibri" w:cs="Calibri"/>
          <w:lang w:val="hu-HU"/>
        </w:rPr>
        <w:t>Ha van nyitott bizonylat, az adat bármikor átadható a docClose hívása előtt.</w:t>
      </w:r>
    </w:p>
    <w:p w14:paraId="50450428" w14:textId="77777777" w:rsidR="00091302" w:rsidRPr="00010356" w:rsidRDefault="00091302" w:rsidP="00091302">
      <w:pPr>
        <w:rPr>
          <w:rFonts w:ascii="Calibri" w:eastAsia="Calibri" w:hAnsi="Calibri" w:cs="Calibri"/>
          <w:lang w:val="hu-HU"/>
        </w:rPr>
      </w:pPr>
    </w:p>
    <w:p w14:paraId="02BD6480"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36C5408B"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4849D742"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2F3DB49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3D3E9C0" w14:textId="77777777" w:rsidR="00091302" w:rsidRPr="005977A9" w:rsidRDefault="00091302" w:rsidP="00091302">
      <w:pPr>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xml:space="preserve">: /doc/submit-key </w:t>
      </w:r>
    </w:p>
    <w:p w14:paraId="03BB3E60"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SubmitKeyRequest</w:t>
      </w:r>
    </w:p>
    <w:p w14:paraId="41549143"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SubmitKeyResponse</w:t>
      </w:r>
    </w:p>
    <w:p w14:paraId="64558D81" w14:textId="77777777" w:rsidR="00091302" w:rsidRPr="005977A9" w:rsidRDefault="00091302" w:rsidP="00091302">
      <w:pPr>
        <w:rPr>
          <w:rFonts w:ascii="Calibri" w:eastAsia="Calibri" w:hAnsi="Calibri" w:cs="Calibri"/>
        </w:rPr>
      </w:pPr>
    </w:p>
    <w:p w14:paraId="412289B8" w14:textId="77777777" w:rsidR="00091302" w:rsidRPr="005977A9" w:rsidRDefault="00091302" w:rsidP="00091302">
      <w:pPr>
        <w:rPr>
          <w:rFonts w:ascii="Calibri" w:eastAsia="Calibri" w:hAnsi="Calibri" w:cs="Calibri"/>
        </w:rPr>
      </w:pPr>
      <w:r w:rsidRPr="005977A9">
        <w:rPr>
          <w:rFonts w:ascii="Calibri" w:eastAsia="Calibri" w:hAnsi="Calibri" w:cs="Calibri"/>
          <w:b/>
        </w:rPr>
        <w:t>Kérés adatszerkezete</w:t>
      </w:r>
    </w:p>
    <w:p w14:paraId="650A3B5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493A79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3F901E2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16E2562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"type": "RECEIPT",</w:t>
      </w:r>
    </w:p>
    <w:p w14:paraId="0410CE2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13C22EF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1B8FE64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7A8164D7"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51067767" w14:textId="40D6E4D5"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"date": </w:t>
      </w:r>
      <w:r w:rsidR="00D57105" w:rsidRPr="006D5B66">
        <w:rPr>
          <w:rFonts w:ascii="Consolas" w:eastAsia="Consolas" w:hAnsi="Consolas" w:cs="Consolas"/>
          <w:sz w:val="20"/>
          <w:szCs w:val="20"/>
          <w:lang w:val="pt-BR"/>
        </w:rPr>
        <w:t>1715088749</w:t>
      </w:r>
      <w:r w:rsidR="00D57105">
        <w:rPr>
          <w:rFonts w:ascii="Consolas" w:eastAsia="Consolas" w:hAnsi="Consolas" w:cs="Consolas"/>
          <w:sz w:val="20"/>
          <w:szCs w:val="20"/>
          <w:lang w:val="pt-BR"/>
        </w:rPr>
        <w:t>000</w:t>
      </w:r>
    </w:p>
    <w:p w14:paraId="001F8875" w14:textId="77777777" w:rsidR="00091302" w:rsidRPr="002946FF" w:rsidRDefault="00091302" w:rsidP="002946FF">
      <w:pPr>
        <w:shd w:val="clear" w:color="auto" w:fill="F2F2F2" w:themeFill="background1" w:themeFillShade="F2"/>
        <w:rPr>
          <w:rFonts w:ascii="Consolas" w:eastAsia="Consolas" w:hAnsi="Consolas" w:cs="Consolas"/>
          <w:sz w:val="20"/>
          <w:szCs w:val="20"/>
        </w:rPr>
      </w:pPr>
      <w:r w:rsidRPr="002946FF">
        <w:rPr>
          <w:rFonts w:ascii="Consolas" w:eastAsia="Consolas" w:hAnsi="Consolas" w:cs="Consolas"/>
          <w:sz w:val="20"/>
          <w:szCs w:val="20"/>
        </w:rPr>
        <w:t>}</w:t>
      </w:r>
    </w:p>
    <w:p w14:paraId="54C2A268" w14:textId="77777777" w:rsidR="00091302" w:rsidRPr="005977A9" w:rsidRDefault="00091302" w:rsidP="00091302">
      <w:pPr>
        <w:rPr>
          <w:rFonts w:ascii="Calibri" w:eastAsia="Calibri" w:hAnsi="Calibri" w:cs="Calibri"/>
        </w:rPr>
      </w:pPr>
      <w:r w:rsidRPr="005977A9">
        <w:rPr>
          <w:rFonts w:ascii="Calibri" w:eastAsia="Calibri" w:hAnsi="Calibri" w:cs="Calibri"/>
        </w:rPr>
        <w:t>Az adatszerkezet mező magyarázata:</w:t>
      </w:r>
    </w:p>
    <w:p w14:paraId="49DD489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935FAA1"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36DCDA6A"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documentDescriptor*</w:t>
      </w:r>
      <w:r w:rsidRPr="005977A9">
        <w:rPr>
          <w:rFonts w:ascii="Calibri" w:eastAsia="Calibri" w:hAnsi="Calibri" w:cs="Calibri"/>
        </w:rPr>
        <w:t> - A bizonylatokat azonosító adatszerkezet, adatszerkezetét a documentDescriptor – objektum fejezet fejti ki</w:t>
      </w:r>
    </w:p>
    <w:p w14:paraId="51B3EBE0"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 xml:space="preserve">publicKey* </w:t>
      </w:r>
      <w:r w:rsidRPr="005977A9">
        <w:rPr>
          <w:rFonts w:ascii="Calibri" w:eastAsia="Calibri" w:hAnsi="Calibri" w:cs="Calibri"/>
        </w:rPr>
        <w:t>– a vevői alkalmazásból beolvasott titkosító kulcs</w:t>
      </w:r>
    </w:p>
    <w:p w14:paraId="7E6CC245" w14:textId="511D1526"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date</w:t>
      </w:r>
      <w:r w:rsidRPr="005977A9">
        <w:rPr>
          <w:rFonts w:ascii="Calibri" w:eastAsia="Calibri" w:hAnsi="Calibri" w:cs="Calibri"/>
        </w:rPr>
        <w:t>* - a vevői alkalmazásból beolvasott</w:t>
      </w:r>
      <w:r w:rsidR="00B02C78">
        <w:rPr>
          <w:rFonts w:ascii="Calibri" w:eastAsia="Calibri" w:hAnsi="Calibri" w:cs="Calibri"/>
        </w:rPr>
        <w:t xml:space="preserve"> UTC</w:t>
      </w:r>
      <w:r w:rsidR="00163430">
        <w:rPr>
          <w:rFonts w:ascii="Calibri" w:eastAsia="Calibri" w:hAnsi="Calibri" w:cs="Calibri"/>
        </w:rPr>
        <w:t xml:space="preserve"> </w:t>
      </w:r>
      <w:r w:rsidR="00D57105">
        <w:rPr>
          <w:rFonts w:ascii="Calibri" w:eastAsia="Calibri" w:hAnsi="Calibri" w:cs="Calibri"/>
        </w:rPr>
        <w:t>d</w:t>
      </w:r>
      <w:r w:rsidR="00B02C78">
        <w:rPr>
          <w:rFonts w:ascii="Calibri" w:eastAsia="Calibri" w:hAnsi="Calibri" w:cs="Calibri"/>
        </w:rPr>
        <w:t>á</w:t>
      </w:r>
      <w:r w:rsidR="00D57105">
        <w:rPr>
          <w:rFonts w:ascii="Calibri" w:eastAsia="Calibri" w:hAnsi="Calibri" w:cs="Calibri"/>
        </w:rPr>
        <w:t xml:space="preserve">tum </w:t>
      </w:r>
      <w:r w:rsidR="00003C8D">
        <w:rPr>
          <w:rFonts w:ascii="Calibri" w:eastAsia="Calibri" w:hAnsi="Calibri" w:cs="Calibri"/>
        </w:rPr>
        <w:t xml:space="preserve">(keresőkulcs időbélyege) </w:t>
      </w:r>
      <w:r w:rsidR="00D57105">
        <w:rPr>
          <w:rFonts w:ascii="Calibri" w:eastAsia="Calibri" w:hAnsi="Calibri" w:cs="Calibri"/>
        </w:rPr>
        <w:t xml:space="preserve">millisecundum-os felbontású </w:t>
      </w:r>
      <w:r w:rsidR="00B02C78">
        <w:rPr>
          <w:rFonts w:ascii="Calibri" w:eastAsia="Calibri" w:hAnsi="Calibri" w:cs="Calibri"/>
        </w:rPr>
        <w:t xml:space="preserve">unix time </w:t>
      </w:r>
      <w:r w:rsidR="00D57105">
        <w:rPr>
          <w:rFonts w:ascii="Calibri" w:eastAsia="Calibri" w:hAnsi="Calibri" w:cs="Calibri"/>
        </w:rPr>
        <w:t>formátumba</w:t>
      </w:r>
      <w:r w:rsidR="00057669">
        <w:rPr>
          <w:rFonts w:ascii="Calibri" w:eastAsia="Calibri" w:hAnsi="Calibri" w:cs="Calibri"/>
        </w:rPr>
        <w:t xml:space="preserve"> alakítva</w:t>
      </w:r>
    </w:p>
    <w:p w14:paraId="2D65BF5D" w14:textId="77777777" w:rsidR="00091302" w:rsidRPr="005977A9" w:rsidRDefault="00091302" w:rsidP="00091302">
      <w:pPr>
        <w:rPr>
          <w:rFonts w:ascii="Calibri" w:eastAsia="Calibri" w:hAnsi="Calibri" w:cs="Calibri"/>
        </w:rPr>
      </w:pPr>
    </w:p>
    <w:p w14:paraId="336B14A6"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2E03F12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6848597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3A9DD9D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54BAE73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1462312" w14:textId="38E74C9E" w:rsidR="00091302" w:rsidRPr="005977A9" w:rsidRDefault="00091302" w:rsidP="00091302">
      <w:pPr>
        <w:pStyle w:val="Cmsor3"/>
      </w:pPr>
      <w:bookmarkStart w:id="1470" w:name="_Megnyitott_bizonylat_típusának"/>
      <w:bookmarkStart w:id="1471" w:name="_Toc167061728"/>
      <w:bookmarkStart w:id="1472" w:name="_Toc1768709167"/>
      <w:bookmarkStart w:id="1473" w:name="_Toc195567210"/>
      <w:bookmarkEnd w:id="1470"/>
      <w:r w:rsidRPr="35ED4BB7">
        <w:rPr>
          <w:lang w:val="en-US"/>
        </w:rPr>
        <w:t>Megnyitott bizonylat típusának módosítása</w:t>
      </w:r>
      <w:bookmarkEnd w:id="1471"/>
      <w:bookmarkEnd w:id="1472"/>
      <w:bookmarkEnd w:id="1473"/>
    </w:p>
    <w:p w14:paraId="05764AA0" w14:textId="15D051D3" w:rsidR="00091302" w:rsidRPr="00010356" w:rsidRDefault="00091302" w:rsidP="00091302">
      <w:pPr>
        <w:rPr>
          <w:rFonts w:ascii="Calibri" w:eastAsia="Calibri" w:hAnsi="Calibri" w:cs="Calibri"/>
          <w:lang w:val="hu-HU"/>
        </w:rPr>
      </w:pPr>
      <w:r>
        <w:rPr>
          <w:rFonts w:eastAsia="Calibri"/>
        </w:rPr>
        <w:t>A FAM lehetőséget biztosít a már nyitott bizonylat típusának megváltoztatására, ami az alábbi esetekben segít:</w:t>
      </w:r>
    </w:p>
    <w:p w14:paraId="40E80F23" w14:textId="77777777" w:rsidR="00091302" w:rsidRPr="00010356" w:rsidRDefault="00091302" w:rsidP="00B97AE5">
      <w:pPr>
        <w:pStyle w:val="Listaszerbekezds"/>
        <w:numPr>
          <w:ilvl w:val="0"/>
          <w:numId w:val="50"/>
        </w:numPr>
        <w:rPr>
          <w:lang w:val="hu-HU"/>
        </w:rPr>
      </w:pPr>
      <w:r w:rsidRPr="00010356">
        <w:rPr>
          <w:lang w:val="hu-HU"/>
        </w:rPr>
        <w:t>Az e-pénztárgépben az üzemeltető elkezdi hozzáadni a tételeket a nyugtához, majd a vevő szól, hogy számlát kér. A számlázási adatok átadásával a nyitott bizonylat típusa egyszerűsített számlára változik.</w:t>
      </w:r>
    </w:p>
    <w:p w14:paraId="219995BF" w14:textId="77777777" w:rsidR="00091302" w:rsidRPr="00010356" w:rsidRDefault="00091302" w:rsidP="00B97AE5">
      <w:pPr>
        <w:pStyle w:val="Listaszerbekezds"/>
        <w:numPr>
          <w:ilvl w:val="0"/>
          <w:numId w:val="50"/>
        </w:numPr>
        <w:rPr>
          <w:lang w:val="hu-HU"/>
        </w:rPr>
      </w:pPr>
      <w:r w:rsidRPr="00010356">
        <w:rPr>
          <w:lang w:val="hu-HU"/>
        </w:rPr>
        <w:t>Az e-pénztárgép üzemeltetője a vevő kérésére egyszerűsített számla elkészítését kezdi meg, de a vevő meggondolja magát, és mégis nyugtát kér csak.</w:t>
      </w:r>
    </w:p>
    <w:p w14:paraId="1C1286AC" w14:textId="77777777" w:rsidR="00091302" w:rsidRPr="00010356" w:rsidRDefault="00091302" w:rsidP="00091302">
      <w:pPr>
        <w:rPr>
          <w:rFonts w:ascii="Calibri" w:eastAsia="Calibri" w:hAnsi="Calibri" w:cs="Calibri"/>
          <w:lang w:val="hu-HU"/>
        </w:rPr>
      </w:pPr>
    </w:p>
    <w:p w14:paraId="0DC53680"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61C880F3"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407C9CF"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7F2BC426"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9D5FABF"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/doc/change-doc-type</w:t>
      </w:r>
    </w:p>
    <w:p w14:paraId="41011E1F"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w:t>
      </w:r>
    </w:p>
    <w:p w14:paraId="62ED4F98" w14:textId="77777777" w:rsidR="00091302" w:rsidRPr="005977A9" w:rsidRDefault="00091302" w:rsidP="00B97AE5">
      <w:pPr>
        <w:pStyle w:val="Listaszerbekezds"/>
        <w:numPr>
          <w:ilvl w:val="0"/>
          <w:numId w:val="50"/>
        </w:numPr>
      </w:pPr>
      <w:r w:rsidRPr="005977A9">
        <w:t xml:space="preserve">ChangeDocTypeToSimpleInvoiceRequest (nyugtából egyzserűsített számlára váltás esetén) </w:t>
      </w:r>
    </w:p>
    <w:p w14:paraId="45136D3C" w14:textId="77777777" w:rsidR="00091302" w:rsidRPr="005977A9" w:rsidRDefault="00091302" w:rsidP="00B97AE5">
      <w:pPr>
        <w:pStyle w:val="Listaszerbekezds"/>
        <w:numPr>
          <w:ilvl w:val="0"/>
          <w:numId w:val="50"/>
        </w:numPr>
      </w:pPr>
      <w:r w:rsidRPr="005977A9">
        <w:t>ChangeDocTypeToReceiptRequest (egyszerűsített számláról nyugtára váltás esetén)</w:t>
      </w:r>
    </w:p>
    <w:p w14:paraId="155269AC"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ChangeDocTypeResponse</w:t>
      </w:r>
    </w:p>
    <w:p w14:paraId="15AC9AEB" w14:textId="77777777" w:rsidR="00091302" w:rsidRPr="005977A9" w:rsidRDefault="00091302" w:rsidP="00091302">
      <w:pPr>
        <w:rPr>
          <w:rFonts w:ascii="Calibri" w:eastAsia="Calibri" w:hAnsi="Calibri" w:cs="Calibri"/>
        </w:rPr>
      </w:pPr>
    </w:p>
    <w:p w14:paraId="19BFDC06" w14:textId="77777777" w:rsidR="00091302" w:rsidRPr="005977A9" w:rsidRDefault="00091302" w:rsidP="00091302">
      <w:pPr>
        <w:rPr>
          <w:rFonts w:ascii="Calibri" w:eastAsia="Calibri" w:hAnsi="Calibri" w:cs="Calibri"/>
        </w:rPr>
      </w:pPr>
      <w:r w:rsidRPr="005977A9">
        <w:rPr>
          <w:rFonts w:ascii="Calibri" w:eastAsia="Calibri" w:hAnsi="Calibri" w:cs="Calibri"/>
          <w:b/>
        </w:rPr>
        <w:t xml:space="preserve">Kérés adatszerkezete (nyugta </w:t>
      </w:r>
      <w:r w:rsidRPr="005977A9">
        <w:rPr>
          <w:rFonts w:ascii="Wingdings" w:eastAsia="Wingdings" w:hAnsi="Wingdings" w:cs="Wingdings"/>
          <w:b/>
        </w:rPr>
        <w:t></w:t>
      </w:r>
      <w:r w:rsidRPr="005977A9">
        <w:rPr>
          <w:rFonts w:ascii="Calibri" w:eastAsia="Calibri" w:hAnsi="Calibri" w:cs="Calibri"/>
          <w:b/>
        </w:rPr>
        <w:t xml:space="preserve"> egyszerűsített számla)</w:t>
      </w:r>
    </w:p>
    <w:p w14:paraId="7068A3E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CCEC764" w14:textId="46FBDB9D" w:rsidR="0079168B" w:rsidRPr="005977A9" w:rsidRDefault="0079168B"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@type</w:t>
      </w:r>
      <w:r w:rsidRPr="005977A9">
        <w:rPr>
          <w:rFonts w:ascii="Consolas" w:eastAsia="Calibri" w:hAnsi="Consolas" w:cs="Consolas"/>
          <w:sz w:val="20"/>
          <w:szCs w:val="20"/>
        </w:rPr>
        <w:t>":"</w:t>
      </w:r>
      <w:r w:rsidR="00FB09B7" w:rsidRPr="00FB09B7">
        <w:rPr>
          <w:rFonts w:ascii="Consolas" w:eastAsia="Calibri" w:hAnsi="Consolas" w:cs="Consolas"/>
          <w:sz w:val="20"/>
          <w:szCs w:val="20"/>
        </w:rPr>
        <w:t>changeTo</w:t>
      </w:r>
      <w:r w:rsidR="00FB09B7">
        <w:rPr>
          <w:rFonts w:ascii="Consolas" w:eastAsia="Calibri" w:hAnsi="Consolas" w:cs="Consolas"/>
          <w:sz w:val="20"/>
          <w:szCs w:val="20"/>
        </w:rPr>
        <w:t>SimpleInvoice</w:t>
      </w:r>
      <w:r w:rsidRPr="005977A9">
        <w:rPr>
          <w:rFonts w:ascii="Consolas" w:eastAsia="Calibri" w:hAnsi="Consolas" w:cs="Consolas"/>
          <w:sz w:val="20"/>
          <w:szCs w:val="20"/>
        </w:rPr>
        <w:t>",</w:t>
      </w:r>
    </w:p>
    <w:p w14:paraId="79659B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4A09A19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6E89A9DF"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3246C5CD"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"billTo": { </w:t>
      </w:r>
    </w:p>
    <w:p w14:paraId="601F11A1"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22F42442"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0B1FB87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"addressType": "SIMPLE", </w:t>
      </w:r>
    </w:p>
    <w:p w14:paraId="5AF57C4F"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"countryCode": "HU", </w:t>
      </w:r>
    </w:p>
    <w:p w14:paraId="16AEC7E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"postCode": "1000", </w:t>
      </w:r>
    </w:p>
    <w:p w14:paraId="4A38B82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7CFD569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"additionalAddressDetail ": "Vas utca 33" </w:t>
      </w:r>
    </w:p>
    <w:p w14:paraId="1DF0591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 </w:t>
      </w:r>
    </w:p>
    <w:p w14:paraId="2897A17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5C19928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"taxpayerId": "30000003", </w:t>
      </w:r>
    </w:p>
    <w:p w14:paraId="5C17A93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"vatCode": "3", </w:t>
      </w:r>
    </w:p>
    <w:p w14:paraId="12C2E70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"countyCode": "33" </w:t>
      </w:r>
    </w:p>
    <w:p w14:paraId="5A26387B"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 </w:t>
      </w:r>
    </w:p>
    <w:p w14:paraId="0751BC5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tab/>
      </w:r>
      <w:r w:rsidRPr="005977A9">
        <w:rPr>
          <w:rFonts w:ascii="Consolas" w:eastAsia="Consolas" w:hAnsi="Consolas" w:cs="Consolas"/>
          <w:sz w:val="20"/>
          <w:szCs w:val="20"/>
        </w:rPr>
        <w:t xml:space="preserve">"communityTaxNumber": null, </w:t>
      </w:r>
    </w:p>
    <w:p w14:paraId="65B2765F"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"thirdCountryTaxNumber": null,  </w:t>
      </w:r>
    </w:p>
    <w:p w14:paraId="0A73F98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"customerVatStatus": "DOMESTIC", </w:t>
      </w:r>
    </w:p>
    <w:p w14:paraId="1E384972"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"invoiceType": "ELECTRONIC", </w:t>
      </w:r>
    </w:p>
    <w:p w14:paraId="706663F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"bankAccountNo": "123123123123123123"</w:t>
      </w:r>
    </w:p>
    <w:p w14:paraId="2316EF5A" w14:textId="77777777" w:rsidR="00091302" w:rsidRPr="005977A9" w:rsidRDefault="00091302" w:rsidP="00091302">
      <w:pPr>
        <w:shd w:val="clear" w:color="auto" w:fill="F2F2F2" w:themeFill="background1" w:themeFillShade="F2"/>
      </w:pPr>
      <w:r w:rsidRPr="005977A9">
        <w:rPr>
          <w:rFonts w:ascii="Consolas" w:eastAsia="Consolas" w:hAnsi="Consolas" w:cs="Consolas"/>
          <w:sz w:val="20"/>
          <w:szCs w:val="20"/>
        </w:rPr>
        <w:t>},</w:t>
      </w:r>
    </w:p>
    <w:p w14:paraId="41E90EB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w:t>
      </w:r>
    </w:p>
    <w:p w14:paraId="24E62CBE"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w:t>
      </w:r>
    </w:p>
    <w:p w14:paraId="2D4F39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736351C7" w14:textId="241B5AD6" w:rsidR="00580B82" w:rsidRDefault="00580B82" w:rsidP="00B97AE5">
      <w:pPr>
        <w:pStyle w:val="Listaszerbekezds"/>
        <w:numPr>
          <w:ilvl w:val="0"/>
          <w:numId w:val="79"/>
        </w:numPr>
      </w:pPr>
      <w:r w:rsidRPr="00580B82">
        <w:rPr>
          <w:b/>
          <w:bCs/>
        </w:rPr>
        <w:t>@type*</w:t>
      </w:r>
      <w:r w:rsidRPr="00580B82">
        <w:t xml:space="preserve"> - A FAM Document interfészt informálja a HTTP kérésben beküldött adatszerkezet típusáról  (=changeToSimpleInvoice) </w:t>
      </w:r>
    </w:p>
    <w:p w14:paraId="3438E25F" w14:textId="08753444" w:rsidR="00580B82" w:rsidRPr="005977A9" w:rsidRDefault="00580B82" w:rsidP="00580B82">
      <w:pPr>
        <w:pStyle w:val="Listaszerbekezds"/>
        <w:numPr>
          <w:ilvl w:val="0"/>
          <w:numId w:val="79"/>
        </w:numPr>
      </w:pPr>
      <w:r w:rsidRPr="005977A9">
        <w:rPr>
          <w:b/>
        </w:rPr>
        <w:t>systemId*</w:t>
      </w:r>
      <w:r w:rsidRPr="005977A9">
        <w:t> - A FAM példányt azonosító egyedi azonosító (AP szám) </w:t>
      </w:r>
    </w:p>
    <w:p w14:paraId="48182872" w14:textId="77777777" w:rsidR="00091302" w:rsidRPr="005977A9" w:rsidRDefault="00091302" w:rsidP="00B97AE5">
      <w:pPr>
        <w:pStyle w:val="Listaszerbekezds"/>
        <w:numPr>
          <w:ilvl w:val="0"/>
          <w:numId w:val="79"/>
        </w:numPr>
      </w:pPr>
      <w:r w:rsidRPr="005977A9">
        <w:rPr>
          <w:b/>
        </w:rPr>
        <w:t>fiscalDayNo*</w:t>
      </w:r>
      <w:r w:rsidRPr="005977A9">
        <w:t> - Adóügyi nap sorszáma </w:t>
      </w:r>
    </w:p>
    <w:p w14:paraId="61D47454" w14:textId="77777777" w:rsidR="00091302" w:rsidRPr="005977A9" w:rsidRDefault="00091302" w:rsidP="00B97AE5">
      <w:pPr>
        <w:pStyle w:val="Listaszerbekezds"/>
        <w:numPr>
          <w:ilvl w:val="0"/>
          <w:numId w:val="79"/>
        </w:numPr>
      </w:pPr>
      <w:r w:rsidRPr="005977A9">
        <w:rPr>
          <w:b/>
        </w:rPr>
        <w:t>docId*</w:t>
      </w:r>
      <w:r w:rsidRPr="005977A9">
        <w:t> - Egyedi bizonylat azonosítója</w:t>
      </w:r>
    </w:p>
    <w:p w14:paraId="2E7FAF55" w14:textId="77777777" w:rsidR="00091302" w:rsidRPr="005977A9" w:rsidRDefault="00091302" w:rsidP="00B97AE5">
      <w:pPr>
        <w:pStyle w:val="Listaszerbekezds"/>
        <w:numPr>
          <w:ilvl w:val="0"/>
          <w:numId w:val="72"/>
        </w:numPr>
        <w:spacing w:before="0" w:after="0"/>
        <w:jc w:val="both"/>
      </w:pPr>
      <w:r w:rsidRPr="005977A9">
        <w:rPr>
          <w:b/>
        </w:rPr>
        <w:t>billTo</w:t>
      </w:r>
      <w:r w:rsidRPr="005977A9">
        <w:rPr>
          <w:rFonts w:asciiTheme="minorHAnsi" w:eastAsiaTheme="minorEastAsia" w:hAnsiTheme="minorHAnsi" w:cstheme="minorBidi"/>
        </w:rPr>
        <w:t>* - A vevő adatai</w:t>
      </w:r>
      <w:r w:rsidRPr="005977A9">
        <w:t>, adatszerkezetét a billTo – Vevő adatai fejezet fejti ki</w:t>
      </w:r>
      <w:r w:rsidRPr="005977A9">
        <w:rPr>
          <w:rFonts w:asciiTheme="minorHAnsi" w:eastAsiaTheme="minorEastAsia" w:hAnsiTheme="minorHAnsi" w:cstheme="minorBidi"/>
        </w:rPr>
        <w:t xml:space="preserve">  </w:t>
      </w:r>
    </w:p>
    <w:p w14:paraId="73760A2C" w14:textId="77777777" w:rsidR="00091302" w:rsidRPr="005977A9" w:rsidRDefault="00091302" w:rsidP="00091302">
      <w:pPr>
        <w:rPr>
          <w:rFonts w:ascii="Calibri" w:eastAsia="Calibri" w:hAnsi="Calibri" w:cs="Calibri"/>
        </w:rPr>
      </w:pPr>
    </w:p>
    <w:p w14:paraId="12711FF7" w14:textId="77777777" w:rsidR="00091302" w:rsidRPr="005977A9" w:rsidRDefault="00091302" w:rsidP="00091302">
      <w:pPr>
        <w:rPr>
          <w:rFonts w:ascii="Calibri" w:eastAsia="Calibri" w:hAnsi="Calibri" w:cs="Calibri"/>
        </w:rPr>
      </w:pPr>
      <w:r w:rsidRPr="005977A9">
        <w:rPr>
          <w:rFonts w:ascii="Calibri" w:eastAsia="Calibri" w:hAnsi="Calibri" w:cs="Calibri"/>
          <w:b/>
        </w:rPr>
        <w:t xml:space="preserve">Kérés adatszerkezete (egyszerűsített számla </w:t>
      </w:r>
      <w:r w:rsidRPr="005977A9">
        <w:rPr>
          <w:rFonts w:ascii="Wingdings" w:eastAsia="Wingdings" w:hAnsi="Wingdings" w:cs="Wingdings"/>
          <w:b/>
        </w:rPr>
        <w:t></w:t>
      </w:r>
      <w:r w:rsidRPr="005977A9">
        <w:rPr>
          <w:rFonts w:ascii="Calibri" w:eastAsia="Calibri" w:hAnsi="Calibri" w:cs="Calibri"/>
          <w:b/>
        </w:rPr>
        <w:t xml:space="preserve"> nyugta)</w:t>
      </w:r>
    </w:p>
    <w:p w14:paraId="18E4027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1E96EF0" w14:textId="4276968A" w:rsidR="00FB09B7" w:rsidRPr="005977A9" w:rsidRDefault="00FB09B7" w:rsidP="006434FB">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@type</w:t>
      </w:r>
      <w:r w:rsidRPr="005977A9">
        <w:rPr>
          <w:rFonts w:ascii="Consolas" w:eastAsia="Calibri" w:hAnsi="Consolas" w:cs="Consolas"/>
          <w:sz w:val="20"/>
          <w:szCs w:val="20"/>
        </w:rPr>
        <w:t>":"</w:t>
      </w:r>
      <w:r w:rsidRPr="00FB09B7">
        <w:rPr>
          <w:rFonts w:ascii="Consolas" w:eastAsia="Calibri" w:hAnsi="Consolas" w:cs="Consolas"/>
          <w:sz w:val="20"/>
          <w:szCs w:val="20"/>
        </w:rPr>
        <w:t>changeTo</w:t>
      </w:r>
      <w:r>
        <w:rPr>
          <w:rFonts w:ascii="Consolas" w:eastAsia="Calibri" w:hAnsi="Consolas" w:cs="Consolas"/>
          <w:sz w:val="20"/>
          <w:szCs w:val="20"/>
        </w:rPr>
        <w:t>Receipt</w:t>
      </w:r>
      <w:r w:rsidRPr="005977A9">
        <w:rPr>
          <w:rFonts w:ascii="Consolas" w:eastAsia="Calibri" w:hAnsi="Consolas" w:cs="Consolas"/>
          <w:sz w:val="20"/>
          <w:szCs w:val="20"/>
        </w:rPr>
        <w:t>",</w:t>
      </w:r>
    </w:p>
    <w:p w14:paraId="7E3EC6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alibri" w:hAnsi="Consolas" w:cs="Consolas"/>
          <w:sz w:val="20"/>
          <w:szCs w:val="20"/>
        </w:rPr>
        <w:t xml:space="preserve">   "systemId":"{{systemId}}",</w:t>
      </w:r>
    </w:p>
    <w:p w14:paraId="4959A1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0E93FD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5E5E51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366ADAB"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w:t>
      </w:r>
    </w:p>
    <w:p w14:paraId="7521689D" w14:textId="77777777" w:rsidR="00091302" w:rsidRDefault="00091302" w:rsidP="00091302">
      <w:pPr>
        <w:jc w:val="both"/>
        <w:rPr>
          <w:rFonts w:ascii="Calibri" w:eastAsia="Calibri" w:hAnsi="Calibri" w:cs="Calibri"/>
          <w:sz w:val="20"/>
          <w:szCs w:val="20"/>
        </w:rPr>
      </w:pPr>
      <w:r w:rsidRPr="005977A9">
        <w:rPr>
          <w:rFonts w:ascii="Calibri" w:eastAsia="Calibri" w:hAnsi="Calibri" w:cs="Calibri"/>
          <w:sz w:val="20"/>
          <w:szCs w:val="20"/>
        </w:rPr>
        <w:t>* Megadása kötelező</w:t>
      </w:r>
    </w:p>
    <w:p w14:paraId="2076A2C1" w14:textId="77777777" w:rsidR="00E3457D" w:rsidRPr="005977A9" w:rsidRDefault="00E3457D" w:rsidP="00091302">
      <w:pPr>
        <w:jc w:val="both"/>
        <w:rPr>
          <w:rFonts w:ascii="Calibri" w:eastAsia="Calibri" w:hAnsi="Calibri" w:cs="Calibri"/>
          <w:u w:val="single"/>
        </w:rPr>
      </w:pPr>
    </w:p>
    <w:p w14:paraId="5562AFFA" w14:textId="509213C7" w:rsidR="00E3457D" w:rsidRDefault="00E3457D" w:rsidP="00E3457D">
      <w:pPr>
        <w:pStyle w:val="Listaszerbekezds"/>
        <w:numPr>
          <w:ilvl w:val="0"/>
          <w:numId w:val="34"/>
        </w:numPr>
      </w:pPr>
      <w:r w:rsidRPr="00580B82">
        <w:rPr>
          <w:b/>
          <w:bCs/>
        </w:rPr>
        <w:t>@type*</w:t>
      </w:r>
      <w:r w:rsidRPr="00580B82">
        <w:t xml:space="preserve"> - A FAM Document interfészt informálja a HTTP kérésben beküldött adatszerkezet típusáról  (=changeToSimpleInvoice) </w:t>
      </w:r>
    </w:p>
    <w:p w14:paraId="08248990" w14:textId="3EC93A83" w:rsidR="00E3457D" w:rsidRPr="00E3457D" w:rsidRDefault="00E3457D" w:rsidP="00E3457D">
      <w:pPr>
        <w:numPr>
          <w:ilvl w:val="0"/>
          <w:numId w:val="34"/>
        </w:numPr>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1845D880"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fiscalDayNo*</w:t>
      </w:r>
      <w:r w:rsidRPr="005977A9">
        <w:rPr>
          <w:rFonts w:ascii="Calibri" w:eastAsia="Calibri" w:hAnsi="Calibri" w:cs="Calibri"/>
        </w:rPr>
        <w:t> - Adóügyi nap sorszáma </w:t>
      </w:r>
    </w:p>
    <w:p w14:paraId="4A8F74E0"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docId*</w:t>
      </w:r>
      <w:r w:rsidRPr="005977A9">
        <w:rPr>
          <w:rFonts w:ascii="Calibri" w:eastAsia="Calibri" w:hAnsi="Calibri" w:cs="Calibri"/>
        </w:rPr>
        <w:t> - A bizonylat azonosítója</w:t>
      </w:r>
    </w:p>
    <w:p w14:paraId="7C838F10" w14:textId="77777777" w:rsidR="00091302" w:rsidRPr="005977A9" w:rsidRDefault="00091302" w:rsidP="00091302">
      <w:pPr>
        <w:rPr>
          <w:rFonts w:ascii="Calibri" w:eastAsia="Calibri" w:hAnsi="Calibri" w:cs="Calibri"/>
        </w:rPr>
      </w:pPr>
    </w:p>
    <w:p w14:paraId="5E1442E9" w14:textId="77777777" w:rsidR="00091302" w:rsidRPr="005977A9" w:rsidRDefault="00091302" w:rsidP="00091302">
      <w:pPr>
        <w:rPr>
          <w:rFonts w:ascii="Calibri" w:eastAsia="Calibri" w:hAnsi="Calibri" w:cs="Calibri"/>
        </w:rPr>
      </w:pPr>
    </w:p>
    <w:p w14:paraId="4A57C647"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245E5F4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379ACD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7DE9691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7E72344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7E4D8C2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0006525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"fiscalDayNo": 99,</w:t>
      </w:r>
    </w:p>
    <w:p w14:paraId="0D929B6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"docId": 41</w:t>
      </w:r>
    </w:p>
    <w:p w14:paraId="4C612559"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45E2A7C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34B933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w:t>
      </w:r>
    </w:p>
    <w:p w14:paraId="255BDD4E"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w:t>
      </w:r>
    </w:p>
    <w:p w14:paraId="5045CCE1" w14:textId="77777777" w:rsidR="00091302" w:rsidRPr="005977A9" w:rsidRDefault="00091302" w:rsidP="00B97AE5">
      <w:pPr>
        <w:numPr>
          <w:ilvl w:val="0"/>
          <w:numId w:val="35"/>
        </w:numPr>
        <w:rPr>
          <w:rFonts w:ascii="Calibri" w:eastAsia="Calibri" w:hAnsi="Calibri" w:cs="Calibri"/>
        </w:rPr>
      </w:pPr>
      <w:r w:rsidRPr="005977A9">
        <w:rPr>
          <w:rFonts w:ascii="Calibri" w:eastAsia="Calibri" w:hAnsi="Calibri" w:cs="Calibri"/>
          <w:b/>
        </w:rPr>
        <w:t>documentDescriptor*</w:t>
      </w:r>
      <w:r w:rsidRPr="005977A9">
        <w:rPr>
          <w:rFonts w:ascii="Calibri" w:eastAsia="Calibri" w:hAnsi="Calibri" w:cs="Calibri"/>
        </w:rPr>
        <w:t> - A bizonylatokat azonosító adatszerkezet</w:t>
      </w:r>
    </w:p>
    <w:p w14:paraId="20D1C1E3" w14:textId="77777777" w:rsidR="00091302" w:rsidRPr="005977A9" w:rsidRDefault="00091302" w:rsidP="00B97AE5">
      <w:pPr>
        <w:numPr>
          <w:ilvl w:val="1"/>
          <w:numId w:val="35"/>
        </w:numPr>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xml:space="preserve"> - Bizonylat </w:t>
      </w:r>
      <w:r w:rsidRPr="005977A9">
        <w:rPr>
          <w:rFonts w:ascii="Calibri" w:eastAsia="Calibri" w:hAnsi="Calibri" w:cs="Calibri"/>
          <w:b/>
          <w:i/>
        </w:rPr>
        <w:t>új</w:t>
      </w:r>
      <w:r w:rsidRPr="005977A9">
        <w:rPr>
          <w:rFonts w:ascii="Calibri" w:eastAsia="Calibri" w:hAnsi="Calibri" w:cs="Calibri"/>
        </w:rPr>
        <w:t xml:space="preserve"> típusa </w:t>
      </w:r>
    </w:p>
    <w:p w14:paraId="2A07D564" w14:textId="77777777" w:rsidR="00091302" w:rsidRPr="005977A9" w:rsidRDefault="00091302" w:rsidP="00B97AE5">
      <w:pPr>
        <w:numPr>
          <w:ilvl w:val="1"/>
          <w:numId w:val="35"/>
        </w:numPr>
        <w:rPr>
          <w:rFonts w:ascii="Calibri" w:eastAsia="Calibri" w:hAnsi="Calibri" w:cs="Calibri"/>
        </w:rPr>
      </w:pPr>
      <w:r w:rsidRPr="005977A9">
        <w:rPr>
          <w:rFonts w:ascii="Calibri" w:eastAsia="Calibri" w:hAnsi="Calibri" w:cs="Calibri"/>
          <w:b/>
        </w:rPr>
        <w:t>fiscalDayNo*</w:t>
      </w:r>
      <w:r w:rsidRPr="005977A9">
        <w:rPr>
          <w:rFonts w:ascii="Calibri" w:eastAsia="Calibri" w:hAnsi="Calibri" w:cs="Calibri"/>
        </w:rPr>
        <w:t> - Adóügyi nap sorszáma </w:t>
      </w:r>
    </w:p>
    <w:p w14:paraId="09923273" w14:textId="77777777" w:rsidR="00091302" w:rsidRPr="005977A9" w:rsidRDefault="00091302" w:rsidP="00B97AE5">
      <w:pPr>
        <w:numPr>
          <w:ilvl w:val="1"/>
          <w:numId w:val="35"/>
        </w:numPr>
        <w:rPr>
          <w:rFonts w:ascii="Calibri" w:eastAsia="Calibri" w:hAnsi="Calibri" w:cs="Calibri"/>
        </w:rPr>
      </w:pPr>
      <w:r w:rsidRPr="005977A9">
        <w:rPr>
          <w:rFonts w:ascii="Calibri" w:eastAsia="Calibri" w:hAnsi="Calibri" w:cs="Calibri"/>
          <w:b/>
        </w:rPr>
        <w:t>docId*</w:t>
      </w:r>
      <w:r w:rsidRPr="005977A9">
        <w:rPr>
          <w:rFonts w:ascii="Calibri" w:eastAsia="Calibri" w:hAnsi="Calibri" w:cs="Calibri"/>
        </w:rPr>
        <w:t> - Egyedi bizonylat azonosítója</w:t>
      </w:r>
    </w:p>
    <w:p w14:paraId="48A62671" w14:textId="77777777" w:rsidR="00091302" w:rsidRPr="005977A9" w:rsidRDefault="00091302" w:rsidP="00091302">
      <w:pPr>
        <w:rPr>
          <w:rFonts w:ascii="Calibri" w:eastAsia="Calibri" w:hAnsi="Calibri" w:cs="Calibri"/>
        </w:rPr>
      </w:pPr>
    </w:p>
    <w:p w14:paraId="291D8D87" w14:textId="77777777" w:rsidR="00091302" w:rsidRPr="005977A9" w:rsidRDefault="00091302" w:rsidP="00091302">
      <w:pPr>
        <w:rPr>
          <w:rFonts w:ascii="Calibri" w:eastAsia="Calibri" w:hAnsi="Calibri" w:cs="Calibr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41996AC7" w14:textId="77777777">
        <w:tc>
          <w:tcPr>
            <w:tcW w:w="2830" w:type="dxa"/>
          </w:tcPr>
          <w:p w14:paraId="6DCB2AAA"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2630A58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334C24B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B2911B8"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3F4E24A9" w14:textId="77777777">
        <w:tc>
          <w:tcPr>
            <w:tcW w:w="2830" w:type="dxa"/>
          </w:tcPr>
          <w:p w14:paraId="35A2313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típusának megváltoztatása során rendszerhiba lépett fel. A bizonylat típusa nem változtatható meg.</w:t>
            </w:r>
          </w:p>
        </w:tc>
        <w:tc>
          <w:tcPr>
            <w:tcW w:w="2410" w:type="dxa"/>
          </w:tcPr>
          <w:p w14:paraId="2A467AB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CANNOT_CHANGE_DOCUMENT_TYPE</w:t>
            </w:r>
          </w:p>
        </w:tc>
        <w:tc>
          <w:tcPr>
            <w:tcW w:w="425" w:type="dxa"/>
          </w:tcPr>
          <w:p w14:paraId="6CDED51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3BA18A9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adatszerkezetének újraküldése.</w:t>
            </w:r>
          </w:p>
        </w:tc>
      </w:tr>
    </w:tbl>
    <w:p w14:paraId="42707E30" w14:textId="77777777" w:rsidR="00091302" w:rsidRDefault="00091302" w:rsidP="00091302">
      <w:pPr>
        <w:jc w:val="both"/>
        <w:rPr>
          <w:rFonts w:ascii="Calibri" w:eastAsia="Calibri" w:hAnsi="Calibri" w:cs="Calibri"/>
        </w:rPr>
      </w:pPr>
      <w:bookmarkStart w:id="1474" w:name="_Toc167061730"/>
      <w:bookmarkStart w:id="1475" w:name="_Toc1784687012"/>
    </w:p>
    <w:p w14:paraId="477AC487" w14:textId="547023D5" w:rsidR="00DE0CFE" w:rsidRPr="005977A9" w:rsidRDefault="00DE0CFE" w:rsidP="00DE0CFE">
      <w:pPr>
        <w:pStyle w:val="Cmsor3"/>
      </w:pPr>
      <w:bookmarkStart w:id="1476" w:name="_Toc195567211"/>
      <w:r>
        <w:rPr>
          <w:lang w:val="en-US"/>
        </w:rPr>
        <w:t>Fizetési módok ellenőrzése</w:t>
      </w:r>
      <w:bookmarkEnd w:id="1476"/>
    </w:p>
    <w:p w14:paraId="4113CFF5" w14:textId="230AB2B5" w:rsidR="007E16F1" w:rsidRDefault="00DE0CFE" w:rsidP="00DE0CFE">
      <w:pPr>
        <w:jc w:val="both"/>
        <w:rPr>
          <w:rFonts w:ascii="Calibri" w:eastAsia="Calibri" w:hAnsi="Calibri" w:cs="Calibri"/>
          <w:lang w:val="hu-HU"/>
        </w:rPr>
      </w:pPr>
      <w:r>
        <w:rPr>
          <w:rFonts w:ascii="Calibri" w:eastAsia="Calibri" w:hAnsi="Calibri" w:cs="Calibri"/>
          <w:lang w:val="hu-HU"/>
        </w:rPr>
        <w:t xml:space="preserve">A FAM lehetőséget biztosít arra, hogy az értékesítési bizonylat lezárása előtt a </w:t>
      </w:r>
      <w:r w:rsidR="007E16F1">
        <w:rPr>
          <w:rFonts w:ascii="Calibri" w:eastAsia="Calibri" w:hAnsi="Calibri" w:cs="Calibri"/>
          <w:lang w:val="hu-HU"/>
        </w:rPr>
        <w:t>vevő által átadott fizetőeszközök összesítését az alkalmazás ellenőrizhesse.</w:t>
      </w:r>
      <w:r w:rsidR="0005681C">
        <w:rPr>
          <w:rFonts w:ascii="Calibri" w:eastAsia="Calibri" w:hAnsi="Calibri" w:cs="Calibri"/>
          <w:lang w:val="hu-HU"/>
        </w:rPr>
        <w:t xml:space="preserve"> Ennek a funkciónak a használata opcionális, működése megegyezik a bizonylat zárásának hívásakor a paymentDetails ellenőrz</w:t>
      </w:r>
      <w:r w:rsidR="00345FA2">
        <w:rPr>
          <w:rFonts w:ascii="Calibri" w:eastAsia="Calibri" w:hAnsi="Calibri" w:cs="Calibri"/>
          <w:lang w:val="hu-HU"/>
        </w:rPr>
        <w:t>ési folyamatával, a visszatérési értéke is ugyanaz, az egyetlen különgség, hogy nem zárja le a bizonylatot.</w:t>
      </w:r>
    </w:p>
    <w:p w14:paraId="3DCD5F90" w14:textId="77777777" w:rsidR="00345FA2" w:rsidRDefault="00345FA2" w:rsidP="00DE0CFE">
      <w:pPr>
        <w:jc w:val="both"/>
        <w:rPr>
          <w:rFonts w:ascii="Calibri" w:eastAsia="Calibri" w:hAnsi="Calibri" w:cs="Calibri"/>
          <w:lang w:val="hu-HU"/>
        </w:rPr>
      </w:pPr>
    </w:p>
    <w:p w14:paraId="168816A8" w14:textId="590B9E4D" w:rsidR="00345FA2" w:rsidRDefault="00345FA2" w:rsidP="00DE0CFE">
      <w:pPr>
        <w:jc w:val="both"/>
        <w:rPr>
          <w:rFonts w:ascii="Calibri" w:eastAsia="Calibri" w:hAnsi="Calibri" w:cs="Calibri"/>
          <w:lang w:val="hu-HU"/>
        </w:rPr>
      </w:pPr>
      <w:r>
        <w:rPr>
          <w:rFonts w:ascii="Calibri" w:eastAsia="Calibri" w:hAnsi="Calibri" w:cs="Calibri"/>
          <w:lang w:val="hu-HU"/>
        </w:rPr>
        <w:t>Használható például olyan esetben, amikor a vevő több fizetőeszközt használ, először az átadott készpénzmennyiséget az eladó beviszi az alkalmazásba, az alkalmazás elküldi a FAM-nak az eddig megadott fizetőeszközöket, a FAM visszaadja, hogy még mennyi a fennmaradó összeg, amit a vevőnek fizetnie kell, így az automatikusan kiküldhető pl. a bankkártyaterminálra.</w:t>
      </w:r>
    </w:p>
    <w:p w14:paraId="190B5188" w14:textId="77777777" w:rsidR="007E16F1" w:rsidRDefault="007E16F1" w:rsidP="00DE0CFE">
      <w:pPr>
        <w:jc w:val="both"/>
        <w:rPr>
          <w:rFonts w:ascii="Calibri" w:eastAsia="Calibri" w:hAnsi="Calibri" w:cs="Calibri"/>
          <w:lang w:val="hu-HU"/>
        </w:rPr>
      </w:pPr>
    </w:p>
    <w:p w14:paraId="2BB49CF9" w14:textId="7EE41678" w:rsidR="00E64BB7" w:rsidRDefault="007E16F1" w:rsidP="00DE0CFE">
      <w:pPr>
        <w:jc w:val="both"/>
        <w:rPr>
          <w:rFonts w:ascii="Calibri" w:eastAsia="Calibri" w:hAnsi="Calibri" w:cs="Calibri"/>
          <w:lang w:val="hu-HU"/>
        </w:rPr>
      </w:pPr>
      <w:r>
        <w:rPr>
          <w:rFonts w:ascii="Calibri" w:eastAsia="Calibri" w:hAnsi="Calibri" w:cs="Calibri"/>
          <w:lang w:val="hu-HU"/>
        </w:rPr>
        <w:t>A végpont</w:t>
      </w:r>
      <w:r w:rsidR="00E45BF8">
        <w:rPr>
          <w:rFonts w:ascii="Calibri" w:eastAsia="Calibri" w:hAnsi="Calibri" w:cs="Calibri"/>
          <w:lang w:val="hu-HU"/>
        </w:rPr>
        <w:t xml:space="preserve">ra a paymentDetails objektumot beküldve az alkalmazás visszakapja, hogy </w:t>
      </w:r>
      <w:r w:rsidR="0011652F">
        <w:rPr>
          <w:rFonts w:ascii="Calibri" w:eastAsia="Calibri" w:hAnsi="Calibri" w:cs="Calibri"/>
          <w:lang w:val="hu-HU"/>
        </w:rPr>
        <w:t>az összeállított fizetési „kosár” a bizonylat végösszegét lefedi-e, illetve visszaadja a fennmaradó üsszeget, ha nem.</w:t>
      </w:r>
    </w:p>
    <w:p w14:paraId="2C1D2642" w14:textId="77777777" w:rsidR="00E64BB7" w:rsidRDefault="00E64BB7" w:rsidP="00DE0CFE">
      <w:pPr>
        <w:jc w:val="both"/>
        <w:rPr>
          <w:rFonts w:ascii="Calibri" w:eastAsia="Calibri" w:hAnsi="Calibri" w:cs="Calibri"/>
          <w:lang w:val="hu-HU"/>
        </w:rPr>
      </w:pPr>
    </w:p>
    <w:p w14:paraId="320334D0" w14:textId="77777777" w:rsidR="00DE0CFE" w:rsidRPr="0021622E" w:rsidRDefault="00DE0CFE" w:rsidP="00DE0CFE">
      <w:pPr>
        <w:jc w:val="both"/>
        <w:rPr>
          <w:rFonts w:ascii="Calibri" w:eastAsia="Calibri" w:hAnsi="Calibri" w:cs="Calibri"/>
          <w:lang w:val="pt-BR"/>
        </w:rPr>
      </w:pPr>
      <w:r w:rsidRPr="0021622E">
        <w:rPr>
          <w:rFonts w:ascii="Calibri" w:eastAsia="Calibri" w:hAnsi="Calibri" w:cs="Calibri"/>
          <w:b/>
          <w:lang w:val="pt-BR"/>
        </w:rPr>
        <w:t xml:space="preserve">API végpont csoport: </w:t>
      </w:r>
      <w:r w:rsidRPr="0021622E">
        <w:rPr>
          <w:rFonts w:ascii="Calibri" w:eastAsia="Calibri" w:hAnsi="Calibri" w:cs="Calibri"/>
          <w:lang w:val="pt-BR"/>
        </w:rPr>
        <w:t>FAM interfész/Document - Bizonylatok kezelése</w:t>
      </w:r>
    </w:p>
    <w:p w14:paraId="400DED73" w14:textId="77777777" w:rsidR="00DE0CFE" w:rsidRPr="0021622E" w:rsidRDefault="00DE0CFE" w:rsidP="00DE0CFE">
      <w:pPr>
        <w:jc w:val="both"/>
        <w:rPr>
          <w:rFonts w:ascii="Calibri" w:eastAsia="Calibri" w:hAnsi="Calibri" w:cs="Calibri"/>
          <w:lang w:val="pt-BR"/>
        </w:rPr>
      </w:pPr>
      <w:r w:rsidRPr="0021622E">
        <w:rPr>
          <w:rFonts w:ascii="Calibri" w:eastAsia="Calibri" w:hAnsi="Calibri" w:cs="Calibri"/>
          <w:b/>
          <w:lang w:val="pt-BR"/>
        </w:rPr>
        <w:t>Végpont komponens</w:t>
      </w:r>
      <w:r w:rsidRPr="0021622E">
        <w:rPr>
          <w:rFonts w:ascii="Calibri" w:eastAsia="Calibri" w:hAnsi="Calibri" w:cs="Calibri"/>
          <w:lang w:val="pt-BR"/>
        </w:rPr>
        <w:t>: DocumentController</w:t>
      </w:r>
    </w:p>
    <w:p w14:paraId="715B1F1B" w14:textId="77777777" w:rsidR="00DE0CFE" w:rsidRPr="005977A9" w:rsidRDefault="00DE0CFE" w:rsidP="00DE0CFE">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4FC52FD7" w14:textId="77777777" w:rsidR="00DE0CFE" w:rsidRPr="005977A9" w:rsidRDefault="00DE0CFE" w:rsidP="00DE0CFE">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AC92DA3" w14:textId="76892B6A" w:rsidR="00DE0CFE" w:rsidRPr="005977A9" w:rsidRDefault="00DE0CFE" w:rsidP="00DE0CFE">
      <w:pPr>
        <w:jc w:val="both"/>
      </w:pPr>
      <w:r w:rsidRPr="005977A9">
        <w:rPr>
          <w:rFonts w:ascii="Calibri" w:eastAsia="Calibri" w:hAnsi="Calibri" w:cs="Calibri"/>
          <w:b/>
        </w:rPr>
        <w:t>Végpont URL</w:t>
      </w:r>
      <w:r w:rsidRPr="005977A9">
        <w:rPr>
          <w:rFonts w:ascii="Calibri" w:eastAsia="Calibri" w:hAnsi="Calibri" w:cs="Calibri"/>
        </w:rPr>
        <w:t>: /doc/</w:t>
      </w:r>
      <w:r w:rsidR="00A53B66">
        <w:rPr>
          <w:rFonts w:ascii="Calibri" w:eastAsia="Calibri" w:hAnsi="Calibri" w:cs="Calibri"/>
        </w:rPr>
        <w:t>calculate-payments</w:t>
      </w:r>
    </w:p>
    <w:p w14:paraId="72E89A95" w14:textId="2725D193" w:rsidR="00DE0CFE" w:rsidRPr="005977A9" w:rsidRDefault="00DE0CFE" w:rsidP="00DE0CFE">
      <w:pPr>
        <w:jc w:val="both"/>
      </w:pPr>
      <w:r w:rsidRPr="005977A9">
        <w:rPr>
          <w:rFonts w:ascii="Calibri" w:eastAsia="Calibri" w:hAnsi="Calibri" w:cs="Calibri"/>
          <w:b/>
        </w:rPr>
        <w:t>Végpont kérés objektuma</w:t>
      </w:r>
      <w:r w:rsidRPr="005977A9">
        <w:rPr>
          <w:rFonts w:ascii="Calibri" w:eastAsia="Calibri" w:hAnsi="Calibri" w:cs="Calibri"/>
        </w:rPr>
        <w:t xml:space="preserve">: </w:t>
      </w:r>
      <w:r w:rsidR="008A3520">
        <w:rPr>
          <w:rFonts w:ascii="Calibri" w:eastAsia="Calibri" w:hAnsi="Calibri" w:cs="Calibri"/>
        </w:rPr>
        <w:t>CalculatePaymentsRequest</w:t>
      </w:r>
      <w:r w:rsidRPr="005977A9">
        <w:rPr>
          <w:rFonts w:ascii="Calibri" w:eastAsia="Calibri" w:hAnsi="Calibri" w:cs="Calibri"/>
        </w:rPr>
        <w:t xml:space="preserve"> </w:t>
      </w:r>
    </w:p>
    <w:p w14:paraId="607F3432" w14:textId="70E5CEEA" w:rsidR="00DE0CFE" w:rsidRPr="0021622E" w:rsidRDefault="00DE0CFE" w:rsidP="00DE0CFE">
      <w:pPr>
        <w:jc w:val="both"/>
        <w:rPr>
          <w:rFonts w:ascii="Calibri" w:eastAsia="Calibri" w:hAnsi="Calibri" w:cs="Calibri"/>
          <w:lang w:val="pt-BR"/>
        </w:rPr>
      </w:pPr>
      <w:r w:rsidRPr="0021622E">
        <w:rPr>
          <w:rFonts w:ascii="Calibri" w:eastAsia="Calibri" w:hAnsi="Calibri" w:cs="Calibri"/>
          <w:b/>
          <w:lang w:val="pt-BR"/>
        </w:rPr>
        <w:t>Végpont válasz objektumai</w:t>
      </w:r>
      <w:r w:rsidRPr="0021622E">
        <w:rPr>
          <w:rFonts w:ascii="Calibri" w:eastAsia="Calibri" w:hAnsi="Calibri" w:cs="Calibri"/>
          <w:lang w:val="pt-BR"/>
        </w:rPr>
        <w:t xml:space="preserve">: </w:t>
      </w:r>
      <w:r w:rsidR="008A3520">
        <w:rPr>
          <w:rFonts w:ascii="Calibri" w:eastAsia="Calibri" w:hAnsi="Calibri" w:cs="Calibri"/>
          <w:lang w:val="pt-BR"/>
        </w:rPr>
        <w:t>CalculatePayments</w:t>
      </w:r>
      <w:r w:rsidRPr="0021622E">
        <w:rPr>
          <w:rFonts w:ascii="Calibri" w:eastAsia="Calibri" w:hAnsi="Calibri" w:cs="Calibri"/>
          <w:lang w:val="pt-BR"/>
        </w:rPr>
        <w:t xml:space="preserve">Response </w:t>
      </w:r>
    </w:p>
    <w:p w14:paraId="0B025BED" w14:textId="77777777" w:rsidR="00DE0CFE" w:rsidRPr="0021622E" w:rsidRDefault="00DE0CFE" w:rsidP="00DE0CFE">
      <w:pPr>
        <w:jc w:val="both"/>
        <w:rPr>
          <w:lang w:val="pt-BR"/>
        </w:rPr>
      </w:pPr>
    </w:p>
    <w:p w14:paraId="748D4CF0" w14:textId="77777777" w:rsidR="00DE0CFE" w:rsidRPr="0021622E" w:rsidRDefault="00DE0CFE" w:rsidP="00DE0CFE">
      <w:pPr>
        <w:jc w:val="both"/>
        <w:rPr>
          <w:rFonts w:ascii="Calibri" w:eastAsia="Calibri" w:hAnsi="Calibri" w:cs="Calibri"/>
          <w:lang w:val="pt-BR"/>
        </w:rPr>
      </w:pPr>
      <w:r w:rsidRPr="0021622E">
        <w:rPr>
          <w:rFonts w:ascii="Calibri" w:eastAsia="Calibri" w:hAnsi="Calibri" w:cs="Calibri"/>
          <w:b/>
          <w:lang w:val="pt-BR"/>
        </w:rPr>
        <w:t>Kérés adatszerkezete</w:t>
      </w:r>
    </w:p>
    <w:p w14:paraId="6BCD9C14" w14:textId="77777777" w:rsidR="00DE0CFE" w:rsidRPr="005977A9" w:rsidRDefault="00DE0CFE" w:rsidP="00DE0CFE">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394F5A7" w14:textId="77777777" w:rsidR="00DE0CFE" w:rsidRPr="005977A9" w:rsidRDefault="00DE0CFE" w:rsidP="00DE0CFE">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"systemId":"{{systemId}}",</w:t>
      </w:r>
    </w:p>
    <w:p w14:paraId="511F05AA" w14:textId="77777777"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2E293B9A" w14:textId="76519601" w:rsidR="006126D2" w:rsidRPr="005977A9" w:rsidRDefault="0005681C" w:rsidP="006126D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006126D2" w:rsidRPr="005977A9">
        <w:rPr>
          <w:rFonts w:ascii="Consolas" w:eastAsia="Consolas" w:hAnsi="Consolas" w:cs="Consolas"/>
          <w:sz w:val="20"/>
          <w:szCs w:val="20"/>
        </w:rPr>
        <w:t xml:space="preserve">       "type": "RECEIPT",</w:t>
      </w:r>
    </w:p>
    <w:p w14:paraId="7EE05703" w14:textId="77777777"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7F7706A5" w14:textId="16966482"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00C5D3DD" w14:textId="77777777"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12F7386"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246FB239"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C1506AD"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7DAE101B"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19ACE65B"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190DDEFE"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44307703"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12528589"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2D98B46" w14:textId="30CC4F6E"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75AD121" w14:textId="77777777" w:rsidR="00DE0CFE" w:rsidRPr="005977A9" w:rsidRDefault="00DE0CFE" w:rsidP="00DE0CFE">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w:t>
      </w:r>
    </w:p>
    <w:p w14:paraId="2215D288" w14:textId="77777777" w:rsidR="00DE0CFE" w:rsidRPr="005977A9" w:rsidRDefault="00DE0CFE" w:rsidP="00DE0CFE">
      <w:pPr>
        <w:jc w:val="both"/>
        <w:rPr>
          <w:rFonts w:ascii="Calibri" w:eastAsia="Calibri" w:hAnsi="Calibri" w:cs="Calibri"/>
          <w:u w:val="single"/>
        </w:rPr>
      </w:pPr>
      <w:r w:rsidRPr="005977A9">
        <w:rPr>
          <w:rFonts w:ascii="Calibri" w:eastAsia="Calibri" w:hAnsi="Calibri" w:cs="Calibri"/>
          <w:u w:val="single"/>
        </w:rPr>
        <w:t>Az adatszerkezet mező magyarázata:</w:t>
      </w:r>
    </w:p>
    <w:p w14:paraId="3A3A6254" w14:textId="77777777" w:rsidR="00DE0CFE" w:rsidRPr="005977A9" w:rsidRDefault="00DE0CFE" w:rsidP="00DE0CFE">
      <w:pPr>
        <w:jc w:val="both"/>
        <w:rPr>
          <w:rFonts w:ascii="Calibri" w:eastAsia="Calibri" w:hAnsi="Calibri" w:cs="Calibri"/>
          <w:u w:val="single"/>
        </w:rPr>
      </w:pPr>
      <w:r w:rsidRPr="005977A9">
        <w:rPr>
          <w:rFonts w:ascii="Calibri" w:eastAsia="Calibri" w:hAnsi="Calibri" w:cs="Calibri"/>
          <w:sz w:val="20"/>
          <w:szCs w:val="20"/>
        </w:rPr>
        <w:t>* Megadása kötelező</w:t>
      </w:r>
    </w:p>
    <w:p w14:paraId="2AFAED4B" w14:textId="77777777" w:rsidR="00DE0CFE" w:rsidRDefault="00DE0CFE" w:rsidP="00DE0CFE">
      <w:pPr>
        <w:pStyle w:val="Listaszerbekezds"/>
        <w:numPr>
          <w:ilvl w:val="0"/>
          <w:numId w:val="58"/>
        </w:numPr>
        <w:spacing w:before="0" w:after="0"/>
        <w:jc w:val="both"/>
      </w:pPr>
      <w:r w:rsidRPr="005977A9">
        <w:rPr>
          <w:b/>
        </w:rPr>
        <w:t>systemId*</w:t>
      </w:r>
      <w:r w:rsidRPr="005977A9">
        <w:t xml:space="preserve"> - Az FAM példányt azonosító egyedi azonosító (AP szám) </w:t>
      </w:r>
    </w:p>
    <w:p w14:paraId="3A3C7F18" w14:textId="0F7D2C76" w:rsidR="00E05DBB" w:rsidRPr="005977A9" w:rsidRDefault="00E05DBB" w:rsidP="00DE0CFE">
      <w:pPr>
        <w:pStyle w:val="Listaszerbekezds"/>
        <w:numPr>
          <w:ilvl w:val="0"/>
          <w:numId w:val="58"/>
        </w:numPr>
        <w:spacing w:before="0" w:after="0"/>
        <w:jc w:val="both"/>
      </w:pPr>
      <w:r>
        <w:rPr>
          <w:b/>
        </w:rPr>
        <w:t xml:space="preserve">documentDescriptor </w:t>
      </w:r>
      <w:r w:rsidRPr="00010356">
        <w:t>–</w:t>
      </w:r>
      <w:r>
        <w:t xml:space="preserve"> A</w:t>
      </w:r>
      <w:r w:rsidR="00473421">
        <w:t xml:space="preserve"> bizonylat leírója.</w:t>
      </w:r>
    </w:p>
    <w:p w14:paraId="7E1DAB1E" w14:textId="77777777" w:rsidR="003B3D5A" w:rsidRPr="005977A9" w:rsidRDefault="003B3D5A" w:rsidP="003B3D5A">
      <w:pPr>
        <w:pStyle w:val="Listaszerbekezds"/>
        <w:numPr>
          <w:ilvl w:val="0"/>
          <w:numId w:val="58"/>
        </w:numPr>
        <w:spacing w:before="0" w:after="0"/>
        <w:jc w:val="both"/>
      </w:pPr>
      <w:r w:rsidRPr="005977A9">
        <w:rPr>
          <w:b/>
        </w:rPr>
        <w:t>paymentDetails*</w:t>
      </w:r>
      <w:r w:rsidRPr="005977A9">
        <w:t xml:space="preserve"> - A paymentDetails adatszerkezetét a PaymentDetails – Bizonylat pénzösszeg adatai fejezet írja le</w:t>
      </w:r>
    </w:p>
    <w:p w14:paraId="04409A15" w14:textId="3252E9A5" w:rsidR="00DE0CFE" w:rsidRPr="0021622E" w:rsidRDefault="00DE0CFE" w:rsidP="00DE0CFE">
      <w:pPr>
        <w:jc w:val="both"/>
        <w:rPr>
          <w:rFonts w:ascii="Calibri" w:eastAsia="Calibri" w:hAnsi="Calibri" w:cs="Calibri"/>
          <w:lang w:val="hu-HU"/>
        </w:rPr>
      </w:pPr>
    </w:p>
    <w:p w14:paraId="755B2D38" w14:textId="66D650EF" w:rsidR="00DE0CFE" w:rsidRPr="005977A9" w:rsidRDefault="00DE0CFE" w:rsidP="00DE0CFE">
      <w:pPr>
        <w:jc w:val="both"/>
      </w:pPr>
      <w:r w:rsidRPr="005977A9">
        <w:rPr>
          <w:rFonts w:ascii="Calibri" w:eastAsia="Calibri" w:hAnsi="Calibri" w:cs="Calibri"/>
          <w:b/>
        </w:rPr>
        <w:t xml:space="preserve">Válasz adatszerkezete sikeres </w:t>
      </w:r>
      <w:r w:rsidR="002723E9">
        <w:rPr>
          <w:rFonts w:ascii="Calibri" w:eastAsia="Calibri" w:hAnsi="Calibri" w:cs="Calibri"/>
          <w:b/>
        </w:rPr>
        <w:t>végrehajtás</w:t>
      </w:r>
      <w:r w:rsidRPr="005977A9">
        <w:rPr>
          <w:rFonts w:ascii="Calibri" w:eastAsia="Calibri" w:hAnsi="Calibri" w:cs="Calibri"/>
          <w:b/>
        </w:rPr>
        <w:t xml:space="preserve"> esetén</w:t>
      </w:r>
      <w:r w:rsidRPr="005977A9">
        <w:rPr>
          <w:rFonts w:ascii="Calibri" w:eastAsia="Calibri" w:hAnsi="Calibri" w:cs="Calibri"/>
        </w:rPr>
        <w:t xml:space="preserve"> </w:t>
      </w:r>
    </w:p>
    <w:p w14:paraId="45E2AEC9"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C1434C"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03FA861"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5D6783E" w14:textId="1E9D4162" w:rsidR="002723E9" w:rsidRPr="005977A9" w:rsidRDefault="002723E9" w:rsidP="002723E9">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 xml:space="preserve">   "paymentDetails": [</w:t>
      </w:r>
    </w:p>
    <w:p w14:paraId="0FCF969A" w14:textId="4D58C921"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
    <w:p w14:paraId="29D14EA4" w14:textId="0073CAAE"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"name": "Készpénz",</w:t>
      </w:r>
    </w:p>
    <w:p w14:paraId="5DC2A1FF" w14:textId="753335DF"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"moneyCat": "CASH",</w:t>
      </w:r>
    </w:p>
    <w:p w14:paraId="0ECDAB3A" w14:textId="0B087257"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"moneySubCat": null,</w:t>
      </w:r>
    </w:p>
    <w:p w14:paraId="032E7FA7" w14:textId="4481881A"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"moneyAmount": "5000",</w:t>
      </w:r>
    </w:p>
    <w:p w14:paraId="29E3EA42" w14:textId="36E4387D"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"currency": "HUF"</w:t>
      </w:r>
    </w:p>
    <w:p w14:paraId="279EAF7C" w14:textId="135A0D80"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
    <w:p w14:paraId="0DBEF9CC" w14:textId="1CB5E56D"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w:t>
      </w:r>
    </w:p>
    <w:p w14:paraId="5E500915"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2BF68DBD"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CA85C96" w14:textId="77777777" w:rsidR="00DE0CFE" w:rsidRPr="005977A9" w:rsidRDefault="00DE0CFE" w:rsidP="00DE0CFE">
      <w:pPr>
        <w:jc w:val="both"/>
      </w:pPr>
    </w:p>
    <w:p w14:paraId="51F4A090" w14:textId="77777777" w:rsidR="00DE0CFE" w:rsidRPr="005977A9" w:rsidRDefault="00DE0CFE" w:rsidP="00DE0CFE">
      <w:pPr>
        <w:jc w:val="both"/>
        <w:rPr>
          <w:u w:val="single"/>
        </w:rPr>
      </w:pPr>
      <w:r w:rsidRPr="005977A9">
        <w:rPr>
          <w:rFonts w:ascii="Calibri" w:eastAsia="Calibri" w:hAnsi="Calibri" w:cs="Calibri"/>
          <w:u w:val="single"/>
        </w:rPr>
        <w:t xml:space="preserve">Az adatszerkezet mező magyarázata: </w:t>
      </w:r>
    </w:p>
    <w:p w14:paraId="080F5797" w14:textId="77777777" w:rsidR="002723E9" w:rsidRPr="005977A9" w:rsidRDefault="002723E9" w:rsidP="002723E9">
      <w:pPr>
        <w:pStyle w:val="Listaszerbekezds"/>
        <w:numPr>
          <w:ilvl w:val="0"/>
          <w:numId w:val="25"/>
        </w:numPr>
        <w:spacing w:before="0" w:after="0"/>
        <w:jc w:val="both"/>
      </w:pPr>
      <w:r w:rsidRPr="005977A9">
        <w:rPr>
          <w:b/>
        </w:rPr>
        <w:t>paymentDetails*</w:t>
      </w:r>
      <w:r w:rsidRPr="005977A9">
        <w:t xml:space="preserve"> - A paymentDetails adatszerkezetét a PaymentDetails – Bizonylat pénzösszeg adatai fejezet írja le</w:t>
      </w:r>
    </w:p>
    <w:p w14:paraId="64C9EEF8" w14:textId="77777777" w:rsidR="00DE0CFE" w:rsidRPr="0021622E" w:rsidRDefault="00DE0CFE" w:rsidP="00DE0CFE">
      <w:pPr>
        <w:pStyle w:val="Listaszerbekezds"/>
        <w:numPr>
          <w:ilvl w:val="0"/>
          <w:numId w:val="25"/>
        </w:numPr>
        <w:spacing w:before="0" w:after="0"/>
        <w:jc w:val="both"/>
        <w:rPr>
          <w:lang w:val="pt-BR"/>
        </w:rPr>
      </w:pPr>
      <w:r w:rsidRPr="0021622E">
        <w:rPr>
          <w:b/>
          <w:lang w:val="pt-BR"/>
        </w:rPr>
        <w:t xml:space="preserve">remainingSum - </w:t>
      </w:r>
      <w:r w:rsidRPr="0021622E">
        <w:rPr>
          <w:lang w:val="pt-BR"/>
        </w:rPr>
        <w:t>Fennmaradó fizetendő összeg, pontos fizetés esetén az értéke mindig "0.00"</w:t>
      </w:r>
    </w:p>
    <w:p w14:paraId="0ECD13A5" w14:textId="77777777" w:rsidR="00333859" w:rsidRDefault="00333859" w:rsidP="00DE0CFE">
      <w:pPr>
        <w:jc w:val="both"/>
        <w:rPr>
          <w:rFonts w:asciiTheme="minorHAnsi" w:eastAsia="Calibri" w:hAnsiTheme="minorHAnsi" w:cstheme="minorHAnsi"/>
          <w:lang w:val="pt-BR"/>
        </w:rPr>
      </w:pPr>
    </w:p>
    <w:p w14:paraId="66C9E2AD" w14:textId="67E31C99" w:rsidR="00DE0CFE" w:rsidRPr="005977A9" w:rsidRDefault="00DE0CFE" w:rsidP="00DE0CFE">
      <w:pPr>
        <w:jc w:val="both"/>
        <w:rPr>
          <w:rFonts w:asciiTheme="minorHAnsi" w:eastAsia="Calibri" w:hAnsiTheme="minorHAnsi" w:cstheme="minorHAnsi"/>
        </w:rPr>
      </w:pPr>
      <w:r w:rsidRPr="0021622E">
        <w:rPr>
          <w:rFonts w:asciiTheme="minorHAnsi" w:eastAsia="Calibri" w:hAnsiTheme="minorHAnsi" w:cstheme="minorHAnsi"/>
          <w:lang w:val="pt-BR"/>
        </w:rPr>
        <w:t xml:space="preserve">A rendszer elvégzi az </w:t>
      </w:r>
      <w:hyperlink w:anchor="_Általános_request_validációk" w:history="1">
        <w:r w:rsidRPr="0021622E">
          <w:rPr>
            <w:rStyle w:val="Hiperhivatkozs"/>
            <w:rFonts w:asciiTheme="minorHAnsi" w:eastAsia="Calibri" w:hAnsiTheme="minorHAnsi" w:cstheme="minorHAnsi"/>
            <w:lang w:val="pt-BR"/>
          </w:rPr>
          <w:t>általános request validációkat</w:t>
        </w:r>
      </w:hyperlink>
      <w:r w:rsidRPr="0021622E">
        <w:rPr>
          <w:rFonts w:asciiTheme="minorHAnsi" w:eastAsia="Calibri" w:hAnsiTheme="minorHAnsi" w:cstheme="minorHAnsi"/>
          <w:lang w:val="pt-BR"/>
        </w:rPr>
        <w:t xml:space="preserve">. </w:t>
      </w:r>
      <w:r w:rsidRPr="005977A9">
        <w:rPr>
          <w:rFonts w:asciiTheme="minorHAnsi" w:eastAsia="Calibri" w:hAnsiTheme="minorHAnsi" w:cstheme="minorHAnsi"/>
        </w:rPr>
        <w:t>Nincs a végpontra vonatkozó egyedi ellenőrzés.</w:t>
      </w:r>
    </w:p>
    <w:p w14:paraId="36911D07" w14:textId="77777777" w:rsidR="003D1100" w:rsidRDefault="003D1100" w:rsidP="00091302">
      <w:pPr>
        <w:jc w:val="both"/>
        <w:rPr>
          <w:rFonts w:ascii="Calibri" w:eastAsia="Calibri" w:hAnsi="Calibri" w:cs="Calibri"/>
        </w:rPr>
      </w:pPr>
    </w:p>
    <w:p w14:paraId="18CDC081" w14:textId="77777777" w:rsidR="003D1100" w:rsidRPr="005977A9" w:rsidRDefault="003D1100" w:rsidP="00091302">
      <w:pPr>
        <w:jc w:val="both"/>
        <w:rPr>
          <w:rFonts w:ascii="Calibri" w:eastAsia="Calibri" w:hAnsi="Calibri" w:cs="Calibri"/>
        </w:rPr>
      </w:pPr>
    </w:p>
    <w:p w14:paraId="53890208" w14:textId="77777777" w:rsidR="00091302" w:rsidRPr="005977A9" w:rsidRDefault="00091302" w:rsidP="00091302">
      <w:pPr>
        <w:pStyle w:val="Cmsor2"/>
      </w:pPr>
      <w:bookmarkStart w:id="1477" w:name="_Toc187886387"/>
      <w:bookmarkStart w:id="1478" w:name="_Toc187886388"/>
      <w:bookmarkStart w:id="1479" w:name="_Toc187886389"/>
      <w:bookmarkStart w:id="1480" w:name="_Toc187886390"/>
      <w:bookmarkStart w:id="1481" w:name="_Toc187886391"/>
      <w:bookmarkStart w:id="1482" w:name="_Toc187886392"/>
      <w:bookmarkStart w:id="1483" w:name="_Toc187886393"/>
      <w:bookmarkStart w:id="1484" w:name="_Toc187886394"/>
      <w:bookmarkStart w:id="1485" w:name="_Toc187886395"/>
      <w:bookmarkStart w:id="1486" w:name="_Toc187886396"/>
      <w:bookmarkStart w:id="1487" w:name="_Toc187886397"/>
      <w:bookmarkStart w:id="1488" w:name="_Toc187886398"/>
      <w:bookmarkStart w:id="1489" w:name="_Toc187886399"/>
      <w:bookmarkStart w:id="1490" w:name="_Toc187886400"/>
      <w:bookmarkStart w:id="1491" w:name="_Toc187886401"/>
      <w:bookmarkStart w:id="1492" w:name="_Toc187886402"/>
      <w:bookmarkStart w:id="1493" w:name="_Toc187886403"/>
      <w:bookmarkStart w:id="1494" w:name="_Toc187886404"/>
      <w:bookmarkStart w:id="1495" w:name="_Toc187886405"/>
      <w:bookmarkStart w:id="1496" w:name="_Toc187886406"/>
      <w:bookmarkStart w:id="1497" w:name="_Toc187886407"/>
      <w:bookmarkStart w:id="1498" w:name="_Toc187886408"/>
      <w:bookmarkStart w:id="1499" w:name="_Toc187886409"/>
      <w:bookmarkStart w:id="1500" w:name="_Toc187886410"/>
      <w:bookmarkStart w:id="1501" w:name="_Toc187886411"/>
      <w:bookmarkStart w:id="1502" w:name="_Toc187886412"/>
      <w:bookmarkStart w:id="1503" w:name="_Toc187886413"/>
      <w:bookmarkStart w:id="1504" w:name="_Toc187886414"/>
      <w:bookmarkStart w:id="1505" w:name="_Toc187886415"/>
      <w:bookmarkStart w:id="1506" w:name="_Toc187886416"/>
      <w:bookmarkStart w:id="1507" w:name="_Toc187886417"/>
      <w:bookmarkStart w:id="1508" w:name="_Toc187886418"/>
      <w:bookmarkStart w:id="1509" w:name="_Toc187886419"/>
      <w:bookmarkStart w:id="1510" w:name="_Toc187886420"/>
      <w:bookmarkStart w:id="1511" w:name="_Toc187886431"/>
      <w:bookmarkStart w:id="1512" w:name="_Toc195567212"/>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r w:rsidRPr="00010356">
        <w:rPr>
          <w:lang w:val="pt-BR"/>
        </w:rPr>
        <w:t>Bizonylatlista lekérdezése időintervallum alapján, opcionálisan típus szerint</w:t>
      </w:r>
      <w:bookmarkEnd w:id="1512"/>
    </w:p>
    <w:p w14:paraId="4A1FD14F"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Visszaadja a megadott időszakban kiállított és opcionálisan megadott bizonylat típus szerinti bizonylatok listáját a bizonylatok főbb paramétereivel.</w:t>
      </w:r>
    </w:p>
    <w:p w14:paraId="41ADACD3" w14:textId="77777777" w:rsidR="00091302" w:rsidRPr="00010356" w:rsidRDefault="00091302" w:rsidP="00091302">
      <w:pPr>
        <w:rPr>
          <w:rFonts w:ascii="Calibri" w:eastAsia="Calibri" w:hAnsi="Calibri" w:cs="Calibri"/>
          <w:lang w:val="hu-HU"/>
        </w:rPr>
      </w:pPr>
    </w:p>
    <w:p w14:paraId="3ECBEE6C"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b/>
          <w:lang w:val="pt-BR"/>
        </w:rPr>
        <w:t xml:space="preserve">API végpont csoport: FAM </w:t>
      </w:r>
      <w:r w:rsidRPr="00010356">
        <w:rPr>
          <w:rFonts w:ascii="Calibri" w:eastAsia="Calibri" w:hAnsi="Calibri" w:cs="Calibri"/>
          <w:lang w:val="pt-BR"/>
        </w:rPr>
        <w:t>interfész/Document - Bizonylatok kezelése</w:t>
      </w:r>
      <w:r w:rsidRPr="00010356">
        <w:rPr>
          <w:rFonts w:ascii="Calibri" w:eastAsia="Calibri" w:hAnsi="Calibri" w:cs="Calibri"/>
          <w:b/>
          <w:lang w:val="pt-BR"/>
        </w:rPr>
        <w:t xml:space="preserve"> </w:t>
      </w:r>
    </w:p>
    <w:p w14:paraId="308681EC"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b/>
          <w:lang w:val="pt-BR"/>
        </w:rPr>
        <w:t xml:space="preserve">Végpont komponens: </w:t>
      </w:r>
      <w:r w:rsidRPr="00010356">
        <w:rPr>
          <w:rFonts w:ascii="Calibri" w:eastAsia="Calibri" w:hAnsi="Calibri" w:cs="Calibri"/>
          <w:lang w:val="pt-BR"/>
        </w:rPr>
        <w:t>DocumentController</w:t>
      </w:r>
      <w:r w:rsidRPr="00010356">
        <w:rPr>
          <w:rFonts w:ascii="Calibri" w:eastAsia="Calibri" w:hAnsi="Calibri" w:cs="Calibri"/>
          <w:b/>
          <w:lang w:val="pt-BR"/>
        </w:rPr>
        <w:t xml:space="preserve"> </w:t>
      </w:r>
    </w:p>
    <w:p w14:paraId="333308A9" w14:textId="77777777" w:rsidR="00091302" w:rsidRPr="005977A9" w:rsidRDefault="00091302" w:rsidP="00091302">
      <w:pPr>
        <w:rPr>
          <w:rFonts w:ascii="Calibri" w:eastAsia="Calibri" w:hAnsi="Calibri" w:cs="Calibri"/>
          <w:b/>
        </w:rPr>
      </w:pPr>
      <w:r w:rsidRPr="005977A9">
        <w:rPr>
          <w:rFonts w:ascii="Calibri" w:eastAsia="Calibri" w:hAnsi="Calibri" w:cs="Calibri"/>
          <w:b/>
        </w:rPr>
        <w:t>Végpont HTTP metódusa:</w:t>
      </w:r>
      <w:r w:rsidRPr="005977A9">
        <w:rPr>
          <w:rFonts w:ascii="Calibri" w:eastAsia="Calibri" w:hAnsi="Calibri" w:cs="Calibri"/>
        </w:rPr>
        <w:t xml:space="preserve"> GET</w:t>
      </w:r>
      <w:r w:rsidRPr="005977A9">
        <w:rPr>
          <w:rFonts w:ascii="Calibri" w:eastAsia="Calibri" w:hAnsi="Calibri" w:cs="Calibri"/>
          <w:b/>
        </w:rPr>
        <w:t xml:space="preserve"> </w:t>
      </w:r>
    </w:p>
    <w:p w14:paraId="56DC976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7E011A3" w14:textId="77777777" w:rsidR="00091302" w:rsidRPr="005977A9" w:rsidRDefault="00091302" w:rsidP="00091302">
      <w:pPr>
        <w:rPr>
          <w:rFonts w:ascii="Calibri" w:eastAsia="Calibri" w:hAnsi="Calibri" w:cs="Calibri"/>
          <w:b/>
        </w:rPr>
      </w:pPr>
      <w:r w:rsidRPr="005977A9">
        <w:rPr>
          <w:rFonts w:ascii="Calibri" w:eastAsia="Calibri" w:hAnsi="Calibri" w:cs="Calibri"/>
          <w:b/>
        </w:rPr>
        <w:t xml:space="preserve">Végpont URL: </w:t>
      </w:r>
      <w:r w:rsidRPr="005977A9">
        <w:rPr>
          <w:rFonts w:ascii="Calibri" w:eastAsia="Calibri" w:hAnsi="Calibri" w:cs="Calibri"/>
        </w:rPr>
        <w:t>/doc/list/{systemId}/{startTime}/{endTime}?documentType={...}</w:t>
      </w:r>
      <w:r w:rsidRPr="005977A9">
        <w:rPr>
          <w:rFonts w:ascii="Calibri" w:eastAsia="Calibri" w:hAnsi="Calibri" w:cs="Calibri"/>
          <w:b/>
        </w:rPr>
        <w:t xml:space="preserve"> </w:t>
      </w:r>
    </w:p>
    <w:p w14:paraId="7A1176AC"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 xml:space="preserve">Végpont válasz objektumai: </w:t>
      </w:r>
      <w:r w:rsidRPr="00010356">
        <w:rPr>
          <w:rFonts w:ascii="Calibri" w:eastAsia="Calibri" w:hAnsi="Calibri" w:cs="Calibri"/>
          <w:lang w:val="pt-BR"/>
        </w:rPr>
        <w:t xml:space="preserve">DocumentListResponse </w:t>
      </w:r>
    </w:p>
    <w:p w14:paraId="0B02AA3C" w14:textId="77777777" w:rsidR="00091302" w:rsidRPr="00010356" w:rsidRDefault="00091302" w:rsidP="00091302">
      <w:pPr>
        <w:rPr>
          <w:rFonts w:ascii="Calibri" w:eastAsia="Calibri" w:hAnsi="Calibri" w:cs="Calibri"/>
          <w:lang w:val="pt-BR"/>
        </w:rPr>
      </w:pPr>
    </w:p>
    <w:p w14:paraId="00497C1E" w14:textId="77777777" w:rsidR="00091302" w:rsidRPr="00010356" w:rsidRDefault="00091302" w:rsidP="00091302">
      <w:pPr>
        <w:rPr>
          <w:rFonts w:ascii="Calibri" w:eastAsia="Calibri" w:hAnsi="Calibri" w:cs="Calibri"/>
          <w:u w:val="single"/>
          <w:lang w:val="pt-BR"/>
        </w:rPr>
      </w:pPr>
      <w:r w:rsidRPr="00010356">
        <w:rPr>
          <w:rFonts w:ascii="Calibri" w:eastAsia="Calibri" w:hAnsi="Calibri" w:cs="Calibri"/>
          <w:u w:val="single"/>
          <w:lang w:val="pt-BR"/>
        </w:rPr>
        <w:t>Az URL-ben szereplő lekérdezési paraméterek:</w:t>
      </w:r>
    </w:p>
    <w:p w14:paraId="1E2B46D8"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Megadása kötelező</w:t>
      </w:r>
    </w:p>
    <w:p w14:paraId="7D498BEE" w14:textId="77777777" w:rsidR="00091302" w:rsidRPr="006434FB" w:rsidRDefault="00091302" w:rsidP="006434FB">
      <w:pPr>
        <w:pStyle w:val="Listaszerbekezds"/>
        <w:numPr>
          <w:ilvl w:val="0"/>
          <w:numId w:val="35"/>
        </w:numPr>
        <w:rPr>
          <w:b/>
        </w:rPr>
      </w:pPr>
      <w:r w:rsidRPr="0022452C">
        <w:rPr>
          <w:b/>
        </w:rPr>
        <w:t>systemId*</w:t>
      </w:r>
      <w:r w:rsidRPr="001E307E">
        <w:rPr>
          <w:bCs/>
        </w:rPr>
        <w:t xml:space="preserve">  - A FAM példányt azonosító egyedi azonosító (AP szám) </w:t>
      </w:r>
    </w:p>
    <w:p w14:paraId="098A3249" w14:textId="77777777" w:rsidR="00091302" w:rsidRPr="005977A9" w:rsidRDefault="00091302" w:rsidP="00B97AE5">
      <w:pPr>
        <w:pStyle w:val="Listaszerbekezds"/>
        <w:numPr>
          <w:ilvl w:val="0"/>
          <w:numId w:val="35"/>
        </w:numPr>
      </w:pPr>
      <w:r w:rsidRPr="005977A9">
        <w:rPr>
          <w:b/>
        </w:rPr>
        <w:t>startTime* -</w:t>
      </w:r>
      <w:r w:rsidRPr="005977A9">
        <w:t xml:space="preserve"> Lekérdezendő időszak kezdete </w:t>
      </w:r>
    </w:p>
    <w:p w14:paraId="15B7C18F" w14:textId="77777777" w:rsidR="00091302" w:rsidRPr="005977A9" w:rsidRDefault="00091302" w:rsidP="00B97AE5">
      <w:pPr>
        <w:pStyle w:val="Listaszerbekezds"/>
        <w:numPr>
          <w:ilvl w:val="0"/>
          <w:numId w:val="35"/>
        </w:numPr>
      </w:pPr>
      <w:r w:rsidRPr="005977A9">
        <w:rPr>
          <w:b/>
        </w:rPr>
        <w:t xml:space="preserve">endTime* </w:t>
      </w:r>
      <w:r w:rsidRPr="005977A9">
        <w:t>- Lekérdezendő időszak vége</w:t>
      </w:r>
    </w:p>
    <w:p w14:paraId="458956C7" w14:textId="77777777" w:rsidR="00091302" w:rsidRPr="005977A9" w:rsidRDefault="00091302" w:rsidP="00B97AE5">
      <w:pPr>
        <w:pStyle w:val="Listaszerbekezds"/>
        <w:numPr>
          <w:ilvl w:val="0"/>
          <w:numId w:val="35"/>
        </w:numPr>
      </w:pPr>
      <w:r w:rsidRPr="005977A9">
        <w:rPr>
          <w:b/>
        </w:rPr>
        <w:t>documentType</w:t>
      </w:r>
      <w:r w:rsidRPr="005977A9">
        <w:t xml:space="preserve"> - Lekérdezendő bizonylatok típusa </w:t>
      </w:r>
    </w:p>
    <w:p w14:paraId="40D2E33D" w14:textId="77777777" w:rsidR="00091302" w:rsidRPr="005977A9" w:rsidRDefault="00091302" w:rsidP="00091302">
      <w:pPr>
        <w:pStyle w:val="Listaszerbekezds"/>
      </w:pPr>
      <w:r w:rsidRPr="005977A9">
        <w:t xml:space="preserve">Lehetséges értékeit a </w:t>
      </w:r>
      <w:hyperlink w:anchor="_Bizonylat_típusa_–" w:history="1">
        <w:r w:rsidRPr="005977A9">
          <w:rPr>
            <w:rStyle w:val="Hiperhivatkozs"/>
          </w:rPr>
          <w:t>Bizonylat típusa</w:t>
        </w:r>
      </w:hyperlink>
      <w:r w:rsidRPr="005977A9">
        <w:t xml:space="preserve"> fejezet mutatja be.</w:t>
      </w:r>
    </w:p>
    <w:p w14:paraId="756477EB" w14:textId="77777777" w:rsidR="00091302" w:rsidRPr="005977A9" w:rsidRDefault="00091302" w:rsidP="00091302">
      <w:pPr>
        <w:rPr>
          <w:rFonts w:ascii="Calibri" w:eastAsia="Calibri" w:hAnsi="Calibri" w:cs="Calibri"/>
          <w:b/>
        </w:rPr>
      </w:pPr>
    </w:p>
    <w:p w14:paraId="2A596DA1" w14:textId="77777777" w:rsidR="00091302" w:rsidRPr="005977A9" w:rsidRDefault="00091302" w:rsidP="00091302">
      <w:pPr>
        <w:rPr>
          <w:rFonts w:ascii="Calibri" w:eastAsia="Calibri" w:hAnsi="Calibri" w:cs="Calibri"/>
          <w:b/>
        </w:rPr>
      </w:pPr>
      <w:r w:rsidRPr="005977A9">
        <w:rPr>
          <w:rFonts w:ascii="Calibri" w:eastAsia="Calibri" w:hAnsi="Calibri" w:cs="Calibri"/>
          <w:b/>
        </w:rPr>
        <w:t xml:space="preserve">Válasz adatszerkezete sikeres végrehajtás esetén: </w:t>
      </w:r>
    </w:p>
    <w:p w14:paraId="43CF8BA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C2E9C62"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 </w:t>
      </w:r>
    </w:p>
    <w:p w14:paraId="73320CF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 </w:t>
      </w:r>
    </w:p>
    <w:p w14:paraId="6228C78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"documents": [ </w:t>
      </w:r>
    </w:p>
    <w:p w14:paraId="517C92A3"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3126150"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RECEIPT, </w:t>
      </w:r>
    </w:p>
    <w:p w14:paraId="632C1BB1"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”fiscalDayNo”: 1, </w:t>
      </w:r>
    </w:p>
    <w:p w14:paraId="2E2F4924"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”docId”: 1, </w:t>
      </w:r>
    </w:p>
    <w:p w14:paraId="6715BCD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”interrupted”: false,</w:t>
      </w:r>
    </w:p>
    <w:p w14:paraId="47FBAC33"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”docTotal”: ”1000.00”,</w:t>
      </w:r>
    </w:p>
    <w:p w14:paraId="1D09FDA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”docCreationDate”: 1727203335672,</w:t>
      </w:r>
    </w:p>
    <w:p w14:paraId="23553422"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rPr>
      </w:pPr>
      <w:r w:rsidRPr="005977A9">
        <w:rPr>
          <w:rFonts w:ascii="Consolas" w:eastAsia="Consolas" w:hAnsi="Consolas" w:cs="Consolas"/>
          <w:color w:val="000000" w:themeColor="text1"/>
          <w:sz w:val="20"/>
          <w:szCs w:val="20"/>
        </w:rPr>
        <w:t xml:space="preserve">           ”docNo”: ”NY-Y19500001/20000002/0001/00001”</w:t>
      </w:r>
    </w:p>
    <w:p w14:paraId="16BDB9D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790585D"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79A8BAD"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EED45E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F9FE239"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xml:space="preserve">Az adatszerkezet mező magyarázata:  </w:t>
      </w:r>
    </w:p>
    <w:p w14:paraId="73B671BB" w14:textId="77777777" w:rsidR="00091302" w:rsidRPr="005977A9" w:rsidRDefault="00091302" w:rsidP="00091302">
      <w:pPr>
        <w:pStyle w:val="Listaszerbekezds"/>
        <w:ind w:left="709"/>
      </w:pPr>
      <w:r w:rsidRPr="005977A9">
        <w:rPr>
          <w:b/>
        </w:rPr>
        <w:t xml:space="preserve">documents </w:t>
      </w:r>
      <w:r w:rsidRPr="005977A9">
        <w:t xml:space="preserve">- A bizonylat azonosítására szolgáló lista és egyes elemeinek adatszerkezete </w:t>
      </w:r>
    </w:p>
    <w:p w14:paraId="393608A6" w14:textId="77777777" w:rsidR="00091302" w:rsidRPr="005977A9" w:rsidRDefault="00091302" w:rsidP="00B97AE5">
      <w:pPr>
        <w:pStyle w:val="Listaszerbekezds"/>
        <w:numPr>
          <w:ilvl w:val="1"/>
          <w:numId w:val="7"/>
        </w:numPr>
        <w:spacing w:before="0" w:after="0"/>
        <w:ind w:left="1134"/>
      </w:pPr>
      <w:r w:rsidRPr="005977A9">
        <w:rPr>
          <w:b/>
        </w:rPr>
        <w:t xml:space="preserve">type </w:t>
      </w:r>
      <w:r w:rsidRPr="005977A9">
        <w:t xml:space="preserve">- Bizonylat típusa </w:t>
      </w:r>
    </w:p>
    <w:p w14:paraId="68F68991" w14:textId="77777777" w:rsidR="00091302" w:rsidRPr="005977A9" w:rsidRDefault="00091302" w:rsidP="00B97AE5">
      <w:pPr>
        <w:pStyle w:val="Listaszerbekezds"/>
        <w:numPr>
          <w:ilvl w:val="1"/>
          <w:numId w:val="7"/>
        </w:numPr>
        <w:spacing w:before="0" w:after="0"/>
        <w:ind w:left="1134"/>
      </w:pPr>
      <w:r w:rsidRPr="005977A9">
        <w:rPr>
          <w:b/>
        </w:rPr>
        <w:t xml:space="preserve">fiscalDayNo </w:t>
      </w:r>
      <w:r w:rsidRPr="005977A9">
        <w:t>- Adóügyi nap sorszáma</w:t>
      </w:r>
      <w:r w:rsidRPr="005977A9" w:rsidDel="00366536">
        <w:t xml:space="preserve"> </w:t>
      </w:r>
      <w:r w:rsidRPr="005977A9">
        <w:t xml:space="preserve"> </w:t>
      </w:r>
    </w:p>
    <w:p w14:paraId="55086188" w14:textId="77777777" w:rsidR="00091302" w:rsidRPr="005977A9" w:rsidRDefault="00091302" w:rsidP="00B97AE5">
      <w:pPr>
        <w:pStyle w:val="Listaszerbekezds"/>
        <w:numPr>
          <w:ilvl w:val="1"/>
          <w:numId w:val="7"/>
        </w:numPr>
        <w:spacing w:before="0" w:after="0"/>
        <w:ind w:left="1134"/>
      </w:pPr>
      <w:r w:rsidRPr="005977A9">
        <w:rPr>
          <w:b/>
        </w:rPr>
        <w:t>docId</w:t>
      </w:r>
      <w:r w:rsidRPr="005977A9">
        <w:t xml:space="preserve"> - Bizonylat azonosítója </w:t>
      </w:r>
    </w:p>
    <w:p w14:paraId="3D9280CA" w14:textId="77777777" w:rsidR="00091302" w:rsidRPr="005977A9" w:rsidRDefault="00091302" w:rsidP="00B97AE5">
      <w:pPr>
        <w:pStyle w:val="Listaszerbekezds"/>
        <w:numPr>
          <w:ilvl w:val="1"/>
          <w:numId w:val="7"/>
        </w:numPr>
        <w:spacing w:before="0" w:after="0"/>
        <w:ind w:left="1134"/>
      </w:pPr>
      <w:r w:rsidRPr="005977A9">
        <w:rPr>
          <w:b/>
        </w:rPr>
        <w:t>interrupted</w:t>
      </w:r>
      <w:r w:rsidRPr="005977A9">
        <w:t xml:space="preserve"> - bizonylat megszakított állapotát jelző kapcsoló</w:t>
      </w:r>
    </w:p>
    <w:p w14:paraId="38638BD1" w14:textId="77777777" w:rsidR="00091302" w:rsidRPr="005977A9" w:rsidRDefault="00091302" w:rsidP="00B97AE5">
      <w:pPr>
        <w:pStyle w:val="Listaszerbekezds"/>
        <w:numPr>
          <w:ilvl w:val="1"/>
          <w:numId w:val="7"/>
        </w:numPr>
        <w:spacing w:before="0" w:after="0"/>
        <w:ind w:left="1134"/>
      </w:pPr>
      <w:r w:rsidRPr="005977A9">
        <w:rPr>
          <w:b/>
        </w:rPr>
        <w:t>docTotal</w:t>
      </w:r>
      <w:r w:rsidRPr="005977A9">
        <w:t xml:space="preserve"> – Bizonylat végösszege, csak olyan bizonylatok esetén adja vissza a FAM, ahol értelmezett</w:t>
      </w:r>
    </w:p>
    <w:p w14:paraId="5DF7A0DF" w14:textId="77777777" w:rsidR="00091302" w:rsidRPr="005977A9" w:rsidRDefault="00091302" w:rsidP="00B97AE5">
      <w:pPr>
        <w:pStyle w:val="Listaszerbekezds"/>
        <w:numPr>
          <w:ilvl w:val="1"/>
          <w:numId w:val="7"/>
        </w:numPr>
        <w:spacing w:before="0" w:after="0"/>
        <w:ind w:left="1134"/>
      </w:pPr>
      <w:r w:rsidRPr="005977A9">
        <w:rPr>
          <w:b/>
        </w:rPr>
        <w:t>docCreationDate</w:t>
      </w:r>
      <w:r w:rsidRPr="005977A9">
        <w:t xml:space="preserve"> – Bizonylat létrehozásának dátuma</w:t>
      </w:r>
    </w:p>
    <w:p w14:paraId="7FE383F1" w14:textId="77777777" w:rsidR="00091302" w:rsidRPr="005977A9" w:rsidRDefault="00091302" w:rsidP="00B97AE5">
      <w:pPr>
        <w:pStyle w:val="Listaszerbekezds"/>
        <w:numPr>
          <w:ilvl w:val="1"/>
          <w:numId w:val="7"/>
        </w:numPr>
        <w:spacing w:before="0" w:after="0"/>
        <w:ind w:left="1134"/>
        <w:rPr>
          <w:rFonts w:asciiTheme="minorHAnsi" w:hAnsiTheme="minorHAnsi" w:cstheme="minorHAnsi"/>
        </w:rPr>
      </w:pPr>
      <w:r w:rsidRPr="005977A9">
        <w:rPr>
          <w:b/>
        </w:rPr>
        <w:t>docNo</w:t>
      </w:r>
      <w:r w:rsidRPr="005977A9">
        <w:t xml:space="preserve"> – Bizonylat sorszáma</w:t>
      </w:r>
    </w:p>
    <w:p w14:paraId="5649BB32" w14:textId="77777777" w:rsidR="00091302" w:rsidRPr="005977A9" w:rsidRDefault="00091302" w:rsidP="00091302">
      <w:pPr>
        <w:pStyle w:val="Cmsor2"/>
      </w:pPr>
      <w:bookmarkStart w:id="1513" w:name="_Toc195567213"/>
      <w:r w:rsidRPr="005977A9">
        <w:rPr>
          <w:lang w:val="en-US"/>
        </w:rPr>
        <w:t>Bizonylatkép előállításához használt adatszerkezet lekérése</w:t>
      </w:r>
      <w:bookmarkEnd w:id="1474"/>
      <w:bookmarkEnd w:id="1475"/>
      <w:bookmarkEnd w:id="1513"/>
    </w:p>
    <w:p w14:paraId="659F56BC"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Bármely bizonylat adatait visszaadja, bizonylatkép előállításához. A funkció lehetőséget nyújt arra, hogy a számértékeket bemeneti nyers formátumban vagy ország specifikus formázással adja vissza.</w:t>
      </w:r>
    </w:p>
    <w:p w14:paraId="2CCF67E1"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 xml:space="preserve"> </w:t>
      </w:r>
    </w:p>
    <w:p w14:paraId="2BD0E6B3"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082F3134"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57F5902"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1CD65337"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1864F48"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/doc/document/{systemId}/{fiscalDayNo}/{documentType}/{documentId}/{formatType}</w:t>
      </w:r>
      <w:r w:rsidRPr="005977A9" w:rsidDel="00954244">
        <w:rPr>
          <w:rFonts w:ascii="Calibri" w:eastAsia="Calibri" w:hAnsi="Calibri" w:cs="Calibri"/>
        </w:rPr>
        <w:t xml:space="preserve"> </w:t>
      </w:r>
    </w:p>
    <w:p w14:paraId="289C67C8"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GetDocumentDataResponse</w:t>
      </w:r>
    </w:p>
    <w:p w14:paraId="13462958" w14:textId="77777777" w:rsidR="00091302" w:rsidRPr="005977A9" w:rsidRDefault="00091302" w:rsidP="00091302">
      <w:pPr>
        <w:rPr>
          <w:rFonts w:ascii="Calibri" w:eastAsia="Calibri" w:hAnsi="Calibri" w:cs="Calibri"/>
        </w:rPr>
      </w:pPr>
    </w:p>
    <w:p w14:paraId="05ACC59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URL-ben szereplő lekérdezési paraméterek:</w:t>
      </w:r>
    </w:p>
    <w:p w14:paraId="50255400"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Megadása kötelező</w:t>
      </w:r>
    </w:p>
    <w:p w14:paraId="43146089" w14:textId="77777777" w:rsidR="00091302" w:rsidRPr="00F4468B" w:rsidRDefault="00091302" w:rsidP="03BE81FC">
      <w:pPr>
        <w:pStyle w:val="Listaszerbekezds"/>
        <w:ind w:left="709"/>
      </w:pPr>
      <w:r w:rsidRPr="03BE81FC">
        <w:rPr>
          <w:b/>
          <w:bCs/>
        </w:rPr>
        <w:t>systemId*</w:t>
      </w:r>
      <w:r w:rsidRPr="03BE81FC">
        <w:t xml:space="preserve">  - A FAM példányt azonosító egyedi azonosító (AP szám) </w:t>
      </w:r>
    </w:p>
    <w:p w14:paraId="7FC84E1E" w14:textId="77777777" w:rsidR="00091302" w:rsidRPr="005977A9" w:rsidRDefault="00091302" w:rsidP="00091302">
      <w:pPr>
        <w:pStyle w:val="Listaszerbekezds"/>
        <w:ind w:left="709"/>
      </w:pPr>
      <w:r w:rsidRPr="005977A9">
        <w:rPr>
          <w:b/>
        </w:rPr>
        <w:t xml:space="preserve">fiscalDayNo* - </w:t>
      </w:r>
      <w:r w:rsidRPr="005977A9">
        <w:t xml:space="preserve"> Adóügyi nap sorszáma</w:t>
      </w:r>
    </w:p>
    <w:p w14:paraId="4269D9BF" w14:textId="77777777" w:rsidR="00091302" w:rsidRPr="005977A9" w:rsidRDefault="00091302" w:rsidP="00091302">
      <w:pPr>
        <w:pStyle w:val="Listaszerbekezds"/>
        <w:ind w:left="709"/>
      </w:pPr>
      <w:r w:rsidRPr="005977A9">
        <w:rPr>
          <w:b/>
        </w:rPr>
        <w:t xml:space="preserve">documentType* </w:t>
      </w:r>
      <w:r w:rsidRPr="005977A9">
        <w:t xml:space="preserve">- Lekérdezendő bizonylatok típusa </w:t>
      </w:r>
    </w:p>
    <w:p w14:paraId="71D3502C" w14:textId="77777777" w:rsidR="00091302" w:rsidRPr="005977A9" w:rsidRDefault="00091302" w:rsidP="00091302">
      <w:pPr>
        <w:pStyle w:val="Listaszerbekezds"/>
        <w:ind w:left="709"/>
      </w:pPr>
      <w:r w:rsidRPr="005977A9">
        <w:t xml:space="preserve">Lehetséges értékeit a </w:t>
      </w:r>
      <w:hyperlink w:anchor="_Bizonylat_típusa_–" w:history="1">
        <w:r w:rsidRPr="005977A9">
          <w:rPr>
            <w:rStyle w:val="Hiperhivatkozs"/>
          </w:rPr>
          <w:t>Bizonylat típusa</w:t>
        </w:r>
      </w:hyperlink>
      <w:r w:rsidRPr="005977A9">
        <w:t xml:space="preserve"> fejezet mutatja be.</w:t>
      </w:r>
    </w:p>
    <w:p w14:paraId="52B79561" w14:textId="77777777" w:rsidR="00091302" w:rsidRPr="005977A9" w:rsidRDefault="00091302" w:rsidP="00091302">
      <w:pPr>
        <w:pStyle w:val="Listaszerbekezds"/>
        <w:ind w:left="709"/>
      </w:pPr>
      <w:r w:rsidRPr="005977A9">
        <w:rPr>
          <w:b/>
        </w:rPr>
        <w:t xml:space="preserve">documentId* - </w:t>
      </w:r>
      <w:r w:rsidRPr="005977A9">
        <w:t>Bizonylat azonosítója</w:t>
      </w:r>
    </w:p>
    <w:p w14:paraId="67EA8B91" w14:textId="77777777" w:rsidR="00091302" w:rsidRPr="005977A9" w:rsidRDefault="00091302" w:rsidP="00091302">
      <w:pPr>
        <w:pStyle w:val="Listaszerbekezds"/>
        <w:ind w:left="709"/>
      </w:pPr>
      <w:r w:rsidRPr="005977A9">
        <w:rPr>
          <w:b/>
        </w:rPr>
        <w:t>formatType</w:t>
      </w:r>
      <w:r w:rsidRPr="005977A9">
        <w:rPr>
          <w:b/>
          <w:bCs/>
        </w:rPr>
        <w:t>*</w:t>
      </w:r>
      <w:r w:rsidRPr="005977A9">
        <w:t xml:space="preserve"> - Formázottsági típus</w:t>
      </w:r>
    </w:p>
    <w:p w14:paraId="2BF93802" w14:textId="77777777" w:rsidR="00091302" w:rsidRPr="005977A9" w:rsidRDefault="00091302" w:rsidP="00091302">
      <w:pPr>
        <w:pStyle w:val="Listaszerbekezds"/>
        <w:numPr>
          <w:ilvl w:val="0"/>
          <w:numId w:val="0"/>
        </w:numPr>
        <w:ind w:left="709"/>
      </w:pPr>
      <w:r w:rsidRPr="005977A9">
        <w:t>Értékkészlete:</w:t>
      </w:r>
    </w:p>
    <w:p w14:paraId="12E661A5" w14:textId="77777777" w:rsidR="00091302" w:rsidRPr="005977A9" w:rsidRDefault="00091302" w:rsidP="00B97AE5">
      <w:pPr>
        <w:pStyle w:val="Listaszerbekezds"/>
        <w:numPr>
          <w:ilvl w:val="0"/>
          <w:numId w:val="142"/>
        </w:numPr>
        <w:ind w:left="1134"/>
      </w:pPr>
      <w:r w:rsidRPr="005977A9">
        <w:t>RAW – a bizonylat adatait formázatlanul tartalmazó adatszerkezet, gépi feldolgozásra (pl. érvénytelenítő bizonylat készítéséhez)</w:t>
      </w:r>
    </w:p>
    <w:p w14:paraId="2B3CC445" w14:textId="77777777" w:rsidR="00091302" w:rsidRPr="005977A9" w:rsidRDefault="00091302" w:rsidP="00B97AE5">
      <w:pPr>
        <w:pStyle w:val="Listaszerbekezds"/>
        <w:numPr>
          <w:ilvl w:val="0"/>
          <w:numId w:val="142"/>
        </w:numPr>
        <w:spacing w:line="259" w:lineRule="auto"/>
        <w:ind w:left="1134"/>
      </w:pPr>
      <w:r w:rsidRPr="005977A9">
        <w:t>FORMATTED –a kért adatszerkezet a számszaki adatokat nyomtatásra kész számábrázolással (ezres elválasztó, tizedes vessző) bizonylatmásolat nyomtatásához</w:t>
      </w:r>
    </w:p>
    <w:p w14:paraId="55424FED" w14:textId="77777777" w:rsidR="00091302" w:rsidRPr="005977A9" w:rsidRDefault="00091302" w:rsidP="00091302">
      <w:pPr>
        <w:rPr>
          <w:rFonts w:ascii="Calibri" w:eastAsia="Calibri" w:hAnsi="Calibri" w:cs="Calibri"/>
        </w:rPr>
      </w:pPr>
    </w:p>
    <w:p w14:paraId="6C010E29"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7F893DA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4F0EBB6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033958B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w:t>
      </w:r>
    </w:p>
    <w:p w14:paraId="4A0DDBB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10B3F1C1"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624E288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6B763582"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 </w:t>
      </w:r>
    </w:p>
    <w:p w14:paraId="30EFB456" w14:textId="77777777" w:rsidR="00091302" w:rsidRPr="005977A9" w:rsidRDefault="00091302" w:rsidP="00B97AE5">
      <w:pPr>
        <w:numPr>
          <w:ilvl w:val="0"/>
          <w:numId w:val="35"/>
        </w:numPr>
        <w:rPr>
          <w:rFonts w:ascii="Calibri" w:eastAsia="Calibri" w:hAnsi="Calibri" w:cs="Calibri"/>
        </w:rPr>
      </w:pPr>
      <w:r w:rsidRPr="005977A9">
        <w:rPr>
          <w:rFonts w:ascii="Calibri" w:eastAsia="Calibri" w:hAnsi="Calibri" w:cs="Calibri"/>
          <w:b/>
        </w:rPr>
        <w:t xml:space="preserve">documentData </w:t>
      </w:r>
      <w:r w:rsidRPr="005977A9">
        <w:rPr>
          <w:rFonts w:ascii="Calibri" w:eastAsia="Calibri" w:hAnsi="Calibri" w:cs="Calibri"/>
        </w:rPr>
        <w:t>- A bizonylatkép adatai: A bizonylatkép adatai fejezetben kerül kifejtésre</w:t>
      </w:r>
    </w:p>
    <w:p w14:paraId="76E627AC" w14:textId="77777777" w:rsidR="00091302" w:rsidRPr="005977A9" w:rsidRDefault="00091302" w:rsidP="00B97AE5">
      <w:pPr>
        <w:numPr>
          <w:ilvl w:val="0"/>
          <w:numId w:val="35"/>
        </w:numPr>
        <w:rPr>
          <w:rFonts w:ascii="Calibri" w:eastAsia="Calibri" w:hAnsi="Calibri" w:cs="Calibri"/>
        </w:rPr>
      </w:pPr>
      <w:r w:rsidRPr="005977A9">
        <w:rPr>
          <w:rFonts w:ascii="Calibri" w:eastAsia="Calibri" w:hAnsi="Calibri" w:cs="Calibri"/>
          <w:b/>
        </w:rPr>
        <w:t>docDownloadInfo</w:t>
      </w:r>
      <w:r w:rsidRPr="005977A9">
        <w:rPr>
          <w:rFonts w:ascii="Calibri" w:eastAsia="Calibri" w:hAnsi="Calibri" w:cs="Calibri"/>
        </w:rPr>
        <w:t xml:space="preserve"> – A bizonylatmásolatra nyomtatandó QR kód tartalma.</w:t>
      </w:r>
    </w:p>
    <w:p w14:paraId="768CE8EB" w14:textId="77777777" w:rsidR="00091302" w:rsidRPr="005977A9" w:rsidRDefault="00091302" w:rsidP="00091302">
      <w:pPr>
        <w:rPr>
          <w:rFonts w:ascii="Calibri" w:eastAsia="Calibri" w:hAnsi="Calibri" w:cs="Calibri"/>
        </w:rPr>
      </w:pPr>
    </w:p>
    <w:p w14:paraId="16D06DBE"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b/>
          <w:lang w:val="pt-BR"/>
        </w:rPr>
        <w:t>DocumentData adatszerkezete RAW formázottsági típus esetén:</w:t>
      </w:r>
    </w:p>
    <w:p w14:paraId="550EDAED"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"documentData": [</w:t>
      </w:r>
    </w:p>
    <w:p w14:paraId="35F1AC30"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3676B1B"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 "docCreate",</w:t>
      </w:r>
    </w:p>
    <w:p w14:paraId="0184B118"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5A8AA7BB"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4518BC0"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76B0963"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 "receiptItem",</w:t>
      </w:r>
    </w:p>
    <w:p w14:paraId="0053DD2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010356">
        <w:rPr>
          <w:rFonts w:ascii="Consolas" w:eastAsia="Calibri" w:hAnsi="Consolas" w:cs="Consolas"/>
          <w:sz w:val="20"/>
          <w:szCs w:val="20"/>
          <w:lang w:val="pt-BR"/>
        </w:rPr>
        <w:t xml:space="preserve">            </w:t>
      </w:r>
      <w:r w:rsidRPr="005977A9">
        <w:rPr>
          <w:rFonts w:ascii="Consolas" w:eastAsia="Calibri" w:hAnsi="Consolas" w:cs="Consolas"/>
          <w:sz w:val="20"/>
          <w:szCs w:val="20"/>
        </w:rPr>
        <w:t>"itemId": 1,</w:t>
      </w:r>
    </w:p>
    <w:p w14:paraId="2C56FD6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"itemRef": null,</w:t>
      </w:r>
    </w:p>
    <w:p w14:paraId="2043232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"itemName": "Cherry tomato",</w:t>
      </w:r>
    </w:p>
    <w:p w14:paraId="4AA901E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"itemArticleNo": "5998765676545",</w:t>
      </w:r>
    </w:p>
    <w:p w14:paraId="50BC1B7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"itemUnitPrice": "1499.00",</w:t>
      </w:r>
    </w:p>
    <w:p w14:paraId="5B75B44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"itemQty": "1.0000",</w:t>
      </w:r>
    </w:p>
    <w:p w14:paraId="4D92467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 "KILOGRAM",</w:t>
      </w:r>
    </w:p>
    <w:p w14:paraId="7FA6E77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"itemSubUnit": null,</w:t>
      </w:r>
    </w:p>
    <w:p w14:paraId="410A0F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"itemCat": "SALE",</w:t>
      </w:r>
    </w:p>
    <w:p w14:paraId="3A10E4C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"itemDept": "A",</w:t>
      </w:r>
    </w:p>
    <w:p w14:paraId="3524F07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"itemSum": "1499.00",</w:t>
      </w:r>
    </w:p>
    <w:p w14:paraId="652B01F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"itemCustomInfo": [</w:t>
      </w:r>
    </w:p>
    <w:p w14:paraId="3DF6512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D94B79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3D52DA1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2E8588D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"comment",</w:t>
      </w:r>
    </w:p>
    <w:p w14:paraId="53DF437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72C489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8EA3F5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D8DE9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8539E0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E1910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"docClose",</w:t>
      </w:r>
    </w:p>
    <w:p w14:paraId="1A86E09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 "Q00000001",</w:t>
      </w:r>
    </w:p>
    <w:p w14:paraId="4362C92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"footNote": null,</w:t>
      </w:r>
    </w:p>
    <w:p w14:paraId="3FCC0E9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"docCloseDate": "2024.09.30 14:07:13",</w:t>
      </w:r>
    </w:p>
    <w:p w14:paraId="1258E23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"docValidationCode": {</w:t>
      </w:r>
    </w:p>
    <w:p w14:paraId="76EB41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"NAV ELLENŐRZŐ KÓD",</w:t>
      </w:r>
    </w:p>
    <w:p w14:paraId="3A419BA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"D8164"</w:t>
      </w:r>
    </w:p>
    <w:p w14:paraId="01FDFBC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7B03F5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"docNo": {</w:t>
      </w:r>
    </w:p>
    <w:p w14:paraId="0F7B65E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"BIZONYLATSZÁM",</w:t>
      </w:r>
    </w:p>
    <w:p w14:paraId="0C00D8E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"NY-Q00000001/20000002/0001/00001"</w:t>
      </w:r>
    </w:p>
    <w:p w14:paraId="178CDA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195667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 false,</w:t>
      </w:r>
    </w:p>
    <w:p w14:paraId="2B89E2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"docInterruptionCause": null,</w:t>
      </w:r>
    </w:p>
    <w:p w14:paraId="63C142D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"docTotal": {</w:t>
      </w:r>
    </w:p>
    <w:p w14:paraId="082DE0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"ÖSSZESEN",</w:t>
      </w:r>
    </w:p>
    <w:p w14:paraId="6319AE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"1898"</w:t>
      </w:r>
    </w:p>
    <w:p w14:paraId="6B5865A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93FBFC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"round": "-2",</w:t>
      </w:r>
    </w:p>
    <w:p w14:paraId="5DAD43E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"docCustomInfo": [</w:t>
      </w:r>
    </w:p>
    <w:p w14:paraId="5B1201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E2BB9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0143A60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1B449B3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"Köszönjük a vásárlást!",</w:t>
      </w:r>
    </w:p>
    <w:p w14:paraId="3203ED9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5BBF9AC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0A2AF3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2868B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"paymentDetails": [</w:t>
      </w:r>
    </w:p>
    <w:p w14:paraId="1546BE0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5F4E23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"KÉSZPÉNZ",</w:t>
      </w:r>
    </w:p>
    <w:p w14:paraId="2E964ED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"CASH",</w:t>
      </w:r>
    </w:p>
    <w:p w14:paraId="575C3EB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08DDCDF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"5000.00",</w:t>
      </w:r>
    </w:p>
    <w:p w14:paraId="40324E8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"5000.00",</w:t>
      </w:r>
    </w:p>
    <w:p w14:paraId="64FB38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14B1A8D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"1.00",</w:t>
      </w:r>
    </w:p>
    <w:p w14:paraId="7EA5F1E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3F3E098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4A014FF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F64DC1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B5B5A4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"VISSZAJÁRÓ",</w:t>
      </w:r>
    </w:p>
    <w:p w14:paraId="0AA266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"CHANGE",</w:t>
      </w:r>
    </w:p>
    <w:p w14:paraId="135265F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5B1F6BF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"-3100.00",</w:t>
      </w:r>
    </w:p>
    <w:p w14:paraId="5F7E6A8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"-3100.00",</w:t>
      </w:r>
    </w:p>
    <w:p w14:paraId="0FCA926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695FDB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"1.00",</w:t>
      </w:r>
    </w:p>
    <w:p w14:paraId="1D79714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56FB76B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08059CE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61F92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7BA02AD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"KEREKÍTÉS",</w:t>
      </w:r>
    </w:p>
    <w:p w14:paraId="4A97E2C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"ROUND",</w:t>
      </w:r>
    </w:p>
    <w:p w14:paraId="3FE4BFF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45A468D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"-2.00",</w:t>
      </w:r>
    </w:p>
    <w:p w14:paraId="4F5747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"-2.00",</w:t>
      </w:r>
    </w:p>
    <w:p w14:paraId="624D2E4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45F596B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"1.00",</w:t>
      </w:r>
    </w:p>
    <w:p w14:paraId="79A2B48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71F5848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72E9F9E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524B1B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BC2862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0A0993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C22F581" w14:textId="77777777" w:rsidR="00091302" w:rsidRPr="005977A9" w:rsidRDefault="00091302" w:rsidP="00091302">
      <w:pPr>
        <w:rPr>
          <w:rFonts w:ascii="Calibri" w:eastAsia="Calibri" w:hAnsi="Calibri" w:cs="Calibri"/>
          <w:b/>
        </w:rPr>
      </w:pPr>
    </w:p>
    <w:p w14:paraId="04310885" w14:textId="77777777" w:rsidR="00091302" w:rsidRPr="005977A9" w:rsidRDefault="00091302" w:rsidP="00091302">
      <w:pPr>
        <w:rPr>
          <w:rFonts w:ascii="Calibri" w:eastAsia="Calibri" w:hAnsi="Calibri" w:cs="Calibri"/>
          <w:b/>
        </w:rPr>
      </w:pPr>
      <w:r w:rsidRPr="005977A9">
        <w:rPr>
          <w:rFonts w:ascii="Calibri" w:eastAsia="Calibri" w:hAnsi="Calibri" w:cs="Calibri"/>
          <w:b/>
        </w:rPr>
        <w:t>DocumentData adatszerkezete FORMATTED formázottsági típus esetén:</w:t>
      </w:r>
    </w:p>
    <w:p w14:paraId="682081B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"documentData": [</w:t>
      </w:r>
    </w:p>
    <w:p w14:paraId="421C906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DBF01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"docCreate",</w:t>
      </w:r>
    </w:p>
    <w:p w14:paraId="7C95AEA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55A9E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082601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4AE3C4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"receiptItem",</w:t>
      </w:r>
    </w:p>
    <w:p w14:paraId="1B4A964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"itemId": 1,</w:t>
      </w:r>
    </w:p>
    <w:p w14:paraId="1773132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"itemRef": null,</w:t>
      </w:r>
    </w:p>
    <w:p w14:paraId="34B1B8D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"itemName": "Cherry tomato",</w:t>
      </w:r>
    </w:p>
    <w:p w14:paraId="210C365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"itemArticleNo": "5998765676545",</w:t>
      </w:r>
    </w:p>
    <w:p w14:paraId="6C8D90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"itemUnitPrice": "1 499",</w:t>
      </w:r>
    </w:p>
    <w:p w14:paraId="0DF069F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"itemQty": "1",</w:t>
      </w:r>
    </w:p>
    <w:p w14:paraId="5B1DE74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 "KILOGRAM",</w:t>
      </w:r>
    </w:p>
    <w:p w14:paraId="253F1BC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"itemSubUnit": null,</w:t>
      </w:r>
    </w:p>
    <w:p w14:paraId="0119CB4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"itemCat": "SALE",</w:t>
      </w:r>
    </w:p>
    <w:p w14:paraId="55994EA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"itemDept": "A",</w:t>
      </w:r>
    </w:p>
    <w:p w14:paraId="756AEB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"itemSum": "1 499",</w:t>
      </w:r>
    </w:p>
    <w:p w14:paraId="21DC77B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"itemCustomInfo": [</w:t>
      </w:r>
    </w:p>
    <w:p w14:paraId="21E87C9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EFFBA8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63A32CB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05F890A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"comment",</w:t>
      </w:r>
    </w:p>
    <w:p w14:paraId="2BD2146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565CD6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D857FF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58A421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416BB7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722537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"docClose",</w:t>
      </w:r>
    </w:p>
    <w:p w14:paraId="3AE7EB0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 "Q00000001",</w:t>
      </w:r>
    </w:p>
    <w:p w14:paraId="6E2FF7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"footNote": null,</w:t>
      </w:r>
    </w:p>
    <w:p w14:paraId="414657F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"docCloseDate": "2024.09.30 14:07:13",</w:t>
      </w:r>
    </w:p>
    <w:p w14:paraId="42AAAD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"docValidationCode": {</w:t>
      </w:r>
    </w:p>
    <w:p w14:paraId="28DD34D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"NAV ELLENŐRZŐ KÓD",</w:t>
      </w:r>
    </w:p>
    <w:p w14:paraId="49417E2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"D8164"</w:t>
      </w:r>
    </w:p>
    <w:p w14:paraId="7091EB7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9034F1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"docNo": {</w:t>
      </w:r>
    </w:p>
    <w:p w14:paraId="7EFEAA0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"BIZONYLATSZÁM",</w:t>
      </w:r>
    </w:p>
    <w:p w14:paraId="0ACDCB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"NY-Q00000001/20000002/0001/00001"</w:t>
      </w:r>
    </w:p>
    <w:p w14:paraId="1416EBD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E6295E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 false,</w:t>
      </w:r>
    </w:p>
    <w:p w14:paraId="371CE5D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"docInterruptionCause": null,</w:t>
      </w:r>
    </w:p>
    <w:p w14:paraId="6AA9D0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"docTotal": {</w:t>
      </w:r>
    </w:p>
    <w:p w14:paraId="0FC2F44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"ÖSSZESEN",</w:t>
      </w:r>
    </w:p>
    <w:p w14:paraId="4522A32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"1 898"</w:t>
      </w:r>
    </w:p>
    <w:p w14:paraId="5CDB15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BE4BC0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"round": "-2",</w:t>
      </w:r>
    </w:p>
    <w:p w14:paraId="710E225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"docCustomInfo": [</w:t>
      </w:r>
    </w:p>
    <w:p w14:paraId="464886F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76DF13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7FCBBC1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45FCD5B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"Köszönjük a vásárlást!",</w:t>
      </w:r>
    </w:p>
    <w:p w14:paraId="0FA0A3D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20B9D2A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3D269C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A315B8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"paymentDetails": [</w:t>
      </w:r>
    </w:p>
    <w:p w14:paraId="2291082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0F2D6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"KÉSZPÉNZ",</w:t>
      </w:r>
    </w:p>
    <w:p w14:paraId="6F2087C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"CASH",</w:t>
      </w:r>
    </w:p>
    <w:p w14:paraId="4E0593F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470B41A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"5 000",</w:t>
      </w:r>
    </w:p>
    <w:p w14:paraId="15E371D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"5 000",</w:t>
      </w:r>
    </w:p>
    <w:p w14:paraId="5193702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2042EF6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w:t>
      </w:r>
    </w:p>
    <w:p w14:paraId="42E6E45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2ED3822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0333E44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78C8A19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3ED555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"VISSZAJÁRÓ",</w:t>
      </w:r>
    </w:p>
    <w:p w14:paraId="02EEB4E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"CHANGE",</w:t>
      </w:r>
    </w:p>
    <w:p w14:paraId="1A9EEFC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5E60F09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"-3 100",</w:t>
      </w:r>
    </w:p>
    <w:p w14:paraId="47FBDA0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"-3 100",</w:t>
      </w:r>
    </w:p>
    <w:p w14:paraId="23E734D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77E2620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w:t>
      </w:r>
    </w:p>
    <w:p w14:paraId="42D7D5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6D34CDB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1DC4A91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C96C4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F0B74B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"KEREKÍTÉS",</w:t>
      </w:r>
    </w:p>
    <w:p w14:paraId="5589FBF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"ROUND",</w:t>
      </w:r>
    </w:p>
    <w:p w14:paraId="2994A20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4619ACB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"-2",</w:t>
      </w:r>
    </w:p>
    <w:p w14:paraId="6203696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"-2",</w:t>
      </w:r>
    </w:p>
    <w:p w14:paraId="37EE8EF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55EFAD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w:t>
      </w:r>
    </w:p>
    <w:p w14:paraId="66CE368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100E56A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111ED8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776AAE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E87A06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421A7F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35CE67" w14:textId="77777777" w:rsidR="00091302" w:rsidRPr="005977A9" w:rsidRDefault="00091302" w:rsidP="00091302">
      <w:pPr>
        <w:pStyle w:val="Cmsor2"/>
      </w:pPr>
      <w:bookmarkStart w:id="1514" w:name="_Kész_bizonylatkép_lekérése"/>
      <w:bookmarkStart w:id="1515" w:name="_Ref192492696"/>
      <w:bookmarkStart w:id="1516" w:name="_Toc195567214"/>
      <w:bookmarkEnd w:id="1514"/>
      <w:r w:rsidRPr="005977A9">
        <w:rPr>
          <w:lang w:val="en-US"/>
        </w:rPr>
        <w:t>Kész bizonylatkép lekérése</w:t>
      </w:r>
      <w:bookmarkEnd w:id="1515"/>
      <w:bookmarkEnd w:id="1516"/>
    </w:p>
    <w:p w14:paraId="5D3C222E" w14:textId="77777777" w:rsidR="00091302" w:rsidRPr="005977A9" w:rsidRDefault="00091302" w:rsidP="00091302">
      <w:pPr>
        <w:rPr>
          <w:rFonts w:ascii="Calibri" w:eastAsia="Calibri" w:hAnsi="Calibri" w:cs="Calibri"/>
        </w:rPr>
      </w:pPr>
    </w:p>
    <w:p w14:paraId="66F8139A"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A FAM a teljes bizonylatkép nyomtatásra kész előállításával is támogatja a kliensoldali nyomtatási feladatok egyszerűsítését. A funkció használata </w:t>
      </w:r>
      <w:r w:rsidRPr="005977A9">
        <w:rPr>
          <w:rFonts w:ascii="Calibri" w:eastAsia="Calibri" w:hAnsi="Calibri" w:cs="Calibri"/>
          <w:b/>
        </w:rPr>
        <w:t>opcionális</w:t>
      </w:r>
      <w:r w:rsidRPr="005977A9">
        <w:rPr>
          <w:rFonts w:ascii="Calibri" w:eastAsia="Calibri" w:hAnsi="Calibri" w:cs="Calibri"/>
        </w:rPr>
        <w:t>, a bizonylatkép a kliensben is összeállítható.</w:t>
      </w:r>
    </w:p>
    <w:p w14:paraId="5614F36E" w14:textId="77777777" w:rsidR="00091302" w:rsidRPr="005977A9" w:rsidRDefault="00091302" w:rsidP="00091302">
      <w:pPr>
        <w:rPr>
          <w:rFonts w:ascii="Calibri" w:eastAsia="Calibri" w:hAnsi="Calibri" w:cs="Calibri"/>
        </w:rPr>
      </w:pPr>
    </w:p>
    <w:p w14:paraId="7CCB9FCB" w14:textId="77777777" w:rsidR="00091302" w:rsidRPr="005977A9" w:rsidRDefault="00091302" w:rsidP="00091302">
      <w:pPr>
        <w:rPr>
          <w:rFonts w:ascii="Calibri" w:eastAsia="Calibri" w:hAnsi="Calibri" w:cs="Calibri"/>
        </w:rPr>
      </w:pPr>
      <w:r w:rsidRPr="005977A9">
        <w:rPr>
          <w:rFonts w:ascii="Calibri" w:eastAsia="Calibri" w:hAnsi="Calibri" w:cs="Calibri"/>
        </w:rPr>
        <w:t>A végpont PNG (tömörített bitmap) és HTML formátumban is vissza tudja adni a bizonylatképet, utóbbit elsősorban képenyős megjelenítéshez.</w:t>
      </w:r>
    </w:p>
    <w:p w14:paraId="2ABE30F9" w14:textId="77777777" w:rsidR="00091302" w:rsidRPr="005977A9" w:rsidRDefault="00091302" w:rsidP="00091302">
      <w:pPr>
        <w:rPr>
          <w:rFonts w:ascii="Calibri" w:eastAsia="Calibri" w:hAnsi="Calibri" w:cs="Calibri"/>
        </w:rPr>
      </w:pPr>
    </w:p>
    <w:p w14:paraId="5D698E75"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A bizonylatkép előállításához a </w:t>
      </w:r>
      <w:hyperlink w:anchor="_Periféria_beállítások" w:history="1">
        <w:r w:rsidRPr="005977A9">
          <w:rPr>
            <w:rStyle w:val="Hiperhivatkozs"/>
            <w:rFonts w:ascii="Calibri" w:eastAsia="Calibri" w:hAnsi="Calibri" w:cs="Calibri"/>
          </w:rPr>
          <w:t>periféria-beállításokban</w:t>
        </w:r>
      </w:hyperlink>
      <w:r w:rsidRPr="005977A9">
        <w:rPr>
          <w:rFonts w:ascii="Calibri" w:eastAsia="Calibri" w:hAnsi="Calibri" w:cs="Calibri"/>
        </w:rPr>
        <w:t xml:space="preserve"> meg kell adni a klienshez kapcsolódó nyomtató paramétereit és az egyedi beállításokat az alábbiak szerint:</w:t>
      </w:r>
    </w:p>
    <w:p w14:paraId="358AFBB7" w14:textId="77777777" w:rsidR="00091302" w:rsidRPr="00F4468B" w:rsidRDefault="00091302" w:rsidP="00B97AE5">
      <w:pPr>
        <w:pStyle w:val="Listaszerbekezds"/>
        <w:numPr>
          <w:ilvl w:val="0"/>
          <w:numId w:val="140"/>
        </w:numPr>
      </w:pPr>
      <w:r w:rsidRPr="00F4468B">
        <w:rPr>
          <w:b/>
        </w:rPr>
        <w:t>sys.printer.selected</w:t>
      </w:r>
      <w:r w:rsidRPr="00F4468B">
        <w:t xml:space="preserve"> – értéke: “client default” (a kliensoldali alapértelmezett nyomtató)</w:t>
      </w:r>
    </w:p>
    <w:p w14:paraId="2FE773D2" w14:textId="700A727E" w:rsidR="00091302" w:rsidRPr="005977A9" w:rsidRDefault="00091302" w:rsidP="00B97AE5">
      <w:pPr>
        <w:pStyle w:val="Listaszerbekezds"/>
        <w:numPr>
          <w:ilvl w:val="0"/>
          <w:numId w:val="140"/>
        </w:numPr>
      </w:pPr>
      <w:r w:rsidRPr="005977A9">
        <w:rPr>
          <w:b/>
          <w:bCs/>
        </w:rPr>
        <w:t>sys.client.printer.default.dpi</w:t>
      </w:r>
      <w:r w:rsidRPr="005977A9">
        <w:t xml:space="preserve"> – a nyomtatófej felbontása DPI-ben</w:t>
      </w:r>
      <w:r w:rsidR="00775350">
        <w:t>, leggyakoribb értéke</w:t>
      </w:r>
      <w:r w:rsidRPr="005977A9">
        <w:t xml:space="preserve"> 203</w:t>
      </w:r>
      <w:r w:rsidR="00673E1B">
        <w:t>, a konkrét nyomtató műszaki adatlapjából lehet kiolvasni.</w:t>
      </w:r>
    </w:p>
    <w:p w14:paraId="5D531F0C" w14:textId="3A355CB1" w:rsidR="00091302" w:rsidRPr="005977A9" w:rsidRDefault="00091302" w:rsidP="00B97AE5">
      <w:pPr>
        <w:pStyle w:val="Listaszerbekezds"/>
        <w:numPr>
          <w:ilvl w:val="0"/>
          <w:numId w:val="140"/>
        </w:numPr>
      </w:pPr>
      <w:r w:rsidRPr="005977A9">
        <w:rPr>
          <w:b/>
          <w:bCs/>
        </w:rPr>
        <w:t>sys.client.printer.default.imageWidthPx</w:t>
      </w:r>
      <w:r w:rsidRPr="005977A9">
        <w:t xml:space="preserve"> – a nyomtató nyomtatási szélessége pixelben</w:t>
      </w:r>
      <w:r w:rsidR="00AC0868">
        <w:t>, a műszaki adatlapból kiolvasva</w:t>
      </w:r>
      <w:r w:rsidRPr="005977A9">
        <w:t>.</w:t>
      </w:r>
    </w:p>
    <w:p w14:paraId="58DAEE71" w14:textId="77777777" w:rsidR="00091302" w:rsidRPr="00010356" w:rsidRDefault="00091302" w:rsidP="00B97AE5">
      <w:pPr>
        <w:pStyle w:val="Listaszerbekezds"/>
        <w:numPr>
          <w:ilvl w:val="1"/>
          <w:numId w:val="140"/>
        </w:numPr>
        <w:rPr>
          <w:lang w:val="pt-BR"/>
        </w:rPr>
      </w:pPr>
      <w:r w:rsidRPr="00010356">
        <w:rPr>
          <w:lang w:val="pt-BR"/>
        </w:rPr>
        <w:t>57 mm-es (2”-os) papír alkalmazása esetén jellemzően 384 pixel</w:t>
      </w:r>
    </w:p>
    <w:p w14:paraId="61FA5225" w14:textId="77777777" w:rsidR="00091302" w:rsidRDefault="00091302" w:rsidP="00B97AE5">
      <w:pPr>
        <w:pStyle w:val="Listaszerbekezds"/>
        <w:numPr>
          <w:ilvl w:val="1"/>
          <w:numId w:val="140"/>
        </w:numPr>
        <w:rPr>
          <w:lang w:val="pt-BR"/>
        </w:rPr>
      </w:pPr>
      <w:r w:rsidRPr="00010356">
        <w:rPr>
          <w:lang w:val="pt-BR"/>
        </w:rPr>
        <w:t>80 mm-es (3”-os) papír alkalmazása esetén jellemzően 576 pixel</w:t>
      </w:r>
    </w:p>
    <w:p w14:paraId="65ECC22C" w14:textId="5FAE2128" w:rsidR="009917E1" w:rsidRDefault="00C041BE" w:rsidP="00C041BE">
      <w:pPr>
        <w:pStyle w:val="Listaszerbekezds"/>
        <w:numPr>
          <w:ilvl w:val="0"/>
          <w:numId w:val="140"/>
        </w:numPr>
      </w:pPr>
      <w:r w:rsidRPr="00010356">
        <w:rPr>
          <w:b/>
          <w:bCs/>
        </w:rPr>
        <w:t>sys.client.printer.default.paperWidthChr</w:t>
      </w:r>
      <w:r>
        <w:t xml:space="preserve"> – </w:t>
      </w:r>
      <w:r w:rsidR="008826FF">
        <w:t>a bizonylat egy sorában megjelenített karakterek száma</w:t>
      </w:r>
      <w:r w:rsidR="00255646">
        <w:t xml:space="preserve"> egész számként megadva</w:t>
      </w:r>
    </w:p>
    <w:p w14:paraId="20799565" w14:textId="0E2942AE" w:rsidR="007E07DD" w:rsidRDefault="007E07DD" w:rsidP="007E07DD">
      <w:pPr>
        <w:pStyle w:val="Listaszerbekezds"/>
        <w:numPr>
          <w:ilvl w:val="1"/>
          <w:numId w:val="140"/>
        </w:numPr>
      </w:pPr>
      <w:r>
        <w:t xml:space="preserve">57 mm-es (2”-os) </w:t>
      </w:r>
      <w:r w:rsidR="00835F3A">
        <w:t xml:space="preserve">és 80 mm-es (3”-os) papír </w:t>
      </w:r>
      <w:r>
        <w:t xml:space="preserve">alkalmazása esetén </w:t>
      </w:r>
      <w:r w:rsidR="009D63B9">
        <w:t>egyaránt</w:t>
      </w:r>
      <w:r>
        <w:t xml:space="preserve"> 4</w:t>
      </w:r>
      <w:r w:rsidR="00835F3A">
        <w:t>8</w:t>
      </w:r>
      <w:r>
        <w:t xml:space="preserve"> karakter</w:t>
      </w:r>
      <w:r w:rsidR="009D63B9">
        <w:t xml:space="preserve"> a gyári alapértelmezett</w:t>
      </w:r>
      <w:r w:rsidR="00C26122">
        <w:t xml:space="preserve"> érték</w:t>
      </w:r>
    </w:p>
    <w:p w14:paraId="5B2E4143" w14:textId="77777777" w:rsidR="00091302" w:rsidRPr="005977A9" w:rsidRDefault="00091302" w:rsidP="00091302">
      <w:pPr>
        <w:rPr>
          <w:rFonts w:ascii="Calibri" w:eastAsia="Calibri" w:hAnsi="Calibri" w:cs="Calibri"/>
        </w:rPr>
      </w:pPr>
      <w:r w:rsidRPr="005977A9">
        <w:rPr>
          <w:rFonts w:ascii="Calibri" w:eastAsia="Calibri" w:hAnsi="Calibri" w:cs="Calibri"/>
        </w:rPr>
        <w:t>Amennyiben a FAM a bizonylathoz kimeneti QR kódot is generált, a visszaadott képben az is megjelenik.</w:t>
      </w:r>
    </w:p>
    <w:p w14:paraId="188A8FCB" w14:textId="77777777" w:rsidR="00091302" w:rsidRPr="005977A9" w:rsidRDefault="00091302" w:rsidP="00091302">
      <w:pPr>
        <w:rPr>
          <w:rFonts w:ascii="Calibri" w:eastAsia="Calibri" w:hAnsi="Calibri" w:cs="Calibri"/>
        </w:rPr>
      </w:pPr>
    </w:p>
    <w:p w14:paraId="16BB1A2B"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22E798AC"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29D8C90A"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2C04B58E"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CA55434"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/doc/document-image/{systemId}/{fiscalDayNo}/{documentType}/{documentId}/{formatType}</w:t>
      </w:r>
      <w:r w:rsidRPr="005977A9" w:rsidDel="00954244">
        <w:rPr>
          <w:rFonts w:ascii="Calibri" w:eastAsia="Calibri" w:hAnsi="Calibri" w:cs="Calibri"/>
        </w:rPr>
        <w:t xml:space="preserve"> </w:t>
      </w:r>
    </w:p>
    <w:p w14:paraId="6D9C4B58"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GetDocumentDataResponse</w:t>
      </w:r>
    </w:p>
    <w:p w14:paraId="200363EF" w14:textId="77777777" w:rsidR="00091302" w:rsidRPr="005977A9" w:rsidRDefault="00091302" w:rsidP="00091302">
      <w:pPr>
        <w:rPr>
          <w:rFonts w:ascii="Calibri" w:eastAsia="Calibri" w:hAnsi="Calibri" w:cs="Calibri"/>
        </w:rPr>
      </w:pPr>
    </w:p>
    <w:p w14:paraId="3D1D9021"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URL-ben szereplő lekérdezési paraméterek:</w:t>
      </w:r>
    </w:p>
    <w:p w14:paraId="322F26B1"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Megadása kötelező</w:t>
      </w:r>
    </w:p>
    <w:p w14:paraId="55EC32EF" w14:textId="77777777" w:rsidR="00091302" w:rsidRPr="00F4468B" w:rsidRDefault="00091302" w:rsidP="03BE81FC">
      <w:pPr>
        <w:pStyle w:val="Listaszerbekezds"/>
        <w:ind w:left="709"/>
      </w:pPr>
      <w:r w:rsidRPr="03BE81FC">
        <w:rPr>
          <w:b/>
          <w:bCs/>
        </w:rPr>
        <w:t>systemId*</w:t>
      </w:r>
      <w:r w:rsidRPr="03BE81FC">
        <w:t xml:space="preserve">  - A FAM példányt azonosító egyedi azonosító (AP szám) </w:t>
      </w:r>
    </w:p>
    <w:p w14:paraId="616AE479" w14:textId="77777777" w:rsidR="00091302" w:rsidRPr="005977A9" w:rsidRDefault="00091302" w:rsidP="00091302">
      <w:pPr>
        <w:pStyle w:val="Listaszerbekezds"/>
        <w:ind w:left="709"/>
      </w:pPr>
      <w:r w:rsidRPr="005977A9">
        <w:rPr>
          <w:b/>
        </w:rPr>
        <w:t xml:space="preserve">fiscalDayNo* - </w:t>
      </w:r>
      <w:r w:rsidRPr="005977A9">
        <w:t xml:space="preserve"> Adóügyi nap sorszáma</w:t>
      </w:r>
    </w:p>
    <w:p w14:paraId="5CCBD424" w14:textId="77777777" w:rsidR="00091302" w:rsidRPr="005977A9" w:rsidRDefault="00091302" w:rsidP="00091302">
      <w:pPr>
        <w:pStyle w:val="Listaszerbekezds"/>
        <w:ind w:left="709"/>
      </w:pPr>
      <w:r w:rsidRPr="005977A9">
        <w:rPr>
          <w:b/>
        </w:rPr>
        <w:t xml:space="preserve">documentType* </w:t>
      </w:r>
      <w:r w:rsidRPr="005977A9">
        <w:t xml:space="preserve">- Lekérdezendő bizonylatok típusa </w:t>
      </w:r>
    </w:p>
    <w:p w14:paraId="12964F49" w14:textId="77777777" w:rsidR="00091302" w:rsidRPr="005977A9" w:rsidRDefault="00091302" w:rsidP="00091302">
      <w:pPr>
        <w:pStyle w:val="Listaszerbekezds"/>
        <w:ind w:left="709"/>
      </w:pPr>
      <w:r w:rsidRPr="005977A9">
        <w:t xml:space="preserve">Lehetséges értékeit a </w:t>
      </w:r>
      <w:hyperlink w:anchor="_Bizonylat_típusa_–" w:history="1">
        <w:r w:rsidRPr="005977A9">
          <w:rPr>
            <w:rStyle w:val="Hiperhivatkozs"/>
          </w:rPr>
          <w:t>Bizonylat típusa</w:t>
        </w:r>
      </w:hyperlink>
      <w:r w:rsidRPr="005977A9">
        <w:t xml:space="preserve"> fejezet mutatja be.</w:t>
      </w:r>
    </w:p>
    <w:p w14:paraId="2B6C4DB5" w14:textId="77777777" w:rsidR="00091302" w:rsidRPr="005977A9" w:rsidRDefault="00091302" w:rsidP="00091302">
      <w:pPr>
        <w:pStyle w:val="Listaszerbekezds"/>
        <w:ind w:left="709"/>
      </w:pPr>
      <w:r w:rsidRPr="005977A9">
        <w:rPr>
          <w:b/>
        </w:rPr>
        <w:t xml:space="preserve">documentId* - </w:t>
      </w:r>
      <w:r w:rsidRPr="005977A9">
        <w:t>Bizonylat azonosítója</w:t>
      </w:r>
    </w:p>
    <w:p w14:paraId="74EDD658" w14:textId="77777777" w:rsidR="00091302" w:rsidRPr="005977A9" w:rsidRDefault="00091302" w:rsidP="00091302">
      <w:pPr>
        <w:pStyle w:val="Listaszerbekezds"/>
        <w:ind w:left="709"/>
      </w:pPr>
      <w:r w:rsidRPr="005977A9">
        <w:rPr>
          <w:b/>
        </w:rPr>
        <w:t>formatType*</w:t>
      </w:r>
      <w:r w:rsidRPr="005977A9">
        <w:t xml:space="preserve"> – A bizonylatkép válasz formai típusa </w:t>
      </w:r>
      <w:r w:rsidRPr="005977A9">
        <w:br/>
        <w:t>Értékkészlete:</w:t>
      </w:r>
    </w:p>
    <w:p w14:paraId="6344D3A5" w14:textId="77777777" w:rsidR="00091302" w:rsidRPr="005977A9" w:rsidRDefault="00091302" w:rsidP="00B97AE5">
      <w:pPr>
        <w:pStyle w:val="Listaszerbekezds"/>
        <w:numPr>
          <w:ilvl w:val="0"/>
          <w:numId w:val="141"/>
        </w:numPr>
        <w:ind w:left="1134"/>
      </w:pPr>
      <w:r w:rsidRPr="005977A9">
        <w:rPr>
          <w:b/>
          <w:bCs/>
        </w:rPr>
        <w:t>PNG</w:t>
      </w:r>
      <w:r w:rsidRPr="005977A9">
        <w:t xml:space="preserve"> – 1 bites fekete-fehér PNG formátumú kép</w:t>
      </w:r>
    </w:p>
    <w:p w14:paraId="62784D83" w14:textId="77777777" w:rsidR="00091302" w:rsidRPr="005977A9" w:rsidRDefault="00091302" w:rsidP="00B97AE5">
      <w:pPr>
        <w:pStyle w:val="Listaszerbekezds"/>
        <w:numPr>
          <w:ilvl w:val="0"/>
          <w:numId w:val="141"/>
        </w:numPr>
        <w:ind w:left="1134"/>
        <w:rPr>
          <w:b/>
        </w:rPr>
      </w:pPr>
      <w:r w:rsidRPr="005977A9">
        <w:rPr>
          <w:b/>
          <w:bCs/>
        </w:rPr>
        <w:t xml:space="preserve">HTML </w:t>
      </w:r>
    </w:p>
    <w:p w14:paraId="3C427BFF" w14:textId="77777777" w:rsidR="00091302" w:rsidRPr="005977A9" w:rsidRDefault="00091302" w:rsidP="00091302">
      <w:pPr>
        <w:rPr>
          <w:rFonts w:ascii="Calibri" w:eastAsia="Calibri" w:hAnsi="Calibri" w:cs="Calibri"/>
        </w:rPr>
      </w:pPr>
    </w:p>
    <w:p w14:paraId="5D9BC492"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3BD0F43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A35163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41A296C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w:t>
      </w:r>
    </w:p>
    <w:p w14:paraId="157EEC6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"data": [...]</w:t>
      </w:r>
    </w:p>
    <w:p w14:paraId="413F969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3F80E5A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 </w:t>
      </w:r>
    </w:p>
    <w:p w14:paraId="4EF7772F" w14:textId="77777777" w:rsidR="00091302" w:rsidRPr="005977A9" w:rsidRDefault="00091302" w:rsidP="00B97AE5">
      <w:pPr>
        <w:numPr>
          <w:ilvl w:val="0"/>
          <w:numId w:val="35"/>
        </w:numPr>
        <w:tabs>
          <w:tab w:val="clear" w:pos="720"/>
        </w:tabs>
        <w:rPr>
          <w:rFonts w:ascii="Calibri" w:eastAsia="Calibri" w:hAnsi="Calibri" w:cs="Calibri"/>
        </w:rPr>
      </w:pPr>
      <w:r w:rsidRPr="005977A9">
        <w:rPr>
          <w:rFonts w:ascii="Calibri" w:eastAsia="Calibri" w:hAnsi="Calibri" w:cs="Calibri"/>
          <w:b/>
        </w:rPr>
        <w:t xml:space="preserve">data </w:t>
      </w:r>
      <w:r w:rsidRPr="005977A9">
        <w:rPr>
          <w:rFonts w:ascii="Calibri" w:eastAsia="Calibri" w:hAnsi="Calibri" w:cs="Calibri"/>
        </w:rPr>
        <w:t>- A bizonylatkép base64 kódolással</w:t>
      </w:r>
    </w:p>
    <w:p w14:paraId="06A42A68" w14:textId="24510940" w:rsidR="00091302" w:rsidRPr="005977A9" w:rsidRDefault="00091302" w:rsidP="00091302">
      <w:pPr>
        <w:pStyle w:val="Cmsor2"/>
      </w:pPr>
      <w:bookmarkStart w:id="1517" w:name="_Valutakezelés"/>
      <w:bookmarkStart w:id="1518" w:name="_Toc167061733"/>
      <w:bookmarkStart w:id="1519" w:name="_Toc1091262483"/>
      <w:bookmarkStart w:id="1520" w:name="_Toc195567215"/>
      <w:bookmarkEnd w:id="1517"/>
      <w:r w:rsidRPr="35ED4BB7">
        <w:rPr>
          <w:lang w:val="en-US"/>
        </w:rPr>
        <w:t>Fájlkezelés</w:t>
      </w:r>
      <w:bookmarkEnd w:id="1518"/>
      <w:bookmarkEnd w:id="1519"/>
      <w:bookmarkEnd w:id="1520"/>
    </w:p>
    <w:p w14:paraId="26197E85" w14:textId="5A394192" w:rsidR="00091302" w:rsidRPr="00010356" w:rsidRDefault="00091302" w:rsidP="00091302">
      <w:pPr>
        <w:jc w:val="both"/>
        <w:rPr>
          <w:rFonts w:ascii="Calibri" w:eastAsia="Calibri" w:hAnsi="Calibri" w:cs="Calibri"/>
          <w:lang w:val="hu-HU"/>
        </w:rPr>
      </w:pPr>
      <w:r>
        <w:rPr>
          <w:rFonts w:eastAsia="Calibri"/>
        </w:rPr>
        <w:t>Az e-pénztárgép a NAV által meghatározott grafikai elem (animált GIF) megjelenítésével és hang (WAV) lejátszásával jelzi az e-nyugta Nyugtatárba küldésének megtörténtét. A kép- és hangfájlt a NAV teszi közzé és teszi letölthetővé az e-pénztárgépek Adóügyi Egysége számára.</w:t>
      </w:r>
    </w:p>
    <w:p w14:paraId="6859464B" w14:textId="77777777" w:rsidR="00091302" w:rsidRPr="00010356" w:rsidRDefault="00091302" w:rsidP="00091302">
      <w:pPr>
        <w:jc w:val="both"/>
        <w:rPr>
          <w:rFonts w:ascii="Calibri" w:eastAsia="Calibri" w:hAnsi="Calibri" w:cs="Calibri"/>
          <w:lang w:val="hu-HU"/>
        </w:rPr>
      </w:pPr>
    </w:p>
    <w:p w14:paraId="43EA878F"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 két adatfájl a FAM fájl interfészéről tölthető le egy közös zipben. A fájlok letöltésének szükségességét az állapotegyeztetés alapján lehet megállapítani. A FAM példány állapotleírójában megtalálható a ZIP fájl azonosítója. Amennyiben ez eltér az e-pénztárgépben tárolttól, az új ZIP fájlt le kell tölteni és ki kell csomagolni.</w:t>
      </w:r>
    </w:p>
    <w:p w14:paraId="175F4A66" w14:textId="77777777" w:rsidR="00091302" w:rsidRPr="00010356" w:rsidRDefault="00091302" w:rsidP="00091302">
      <w:pPr>
        <w:jc w:val="both"/>
        <w:rPr>
          <w:rFonts w:ascii="Calibri" w:eastAsia="Calibri" w:hAnsi="Calibri" w:cs="Calibri"/>
          <w:lang w:val="hu-HU"/>
        </w:rPr>
      </w:pPr>
    </w:p>
    <w:p w14:paraId="3DB5EF8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interfész/File</w:t>
      </w:r>
    </w:p>
    <w:p w14:paraId="07B35BB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FileController</w:t>
      </w:r>
    </w:p>
    <w:p w14:paraId="06D292D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4CA93D0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757F24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/file/{systemId}/{fileType}/{fileId}</w:t>
      </w:r>
    </w:p>
    <w:p w14:paraId="63F6AC7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FileResponse</w:t>
      </w:r>
    </w:p>
    <w:p w14:paraId="09442CAD" w14:textId="77777777" w:rsidR="00091302" w:rsidRPr="005977A9" w:rsidRDefault="00091302" w:rsidP="00091302">
      <w:pPr>
        <w:jc w:val="both"/>
        <w:rPr>
          <w:rFonts w:ascii="Calibri" w:eastAsia="Calibri" w:hAnsi="Calibri" w:cs="Calibri"/>
        </w:rPr>
      </w:pPr>
    </w:p>
    <w:p w14:paraId="1772A69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lekérdezés URL-be helyettesítendő adatok:</w:t>
      </w:r>
    </w:p>
    <w:p w14:paraId="246DBC1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0D63C11" w14:textId="77777777" w:rsidR="00091302" w:rsidRPr="005977A9" w:rsidRDefault="00091302" w:rsidP="00B97AE5">
      <w:pPr>
        <w:pStyle w:val="Listaszerbekezds"/>
        <w:numPr>
          <w:ilvl w:val="0"/>
          <w:numId w:val="85"/>
        </w:numPr>
        <w:spacing w:before="0" w:after="0"/>
        <w:jc w:val="both"/>
      </w:pPr>
      <w:r w:rsidRPr="005977A9">
        <w:rPr>
          <w:b/>
        </w:rPr>
        <w:t xml:space="preserve">systemId* </w:t>
      </w:r>
      <w:r w:rsidRPr="005977A9">
        <w:t>– A FAM példányt azonosító egyedi azonosító (AP szám)</w:t>
      </w:r>
    </w:p>
    <w:p w14:paraId="55CB0D00" w14:textId="77777777" w:rsidR="00091302" w:rsidRPr="00010356" w:rsidRDefault="00091302" w:rsidP="00B97AE5">
      <w:pPr>
        <w:pStyle w:val="Listaszerbekezds"/>
        <w:numPr>
          <w:ilvl w:val="0"/>
          <w:numId w:val="85"/>
        </w:numPr>
        <w:spacing w:before="0" w:after="0"/>
        <w:jc w:val="both"/>
        <w:rPr>
          <w:lang w:val="pt-BR"/>
        </w:rPr>
      </w:pPr>
      <w:r w:rsidRPr="00010356">
        <w:rPr>
          <w:b/>
          <w:lang w:val="pt-BR"/>
        </w:rPr>
        <w:t xml:space="preserve">fileType* </w:t>
      </w:r>
      <w:r w:rsidRPr="00010356">
        <w:rPr>
          <w:lang w:val="pt-BR"/>
        </w:rPr>
        <w:t>– A letöltendő fájl típusa, ez a ZIP esetén „</w:t>
      </w:r>
      <w:r w:rsidRPr="00010356">
        <w:rPr>
          <w:rStyle w:val="ui-provider"/>
          <w:lang w:val="pt-BR"/>
        </w:rPr>
        <w:t>MEDIA_PACKAGE</w:t>
      </w:r>
      <w:r w:rsidRPr="00010356">
        <w:rPr>
          <w:lang w:val="pt-BR"/>
        </w:rPr>
        <w:t>”</w:t>
      </w:r>
    </w:p>
    <w:p w14:paraId="69BE9502" w14:textId="77777777" w:rsidR="00091302" w:rsidRPr="00010356" w:rsidRDefault="00091302" w:rsidP="00B97AE5">
      <w:pPr>
        <w:pStyle w:val="Listaszerbekezds"/>
        <w:numPr>
          <w:ilvl w:val="0"/>
          <w:numId w:val="85"/>
        </w:numPr>
        <w:spacing w:before="0" w:after="0"/>
        <w:jc w:val="both"/>
        <w:rPr>
          <w:lang w:val="pt-BR"/>
        </w:rPr>
      </w:pPr>
      <w:r w:rsidRPr="00010356">
        <w:rPr>
          <w:b/>
          <w:lang w:val="pt-BR"/>
        </w:rPr>
        <w:t xml:space="preserve">fileId* </w:t>
      </w:r>
      <w:r w:rsidRPr="00010356">
        <w:rPr>
          <w:lang w:val="pt-BR"/>
        </w:rPr>
        <w:t>– Az adatfájl azonosítója, ami a teljes állapotleíró navMedia attribútumában megadott numerikus azonosító</w:t>
      </w:r>
    </w:p>
    <w:p w14:paraId="4F677007" w14:textId="77777777" w:rsidR="00091302" w:rsidRPr="00010356" w:rsidRDefault="00091302" w:rsidP="00091302">
      <w:pPr>
        <w:jc w:val="both"/>
        <w:rPr>
          <w:rFonts w:ascii="Calibri" w:eastAsia="Calibri" w:hAnsi="Calibri" w:cs="Calibri"/>
          <w:lang w:val="pt-BR"/>
        </w:rPr>
      </w:pPr>
    </w:p>
    <w:p w14:paraId="4E419183"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447827A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09716E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4F575E5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w:t>
      </w:r>
    </w:p>
    <w:p w14:paraId="65CAD3B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"data": "iVBORw0KGgoAAAANSUhE...AAAACDi5D8LWz2gPzhA3wAAAABJRU5ErkJggg=="</w:t>
      </w:r>
    </w:p>
    <w:p w14:paraId="312928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30F8DC7" w14:textId="77777777" w:rsidR="00091302" w:rsidRPr="005977A9" w:rsidRDefault="00091302" w:rsidP="00091302">
      <w:pPr>
        <w:jc w:val="both"/>
        <w:rPr>
          <w:rFonts w:ascii="Calibri" w:eastAsia="Calibri" w:hAnsi="Calibri" w:cs="Calibri"/>
        </w:rPr>
      </w:pPr>
      <w:r w:rsidRPr="005977A9">
        <w:rPr>
          <w:rFonts w:ascii="Calibri" w:eastAsia="Calibri" w:hAnsi="Calibri" w:cs="Calibri"/>
          <w:u w:val="single"/>
        </w:rPr>
        <w:t xml:space="preserve">Az adatszerkezet mező magyarázata: </w:t>
      </w:r>
    </w:p>
    <w:p w14:paraId="56BED971"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data </w:t>
      </w:r>
      <w:r w:rsidRPr="00010356">
        <w:rPr>
          <w:lang w:val="pt-BR"/>
        </w:rPr>
        <w:t>– a képet és a hangfájlt tartalmazó ZIP fájl base64 kódolással.</w:t>
      </w:r>
    </w:p>
    <w:p w14:paraId="72A8AF32" w14:textId="77777777" w:rsidR="00091302" w:rsidRPr="005977A9" w:rsidRDefault="00091302" w:rsidP="00091302">
      <w:pPr>
        <w:pStyle w:val="Cmsor2"/>
      </w:pPr>
      <w:bookmarkStart w:id="1521" w:name="_Toc195567216"/>
      <w:r w:rsidRPr="005977A9">
        <w:rPr>
          <w:lang w:val="en-US"/>
        </w:rPr>
        <w:t>Revizori azonosítás</w:t>
      </w:r>
      <w:bookmarkEnd w:id="1521"/>
    </w:p>
    <w:p w14:paraId="4C5607A0" w14:textId="77777777" w:rsidR="00091302" w:rsidRPr="00010356" w:rsidRDefault="00091302" w:rsidP="00091302">
      <w:pPr>
        <w:jc w:val="both"/>
        <w:rPr>
          <w:rFonts w:asciiTheme="minorHAnsi" w:hAnsiTheme="minorHAnsi" w:cstheme="minorHAnsi"/>
          <w:lang w:val="hu-HU"/>
        </w:rPr>
      </w:pPr>
      <w:r w:rsidRPr="00010356">
        <w:rPr>
          <w:rFonts w:asciiTheme="minorHAnsi" w:eastAsia="Calibri" w:hAnsiTheme="minorHAnsi" w:cstheme="minorHAnsi"/>
          <w:lang w:val="hu-HU"/>
        </w:rPr>
        <w:t>Megfelelve a "</w:t>
      </w:r>
      <w:r w:rsidRPr="00010356">
        <w:rPr>
          <w:rFonts w:asciiTheme="minorHAnsi" w:hAnsiTheme="minorHAnsi" w:cstheme="minorHAnsi"/>
          <w:lang w:val="hu-HU"/>
        </w:rPr>
        <w:t>Az e-pénztárgép aláírás-ellenőrző QR-kód képzése" fejezetnek, a FAM rendelkezik az ePG-re jellemző adatok hivatalosan aláírt QR kódjának lekérdezhetőségével.</w:t>
      </w:r>
    </w:p>
    <w:p w14:paraId="1B6F65B6" w14:textId="77777777" w:rsidR="00091302" w:rsidRPr="00010356" w:rsidRDefault="00091302" w:rsidP="00091302">
      <w:pPr>
        <w:jc w:val="both"/>
        <w:rPr>
          <w:rFonts w:ascii="Calibri" w:eastAsia="Calibri" w:hAnsi="Calibri" w:cs="Calibri"/>
          <w:lang w:val="hu-HU"/>
        </w:rPr>
      </w:pPr>
    </w:p>
    <w:p w14:paraId="1B9DAFC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interfész/File</w:t>
      </w:r>
    </w:p>
    <w:p w14:paraId="0B6CB1F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63F440A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34B824C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C61EE9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/system/auditor-info/{systemId}</w:t>
      </w:r>
    </w:p>
    <w:p w14:paraId="4409C94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AuditorInfoResponse</w:t>
      </w:r>
    </w:p>
    <w:p w14:paraId="467A8C45" w14:textId="77777777" w:rsidR="00091302" w:rsidRPr="005977A9" w:rsidRDefault="00091302" w:rsidP="00091302">
      <w:pPr>
        <w:jc w:val="both"/>
        <w:rPr>
          <w:rFonts w:ascii="Calibri" w:eastAsia="Calibri" w:hAnsi="Calibri" w:cs="Calibri"/>
        </w:rPr>
      </w:pPr>
    </w:p>
    <w:p w14:paraId="6663FBB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lekérdezés URL-be helyettesítendő adatok:</w:t>
      </w:r>
    </w:p>
    <w:p w14:paraId="24BDAF9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1C053E12" w14:textId="77777777" w:rsidR="00091302" w:rsidRPr="005977A9" w:rsidRDefault="00091302" w:rsidP="00B97AE5">
      <w:pPr>
        <w:pStyle w:val="Listaszerbekezds"/>
        <w:numPr>
          <w:ilvl w:val="1"/>
          <w:numId w:val="52"/>
        </w:numPr>
        <w:spacing w:before="0" w:after="0"/>
        <w:ind w:left="1440"/>
        <w:jc w:val="both"/>
      </w:pPr>
      <w:r w:rsidRPr="005977A9">
        <w:rPr>
          <w:b/>
        </w:rPr>
        <w:t xml:space="preserve">systemId* </w:t>
      </w:r>
      <w:r w:rsidRPr="005977A9">
        <w:t>– A FAM példányt azonosító egyedi azonosító (AP szám)</w:t>
      </w:r>
    </w:p>
    <w:p w14:paraId="102AFDB3" w14:textId="77777777" w:rsidR="00091302" w:rsidRPr="005977A9" w:rsidRDefault="00091302" w:rsidP="00091302">
      <w:pPr>
        <w:jc w:val="both"/>
      </w:pPr>
    </w:p>
    <w:p w14:paraId="5C53889A"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0BAC6E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0CE7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171B250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76912B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"data": "3|DZRqtdA==|AB99912345|N98765432|E111110123456789|S111119876543210|Gi9LMP5ZoNRhwa/pJPEGDh1Q1g6lY8K4E+0EgM+/0cRps2clFfykqBW8k+8sUSjBK35D3VM0DmMDeiGBN13s9Ag==|CEMTysHwssISqNnBMQi7llaQ="</w:t>
      </w:r>
    </w:p>
    <w:p w14:paraId="64FF58F5" w14:textId="77777777" w:rsidR="00091302" w:rsidRPr="005977A9" w:rsidRDefault="00091302" w:rsidP="00091302">
      <w:pPr>
        <w:shd w:val="clear" w:color="auto" w:fill="F2F2F2" w:themeFill="background1" w:themeFillShade="F2"/>
        <w:jc w:val="both"/>
        <w:rPr>
          <w:lang w:eastAsia="hu-HU"/>
        </w:rPr>
      </w:pPr>
      <w:r w:rsidRPr="005977A9">
        <w:rPr>
          <w:rFonts w:ascii="Consolas" w:eastAsia="Consolas" w:hAnsi="Consolas" w:cs="Consolas"/>
          <w:sz w:val="20"/>
          <w:szCs w:val="20"/>
        </w:rPr>
        <w:t>}</w:t>
      </w:r>
    </w:p>
    <w:p w14:paraId="3304997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5280BB6E" w14:textId="77777777" w:rsidR="00091302" w:rsidRPr="00010356" w:rsidRDefault="00091302" w:rsidP="00091302">
      <w:pPr>
        <w:pStyle w:val="Listaszerbekezds"/>
        <w:ind w:left="709"/>
        <w:rPr>
          <w:lang w:val="pt-BR"/>
        </w:rPr>
      </w:pPr>
      <w:r w:rsidRPr="00010356">
        <w:rPr>
          <w:b/>
          <w:lang w:val="pt-BR"/>
        </w:rPr>
        <w:t xml:space="preserve">data </w:t>
      </w:r>
      <w:r w:rsidRPr="00010356">
        <w:rPr>
          <w:lang w:val="pt-BR"/>
        </w:rPr>
        <w:t>– Az ePG adatait tartalmazó QR kód</w:t>
      </w:r>
    </w:p>
    <w:p w14:paraId="59644C99" w14:textId="77777777" w:rsidR="0024492A" w:rsidRPr="00010356" w:rsidRDefault="0024492A" w:rsidP="00DA3390">
      <w:pPr>
        <w:jc w:val="both"/>
        <w:rPr>
          <w:rFonts w:ascii="Calibri" w:eastAsia="Calibri" w:hAnsi="Calibri" w:cs="Calibri"/>
          <w:lang w:val="pt-BR"/>
        </w:rPr>
      </w:pPr>
    </w:p>
    <w:p w14:paraId="380B0D4A" w14:textId="77777777" w:rsidR="00647755" w:rsidRPr="00C8045A" w:rsidRDefault="41904F3B" w:rsidP="00647755">
      <w:pPr>
        <w:pStyle w:val="Cmsor1"/>
      </w:pPr>
      <w:bookmarkStart w:id="1522" w:name="_Ref185201859"/>
      <w:bookmarkStart w:id="1523" w:name="_Toc195567217"/>
      <w:r w:rsidRPr="46920C6E">
        <w:rPr>
          <w:lang w:val="en-US"/>
        </w:rPr>
        <w:t>Dokumentumok opcionális kiegészítő mezői</w:t>
      </w:r>
      <w:bookmarkEnd w:id="1522"/>
      <w:bookmarkEnd w:id="1523"/>
    </w:p>
    <w:p w14:paraId="5DBDE47F" w14:textId="3137E867" w:rsidR="00647755" w:rsidRDefault="00647755" w:rsidP="008900A7">
      <w:pPr>
        <w:jc w:val="both"/>
      </w:pPr>
      <w:r w:rsidRPr="00010356">
        <w:rPr>
          <w:lang w:val="hu-HU"/>
        </w:rPr>
        <w:t xml:space="preserve">Az értékesítési bizonylatok és riportok adatszerkezete lehetővé teszi opcionális adatok rögzítését az adott dokumentumhoz. </w:t>
      </w:r>
      <w:r>
        <w:t>Ebben a fejezetben a kiegészítő mezők használatára vonatkozó szabályokat</w:t>
      </w:r>
      <w:r w:rsidR="00212B9F">
        <w:t xml:space="preserve"> ismertetjük</w:t>
      </w:r>
      <w:r>
        <w:t>.</w:t>
      </w:r>
    </w:p>
    <w:p w14:paraId="0CD06F28" w14:textId="77777777" w:rsidR="006F7A94" w:rsidRDefault="006F7A94" w:rsidP="008900A7">
      <w:pPr>
        <w:jc w:val="both"/>
      </w:pPr>
    </w:p>
    <w:p w14:paraId="40EF4E46" w14:textId="48F794BA" w:rsidR="00606C16" w:rsidRDefault="00573EA7" w:rsidP="00010356">
      <w:pPr>
        <w:pStyle w:val="Cmsor2"/>
      </w:pPr>
      <w:bookmarkStart w:id="1524" w:name="_Toc195567218"/>
      <w:r w:rsidRPr="46338217">
        <w:rPr>
          <w:lang w:val="en-US"/>
        </w:rPr>
        <w:t>A kiegészítő információs elem célja</w:t>
      </w:r>
      <w:bookmarkEnd w:id="1524"/>
    </w:p>
    <w:p w14:paraId="2B30ABBE" w14:textId="77777777" w:rsidR="00355366" w:rsidRPr="00355366" w:rsidRDefault="00355366" w:rsidP="00355366">
      <w:pPr>
        <w:jc w:val="both"/>
        <w:rPr>
          <w:lang w:val="hu-HU"/>
        </w:rPr>
      </w:pPr>
      <w:r w:rsidRPr="00355366">
        <w:rPr>
          <w:lang w:val="hu-HU"/>
        </w:rPr>
        <w:t xml:space="preserve">Az e-pénztárgépek bizonylatainak adatszerkezete lehetőséget biztosít korábban nem definiált adatok szerepeltetésére. Ezek az adatok tartozhatnak az e-nyugta egy-egy tételéhez vagy az e-nyugta egészéhez is. </w:t>
      </w:r>
    </w:p>
    <w:p w14:paraId="05395B03" w14:textId="77777777" w:rsidR="00355366" w:rsidRPr="00355366" w:rsidRDefault="00355366" w:rsidP="00355366">
      <w:pPr>
        <w:jc w:val="both"/>
        <w:rPr>
          <w:lang w:val="hu-HU"/>
        </w:rPr>
      </w:pPr>
      <w:r w:rsidRPr="00355366">
        <w:rPr>
          <w:lang w:val="hu-HU"/>
        </w:rPr>
        <w:t xml:space="preserve">A kiegészítő információs elem tartalmát célszerű könnyen, egyszerűen definiálhatóvá tenni. Ez lehetővé teszi az üzemeltető bizonylat adattartalmával kapcsolatos új üzleti igényének gyors és költséghatékony, engedélyezési folyamatot nem igénylő megvalósítását. </w:t>
      </w:r>
    </w:p>
    <w:p w14:paraId="7ECC5773" w14:textId="77777777" w:rsidR="00606C16" w:rsidRDefault="00606C16" w:rsidP="008900A7">
      <w:pPr>
        <w:jc w:val="both"/>
      </w:pPr>
    </w:p>
    <w:p w14:paraId="2DBD94DF" w14:textId="73A7B52B" w:rsidR="006F7A94" w:rsidRDefault="70C7AB09" w:rsidP="007A4A62">
      <w:pPr>
        <w:pStyle w:val="Cmsor2"/>
      </w:pPr>
      <w:bookmarkStart w:id="1525" w:name="_Toc195567219"/>
      <w:r w:rsidRPr="46920C6E">
        <w:rPr>
          <w:lang w:val="en-US"/>
        </w:rPr>
        <w:t>Értékesítési bizonylatok</w:t>
      </w:r>
      <w:bookmarkEnd w:id="1525"/>
    </w:p>
    <w:p w14:paraId="1E086A8E" w14:textId="77777777" w:rsidR="008900A7" w:rsidRPr="00010356" w:rsidRDefault="008900A7" w:rsidP="007A4A62">
      <w:pPr>
        <w:jc w:val="both"/>
        <w:rPr>
          <w:lang w:val="hu-HU"/>
        </w:rPr>
      </w:pPr>
      <w:r w:rsidRPr="00010356">
        <w:rPr>
          <w:lang w:val="hu-HU"/>
        </w:rPr>
        <w:t>Értékesítési bizonylatok esetén az alábbi kiegészítő használhatók:</w:t>
      </w:r>
    </w:p>
    <w:p w14:paraId="43EC945D" w14:textId="77777777" w:rsidR="008900A7" w:rsidRPr="00047A61" w:rsidRDefault="008900A7" w:rsidP="006434FB">
      <w:pPr>
        <w:pStyle w:val="Felsorols"/>
      </w:pPr>
      <w:r w:rsidRPr="00047A61">
        <w:t>Bizonylatadatok (receiptCore, otherDocumentCore, simplifiedInvoiceCore) kiegészítő mezői:</w:t>
      </w:r>
    </w:p>
    <w:p w14:paraId="66049843" w14:textId="176EBE75" w:rsidR="008900A7" w:rsidRPr="00047A61" w:rsidRDefault="008900A7" w:rsidP="006434FB">
      <w:pPr>
        <w:pStyle w:val="Felsorols2"/>
      </w:pPr>
      <w:r w:rsidRPr="00047A61">
        <w:t>Bizonylatszintű kiegészítő adatok: legfeljebb 1</w:t>
      </w:r>
      <w:r w:rsidR="00787510" w:rsidRPr="00047A61">
        <w:t>0</w:t>
      </w:r>
      <w:r w:rsidRPr="00047A61">
        <w:t>0 elem</w:t>
      </w:r>
    </w:p>
    <w:p w14:paraId="5952326E" w14:textId="05CFB757" w:rsidR="008900A7" w:rsidRPr="00047A61" w:rsidRDefault="008900A7" w:rsidP="006434FB">
      <w:pPr>
        <w:pStyle w:val="Felsorols2"/>
      </w:pPr>
      <w:r w:rsidRPr="00047A61">
        <w:t>Tételszintű kiegészítő adatok: legfeljebb 10 elem tételenként</w:t>
      </w:r>
    </w:p>
    <w:p w14:paraId="41659BF9" w14:textId="77777777" w:rsidR="008900A7" w:rsidRPr="00047A61" w:rsidRDefault="008900A7" w:rsidP="006434FB">
      <w:pPr>
        <w:pStyle w:val="Felsorols"/>
      </w:pPr>
      <w:r w:rsidRPr="00047A61">
        <w:t>Vevői kiegészítő adatok (receiptAdditional, otherDocumentAdditional, simplifiedInvoiceAdditional):</w:t>
      </w:r>
    </w:p>
    <w:p w14:paraId="721D7C84" w14:textId="77777777" w:rsidR="008900A7" w:rsidRPr="00047A61" w:rsidRDefault="008900A7" w:rsidP="006434FB">
      <w:pPr>
        <w:pStyle w:val="Felsorols2"/>
      </w:pPr>
      <w:r w:rsidRPr="00047A61">
        <w:t>Bizonylatszintű kiegészítő adatok: legfeljebb 10 elem</w:t>
      </w:r>
    </w:p>
    <w:p w14:paraId="703EC4B8" w14:textId="77777777" w:rsidR="008900A7" w:rsidRPr="00047A61" w:rsidRDefault="008900A7" w:rsidP="006434FB">
      <w:pPr>
        <w:pStyle w:val="Felsorols2"/>
      </w:pPr>
      <w:r w:rsidRPr="00047A61">
        <w:t>Tételszintű kiegészítő adatok: legfeljebb 10 elem tételenként</w:t>
      </w:r>
    </w:p>
    <w:p w14:paraId="330DAEEC" w14:textId="77777777" w:rsidR="008900A7" w:rsidRPr="00047A61" w:rsidRDefault="008900A7" w:rsidP="006434FB">
      <w:pPr>
        <w:pStyle w:val="Felsorols2"/>
      </w:pPr>
      <w:r w:rsidRPr="00047A61">
        <w:t>Melléklet: bizonylatonként 1 darab, legfeljebb 512kB méretű állomány</w:t>
      </w:r>
    </w:p>
    <w:p w14:paraId="4E12B8AF" w14:textId="289BC269" w:rsidR="00EB6497" w:rsidRDefault="00F27427" w:rsidP="007A4A62">
      <w:pPr>
        <w:spacing w:after="160" w:line="259" w:lineRule="auto"/>
        <w:jc w:val="both"/>
      </w:pPr>
      <w:r>
        <w:t xml:space="preserve">Vevői kiegészítő adatok esetén </w:t>
      </w:r>
      <w:r w:rsidR="00B02E74">
        <w:t>a tételszintű adatnak hivatkoznia kell az alapbizonylatnak arra tételsorára</w:t>
      </w:r>
      <w:r w:rsidR="00875A13">
        <w:t>, amelyhez az adatok (bizonylattételenként legfeljebb 10 elem) tartoznak</w:t>
      </w:r>
      <w:r w:rsidR="0088588A">
        <w:t xml:space="preserve">. Kizárólag </w:t>
      </w:r>
      <w:r w:rsidR="003E1F02">
        <w:t>létező bizonylattételre szabad hivatkozni</w:t>
      </w:r>
      <w:r w:rsidR="000B75BF">
        <w:t xml:space="preserve"> tételszintű kiegészítő adattal</w:t>
      </w:r>
      <w:r w:rsidR="003E1F02">
        <w:t>.</w:t>
      </w:r>
      <w:r w:rsidR="000B75BF">
        <w:t xml:space="preserve"> Egy kiegészítő </w:t>
      </w:r>
      <w:r w:rsidR="00A10746">
        <w:t>vagy csak egyetlen tételhez, vagy a teljes dokumentumhoz tartozhat.</w:t>
      </w:r>
    </w:p>
    <w:p w14:paraId="1F075D7E" w14:textId="77777777" w:rsidR="00012A6E" w:rsidRDefault="00012A6E" w:rsidP="007A4A62">
      <w:pPr>
        <w:spacing w:after="160" w:line="259" w:lineRule="auto"/>
        <w:jc w:val="both"/>
      </w:pPr>
    </w:p>
    <w:p w14:paraId="10F73AD8" w14:textId="33A4AACF" w:rsidR="006F7A94" w:rsidRPr="00010356" w:rsidRDefault="70C7AB09" w:rsidP="007A4A62">
      <w:pPr>
        <w:pStyle w:val="Cmsor2"/>
        <w:rPr>
          <w:lang w:val="en-US"/>
        </w:rPr>
      </w:pPr>
      <w:bookmarkStart w:id="1526" w:name="_Toc195567220"/>
      <w:r w:rsidRPr="35ED4BB7">
        <w:rPr>
          <w:lang w:val="en-US"/>
        </w:rPr>
        <w:t>Riportok</w:t>
      </w:r>
      <w:bookmarkEnd w:id="1526"/>
    </w:p>
    <w:p w14:paraId="3B17761B" w14:textId="5B8865D2" w:rsidR="008900A7" w:rsidRPr="00010356" w:rsidRDefault="008900A7" w:rsidP="007A4A62">
      <w:pPr>
        <w:jc w:val="both"/>
        <w:rPr>
          <w:lang w:val="hu-HU"/>
        </w:rPr>
      </w:pPr>
      <w:r w:rsidRPr="35ED4BB7">
        <w:rPr>
          <w:lang w:val="hu-HU"/>
        </w:rPr>
        <w:t>Vevő számára is kiadható riport típusú bizonylatok (egyes pénzmozgás bizonylatok és egyéb bizonylatok) kiegészítő mezői:</w:t>
      </w:r>
    </w:p>
    <w:p w14:paraId="20FF6060" w14:textId="77777777" w:rsidR="008900A7" w:rsidRDefault="008900A7" w:rsidP="006434FB">
      <w:pPr>
        <w:pStyle w:val="Felsorols"/>
      </w:pPr>
      <w:r>
        <w:t>Bizonylatadatok (CoreReport) kiegészítő mezői:</w:t>
      </w:r>
    </w:p>
    <w:p w14:paraId="00210770" w14:textId="77777777" w:rsidR="008900A7" w:rsidRDefault="008900A7" w:rsidP="006434FB">
      <w:pPr>
        <w:pStyle w:val="Felsorols2"/>
      </w:pPr>
      <w:r>
        <w:t>Bizonylatszintű kiegészítő adatok: legfeljebb 10 elem</w:t>
      </w:r>
    </w:p>
    <w:p w14:paraId="0E270EE2" w14:textId="77777777" w:rsidR="008900A7" w:rsidRDefault="008900A7" w:rsidP="006434FB">
      <w:pPr>
        <w:pStyle w:val="Felsorols"/>
      </w:pPr>
      <w:r>
        <w:t>Vevői kiegészítő adatok (CustomerReport):</w:t>
      </w:r>
    </w:p>
    <w:p w14:paraId="0B72BA9D" w14:textId="77777777" w:rsidR="008900A7" w:rsidRDefault="008900A7" w:rsidP="006434FB">
      <w:pPr>
        <w:pStyle w:val="Felsorols2"/>
      </w:pPr>
      <w:r>
        <w:t>Bizonylatszintű kiegészítő adatok: legfeljebb 10 elem</w:t>
      </w:r>
    </w:p>
    <w:p w14:paraId="4B6DD7F5" w14:textId="77777777" w:rsidR="008900A7" w:rsidRDefault="008900A7" w:rsidP="006434FB">
      <w:pPr>
        <w:pStyle w:val="Felsorols2"/>
      </w:pPr>
      <w:r>
        <w:t>Tételszintű kiegészítő adatok: legfeljebb 10 elem tételenként</w:t>
      </w:r>
    </w:p>
    <w:p w14:paraId="5002A382" w14:textId="77777777" w:rsidR="008900A7" w:rsidRDefault="008900A7" w:rsidP="006434FB">
      <w:pPr>
        <w:pStyle w:val="Felsorols2"/>
      </w:pPr>
      <w:r>
        <w:t>Melléklet: bizonylatonként 1 darab, legfeljebb 512kB méretű állomány</w:t>
      </w:r>
    </w:p>
    <w:p w14:paraId="4CD3F746" w14:textId="3752DF27" w:rsidR="002B4DAA" w:rsidRDefault="002B4DAA" w:rsidP="007A4A62">
      <w:pPr>
        <w:spacing w:after="160" w:line="259" w:lineRule="auto"/>
        <w:jc w:val="both"/>
      </w:pPr>
      <w:r>
        <w:t>A vevői kiegészítő adatokra ugyanazok a szabályok vonatkoznak, mint az értékesítési bizonylatok esetén.</w:t>
      </w:r>
    </w:p>
    <w:p w14:paraId="1A9B8AFF" w14:textId="0B565B18" w:rsidR="001829B4" w:rsidRDefault="10098DCB" w:rsidP="007A4A62">
      <w:pPr>
        <w:pStyle w:val="Cmsor2"/>
      </w:pPr>
      <w:bookmarkStart w:id="1527" w:name="_Toc195567221"/>
      <w:r w:rsidRPr="35ED4BB7">
        <w:rPr>
          <w:lang w:val="en-US"/>
        </w:rPr>
        <w:t>A k</w:t>
      </w:r>
      <w:r w:rsidR="4A1549BF" w:rsidRPr="35ED4BB7">
        <w:rPr>
          <w:lang w:val="en-US"/>
        </w:rPr>
        <w:t>iegészítő információs elem</w:t>
      </w:r>
      <w:r w:rsidRPr="35ED4BB7">
        <w:rPr>
          <w:lang w:val="en-US"/>
        </w:rPr>
        <w:t xml:space="preserve"> szerkezete</w:t>
      </w:r>
      <w:bookmarkEnd w:id="1527"/>
    </w:p>
    <w:p w14:paraId="0E1AAFB8" w14:textId="7E0DEC6B" w:rsidR="008900A7" w:rsidRPr="00010356" w:rsidRDefault="008900A7" w:rsidP="007A4A62">
      <w:pPr>
        <w:jc w:val="both"/>
        <w:rPr>
          <w:lang w:val="hu-HU"/>
        </w:rPr>
      </w:pPr>
      <w:r w:rsidRPr="35ED4BB7">
        <w:rPr>
          <w:lang w:val="hu-HU"/>
        </w:rPr>
        <w:t>A bizonylathoz, illetve bizonylattételekhez fűzött elemek AdditionalDataType típusúak, melyet az alábbi ábra mutat be:</w:t>
      </w:r>
    </w:p>
    <w:p w14:paraId="22DB251A" w14:textId="144D8E94" w:rsidR="008900A7" w:rsidRPr="00010356" w:rsidRDefault="008900A7" w:rsidP="008900A7">
      <w:pPr>
        <w:jc w:val="both"/>
        <w:rPr>
          <w:lang w:val="hu-HU"/>
        </w:rPr>
      </w:pPr>
    </w:p>
    <w:p w14:paraId="14EE613B" w14:textId="1BF1AA0C" w:rsidR="005D380D" w:rsidRDefault="005D380D" w:rsidP="007A4A62">
      <w:pPr>
        <w:jc w:val="both"/>
      </w:pPr>
      <w:r>
        <w:rPr>
          <w:noProof/>
          <w:lang w:val="hu-HU" w:eastAsia="hu-HU"/>
        </w:rPr>
        <w:drawing>
          <wp:inline distT="0" distB="0" distL="0" distR="0" wp14:anchorId="49551350" wp14:editId="6CB7AB75">
            <wp:extent cx="5760720" cy="2176145"/>
            <wp:effectExtent l="0" t="0" r="5080" b="0"/>
            <wp:docPr id="476866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6746" name="Picture 6"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2176145"/>
                    </a:xfrm>
                    <a:prstGeom prst="rect">
                      <a:avLst/>
                    </a:prstGeom>
                    <a:noFill/>
                    <a:ln>
                      <a:noFill/>
                    </a:ln>
                  </pic:spPr>
                </pic:pic>
              </a:graphicData>
            </a:graphic>
          </wp:inline>
        </w:drawing>
      </w:r>
    </w:p>
    <w:p w14:paraId="3B66BC90" w14:textId="77777777" w:rsidR="009043DF" w:rsidRDefault="009043DF" w:rsidP="008900A7">
      <w:pPr>
        <w:jc w:val="both"/>
      </w:pPr>
    </w:p>
    <w:p w14:paraId="4C2B16BC" w14:textId="417CD204" w:rsidR="008900A7" w:rsidRDefault="009043DF" w:rsidP="007A4A62">
      <w:pPr>
        <w:jc w:val="both"/>
      </w:pPr>
      <w:r>
        <w:t>A struktúra három mezőj</w:t>
      </w:r>
      <w:r w:rsidR="00735464">
        <w:t>e</w:t>
      </w:r>
      <w:r w:rsidR="008900A7">
        <w:t>:</w:t>
      </w:r>
    </w:p>
    <w:p w14:paraId="35124ED4" w14:textId="77777777" w:rsidR="000F0B62" w:rsidRDefault="008900A7" w:rsidP="006434FB">
      <w:pPr>
        <w:pStyle w:val="Felsorols"/>
      </w:pPr>
      <w:r w:rsidRPr="00C670D8">
        <w:rPr>
          <w:b/>
          <w:bCs/>
        </w:rPr>
        <w:t>dataName</w:t>
      </w:r>
      <w:r>
        <w:t>: az adott kiegészítő információs elem típusa</w:t>
      </w:r>
      <w:r w:rsidR="00DC1D21">
        <w:t>zonosítója, legfeljebb 255 karakterben</w:t>
      </w:r>
      <w:r w:rsidR="00D6749D">
        <w:t>. A tartalmát az alábbi reguláris kifejezés határozza meg:</w:t>
      </w:r>
    </w:p>
    <w:p w14:paraId="311280A2" w14:textId="0E88E6FE" w:rsidR="00D6749D" w:rsidRDefault="000F0B62" w:rsidP="006434FB">
      <w:pPr>
        <w:pStyle w:val="Felsorols2"/>
      </w:pPr>
      <w:r w:rsidRPr="000F0B62">
        <w:t>[A-Z][0-9]{5}[_][_A-Z0-9]{1,249}</w:t>
      </w:r>
    </w:p>
    <w:p w14:paraId="160F4E7A" w14:textId="47528958" w:rsidR="008900A7" w:rsidRDefault="008900A7" w:rsidP="006434FB">
      <w:pPr>
        <w:pStyle w:val="Felsorols"/>
      </w:pPr>
      <w:r w:rsidRPr="00C670D8">
        <w:rPr>
          <w:b/>
          <w:bCs/>
        </w:rPr>
        <w:t>dataDescription</w:t>
      </w:r>
      <w:r>
        <w:t>: az adatmező tartalmát bemutató szöveges leírás</w:t>
      </w:r>
      <w:r w:rsidR="00DC1D21">
        <w:t>, legfeljebb 255 karakterben</w:t>
      </w:r>
    </w:p>
    <w:p w14:paraId="64425FE1" w14:textId="0DF7C711" w:rsidR="008900A7" w:rsidRPr="00010356" w:rsidRDefault="008900A7" w:rsidP="006434FB">
      <w:pPr>
        <w:pStyle w:val="Felsorols"/>
        <w:rPr>
          <w:lang w:val="pt-BR"/>
        </w:rPr>
      </w:pPr>
      <w:r w:rsidRPr="00010356">
        <w:rPr>
          <w:b/>
          <w:bCs/>
          <w:lang w:val="pt-BR"/>
        </w:rPr>
        <w:t>dataValue</w:t>
      </w:r>
      <w:r w:rsidRPr="00010356">
        <w:rPr>
          <w:lang w:val="pt-BR"/>
        </w:rPr>
        <w:t>: az információs elem adattartalma</w:t>
      </w:r>
      <w:r w:rsidR="00DC1D21" w:rsidRPr="00010356">
        <w:rPr>
          <w:lang w:val="pt-BR"/>
        </w:rPr>
        <w:t>, legfeljebb 1024 karakterben</w:t>
      </w:r>
    </w:p>
    <w:p w14:paraId="0F3A6CC0" w14:textId="77777777" w:rsidR="0099104F" w:rsidRPr="00010356" w:rsidRDefault="0099104F" w:rsidP="00DA3390">
      <w:pPr>
        <w:jc w:val="both"/>
        <w:rPr>
          <w:rFonts w:eastAsia="Calibri"/>
          <w:lang w:val="pt-BR"/>
        </w:rPr>
      </w:pPr>
    </w:p>
    <w:p w14:paraId="5BFC049C" w14:textId="034F2B3D" w:rsidR="00DB04C2" w:rsidRPr="00010356" w:rsidRDefault="00ED0421" w:rsidP="00DA3390">
      <w:pPr>
        <w:jc w:val="both"/>
        <w:rPr>
          <w:lang w:val="pt-BR"/>
        </w:rPr>
      </w:pPr>
      <w:r w:rsidRPr="00010356">
        <w:rPr>
          <w:rFonts w:eastAsia="Calibri"/>
          <w:lang w:val="pt-BR"/>
        </w:rPr>
        <w:t>A dataName mező</w:t>
      </w:r>
      <w:r w:rsidR="00CB558E" w:rsidRPr="00010356">
        <w:rPr>
          <w:lang w:val="pt-BR"/>
        </w:rPr>
        <w:t>be</w:t>
      </w:r>
      <w:r w:rsidR="00CA5117" w:rsidRPr="00010356">
        <w:rPr>
          <w:lang w:val="pt-BR"/>
        </w:rPr>
        <w:t xml:space="preserve"> írt azonosítónak egyértelműen utalnia kell a</w:t>
      </w:r>
      <w:r w:rsidR="006E6879" w:rsidRPr="00010356">
        <w:rPr>
          <w:lang w:val="pt-BR"/>
        </w:rPr>
        <w:t>z adatmező</w:t>
      </w:r>
      <w:r w:rsidR="001B484A" w:rsidRPr="00010356">
        <w:rPr>
          <w:lang w:val="pt-BR"/>
        </w:rPr>
        <w:t xml:space="preserve">be írt adat jellegére, ami lehet pl. </w:t>
      </w:r>
      <w:r w:rsidR="003941A0" w:rsidRPr="00010356">
        <w:rPr>
          <w:lang w:val="pt-BR"/>
        </w:rPr>
        <w:t xml:space="preserve">mellékelt </w:t>
      </w:r>
      <w:r w:rsidR="0080527D" w:rsidRPr="00010356">
        <w:rPr>
          <w:lang w:val="pt-BR"/>
        </w:rPr>
        <w:t xml:space="preserve">garanciajegy, online elérhető garanciajegy, </w:t>
      </w:r>
      <w:r w:rsidR="009B1393" w:rsidRPr="00010356">
        <w:rPr>
          <w:lang w:val="pt-BR"/>
        </w:rPr>
        <w:t xml:space="preserve">letölthető </w:t>
      </w:r>
      <w:r w:rsidR="0080527D" w:rsidRPr="00010356">
        <w:rPr>
          <w:lang w:val="pt-BR"/>
        </w:rPr>
        <w:t>kezelési útmutató</w:t>
      </w:r>
      <w:r w:rsidR="003A4B85" w:rsidRPr="00010356">
        <w:rPr>
          <w:lang w:val="pt-BR"/>
        </w:rPr>
        <w:t xml:space="preserve">, hatóanyagtartalom, származási ország, </w:t>
      </w:r>
      <w:r w:rsidR="002A1AEA" w:rsidRPr="00010356">
        <w:rPr>
          <w:lang w:val="pt-BR"/>
        </w:rPr>
        <w:t xml:space="preserve">gyártási LOT-szám, </w:t>
      </w:r>
      <w:r w:rsidR="005D2416" w:rsidRPr="00010356">
        <w:rPr>
          <w:lang w:val="pt-BR"/>
        </w:rPr>
        <w:t>energiaérték (kcal) stb.</w:t>
      </w:r>
    </w:p>
    <w:p w14:paraId="3BD1FDDB" w14:textId="77777777" w:rsidR="005A7A8B" w:rsidRPr="00010356" w:rsidRDefault="005A7A8B" w:rsidP="00DA3390">
      <w:pPr>
        <w:jc w:val="both"/>
        <w:rPr>
          <w:lang w:val="pt-BR"/>
        </w:rPr>
      </w:pPr>
    </w:p>
    <w:p w14:paraId="00AB4547" w14:textId="3F10F2DE" w:rsidR="005A7A8B" w:rsidRPr="00010356" w:rsidRDefault="005A7A8B" w:rsidP="00DA3390">
      <w:pPr>
        <w:jc w:val="both"/>
        <w:rPr>
          <w:rFonts w:eastAsia="Calibri"/>
          <w:lang w:val="pt-BR"/>
        </w:rPr>
      </w:pPr>
      <w:r w:rsidRPr="00010356">
        <w:rPr>
          <w:lang w:val="pt-BR"/>
        </w:rPr>
        <w:t xml:space="preserve">A dataValue értékének </w:t>
      </w:r>
      <w:r w:rsidR="00E60127" w:rsidRPr="00010356">
        <w:rPr>
          <w:lang w:val="pt-BR"/>
        </w:rPr>
        <w:t xml:space="preserve">a dataName azonosítónak megfelelő adatot kell tartalmaznia, pl. mellékelt garanciajegy fájlneve, </w:t>
      </w:r>
      <w:r w:rsidR="009B1393" w:rsidRPr="00010356">
        <w:rPr>
          <w:lang w:val="pt-BR"/>
        </w:rPr>
        <w:t xml:space="preserve">garanciajegy URL-je, útmutató URL-je, </w:t>
      </w:r>
      <w:r w:rsidR="00A273C4" w:rsidRPr="00010356">
        <w:rPr>
          <w:lang w:val="pt-BR"/>
        </w:rPr>
        <w:t>„10mg/tbl metamizol”, „Származási hely: Magyarország”, „LOT 12345677”, „234 kcal/100g”</w:t>
      </w:r>
      <w:r w:rsidR="00EB6497" w:rsidRPr="00010356">
        <w:rPr>
          <w:lang w:val="pt-BR"/>
        </w:rPr>
        <w:t>.</w:t>
      </w:r>
    </w:p>
    <w:p w14:paraId="2BF9C1D6" w14:textId="77777777" w:rsidR="00DB04C2" w:rsidRPr="00010356" w:rsidRDefault="00DB04C2" w:rsidP="00DA3390">
      <w:pPr>
        <w:jc w:val="both"/>
        <w:rPr>
          <w:rFonts w:eastAsia="Calibri"/>
          <w:lang w:val="pt-BR"/>
        </w:rPr>
      </w:pPr>
    </w:p>
    <w:p w14:paraId="105BBEF4" w14:textId="77777777" w:rsidR="007E3CD6" w:rsidRPr="00010356" w:rsidRDefault="007E3CD6" w:rsidP="007E3CD6">
      <w:pPr>
        <w:pStyle w:val="Cmsor2"/>
        <w:rPr>
          <w:lang w:val="en-US"/>
        </w:rPr>
      </w:pPr>
      <w:bookmarkStart w:id="1528" w:name="_Toc195567222"/>
      <w:r w:rsidRPr="00010356">
        <w:rPr>
          <w:lang w:val="en-US"/>
        </w:rPr>
        <w:t>Értelmezést segítő példák</w:t>
      </w:r>
      <w:bookmarkEnd w:id="1528"/>
    </w:p>
    <w:p w14:paraId="2AB9562E" w14:textId="77777777" w:rsidR="007E3CD6" w:rsidRDefault="007E3CD6" w:rsidP="007E3CD6">
      <w:pPr>
        <w:pStyle w:val="Cmsor3"/>
        <w:rPr>
          <w:lang w:val="en-US"/>
        </w:rPr>
      </w:pPr>
      <w:bookmarkStart w:id="1529" w:name="_Toc195567223"/>
      <w:r w:rsidRPr="33F8DCAA">
        <w:rPr>
          <w:lang w:val="en-US"/>
        </w:rPr>
        <w:t>"A" eset</w:t>
      </w:r>
      <w:bookmarkEnd w:id="1529"/>
    </w:p>
    <w:p w14:paraId="232BFDC0" w14:textId="77777777" w:rsidR="007E3CD6" w:rsidRDefault="007E3CD6" w:rsidP="007E3CD6">
      <w:pPr>
        <w:jc w:val="both"/>
        <w:rPr>
          <w:lang w:val="hu-HU"/>
        </w:rPr>
      </w:pPr>
      <w:r w:rsidRPr="009C7F4F">
        <w:rPr>
          <w:lang w:val="hu-HU"/>
        </w:rPr>
        <w:t>Az adatok végleges hozzáférhetetlenné tételét lehetővé tevő alkalmazás biztosításával kapcsolatos eljárási szabályok meghatározásáról szóló 726/2020. (XII.</w:t>
      </w:r>
      <w:r>
        <w:rPr>
          <w:lang w:val="hu-HU"/>
        </w:rPr>
        <w:t xml:space="preserve"> </w:t>
      </w:r>
      <w:r w:rsidRPr="009C7F4F">
        <w:rPr>
          <w:lang w:val="hu-HU"/>
        </w:rPr>
        <w:t>31.) Korm. rendelet</w:t>
      </w:r>
      <w:r>
        <w:rPr>
          <w:lang w:val="hu-HU"/>
        </w:rPr>
        <w:t xml:space="preserve"> előírásai szerint bizonyos esetekben a kereskedő a</w:t>
      </w:r>
      <w:r w:rsidRPr="009C7F4F">
        <w:rPr>
          <w:lang w:val="hu-HU"/>
        </w:rPr>
        <w:t xml:space="preserve"> tartós adathordozók végleges hozzáférhetetlenné tételéhez szükséges adattörlő kód</w:t>
      </w:r>
      <w:r>
        <w:rPr>
          <w:lang w:val="hu-HU"/>
        </w:rPr>
        <w:t xml:space="preserve">ot ad át a vevőnek, az átadásról pedig adatot szolgáltat a NAV felé. Ha az adatszolgáltatást a kereskedő e-pénztárgéppel kívánja teljesíteni és erre a jogszabály lehetőséget ad, akkor hatékony megoldás ezen adatszolgáltatást az e-nyugta megfelelő kiegészítő információs elemében szerepeltetni, mert ezzel a vevő számára is elérhető maradhat a saját kódja. </w:t>
      </w:r>
    </w:p>
    <w:p w14:paraId="69B27CD3" w14:textId="77777777" w:rsidR="007E3CD6" w:rsidRDefault="007E3CD6" w:rsidP="007E3CD6">
      <w:pPr>
        <w:jc w:val="both"/>
        <w:rPr>
          <w:lang w:val="hu-HU"/>
        </w:rPr>
      </w:pPr>
    </w:p>
    <w:p w14:paraId="7F6B8ED4" w14:textId="77777777" w:rsidR="007E3CD6" w:rsidRDefault="007E3CD6" w:rsidP="007E3CD6">
      <w:pPr>
        <w:jc w:val="both"/>
        <w:rPr>
          <w:lang w:val="hu-HU"/>
        </w:rPr>
      </w:pPr>
      <w:r>
        <w:rPr>
          <w:lang w:val="hu-HU"/>
        </w:rPr>
        <w:t xml:space="preserve">A kiegészítő adat elérési útja: </w:t>
      </w:r>
      <w:r w:rsidRPr="00A620C0">
        <w:rPr>
          <w:lang w:val="hu-HU"/>
        </w:rPr>
        <w:t xml:space="preserve">receiptAdditional </w:t>
      </w:r>
      <w:r w:rsidRPr="00A620C0">
        <w:rPr>
          <w:rFonts w:ascii="Wingdings" w:eastAsia="Wingdings" w:hAnsi="Wingdings" w:cs="Wingdings"/>
          <w:lang w:val="hu-HU"/>
        </w:rPr>
        <w:t></w:t>
      </w:r>
      <w:r w:rsidRPr="00A620C0">
        <w:rPr>
          <w:lang w:val="hu-HU"/>
        </w:rPr>
        <w:t xml:space="preserve"> additionalLines </w:t>
      </w:r>
      <w:r w:rsidRPr="00A620C0">
        <w:rPr>
          <w:rFonts w:ascii="Wingdings" w:eastAsia="Wingdings" w:hAnsi="Wingdings" w:cs="Wingdings"/>
          <w:lang w:val="hu-HU"/>
        </w:rPr>
        <w:t></w:t>
      </w:r>
      <w:r w:rsidRPr="00A620C0">
        <w:rPr>
          <w:lang w:val="hu-HU"/>
        </w:rPr>
        <w:t xml:space="preserve"> additionalLine </w:t>
      </w:r>
      <w:r w:rsidRPr="00A620C0">
        <w:rPr>
          <w:rFonts w:ascii="Wingdings" w:eastAsia="Wingdings" w:hAnsi="Wingdings" w:cs="Wingdings"/>
          <w:lang w:val="hu-HU"/>
        </w:rPr>
        <w:t></w:t>
      </w:r>
      <w:r w:rsidRPr="00A620C0">
        <w:rPr>
          <w:lang w:val="hu-HU"/>
        </w:rPr>
        <w:t xml:space="preserve"> lineAdditionalData</w:t>
      </w:r>
      <w:r>
        <w:rPr>
          <w:lang w:val="hu-HU"/>
        </w:rPr>
        <w:t>:</w:t>
      </w:r>
    </w:p>
    <w:p w14:paraId="5C535599"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E9244D" w:rsidRPr="006A3530" w14:paraId="1ADE447D" w14:textId="77777777">
        <w:tc>
          <w:tcPr>
            <w:tcW w:w="2552" w:type="dxa"/>
          </w:tcPr>
          <w:p w14:paraId="0407AEB8" w14:textId="77777777" w:rsidR="007E3CD6" w:rsidRPr="002F7044" w:rsidRDefault="007E3CD6" w:rsidP="007E41D0">
            <w:pPr>
              <w:jc w:val="both"/>
              <w:rPr>
                <w:b/>
                <w:bCs/>
                <w:lang w:val="hu-HU"/>
              </w:rPr>
            </w:pPr>
            <w:r w:rsidRPr="002F7044">
              <w:rPr>
                <w:b/>
                <w:bCs/>
                <w:lang w:val="hu-HU"/>
              </w:rPr>
              <w:t>Elem neve</w:t>
            </w:r>
          </w:p>
        </w:tc>
        <w:tc>
          <w:tcPr>
            <w:tcW w:w="6237" w:type="dxa"/>
          </w:tcPr>
          <w:p w14:paraId="35C67E0B" w14:textId="77777777" w:rsidR="007E3CD6" w:rsidRPr="002F7044" w:rsidRDefault="007E3CD6" w:rsidP="007E41D0">
            <w:pPr>
              <w:jc w:val="both"/>
              <w:rPr>
                <w:b/>
                <w:bCs/>
                <w:lang w:val="hu-HU"/>
              </w:rPr>
            </w:pPr>
            <w:r w:rsidRPr="002F7044">
              <w:rPr>
                <w:b/>
                <w:bCs/>
                <w:lang w:val="hu-HU"/>
              </w:rPr>
              <w:t>Elem tartalma</w:t>
            </w:r>
          </w:p>
        </w:tc>
      </w:tr>
      <w:tr w:rsidR="00E9244D" w:rsidRPr="00010356" w14:paraId="5F182521" w14:textId="77777777">
        <w:tc>
          <w:tcPr>
            <w:tcW w:w="2552" w:type="dxa"/>
          </w:tcPr>
          <w:p w14:paraId="5BF636BE" w14:textId="77777777" w:rsidR="007E3CD6" w:rsidRPr="00010356" w:rsidRDefault="007E3CD6" w:rsidP="007E41D0">
            <w:pPr>
              <w:jc w:val="both"/>
              <w:rPr>
                <w:lang w:val="hu-HU"/>
              </w:rPr>
            </w:pPr>
            <w:r w:rsidRPr="00010356">
              <w:rPr>
                <w:lang w:val="hu-HU"/>
              </w:rPr>
              <w:t>dataName</w:t>
            </w:r>
          </w:p>
        </w:tc>
        <w:tc>
          <w:tcPr>
            <w:tcW w:w="6237" w:type="dxa"/>
          </w:tcPr>
          <w:p w14:paraId="0F9EEDDE" w14:textId="77777777" w:rsidR="007E3CD6" w:rsidRPr="00010356" w:rsidRDefault="007E3CD6" w:rsidP="007E41D0">
            <w:pPr>
              <w:jc w:val="both"/>
              <w:rPr>
                <w:lang w:val="hu-HU"/>
              </w:rPr>
            </w:pPr>
            <w:r w:rsidRPr="009C7F4F">
              <w:rPr>
                <w:lang w:val="hu-HU"/>
              </w:rPr>
              <w:t>A10000_VEGLEGES_ADATTORLO_KOD</w:t>
            </w:r>
          </w:p>
        </w:tc>
      </w:tr>
      <w:tr w:rsidR="00E9244D" w:rsidRPr="00010356" w14:paraId="0CFE375E" w14:textId="77777777">
        <w:tc>
          <w:tcPr>
            <w:tcW w:w="2552" w:type="dxa"/>
          </w:tcPr>
          <w:p w14:paraId="3C5547C4" w14:textId="77777777" w:rsidR="007E3CD6" w:rsidRPr="00010356" w:rsidRDefault="007E3CD6" w:rsidP="007E41D0">
            <w:pPr>
              <w:jc w:val="both"/>
              <w:rPr>
                <w:lang w:val="hu-HU"/>
              </w:rPr>
            </w:pPr>
            <w:r w:rsidRPr="00010356">
              <w:rPr>
                <w:lang w:val="hu-HU"/>
              </w:rPr>
              <w:t>dataDescription</w:t>
            </w:r>
          </w:p>
        </w:tc>
        <w:tc>
          <w:tcPr>
            <w:tcW w:w="6237" w:type="dxa"/>
          </w:tcPr>
          <w:p w14:paraId="2EAF0FCF" w14:textId="77777777" w:rsidR="007E3CD6" w:rsidRPr="00010356" w:rsidRDefault="007E3CD6" w:rsidP="007E41D0">
            <w:pPr>
              <w:jc w:val="both"/>
              <w:rPr>
                <w:lang w:val="hu-HU"/>
              </w:rPr>
            </w:pPr>
            <w:r>
              <w:rPr>
                <w:lang w:val="hu-HU"/>
              </w:rPr>
              <w:t xml:space="preserve">Végleges adattörlő kód </w:t>
            </w:r>
          </w:p>
        </w:tc>
      </w:tr>
      <w:tr w:rsidR="00E9244D" w:rsidRPr="00010356" w14:paraId="475B1D9C" w14:textId="77777777">
        <w:tc>
          <w:tcPr>
            <w:tcW w:w="2552" w:type="dxa"/>
          </w:tcPr>
          <w:p w14:paraId="0F9EC959" w14:textId="77777777" w:rsidR="007E3CD6" w:rsidRPr="00010356" w:rsidRDefault="007E3CD6" w:rsidP="007E41D0">
            <w:pPr>
              <w:jc w:val="both"/>
              <w:rPr>
                <w:lang w:val="hu-HU"/>
              </w:rPr>
            </w:pPr>
            <w:r w:rsidRPr="00010356">
              <w:rPr>
                <w:lang w:val="hu-HU"/>
              </w:rPr>
              <w:t>dataValue</w:t>
            </w:r>
          </w:p>
        </w:tc>
        <w:tc>
          <w:tcPr>
            <w:tcW w:w="6237" w:type="dxa"/>
          </w:tcPr>
          <w:p w14:paraId="599F17A6" w14:textId="77777777" w:rsidR="007E3CD6" w:rsidRPr="00010356" w:rsidRDefault="007E3CD6" w:rsidP="007E41D0">
            <w:pPr>
              <w:jc w:val="both"/>
              <w:rPr>
                <w:lang w:val="hu-HU"/>
              </w:rPr>
            </w:pPr>
            <w:r w:rsidRPr="00010356">
              <w:rPr>
                <w:lang w:val="hu-HU"/>
              </w:rPr>
              <w:t xml:space="preserve">Az adott </w:t>
            </w:r>
            <w:r>
              <w:rPr>
                <w:lang w:val="hu-HU"/>
              </w:rPr>
              <w:t>kód, például „</w:t>
            </w:r>
            <w:r w:rsidRPr="00EA390A">
              <w:rPr>
                <w:lang w:val="hu-HU"/>
              </w:rPr>
              <w:t>12K4-567P-9123-4C67</w:t>
            </w:r>
            <w:r>
              <w:rPr>
                <w:lang w:val="hu-HU"/>
              </w:rPr>
              <w:t>”</w:t>
            </w:r>
          </w:p>
        </w:tc>
      </w:tr>
    </w:tbl>
    <w:p w14:paraId="0D8BCF81" w14:textId="77777777" w:rsidR="007E3CD6" w:rsidRDefault="007E3CD6" w:rsidP="007E3CD6">
      <w:pPr>
        <w:jc w:val="both"/>
        <w:rPr>
          <w:lang w:val="hu-HU"/>
        </w:rPr>
      </w:pPr>
    </w:p>
    <w:p w14:paraId="47A43592" w14:textId="77777777" w:rsidR="007E3CD6" w:rsidRDefault="007E3CD6" w:rsidP="007E3CD6">
      <w:pPr>
        <w:pStyle w:val="Cmsor3"/>
        <w:rPr>
          <w:lang w:val="en-US"/>
        </w:rPr>
      </w:pPr>
      <w:bookmarkStart w:id="1530" w:name="_Toc195567224"/>
      <w:r w:rsidRPr="33F8DCAA">
        <w:rPr>
          <w:lang w:val="en-US"/>
        </w:rPr>
        <w:t>"</w:t>
      </w:r>
      <w:r>
        <w:rPr>
          <w:lang w:val="en-US"/>
        </w:rPr>
        <w:t>B</w:t>
      </w:r>
      <w:r w:rsidRPr="33F8DCAA">
        <w:rPr>
          <w:lang w:val="en-US"/>
        </w:rPr>
        <w:t>" eset</w:t>
      </w:r>
      <w:bookmarkEnd w:id="1530"/>
    </w:p>
    <w:p w14:paraId="01A7F43D" w14:textId="77777777" w:rsidR="007E3CD6" w:rsidRPr="00010356" w:rsidRDefault="007E3CD6" w:rsidP="007E3CD6">
      <w:pPr>
        <w:jc w:val="both"/>
        <w:rPr>
          <w:lang w:val="hu-HU"/>
        </w:rPr>
      </w:pPr>
      <w:r w:rsidRPr="00010356">
        <w:rPr>
          <w:lang w:val="hu-HU"/>
        </w:rPr>
        <w:t>Az e-pénztárgépet üzemeltető kereskedelmi lánc a jövőben, saját elhatározásából jelezni kívánja az e-nyugtán, hogy azt extra akciós napon állították ki és bíznak benne, hogy a vevői alkalmazások minél szélesebb köre fogja ezt a vevő számára kiemelni.</w:t>
      </w:r>
    </w:p>
    <w:p w14:paraId="2351859A" w14:textId="77777777" w:rsidR="007E3CD6" w:rsidRPr="00010356" w:rsidRDefault="007E3CD6" w:rsidP="007E3CD6">
      <w:pPr>
        <w:jc w:val="both"/>
        <w:rPr>
          <w:lang w:val="hu-HU"/>
        </w:rPr>
      </w:pPr>
    </w:p>
    <w:p w14:paraId="097F3CB1" w14:textId="77777777" w:rsidR="007E3CD6" w:rsidRDefault="007E3CD6" w:rsidP="007E3CD6">
      <w:pPr>
        <w:jc w:val="both"/>
        <w:rPr>
          <w:lang w:val="hu-HU"/>
        </w:rPr>
      </w:pPr>
      <w:r w:rsidRPr="00010356">
        <w:rPr>
          <w:lang w:val="hu-HU"/>
        </w:rPr>
        <w:t>A fenti üzleti igény gyors és hatékony megvalósítása érdekében a kereskedelmi lánc intézkedik róla, hogy a bizonylatokon az alábbi elemek szerepeljenek minden olyan e-nyugtán a bizonylatadatok (CoreReport) között, amit a kérdéses napokon állítottak ki</w:t>
      </w:r>
    </w:p>
    <w:p w14:paraId="714805D0" w14:textId="77777777" w:rsidR="007E3CD6" w:rsidRDefault="007E3CD6" w:rsidP="007E3CD6">
      <w:pPr>
        <w:jc w:val="both"/>
        <w:rPr>
          <w:lang w:val="hu-HU"/>
        </w:rPr>
      </w:pPr>
    </w:p>
    <w:p w14:paraId="7313E4E6" w14:textId="77777777" w:rsidR="007E3CD6" w:rsidRDefault="007E3CD6" w:rsidP="007E3CD6">
      <w:pPr>
        <w:jc w:val="both"/>
        <w:rPr>
          <w:lang w:val="hu-HU"/>
        </w:rPr>
      </w:pPr>
      <w:r>
        <w:rPr>
          <w:lang w:val="hu-HU"/>
        </w:rPr>
        <w:t xml:space="preserve">A kiegészítő adat elérési útja: </w:t>
      </w:r>
      <w:r w:rsidRPr="00123673">
        <w:rPr>
          <w:lang w:val="hu-HU"/>
        </w:rPr>
        <w:t xml:space="preserve">receiptAdditional </w:t>
      </w:r>
      <w:r w:rsidRPr="00123673">
        <w:rPr>
          <w:rFonts w:ascii="Wingdings" w:eastAsia="Wingdings" w:hAnsi="Wingdings" w:cs="Wingdings"/>
          <w:lang w:val="hu-HU"/>
        </w:rPr>
        <w:t></w:t>
      </w:r>
      <w:r>
        <w:rPr>
          <w:lang w:val="hu-HU"/>
        </w:rPr>
        <w:t xml:space="preserve"> </w:t>
      </w:r>
      <w:r w:rsidRPr="00123673">
        <w:rPr>
          <w:lang w:val="hu-HU"/>
        </w:rPr>
        <w:t xml:space="preserve">additionalHead </w:t>
      </w:r>
      <w:r w:rsidRPr="00123673">
        <w:rPr>
          <w:rFonts w:ascii="Wingdings" w:eastAsia="Wingdings" w:hAnsi="Wingdings" w:cs="Wingdings"/>
          <w:lang w:val="hu-HU"/>
        </w:rPr>
        <w:t></w:t>
      </w:r>
      <w:r w:rsidRPr="00123673">
        <w:rPr>
          <w:lang w:val="hu-HU"/>
        </w:rPr>
        <w:t>AdditionalData</w:t>
      </w:r>
      <w:r>
        <w:rPr>
          <w:lang w:val="hu-HU"/>
        </w:rPr>
        <w:t>:</w:t>
      </w:r>
    </w:p>
    <w:p w14:paraId="5D413607"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AB001D" w:rsidRPr="00010356" w14:paraId="665CD57A" w14:textId="77777777">
        <w:tc>
          <w:tcPr>
            <w:tcW w:w="2552" w:type="dxa"/>
          </w:tcPr>
          <w:p w14:paraId="29C288BB" w14:textId="77777777" w:rsidR="007E3CD6" w:rsidRPr="00010356" w:rsidRDefault="007E3CD6" w:rsidP="007E41D0">
            <w:pPr>
              <w:rPr>
                <w:lang w:val="hu-HU"/>
              </w:rPr>
            </w:pPr>
            <w:r w:rsidRPr="00010356">
              <w:rPr>
                <w:lang w:val="hu-HU"/>
              </w:rPr>
              <w:t>Elem neve</w:t>
            </w:r>
          </w:p>
        </w:tc>
        <w:tc>
          <w:tcPr>
            <w:tcW w:w="6237" w:type="dxa"/>
          </w:tcPr>
          <w:p w14:paraId="27042DC6" w14:textId="77777777" w:rsidR="007E3CD6" w:rsidRPr="00010356" w:rsidRDefault="007E3CD6" w:rsidP="007E41D0">
            <w:pPr>
              <w:jc w:val="both"/>
              <w:rPr>
                <w:lang w:val="hu-HU"/>
              </w:rPr>
            </w:pPr>
            <w:r>
              <w:rPr>
                <w:lang w:val="hu-HU"/>
              </w:rPr>
              <w:t>Elem tartalma</w:t>
            </w:r>
          </w:p>
        </w:tc>
      </w:tr>
      <w:tr w:rsidR="00AB001D" w:rsidRPr="00010356" w14:paraId="236FA44F" w14:textId="77777777">
        <w:tc>
          <w:tcPr>
            <w:tcW w:w="2552" w:type="dxa"/>
          </w:tcPr>
          <w:p w14:paraId="12768D47" w14:textId="77777777" w:rsidR="007E3CD6" w:rsidRPr="00010356" w:rsidRDefault="007E3CD6" w:rsidP="007E41D0">
            <w:pPr>
              <w:rPr>
                <w:lang w:val="hu-HU"/>
              </w:rPr>
            </w:pPr>
            <w:r w:rsidRPr="00010356">
              <w:rPr>
                <w:lang w:val="hu-HU"/>
              </w:rPr>
              <w:t>dataName</w:t>
            </w:r>
          </w:p>
        </w:tc>
        <w:tc>
          <w:tcPr>
            <w:tcW w:w="6237" w:type="dxa"/>
          </w:tcPr>
          <w:p w14:paraId="69169C1B" w14:textId="77777777" w:rsidR="007E3CD6" w:rsidRPr="00010356" w:rsidRDefault="007E3CD6" w:rsidP="007E41D0">
            <w:pPr>
              <w:jc w:val="both"/>
              <w:rPr>
                <w:lang w:val="hu-HU"/>
              </w:rPr>
            </w:pPr>
            <w:r w:rsidRPr="00010356">
              <w:rPr>
                <w:lang w:val="hu-HU"/>
              </w:rPr>
              <w:t>A90111_AKCIOSNAP</w:t>
            </w:r>
          </w:p>
        </w:tc>
      </w:tr>
      <w:tr w:rsidR="00AB001D" w:rsidRPr="00010356" w14:paraId="3A30C655" w14:textId="77777777">
        <w:tc>
          <w:tcPr>
            <w:tcW w:w="2552" w:type="dxa"/>
          </w:tcPr>
          <w:p w14:paraId="0CFF1EC7" w14:textId="77777777" w:rsidR="007E3CD6" w:rsidRPr="00010356" w:rsidRDefault="007E3CD6" w:rsidP="007E41D0">
            <w:pPr>
              <w:rPr>
                <w:lang w:val="hu-HU"/>
              </w:rPr>
            </w:pPr>
            <w:r w:rsidRPr="00010356">
              <w:rPr>
                <w:lang w:val="hu-HU"/>
              </w:rPr>
              <w:t>dataDescription</w:t>
            </w:r>
          </w:p>
        </w:tc>
        <w:tc>
          <w:tcPr>
            <w:tcW w:w="6237" w:type="dxa"/>
          </w:tcPr>
          <w:p w14:paraId="324C74FC" w14:textId="77777777" w:rsidR="007E3CD6" w:rsidRPr="00010356" w:rsidRDefault="007E3CD6" w:rsidP="007E41D0">
            <w:pPr>
              <w:jc w:val="both"/>
              <w:rPr>
                <w:lang w:val="hu-HU"/>
              </w:rPr>
            </w:pPr>
            <w:r w:rsidRPr="00010356">
              <w:rPr>
                <w:lang w:val="hu-HU"/>
              </w:rPr>
              <w:t>Akciós nap jelölése az e-nyugtán</w:t>
            </w:r>
          </w:p>
        </w:tc>
      </w:tr>
      <w:tr w:rsidR="00AB001D" w:rsidRPr="00010356" w14:paraId="727C07FD" w14:textId="77777777">
        <w:tc>
          <w:tcPr>
            <w:tcW w:w="2552" w:type="dxa"/>
          </w:tcPr>
          <w:p w14:paraId="7C357C19" w14:textId="77777777" w:rsidR="007E3CD6" w:rsidRPr="00010356" w:rsidRDefault="007E3CD6" w:rsidP="007E41D0">
            <w:pPr>
              <w:rPr>
                <w:lang w:val="hu-HU"/>
              </w:rPr>
            </w:pPr>
            <w:r w:rsidRPr="00010356">
              <w:rPr>
                <w:lang w:val="hu-HU"/>
              </w:rPr>
              <w:t>dataValue</w:t>
            </w:r>
          </w:p>
        </w:tc>
        <w:tc>
          <w:tcPr>
            <w:tcW w:w="6237" w:type="dxa"/>
          </w:tcPr>
          <w:p w14:paraId="2AE6C764" w14:textId="77777777" w:rsidR="007E3CD6" w:rsidRPr="00010356" w:rsidRDefault="007E3CD6" w:rsidP="007E41D0">
            <w:pPr>
              <w:jc w:val="both"/>
              <w:rPr>
                <w:lang w:val="hu-HU"/>
              </w:rPr>
            </w:pPr>
            <w:r w:rsidRPr="00010356">
              <w:rPr>
                <w:lang w:val="hu-HU"/>
              </w:rPr>
              <w:t>TRUE</w:t>
            </w:r>
          </w:p>
        </w:tc>
      </w:tr>
    </w:tbl>
    <w:p w14:paraId="1B4B6BC0" w14:textId="77777777" w:rsidR="007E3CD6" w:rsidRPr="00010356" w:rsidRDefault="007E3CD6" w:rsidP="007E3CD6">
      <w:pPr>
        <w:jc w:val="both"/>
        <w:rPr>
          <w:lang w:val="hu-HU"/>
        </w:rPr>
      </w:pPr>
    </w:p>
    <w:p w14:paraId="37715B60" w14:textId="77777777" w:rsidR="007E3CD6" w:rsidRPr="00010356" w:rsidRDefault="007E3CD6" w:rsidP="007E3CD6">
      <w:pPr>
        <w:jc w:val="both"/>
        <w:rPr>
          <w:lang w:val="hu-HU"/>
        </w:rPr>
      </w:pPr>
      <w:r w:rsidRPr="00010356">
        <w:rPr>
          <w:lang w:val="hu-HU"/>
        </w:rPr>
        <w:t xml:space="preserve">Ezzel párhuzamosan megkeresi az ismert vevői alkalmazás gyártókat, hogy az ezen jelölést tartalmazó e-nyugták megjelenítésekor alkalmazzák a lánc által meghatározott grafikai elemeket. </w:t>
      </w:r>
    </w:p>
    <w:p w14:paraId="12CB3550" w14:textId="77777777" w:rsidR="007E3CD6" w:rsidRPr="00010356" w:rsidRDefault="007E3CD6" w:rsidP="007E3CD6">
      <w:pPr>
        <w:jc w:val="both"/>
        <w:rPr>
          <w:lang w:val="hu-HU"/>
        </w:rPr>
      </w:pPr>
    </w:p>
    <w:p w14:paraId="18C903D3" w14:textId="77777777" w:rsidR="007E3CD6" w:rsidRDefault="007E3CD6" w:rsidP="007E3CD6">
      <w:pPr>
        <w:pStyle w:val="Cmsor3"/>
      </w:pPr>
      <w:bookmarkStart w:id="1531" w:name="_Toc195567225"/>
      <w:r w:rsidRPr="33F8DCAA">
        <w:rPr>
          <w:lang w:val="en-US"/>
        </w:rPr>
        <w:t>"</w:t>
      </w:r>
      <w:r>
        <w:rPr>
          <w:lang w:val="en-US"/>
        </w:rPr>
        <w:t>C</w:t>
      </w:r>
      <w:r w:rsidRPr="33F8DCAA">
        <w:rPr>
          <w:lang w:val="en-US"/>
        </w:rPr>
        <w:t>" eset</w:t>
      </w:r>
      <w:bookmarkEnd w:id="1531"/>
    </w:p>
    <w:p w14:paraId="72A46D3F" w14:textId="77777777" w:rsidR="007E3CD6" w:rsidRPr="00010356" w:rsidRDefault="007E3CD6" w:rsidP="007E3CD6">
      <w:pPr>
        <w:jc w:val="both"/>
        <w:rPr>
          <w:lang w:val="hu-HU"/>
        </w:rPr>
      </w:pPr>
      <w:r w:rsidRPr="00010356">
        <w:rPr>
          <w:lang w:val="hu-HU"/>
        </w:rPr>
        <w:t>Az e-pénztárgéprendszer indulását követően egy új jogszabály adatszolgáltatási kötelezettséget határoz meg a kereskedelmi forgalomban kapható dobókockák pontátmérőjéről, milliméterben kifejezve. Az adatszolgáltatást lehetőség van az értékesítésükről kiállított bizonylaton is teljesíteni.</w:t>
      </w:r>
    </w:p>
    <w:p w14:paraId="2900018D" w14:textId="77777777" w:rsidR="007E3CD6" w:rsidRPr="00010356" w:rsidRDefault="007E3CD6" w:rsidP="007E3CD6">
      <w:pPr>
        <w:jc w:val="both"/>
        <w:rPr>
          <w:lang w:val="hu-HU"/>
        </w:rPr>
      </w:pPr>
    </w:p>
    <w:p w14:paraId="004834D9" w14:textId="77777777" w:rsidR="007E3CD6" w:rsidRDefault="007E3CD6" w:rsidP="007E3CD6">
      <w:pPr>
        <w:jc w:val="both"/>
        <w:rPr>
          <w:lang w:val="hu-HU"/>
        </w:rPr>
      </w:pPr>
      <w:r w:rsidRPr="00010356">
        <w:rPr>
          <w:lang w:val="hu-HU"/>
        </w:rPr>
        <w:t>A fenti kötelezettség gyors és hatékony teljesítése érdekében az illetékes hatóság meghirdeti, hogy ezen adat az e-pénztárgépeken a bizonylatadatok (CoreReport) között milyen dataName elem szerepeltetésével teljesíthető az új kötelezettség, illetve a dataValue elemben a törtszámokat hogyan kell megjeleníteni. Az érintett dobókocka szaküzletek intézkednek, hogy az érintett e-nyugta tételeknél az alábbi elemek szerepeljenek a hatóság által meghatározott dataName elem tartalommal</w:t>
      </w:r>
      <w:r>
        <w:rPr>
          <w:lang w:val="hu-HU"/>
        </w:rPr>
        <w:t>.</w:t>
      </w:r>
    </w:p>
    <w:p w14:paraId="6D202C44" w14:textId="77777777" w:rsidR="007E3CD6" w:rsidRDefault="007E3CD6" w:rsidP="007E3CD6">
      <w:pPr>
        <w:jc w:val="both"/>
        <w:rPr>
          <w:lang w:val="hu-HU"/>
        </w:rPr>
      </w:pPr>
    </w:p>
    <w:p w14:paraId="064F18D4" w14:textId="77777777" w:rsidR="007E3CD6" w:rsidRDefault="007E3CD6" w:rsidP="007E3CD6">
      <w:pPr>
        <w:jc w:val="both"/>
        <w:rPr>
          <w:lang w:val="hu-HU"/>
        </w:rPr>
      </w:pPr>
      <w:r>
        <w:rPr>
          <w:lang w:val="hu-HU"/>
        </w:rPr>
        <w:t xml:space="preserve">A kiegészítő adat elérési útja: </w:t>
      </w:r>
      <w:r w:rsidRPr="00A620C0">
        <w:rPr>
          <w:lang w:val="hu-HU"/>
        </w:rPr>
        <w:t xml:space="preserve">receiptAdditional </w:t>
      </w:r>
      <w:r w:rsidRPr="00A620C0">
        <w:rPr>
          <w:rFonts w:ascii="Wingdings" w:eastAsia="Wingdings" w:hAnsi="Wingdings" w:cs="Wingdings"/>
          <w:lang w:val="hu-HU"/>
        </w:rPr>
        <w:t></w:t>
      </w:r>
      <w:r w:rsidRPr="00A620C0">
        <w:rPr>
          <w:lang w:val="hu-HU"/>
        </w:rPr>
        <w:t xml:space="preserve"> additionalLines </w:t>
      </w:r>
      <w:r w:rsidRPr="00A620C0">
        <w:rPr>
          <w:rFonts w:ascii="Wingdings" w:eastAsia="Wingdings" w:hAnsi="Wingdings" w:cs="Wingdings"/>
          <w:lang w:val="hu-HU"/>
        </w:rPr>
        <w:t></w:t>
      </w:r>
      <w:r w:rsidRPr="00A620C0">
        <w:rPr>
          <w:lang w:val="hu-HU"/>
        </w:rPr>
        <w:t xml:space="preserve"> additionalLine </w:t>
      </w:r>
      <w:r w:rsidRPr="00A620C0">
        <w:rPr>
          <w:rFonts w:ascii="Wingdings" w:eastAsia="Wingdings" w:hAnsi="Wingdings" w:cs="Wingdings"/>
          <w:lang w:val="hu-HU"/>
        </w:rPr>
        <w:t></w:t>
      </w:r>
      <w:r w:rsidRPr="00A620C0">
        <w:rPr>
          <w:lang w:val="hu-HU"/>
        </w:rPr>
        <w:t xml:space="preserve"> lineAdditionalData</w:t>
      </w:r>
      <w:r>
        <w:rPr>
          <w:lang w:val="hu-HU"/>
        </w:rPr>
        <w:t>:</w:t>
      </w:r>
    </w:p>
    <w:p w14:paraId="237842ED"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AB001D" w:rsidRPr="00010356" w14:paraId="7897AFF0" w14:textId="77777777">
        <w:tc>
          <w:tcPr>
            <w:tcW w:w="2552" w:type="dxa"/>
          </w:tcPr>
          <w:p w14:paraId="57AC43A1" w14:textId="77777777" w:rsidR="007E3CD6" w:rsidRPr="00010356" w:rsidRDefault="007E3CD6" w:rsidP="007E41D0">
            <w:pPr>
              <w:jc w:val="both"/>
              <w:rPr>
                <w:lang w:val="hu-HU"/>
              </w:rPr>
            </w:pPr>
            <w:r w:rsidRPr="00010356">
              <w:rPr>
                <w:lang w:val="hu-HU"/>
              </w:rPr>
              <w:t>Elem neve</w:t>
            </w:r>
          </w:p>
        </w:tc>
        <w:tc>
          <w:tcPr>
            <w:tcW w:w="6237" w:type="dxa"/>
          </w:tcPr>
          <w:p w14:paraId="06AB66E9" w14:textId="77777777" w:rsidR="007E3CD6" w:rsidRPr="00010356" w:rsidRDefault="007E3CD6" w:rsidP="007E41D0">
            <w:pPr>
              <w:jc w:val="both"/>
              <w:rPr>
                <w:lang w:val="hu-HU"/>
              </w:rPr>
            </w:pPr>
            <w:r>
              <w:rPr>
                <w:lang w:val="hu-HU"/>
              </w:rPr>
              <w:t>Elem tartalma</w:t>
            </w:r>
          </w:p>
        </w:tc>
      </w:tr>
      <w:tr w:rsidR="00AB001D" w:rsidRPr="00010356" w14:paraId="295FAA7E" w14:textId="77777777">
        <w:tc>
          <w:tcPr>
            <w:tcW w:w="2552" w:type="dxa"/>
          </w:tcPr>
          <w:p w14:paraId="6E458C56" w14:textId="77777777" w:rsidR="007E3CD6" w:rsidRPr="00010356" w:rsidRDefault="007E3CD6" w:rsidP="007E41D0">
            <w:pPr>
              <w:jc w:val="both"/>
              <w:rPr>
                <w:lang w:val="hu-HU"/>
              </w:rPr>
            </w:pPr>
            <w:r w:rsidRPr="00010356">
              <w:rPr>
                <w:lang w:val="hu-HU"/>
              </w:rPr>
              <w:t>dataName</w:t>
            </w:r>
          </w:p>
        </w:tc>
        <w:tc>
          <w:tcPr>
            <w:tcW w:w="6237" w:type="dxa"/>
          </w:tcPr>
          <w:p w14:paraId="7D25ACB6" w14:textId="77777777" w:rsidR="007E3CD6" w:rsidRPr="00010356" w:rsidRDefault="007E3CD6" w:rsidP="007E41D0">
            <w:pPr>
              <w:jc w:val="both"/>
              <w:rPr>
                <w:lang w:val="hu-HU"/>
              </w:rPr>
            </w:pPr>
            <w:r w:rsidRPr="00010356">
              <w:rPr>
                <w:lang w:val="hu-HU"/>
              </w:rPr>
              <w:t>A00111_DOBOKOCKA_PATM</w:t>
            </w:r>
          </w:p>
        </w:tc>
      </w:tr>
      <w:tr w:rsidR="00AB001D" w:rsidRPr="00010356" w14:paraId="4BECE09D" w14:textId="77777777">
        <w:tc>
          <w:tcPr>
            <w:tcW w:w="2552" w:type="dxa"/>
          </w:tcPr>
          <w:p w14:paraId="561C7EA9" w14:textId="77777777" w:rsidR="007E3CD6" w:rsidRPr="00010356" w:rsidRDefault="007E3CD6" w:rsidP="007E41D0">
            <w:pPr>
              <w:jc w:val="both"/>
              <w:rPr>
                <w:lang w:val="hu-HU"/>
              </w:rPr>
            </w:pPr>
            <w:r w:rsidRPr="00010356">
              <w:rPr>
                <w:lang w:val="hu-HU"/>
              </w:rPr>
              <w:t>dataDescription</w:t>
            </w:r>
          </w:p>
        </w:tc>
        <w:tc>
          <w:tcPr>
            <w:tcW w:w="6237" w:type="dxa"/>
          </w:tcPr>
          <w:p w14:paraId="1E33FFE6" w14:textId="77777777" w:rsidR="007E3CD6" w:rsidRPr="00010356" w:rsidRDefault="007E3CD6" w:rsidP="007E41D0">
            <w:pPr>
              <w:jc w:val="both"/>
              <w:rPr>
                <w:lang w:val="hu-HU"/>
              </w:rPr>
            </w:pPr>
            <w:r w:rsidRPr="00010356">
              <w:rPr>
                <w:lang w:val="hu-HU"/>
              </w:rPr>
              <w:t>Dobókocka pontátmérő milliméterben</w:t>
            </w:r>
          </w:p>
        </w:tc>
      </w:tr>
      <w:tr w:rsidR="00AB001D" w:rsidRPr="00010356" w14:paraId="3549340B" w14:textId="77777777">
        <w:tc>
          <w:tcPr>
            <w:tcW w:w="2552" w:type="dxa"/>
          </w:tcPr>
          <w:p w14:paraId="5971BA81" w14:textId="77777777" w:rsidR="007E3CD6" w:rsidRPr="00010356" w:rsidRDefault="007E3CD6" w:rsidP="007E41D0">
            <w:pPr>
              <w:jc w:val="both"/>
              <w:rPr>
                <w:lang w:val="hu-HU"/>
              </w:rPr>
            </w:pPr>
            <w:r w:rsidRPr="00010356">
              <w:rPr>
                <w:lang w:val="hu-HU"/>
              </w:rPr>
              <w:t>dataValue</w:t>
            </w:r>
          </w:p>
        </w:tc>
        <w:tc>
          <w:tcPr>
            <w:tcW w:w="6237" w:type="dxa"/>
          </w:tcPr>
          <w:p w14:paraId="7B0CCE09" w14:textId="77777777" w:rsidR="007E3CD6" w:rsidRPr="00010356" w:rsidRDefault="007E3CD6" w:rsidP="007E41D0">
            <w:pPr>
              <w:jc w:val="both"/>
              <w:rPr>
                <w:lang w:val="hu-HU"/>
              </w:rPr>
            </w:pPr>
            <w:r w:rsidRPr="00010356">
              <w:rPr>
                <w:lang w:val="hu-HU"/>
              </w:rPr>
              <w:t>Az adott érték, például "1,2"</w:t>
            </w:r>
          </w:p>
        </w:tc>
      </w:tr>
    </w:tbl>
    <w:p w14:paraId="545E5EBD" w14:textId="77777777" w:rsidR="007E3CD6" w:rsidRPr="00010356" w:rsidRDefault="007E3CD6" w:rsidP="007E3CD6">
      <w:pPr>
        <w:jc w:val="both"/>
        <w:rPr>
          <w:lang w:val="hu-HU"/>
        </w:rPr>
      </w:pPr>
    </w:p>
    <w:p w14:paraId="43656335" w14:textId="77777777" w:rsidR="007E3CD6" w:rsidRPr="00010356" w:rsidRDefault="007E3CD6" w:rsidP="007E3CD6">
      <w:pPr>
        <w:jc w:val="both"/>
        <w:rPr>
          <w:lang w:val="hu-HU"/>
        </w:rPr>
      </w:pPr>
      <w:r w:rsidRPr="00010356">
        <w:rPr>
          <w:lang w:val="hu-HU"/>
        </w:rPr>
        <w:t xml:space="preserve">Ezzel párhuzamosan megkeresi az ismert vevői alkalmazás gyártókat, hogy az ezen jelölést tartalmazó e-nyugták megjelenítésekor alkalmazzák a lánc által meghatározott grafikai elemeket. </w:t>
      </w:r>
    </w:p>
    <w:p w14:paraId="239BCD56" w14:textId="77777777" w:rsidR="007E3CD6" w:rsidRDefault="007E3CD6" w:rsidP="007E3CD6"/>
    <w:p w14:paraId="2B2110FE" w14:textId="77777777" w:rsidR="007E3CD6" w:rsidRDefault="007E3CD6" w:rsidP="007E3CD6">
      <w:pPr>
        <w:pStyle w:val="Cmsor3"/>
      </w:pPr>
      <w:bookmarkStart w:id="1532" w:name="_Toc195567226"/>
      <w:r w:rsidRPr="33F8DCAA">
        <w:rPr>
          <w:lang w:val="en-US"/>
        </w:rPr>
        <w:t>"</w:t>
      </w:r>
      <w:r>
        <w:rPr>
          <w:lang w:val="en-US"/>
        </w:rPr>
        <w:t>D</w:t>
      </w:r>
      <w:r w:rsidRPr="33F8DCAA">
        <w:rPr>
          <w:lang w:val="en-US"/>
        </w:rPr>
        <w:t>" eset</w:t>
      </w:r>
      <w:bookmarkEnd w:id="1532"/>
    </w:p>
    <w:p w14:paraId="2E95B552" w14:textId="77777777" w:rsidR="007E3CD6" w:rsidRPr="00010356" w:rsidRDefault="007E3CD6" w:rsidP="007E3CD6">
      <w:pPr>
        <w:jc w:val="both"/>
        <w:rPr>
          <w:lang w:val="hu-HU"/>
        </w:rPr>
      </w:pPr>
      <w:r w:rsidRPr="00010356">
        <w:rPr>
          <w:lang w:val="hu-HU"/>
        </w:rPr>
        <w:t xml:space="preserve">Engedve a vevői nyomásnak, az egyik kiskereskedelmi szövetségbe tömörült üzletek elhatározzák, hogy bizonyos összegű vásárlások esetén kuponokat adnak át a vevőnek. Ennek forintban kifejezett értékét egységesen kívánják jelölni az e-nyugtának a vevő részére szóló adatai között. Bíznak benne, hogy a vevői alkalmazásokat azok forgalmazói fel fogják készíteni ezen kuponok megfelelő kezelésére. </w:t>
      </w:r>
    </w:p>
    <w:p w14:paraId="4059C47C" w14:textId="77777777" w:rsidR="007E3CD6" w:rsidRPr="00010356" w:rsidRDefault="007E3CD6" w:rsidP="007E3CD6">
      <w:pPr>
        <w:jc w:val="both"/>
        <w:rPr>
          <w:lang w:val="hu-HU"/>
        </w:rPr>
      </w:pPr>
    </w:p>
    <w:p w14:paraId="4ED39DA4" w14:textId="77777777" w:rsidR="007E3CD6" w:rsidRDefault="007E3CD6" w:rsidP="007E3CD6">
      <w:pPr>
        <w:jc w:val="both"/>
        <w:rPr>
          <w:lang w:val="hu-HU"/>
        </w:rPr>
      </w:pPr>
      <w:r w:rsidRPr="00010356">
        <w:rPr>
          <w:lang w:val="hu-HU"/>
        </w:rPr>
        <w:t>A fenti üzleti igény gyors és hatékony megvalósítása érdekében az érintett üzletek intézkednek róla, hogy az adatbeviteli eszközük az érintett bizonylatok esetén az alábbi elemeket szerepeltesse nyugtán a vevői kiegészítő adatok (CustomerReport) között</w:t>
      </w:r>
      <w:r>
        <w:rPr>
          <w:lang w:val="hu-HU"/>
        </w:rPr>
        <w:t>.</w:t>
      </w:r>
    </w:p>
    <w:p w14:paraId="27537931" w14:textId="77777777" w:rsidR="007E3CD6" w:rsidRDefault="007E3CD6" w:rsidP="007E3CD6">
      <w:pPr>
        <w:jc w:val="both"/>
        <w:rPr>
          <w:lang w:val="hu-HU"/>
        </w:rPr>
      </w:pPr>
    </w:p>
    <w:p w14:paraId="485D13C2" w14:textId="77777777" w:rsidR="007E3CD6" w:rsidRDefault="007E3CD6" w:rsidP="007E3CD6">
      <w:pPr>
        <w:jc w:val="both"/>
        <w:rPr>
          <w:lang w:val="hu-HU"/>
        </w:rPr>
      </w:pPr>
      <w:r>
        <w:rPr>
          <w:lang w:val="hu-HU"/>
        </w:rPr>
        <w:t xml:space="preserve">A kiegészítő adat elérési útja: </w:t>
      </w:r>
      <w:r w:rsidRPr="00123673">
        <w:rPr>
          <w:lang w:val="hu-HU"/>
        </w:rPr>
        <w:t xml:space="preserve">receiptAdditional </w:t>
      </w:r>
      <w:r w:rsidRPr="00123673">
        <w:rPr>
          <w:rFonts w:ascii="Wingdings" w:eastAsia="Wingdings" w:hAnsi="Wingdings" w:cs="Wingdings"/>
          <w:lang w:val="hu-HU"/>
        </w:rPr>
        <w:t></w:t>
      </w:r>
      <w:r>
        <w:rPr>
          <w:lang w:val="hu-HU"/>
        </w:rPr>
        <w:t xml:space="preserve"> </w:t>
      </w:r>
      <w:r w:rsidRPr="00123673">
        <w:rPr>
          <w:lang w:val="hu-HU"/>
        </w:rPr>
        <w:t xml:space="preserve">additionalHead </w:t>
      </w:r>
      <w:r w:rsidRPr="00123673">
        <w:rPr>
          <w:rFonts w:ascii="Wingdings" w:eastAsia="Wingdings" w:hAnsi="Wingdings" w:cs="Wingdings"/>
          <w:lang w:val="hu-HU"/>
        </w:rPr>
        <w:t></w:t>
      </w:r>
      <w:r w:rsidRPr="00123673">
        <w:rPr>
          <w:lang w:val="hu-HU"/>
        </w:rPr>
        <w:t>AdditionalData</w:t>
      </w:r>
      <w:r>
        <w:rPr>
          <w:lang w:val="hu-HU"/>
        </w:rPr>
        <w:t>:</w:t>
      </w:r>
    </w:p>
    <w:p w14:paraId="35CBD3D7"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AB001D" w:rsidRPr="00A620C0" w14:paraId="2F18D59A" w14:textId="77777777">
        <w:tc>
          <w:tcPr>
            <w:tcW w:w="2552" w:type="dxa"/>
          </w:tcPr>
          <w:p w14:paraId="678ABB31" w14:textId="77777777" w:rsidR="007E3CD6" w:rsidRPr="00010356" w:rsidRDefault="007E3CD6" w:rsidP="007E41D0">
            <w:pPr>
              <w:jc w:val="both"/>
              <w:rPr>
                <w:lang w:val="hu-HU"/>
              </w:rPr>
            </w:pPr>
            <w:r w:rsidRPr="00010356">
              <w:rPr>
                <w:lang w:val="hu-HU"/>
              </w:rPr>
              <w:t>Elem neve</w:t>
            </w:r>
          </w:p>
        </w:tc>
        <w:tc>
          <w:tcPr>
            <w:tcW w:w="6237" w:type="dxa"/>
          </w:tcPr>
          <w:p w14:paraId="503C29B5" w14:textId="77777777" w:rsidR="007E3CD6" w:rsidRPr="00010356" w:rsidRDefault="007E3CD6" w:rsidP="007E41D0">
            <w:pPr>
              <w:jc w:val="both"/>
              <w:rPr>
                <w:lang w:val="hu-HU"/>
              </w:rPr>
            </w:pPr>
            <w:r>
              <w:rPr>
                <w:lang w:val="hu-HU"/>
              </w:rPr>
              <w:t>Elem tartalma</w:t>
            </w:r>
          </w:p>
        </w:tc>
      </w:tr>
      <w:tr w:rsidR="00AB001D" w:rsidRPr="00A620C0" w14:paraId="3B12BC3D" w14:textId="77777777">
        <w:tc>
          <w:tcPr>
            <w:tcW w:w="2552" w:type="dxa"/>
          </w:tcPr>
          <w:p w14:paraId="66C74E68" w14:textId="77777777" w:rsidR="007E3CD6" w:rsidRPr="00010356" w:rsidRDefault="007E3CD6" w:rsidP="007E41D0">
            <w:pPr>
              <w:jc w:val="both"/>
              <w:rPr>
                <w:lang w:val="hu-HU"/>
              </w:rPr>
            </w:pPr>
            <w:r w:rsidRPr="00010356">
              <w:rPr>
                <w:lang w:val="hu-HU"/>
              </w:rPr>
              <w:t>dataName</w:t>
            </w:r>
          </w:p>
        </w:tc>
        <w:tc>
          <w:tcPr>
            <w:tcW w:w="6237" w:type="dxa"/>
          </w:tcPr>
          <w:p w14:paraId="0717E758" w14:textId="77777777" w:rsidR="007E3CD6" w:rsidRPr="00010356" w:rsidRDefault="007E3CD6" w:rsidP="007E41D0">
            <w:pPr>
              <w:jc w:val="both"/>
              <w:rPr>
                <w:lang w:val="hu-HU"/>
              </w:rPr>
            </w:pPr>
            <w:r w:rsidRPr="00010356">
              <w:rPr>
                <w:lang w:val="hu-HU"/>
              </w:rPr>
              <w:t>C00011_NETWORKNAMECOUPON</w:t>
            </w:r>
          </w:p>
        </w:tc>
      </w:tr>
      <w:tr w:rsidR="00AB001D" w:rsidRPr="00A620C0" w14:paraId="0D5A328F" w14:textId="77777777">
        <w:tc>
          <w:tcPr>
            <w:tcW w:w="2552" w:type="dxa"/>
          </w:tcPr>
          <w:p w14:paraId="58CC3C83" w14:textId="77777777" w:rsidR="007E3CD6" w:rsidRPr="00010356" w:rsidRDefault="007E3CD6" w:rsidP="007E41D0">
            <w:pPr>
              <w:jc w:val="both"/>
              <w:rPr>
                <w:lang w:val="hu-HU"/>
              </w:rPr>
            </w:pPr>
            <w:r w:rsidRPr="00010356">
              <w:rPr>
                <w:lang w:val="hu-HU"/>
              </w:rPr>
              <w:t>dataDescription</w:t>
            </w:r>
          </w:p>
        </w:tc>
        <w:tc>
          <w:tcPr>
            <w:tcW w:w="6237" w:type="dxa"/>
          </w:tcPr>
          <w:p w14:paraId="2E3A4AF4" w14:textId="77777777" w:rsidR="007E3CD6" w:rsidRPr="00010356" w:rsidRDefault="007E3CD6" w:rsidP="007E41D0">
            <w:pPr>
              <w:jc w:val="both"/>
              <w:rPr>
                <w:lang w:val="hu-HU"/>
              </w:rPr>
            </w:pPr>
            <w:r w:rsidRPr="00010356">
              <w:rPr>
                <w:lang w:val="hu-HU"/>
              </w:rPr>
              <w:t>Az X szövetség kuponjának értéke forintban</w:t>
            </w:r>
          </w:p>
        </w:tc>
      </w:tr>
      <w:tr w:rsidR="00AB001D" w:rsidRPr="00A620C0" w14:paraId="7CED6BD8" w14:textId="77777777">
        <w:tc>
          <w:tcPr>
            <w:tcW w:w="2552" w:type="dxa"/>
          </w:tcPr>
          <w:p w14:paraId="5852491A" w14:textId="77777777" w:rsidR="007E3CD6" w:rsidRPr="00010356" w:rsidRDefault="007E3CD6" w:rsidP="007E41D0">
            <w:pPr>
              <w:jc w:val="both"/>
              <w:rPr>
                <w:lang w:val="hu-HU"/>
              </w:rPr>
            </w:pPr>
            <w:r w:rsidRPr="00010356">
              <w:rPr>
                <w:lang w:val="hu-HU"/>
              </w:rPr>
              <w:t>dataValue</w:t>
            </w:r>
          </w:p>
        </w:tc>
        <w:tc>
          <w:tcPr>
            <w:tcW w:w="6237" w:type="dxa"/>
          </w:tcPr>
          <w:p w14:paraId="67CB4A47" w14:textId="77777777" w:rsidR="007E3CD6" w:rsidRPr="00010356" w:rsidRDefault="007E3CD6" w:rsidP="007E41D0">
            <w:pPr>
              <w:jc w:val="both"/>
              <w:rPr>
                <w:lang w:val="hu-HU"/>
              </w:rPr>
            </w:pPr>
            <w:r w:rsidRPr="00010356">
              <w:rPr>
                <w:lang w:val="hu-HU"/>
              </w:rPr>
              <w:t>Az adott összeg, például "1234"</w:t>
            </w:r>
          </w:p>
        </w:tc>
      </w:tr>
    </w:tbl>
    <w:p w14:paraId="3B4F2672" w14:textId="77777777" w:rsidR="007E3CD6" w:rsidRPr="00010356" w:rsidRDefault="007E3CD6" w:rsidP="007E3CD6">
      <w:pPr>
        <w:jc w:val="both"/>
        <w:rPr>
          <w:lang w:val="hu-HU"/>
        </w:rPr>
      </w:pPr>
    </w:p>
    <w:p w14:paraId="6682A952" w14:textId="69DBD840" w:rsidR="007E3CD6" w:rsidRDefault="007E3CD6" w:rsidP="007E3CD6">
      <w:pPr>
        <w:jc w:val="both"/>
        <w:rPr>
          <w:lang w:val="hu-HU"/>
        </w:rPr>
      </w:pPr>
      <w:r w:rsidRPr="00010356">
        <w:rPr>
          <w:lang w:val="hu-HU"/>
        </w:rPr>
        <w:t>Ezzel párhuzamosan megkeresi az ismert vevői alkalmazás gyártókat, hogy az ezen jelölést tartalmazó e-nyugták megjelenítésekor a szövetség által meghatározott grafikai elemek használatával jelezzék a vevőnek a kapott kuponok tényét és értékét.</w:t>
      </w:r>
    </w:p>
    <w:p w14:paraId="29D021DF" w14:textId="77777777" w:rsidR="007E3CD6" w:rsidRPr="00010356" w:rsidRDefault="007E3CD6" w:rsidP="007E3CD6">
      <w:pPr>
        <w:jc w:val="both"/>
        <w:rPr>
          <w:lang w:val="hu-HU"/>
        </w:rPr>
      </w:pPr>
    </w:p>
    <w:p w14:paraId="64B10CA3" w14:textId="77777777" w:rsidR="00941FE2" w:rsidRDefault="00941FE2" w:rsidP="00941FE2">
      <w:pPr>
        <w:jc w:val="both"/>
        <w:rPr>
          <w:rFonts w:ascii="Calibri" w:hAnsi="Calibri" w:cs="Calibri"/>
          <w:b/>
          <w:color w:val="000000"/>
          <w:sz w:val="26"/>
          <w:szCs w:val="22"/>
          <w:lang w:eastAsia="hu-HU"/>
        </w:rPr>
      </w:pPr>
    </w:p>
    <w:p w14:paraId="773EB329" w14:textId="0CF35BAC" w:rsidR="00941FE2" w:rsidRDefault="00941FE2" w:rsidP="00941FE2">
      <w:pPr>
        <w:pStyle w:val="Cmsor2"/>
      </w:pPr>
      <w:bookmarkStart w:id="1533" w:name="_Toc194497473"/>
      <w:bookmarkStart w:id="1534" w:name="_Toc195567227"/>
      <w:r w:rsidRPr="3214BDE5">
        <w:rPr>
          <w:lang w:val="en-US"/>
        </w:rPr>
        <w:t>Standard kiegészítő elemek listája</w:t>
      </w:r>
      <w:bookmarkEnd w:id="1533"/>
      <w:bookmarkEnd w:id="1534"/>
    </w:p>
    <w:p w14:paraId="3B6C25F4" w14:textId="77777777" w:rsidR="00941FE2" w:rsidRDefault="00941FE2" w:rsidP="00941FE2">
      <w:pPr>
        <w:jc w:val="both"/>
        <w:rPr>
          <w:rFonts w:eastAsia="Calibri"/>
          <w:lang w:val="pt-BR"/>
        </w:rPr>
      </w:pPr>
      <w:r>
        <w:rPr>
          <w:rFonts w:eastAsia="Calibri"/>
          <w:lang w:val="pt-BR"/>
        </w:rPr>
        <w:t xml:space="preserve">Annak érdekében, hogy az azonos tárgyú kiegészítő elemek használata egységes legyen, a NAV vezeti és ezen Fejlesztői Dokumentáció részeként folyamatosan közzéteszi a standard kiegészítő elemek listáját. A lista jelenlegi állapota az alábbi: </w:t>
      </w:r>
    </w:p>
    <w:p w14:paraId="3EF8D76F" w14:textId="77777777" w:rsidR="00941FE2" w:rsidRDefault="00941FE2" w:rsidP="00941FE2">
      <w:pPr>
        <w:jc w:val="both"/>
        <w:rPr>
          <w:rFonts w:eastAsia="Calibri"/>
          <w:lang w:val="pt-BR"/>
        </w:rPr>
      </w:pPr>
    </w:p>
    <w:tbl>
      <w:tblPr>
        <w:tblStyle w:val="Rcsostblzat"/>
        <w:tblW w:w="0" w:type="auto"/>
        <w:tblInd w:w="-5" w:type="dxa"/>
        <w:tblLook w:val="04A0" w:firstRow="1" w:lastRow="0" w:firstColumn="1" w:lastColumn="0" w:noHBand="0" w:noVBand="1"/>
      </w:tblPr>
      <w:tblGrid>
        <w:gridCol w:w="2552"/>
        <w:gridCol w:w="6237"/>
      </w:tblGrid>
      <w:tr w:rsidR="00235DB7" w:rsidRPr="00010356" w14:paraId="74C9B220" w14:textId="77777777">
        <w:tc>
          <w:tcPr>
            <w:tcW w:w="2552" w:type="dxa"/>
          </w:tcPr>
          <w:p w14:paraId="6B6D9656" w14:textId="77777777" w:rsidR="00941FE2" w:rsidRPr="00010356" w:rsidRDefault="00941FE2" w:rsidP="007E41D0">
            <w:pPr>
              <w:jc w:val="both"/>
              <w:rPr>
                <w:lang w:val="hu-HU"/>
              </w:rPr>
            </w:pPr>
            <w:r>
              <w:rPr>
                <w:lang w:val="hu-HU"/>
              </w:rPr>
              <w:t xml:space="preserve">Sorszám: </w:t>
            </w:r>
          </w:p>
        </w:tc>
        <w:tc>
          <w:tcPr>
            <w:tcW w:w="6237" w:type="dxa"/>
          </w:tcPr>
          <w:p w14:paraId="662D595A" w14:textId="77777777" w:rsidR="00941FE2" w:rsidRPr="00010356" w:rsidRDefault="00941FE2" w:rsidP="007E41D0">
            <w:pPr>
              <w:jc w:val="both"/>
              <w:rPr>
                <w:lang w:val="hu-HU"/>
              </w:rPr>
            </w:pPr>
            <w:r>
              <w:rPr>
                <w:lang w:val="hu-HU"/>
              </w:rPr>
              <w:t>1</w:t>
            </w:r>
          </w:p>
        </w:tc>
      </w:tr>
      <w:tr w:rsidR="00235DB7" w:rsidRPr="00010356" w14:paraId="1C472F32" w14:textId="77777777">
        <w:tc>
          <w:tcPr>
            <w:tcW w:w="2552" w:type="dxa"/>
          </w:tcPr>
          <w:p w14:paraId="78C36D0F" w14:textId="77777777" w:rsidR="00941FE2" w:rsidRPr="00010356" w:rsidRDefault="00941FE2" w:rsidP="007E41D0">
            <w:pPr>
              <w:jc w:val="both"/>
              <w:rPr>
                <w:lang w:val="hu-HU"/>
              </w:rPr>
            </w:pPr>
            <w:r>
              <w:rPr>
                <w:lang w:val="hu-HU"/>
              </w:rPr>
              <w:t>Szint:</w:t>
            </w:r>
          </w:p>
        </w:tc>
        <w:tc>
          <w:tcPr>
            <w:tcW w:w="6237" w:type="dxa"/>
          </w:tcPr>
          <w:p w14:paraId="7C3BC6D1" w14:textId="77777777" w:rsidR="00941FE2" w:rsidRPr="00010356" w:rsidRDefault="00941FE2" w:rsidP="007E41D0">
            <w:pPr>
              <w:jc w:val="both"/>
              <w:rPr>
                <w:lang w:val="hu-HU"/>
              </w:rPr>
            </w:pPr>
            <w:r>
              <w:rPr>
                <w:lang w:val="hu-HU"/>
              </w:rPr>
              <w:t>Tétel</w:t>
            </w:r>
          </w:p>
        </w:tc>
      </w:tr>
      <w:tr w:rsidR="00235DB7" w:rsidRPr="00010356" w14:paraId="79C5E04F" w14:textId="77777777">
        <w:tc>
          <w:tcPr>
            <w:tcW w:w="2552" w:type="dxa"/>
          </w:tcPr>
          <w:p w14:paraId="71EA60F6" w14:textId="77777777" w:rsidR="00941FE2" w:rsidRPr="00010356" w:rsidRDefault="00941FE2" w:rsidP="007E41D0">
            <w:pPr>
              <w:jc w:val="both"/>
              <w:rPr>
                <w:lang w:val="hu-HU"/>
              </w:rPr>
            </w:pPr>
            <w:r w:rsidRPr="00010356">
              <w:rPr>
                <w:lang w:val="hu-HU"/>
              </w:rPr>
              <w:t>dataName</w:t>
            </w:r>
          </w:p>
        </w:tc>
        <w:tc>
          <w:tcPr>
            <w:tcW w:w="6237" w:type="dxa"/>
          </w:tcPr>
          <w:p w14:paraId="4796A85D" w14:textId="77777777" w:rsidR="00941FE2" w:rsidRPr="00010356" w:rsidRDefault="00941FE2" w:rsidP="007E41D0">
            <w:pPr>
              <w:jc w:val="both"/>
              <w:rPr>
                <w:lang w:val="hu-HU"/>
              </w:rPr>
            </w:pPr>
            <w:r w:rsidRPr="009C7F4F">
              <w:rPr>
                <w:lang w:val="hu-HU"/>
              </w:rPr>
              <w:t>A10000_VEGLEGES_ADATTORLO_KOD</w:t>
            </w:r>
          </w:p>
        </w:tc>
      </w:tr>
      <w:tr w:rsidR="00235DB7" w:rsidRPr="00010356" w14:paraId="101CBB78" w14:textId="77777777">
        <w:tc>
          <w:tcPr>
            <w:tcW w:w="2552" w:type="dxa"/>
          </w:tcPr>
          <w:p w14:paraId="373B1F73" w14:textId="77777777" w:rsidR="00941FE2" w:rsidRPr="00010356" w:rsidRDefault="00941FE2" w:rsidP="007E41D0">
            <w:pPr>
              <w:jc w:val="both"/>
              <w:rPr>
                <w:lang w:val="hu-HU"/>
              </w:rPr>
            </w:pPr>
            <w:r w:rsidRPr="00010356">
              <w:rPr>
                <w:lang w:val="hu-HU"/>
              </w:rPr>
              <w:t>dataDescription</w:t>
            </w:r>
          </w:p>
        </w:tc>
        <w:tc>
          <w:tcPr>
            <w:tcW w:w="6237" w:type="dxa"/>
          </w:tcPr>
          <w:p w14:paraId="72325611" w14:textId="77777777" w:rsidR="00941FE2" w:rsidRPr="00010356" w:rsidRDefault="00941FE2" w:rsidP="007E41D0">
            <w:pPr>
              <w:jc w:val="both"/>
              <w:rPr>
                <w:lang w:val="hu-HU"/>
              </w:rPr>
            </w:pPr>
            <w:r>
              <w:rPr>
                <w:lang w:val="hu-HU"/>
              </w:rPr>
              <w:t xml:space="preserve">Végleges adattörlő kód </w:t>
            </w:r>
          </w:p>
        </w:tc>
      </w:tr>
      <w:tr w:rsidR="00235DB7" w:rsidRPr="00010356" w14:paraId="6E799F24" w14:textId="77777777">
        <w:tc>
          <w:tcPr>
            <w:tcW w:w="2552" w:type="dxa"/>
          </w:tcPr>
          <w:p w14:paraId="3950B6A6" w14:textId="77777777" w:rsidR="00941FE2" w:rsidRPr="00010356" w:rsidRDefault="00941FE2" w:rsidP="007E41D0">
            <w:pPr>
              <w:jc w:val="both"/>
              <w:rPr>
                <w:lang w:val="hu-HU"/>
              </w:rPr>
            </w:pPr>
            <w:r w:rsidRPr="00010356">
              <w:rPr>
                <w:lang w:val="hu-HU"/>
              </w:rPr>
              <w:t>dataValue</w:t>
            </w:r>
          </w:p>
        </w:tc>
        <w:tc>
          <w:tcPr>
            <w:tcW w:w="6237" w:type="dxa"/>
          </w:tcPr>
          <w:p w14:paraId="687BBFCA" w14:textId="77777777" w:rsidR="00941FE2" w:rsidRPr="00010356" w:rsidRDefault="00941FE2" w:rsidP="007E41D0">
            <w:pPr>
              <w:jc w:val="both"/>
              <w:rPr>
                <w:lang w:val="hu-HU"/>
              </w:rPr>
            </w:pPr>
            <w:r w:rsidRPr="00010356">
              <w:rPr>
                <w:lang w:val="hu-HU"/>
              </w:rPr>
              <w:t xml:space="preserve">Az adott </w:t>
            </w:r>
            <w:r>
              <w:rPr>
                <w:lang w:val="hu-HU"/>
              </w:rPr>
              <w:t>kód, például „</w:t>
            </w:r>
            <w:r w:rsidRPr="00EA390A">
              <w:rPr>
                <w:lang w:val="hu-HU"/>
              </w:rPr>
              <w:t>12K4-567P-9123-4C67</w:t>
            </w:r>
            <w:r>
              <w:rPr>
                <w:lang w:val="hu-HU"/>
              </w:rPr>
              <w:t>”</w:t>
            </w:r>
          </w:p>
        </w:tc>
      </w:tr>
    </w:tbl>
    <w:p w14:paraId="4ADB2475" w14:textId="77777777" w:rsidR="00941FE2" w:rsidRDefault="00941FE2" w:rsidP="00941FE2">
      <w:pPr>
        <w:jc w:val="both"/>
        <w:rPr>
          <w:rFonts w:eastAsia="Calibri"/>
          <w:lang w:val="pt-BR"/>
        </w:rPr>
      </w:pPr>
    </w:p>
    <w:tbl>
      <w:tblPr>
        <w:tblStyle w:val="Rcsostblzat"/>
        <w:tblW w:w="0" w:type="auto"/>
        <w:tblInd w:w="-5" w:type="dxa"/>
        <w:tblLook w:val="04A0" w:firstRow="1" w:lastRow="0" w:firstColumn="1" w:lastColumn="0" w:noHBand="0" w:noVBand="1"/>
      </w:tblPr>
      <w:tblGrid>
        <w:gridCol w:w="2552"/>
        <w:gridCol w:w="6237"/>
      </w:tblGrid>
      <w:tr w:rsidR="00E9244D" w:rsidRPr="00010356" w14:paraId="7060227F" w14:textId="77777777" w:rsidTr="00CA329D">
        <w:tc>
          <w:tcPr>
            <w:tcW w:w="2552" w:type="dxa"/>
          </w:tcPr>
          <w:p w14:paraId="65B700FA" w14:textId="77777777" w:rsidR="005031D9" w:rsidRPr="00010356" w:rsidRDefault="005031D9" w:rsidP="007E41D0">
            <w:pPr>
              <w:jc w:val="both"/>
              <w:rPr>
                <w:lang w:val="hu-HU"/>
              </w:rPr>
            </w:pPr>
            <w:r>
              <w:rPr>
                <w:lang w:val="hu-HU"/>
              </w:rPr>
              <w:t xml:space="preserve">Sorszám: </w:t>
            </w:r>
          </w:p>
        </w:tc>
        <w:tc>
          <w:tcPr>
            <w:tcW w:w="6237" w:type="dxa"/>
          </w:tcPr>
          <w:p w14:paraId="38AD6DF5" w14:textId="44FBFBFB" w:rsidR="005031D9" w:rsidRPr="00010356" w:rsidRDefault="005031D9" w:rsidP="007E41D0">
            <w:pPr>
              <w:jc w:val="both"/>
              <w:rPr>
                <w:lang w:val="hu-HU"/>
              </w:rPr>
            </w:pPr>
            <w:r>
              <w:rPr>
                <w:lang w:val="hu-HU"/>
              </w:rPr>
              <w:t>2</w:t>
            </w:r>
          </w:p>
        </w:tc>
      </w:tr>
      <w:tr w:rsidR="00E9244D" w:rsidRPr="00010356" w14:paraId="029018F4" w14:textId="77777777" w:rsidTr="00CA329D">
        <w:tc>
          <w:tcPr>
            <w:tcW w:w="2552" w:type="dxa"/>
          </w:tcPr>
          <w:p w14:paraId="331861D1" w14:textId="77777777" w:rsidR="005031D9" w:rsidRPr="00010356" w:rsidRDefault="005031D9" w:rsidP="007E41D0">
            <w:pPr>
              <w:jc w:val="both"/>
              <w:rPr>
                <w:lang w:val="hu-HU"/>
              </w:rPr>
            </w:pPr>
            <w:r>
              <w:rPr>
                <w:lang w:val="hu-HU"/>
              </w:rPr>
              <w:t>Szint:</w:t>
            </w:r>
          </w:p>
        </w:tc>
        <w:tc>
          <w:tcPr>
            <w:tcW w:w="6237" w:type="dxa"/>
          </w:tcPr>
          <w:p w14:paraId="496D562F" w14:textId="77777777" w:rsidR="005031D9" w:rsidRPr="00010356" w:rsidRDefault="005031D9" w:rsidP="007E41D0">
            <w:pPr>
              <w:jc w:val="both"/>
              <w:rPr>
                <w:lang w:val="hu-HU"/>
              </w:rPr>
            </w:pPr>
            <w:r>
              <w:rPr>
                <w:lang w:val="hu-HU"/>
              </w:rPr>
              <w:t>Tétel</w:t>
            </w:r>
          </w:p>
        </w:tc>
      </w:tr>
      <w:tr w:rsidR="00E9244D" w:rsidRPr="00010356" w14:paraId="067D2622" w14:textId="77777777" w:rsidTr="00CA329D">
        <w:tc>
          <w:tcPr>
            <w:tcW w:w="2552" w:type="dxa"/>
          </w:tcPr>
          <w:p w14:paraId="6D19EDE1" w14:textId="77777777" w:rsidR="005031D9" w:rsidRPr="00010356" w:rsidRDefault="005031D9" w:rsidP="007E41D0">
            <w:pPr>
              <w:jc w:val="both"/>
              <w:rPr>
                <w:lang w:val="hu-HU"/>
              </w:rPr>
            </w:pPr>
            <w:r w:rsidRPr="00010356">
              <w:rPr>
                <w:lang w:val="hu-HU"/>
              </w:rPr>
              <w:t>dataName</w:t>
            </w:r>
          </w:p>
        </w:tc>
        <w:tc>
          <w:tcPr>
            <w:tcW w:w="6237" w:type="dxa"/>
          </w:tcPr>
          <w:p w14:paraId="16C7B526" w14:textId="5B78609B" w:rsidR="005031D9" w:rsidRPr="00010356" w:rsidRDefault="005031D9" w:rsidP="007E41D0">
            <w:pPr>
              <w:jc w:val="both"/>
              <w:rPr>
                <w:lang w:val="hu-HU"/>
              </w:rPr>
            </w:pPr>
            <w:r>
              <w:rPr>
                <w:lang w:val="hu-HU"/>
              </w:rPr>
              <w:t>N00001</w:t>
            </w:r>
            <w:r w:rsidRPr="009C7F4F">
              <w:rPr>
                <w:lang w:val="hu-HU"/>
              </w:rPr>
              <w:t>_</w:t>
            </w:r>
            <w:r>
              <w:rPr>
                <w:lang w:val="hu-HU"/>
              </w:rPr>
              <w:t>GARANCIA</w:t>
            </w:r>
          </w:p>
        </w:tc>
      </w:tr>
      <w:tr w:rsidR="00E9244D" w:rsidRPr="00010356" w14:paraId="23469A9A" w14:textId="77777777" w:rsidTr="00CA329D">
        <w:tc>
          <w:tcPr>
            <w:tcW w:w="2552" w:type="dxa"/>
          </w:tcPr>
          <w:p w14:paraId="0A2CAA17" w14:textId="77777777" w:rsidR="005031D9" w:rsidRPr="00010356" w:rsidRDefault="005031D9" w:rsidP="007E41D0">
            <w:pPr>
              <w:jc w:val="both"/>
              <w:rPr>
                <w:lang w:val="hu-HU"/>
              </w:rPr>
            </w:pPr>
            <w:r w:rsidRPr="00010356">
              <w:rPr>
                <w:lang w:val="hu-HU"/>
              </w:rPr>
              <w:t>dataDescription</w:t>
            </w:r>
          </w:p>
        </w:tc>
        <w:tc>
          <w:tcPr>
            <w:tcW w:w="6237" w:type="dxa"/>
          </w:tcPr>
          <w:p w14:paraId="6E85EF9F" w14:textId="7240C0D3" w:rsidR="005031D9" w:rsidRPr="00010356" w:rsidRDefault="00E27720" w:rsidP="007E41D0">
            <w:pPr>
              <w:jc w:val="both"/>
              <w:rPr>
                <w:lang w:val="hu-HU"/>
              </w:rPr>
            </w:pPr>
            <w:r>
              <w:rPr>
                <w:lang w:val="hu-HU"/>
              </w:rPr>
              <w:t xml:space="preserve">Ld. </w:t>
            </w:r>
            <w:r w:rsidR="00D00009">
              <w:rPr>
                <w:lang w:val="hu-HU"/>
              </w:rPr>
              <w:t>„</w:t>
            </w:r>
            <w:r w:rsidR="00D00009">
              <w:rPr>
                <w:lang w:val="hu-HU"/>
              </w:rPr>
              <w:fldChar w:fldCharType="begin"/>
            </w:r>
            <w:r w:rsidR="00D00009">
              <w:rPr>
                <w:lang w:val="hu-HU"/>
              </w:rPr>
              <w:instrText xml:space="preserve"> REF _Ref194610662 \h </w:instrText>
            </w:r>
            <w:r w:rsidR="00D00009">
              <w:rPr>
                <w:lang w:val="hu-HU"/>
              </w:rPr>
            </w:r>
            <w:r w:rsidR="00D00009">
              <w:rPr>
                <w:lang w:val="hu-HU"/>
              </w:rPr>
              <w:fldChar w:fldCharType="separate"/>
            </w:r>
            <w:r w:rsidR="007E41D0" w:rsidRPr="46920C6E">
              <w:t>Garanciális információk</w:t>
            </w:r>
            <w:r w:rsidR="00D00009">
              <w:rPr>
                <w:lang w:val="hu-HU"/>
              </w:rPr>
              <w:fldChar w:fldCharType="end"/>
            </w:r>
            <w:r w:rsidR="00D00009">
              <w:rPr>
                <w:lang w:val="hu-HU"/>
              </w:rPr>
              <w:t>”</w:t>
            </w:r>
            <w:r w:rsidR="006126C0">
              <w:rPr>
                <w:lang w:val="hu-HU"/>
              </w:rPr>
              <w:t xml:space="preserve"> c. használati eset</w:t>
            </w:r>
          </w:p>
        </w:tc>
      </w:tr>
      <w:tr w:rsidR="00E9244D" w:rsidRPr="00010356" w14:paraId="4A64C4F8" w14:textId="77777777" w:rsidTr="00CA329D">
        <w:tc>
          <w:tcPr>
            <w:tcW w:w="2552" w:type="dxa"/>
          </w:tcPr>
          <w:p w14:paraId="66A5D8BD" w14:textId="77777777" w:rsidR="005031D9" w:rsidRPr="00010356" w:rsidRDefault="005031D9" w:rsidP="007E41D0">
            <w:pPr>
              <w:jc w:val="both"/>
              <w:rPr>
                <w:lang w:val="hu-HU"/>
              </w:rPr>
            </w:pPr>
            <w:r w:rsidRPr="00010356">
              <w:rPr>
                <w:lang w:val="hu-HU"/>
              </w:rPr>
              <w:t>dataValue</w:t>
            </w:r>
          </w:p>
        </w:tc>
        <w:tc>
          <w:tcPr>
            <w:tcW w:w="6237" w:type="dxa"/>
          </w:tcPr>
          <w:p w14:paraId="0378BFDA" w14:textId="02761613" w:rsidR="005031D9" w:rsidRPr="00010356" w:rsidRDefault="00D00009" w:rsidP="007E41D0">
            <w:pPr>
              <w:jc w:val="both"/>
              <w:rPr>
                <w:lang w:val="hu-HU"/>
              </w:rPr>
            </w:pPr>
            <w:r>
              <w:rPr>
                <w:lang w:val="hu-HU"/>
              </w:rPr>
              <w:t>Ld. „</w:t>
            </w:r>
            <w:r>
              <w:rPr>
                <w:lang w:val="hu-HU"/>
              </w:rPr>
              <w:fldChar w:fldCharType="begin"/>
            </w:r>
            <w:r>
              <w:rPr>
                <w:lang w:val="hu-HU"/>
              </w:rPr>
              <w:instrText xml:space="preserve"> REF _Ref194610662 \h </w:instrText>
            </w:r>
            <w:r>
              <w:rPr>
                <w:lang w:val="hu-HU"/>
              </w:rPr>
            </w:r>
            <w:r>
              <w:rPr>
                <w:lang w:val="hu-HU"/>
              </w:rPr>
              <w:fldChar w:fldCharType="separate"/>
            </w:r>
            <w:r w:rsidR="007E41D0" w:rsidRPr="46920C6E">
              <w:t>Garanciális információk</w:t>
            </w:r>
            <w:r>
              <w:rPr>
                <w:lang w:val="hu-HU"/>
              </w:rPr>
              <w:fldChar w:fldCharType="end"/>
            </w:r>
            <w:r>
              <w:rPr>
                <w:lang w:val="hu-HU"/>
              </w:rPr>
              <w:t>”</w:t>
            </w:r>
            <w:r w:rsidR="006126C0">
              <w:rPr>
                <w:lang w:val="hu-HU"/>
              </w:rPr>
              <w:t xml:space="preserve"> c. használati eset</w:t>
            </w:r>
            <w:r w:rsidR="006126C0" w:rsidRPr="00010356" w:rsidDel="00D00009">
              <w:rPr>
                <w:lang w:val="hu-HU"/>
              </w:rPr>
              <w:t xml:space="preserve"> </w:t>
            </w:r>
          </w:p>
        </w:tc>
      </w:tr>
    </w:tbl>
    <w:p w14:paraId="2A6E4FAC" w14:textId="77777777" w:rsidR="005031D9" w:rsidRDefault="005031D9" w:rsidP="00941FE2">
      <w:pPr>
        <w:jc w:val="both"/>
        <w:rPr>
          <w:rFonts w:eastAsia="Calibri"/>
          <w:lang w:val="pt-BR"/>
        </w:rPr>
      </w:pPr>
    </w:p>
    <w:tbl>
      <w:tblPr>
        <w:tblStyle w:val="Rcsostblzat"/>
        <w:tblW w:w="0" w:type="auto"/>
        <w:tblInd w:w="-5" w:type="dxa"/>
        <w:tblLook w:val="04A0" w:firstRow="1" w:lastRow="0" w:firstColumn="1" w:lastColumn="0" w:noHBand="0" w:noVBand="1"/>
      </w:tblPr>
      <w:tblGrid>
        <w:gridCol w:w="2552"/>
        <w:gridCol w:w="6237"/>
      </w:tblGrid>
      <w:tr w:rsidR="00E9244D" w:rsidRPr="00010356" w14:paraId="51A8F793" w14:textId="77777777" w:rsidTr="00CA329D">
        <w:tc>
          <w:tcPr>
            <w:tcW w:w="2552" w:type="dxa"/>
          </w:tcPr>
          <w:p w14:paraId="070D6320" w14:textId="77777777" w:rsidR="005031D9" w:rsidRPr="00010356" w:rsidRDefault="005031D9" w:rsidP="007E41D0">
            <w:pPr>
              <w:jc w:val="both"/>
              <w:rPr>
                <w:lang w:val="hu-HU"/>
              </w:rPr>
            </w:pPr>
            <w:r>
              <w:rPr>
                <w:lang w:val="hu-HU"/>
              </w:rPr>
              <w:t xml:space="preserve">Sorszám: </w:t>
            </w:r>
          </w:p>
        </w:tc>
        <w:tc>
          <w:tcPr>
            <w:tcW w:w="6237" w:type="dxa"/>
          </w:tcPr>
          <w:p w14:paraId="27A074AE" w14:textId="42F72816" w:rsidR="005031D9" w:rsidRPr="00010356" w:rsidRDefault="005031D9" w:rsidP="007E41D0">
            <w:pPr>
              <w:jc w:val="both"/>
              <w:rPr>
                <w:lang w:val="hu-HU"/>
              </w:rPr>
            </w:pPr>
            <w:r>
              <w:rPr>
                <w:lang w:val="hu-HU"/>
              </w:rPr>
              <w:t>3</w:t>
            </w:r>
          </w:p>
        </w:tc>
      </w:tr>
      <w:tr w:rsidR="00E9244D" w:rsidRPr="00010356" w14:paraId="4C2933EA" w14:textId="77777777" w:rsidTr="00CA329D">
        <w:tc>
          <w:tcPr>
            <w:tcW w:w="2552" w:type="dxa"/>
          </w:tcPr>
          <w:p w14:paraId="5A2E9D5D" w14:textId="77777777" w:rsidR="005031D9" w:rsidRPr="00010356" w:rsidRDefault="005031D9" w:rsidP="007E41D0">
            <w:pPr>
              <w:jc w:val="both"/>
              <w:rPr>
                <w:lang w:val="hu-HU"/>
              </w:rPr>
            </w:pPr>
            <w:r>
              <w:rPr>
                <w:lang w:val="hu-HU"/>
              </w:rPr>
              <w:t>Szint:</w:t>
            </w:r>
          </w:p>
        </w:tc>
        <w:tc>
          <w:tcPr>
            <w:tcW w:w="6237" w:type="dxa"/>
          </w:tcPr>
          <w:p w14:paraId="4957E641" w14:textId="0E96383C" w:rsidR="005031D9" w:rsidRPr="00010356" w:rsidRDefault="006126C0" w:rsidP="007E41D0">
            <w:pPr>
              <w:jc w:val="both"/>
              <w:rPr>
                <w:lang w:val="hu-HU"/>
              </w:rPr>
            </w:pPr>
            <w:r>
              <w:rPr>
                <w:lang w:val="hu-HU"/>
              </w:rPr>
              <w:t>Bizonylat</w:t>
            </w:r>
          </w:p>
        </w:tc>
      </w:tr>
      <w:tr w:rsidR="00E9244D" w:rsidRPr="00010356" w14:paraId="43620E00" w14:textId="77777777" w:rsidTr="00CA329D">
        <w:tc>
          <w:tcPr>
            <w:tcW w:w="2552" w:type="dxa"/>
          </w:tcPr>
          <w:p w14:paraId="63B96BDA" w14:textId="77777777" w:rsidR="005031D9" w:rsidRPr="00010356" w:rsidRDefault="005031D9" w:rsidP="007E41D0">
            <w:pPr>
              <w:jc w:val="both"/>
              <w:rPr>
                <w:lang w:val="hu-HU"/>
              </w:rPr>
            </w:pPr>
            <w:r w:rsidRPr="00010356">
              <w:rPr>
                <w:lang w:val="hu-HU"/>
              </w:rPr>
              <w:t>dataName</w:t>
            </w:r>
          </w:p>
        </w:tc>
        <w:tc>
          <w:tcPr>
            <w:tcW w:w="6237" w:type="dxa"/>
          </w:tcPr>
          <w:p w14:paraId="5B6B6DD9" w14:textId="4D5A962C" w:rsidR="005031D9" w:rsidRPr="00010356" w:rsidRDefault="007D5AF3" w:rsidP="007E41D0">
            <w:pPr>
              <w:jc w:val="both"/>
              <w:rPr>
                <w:lang w:val="hu-HU"/>
              </w:rPr>
            </w:pPr>
            <w:r>
              <w:rPr>
                <w:lang w:val="hu-HU"/>
              </w:rPr>
              <w:t>N</w:t>
            </w:r>
            <w:r w:rsidR="005031D9" w:rsidRPr="009C7F4F">
              <w:rPr>
                <w:lang w:val="hu-HU"/>
              </w:rPr>
              <w:t>0000</w:t>
            </w:r>
            <w:r>
              <w:rPr>
                <w:lang w:val="hu-HU"/>
              </w:rPr>
              <w:t>2</w:t>
            </w:r>
            <w:r w:rsidR="005031D9" w:rsidRPr="009C7F4F">
              <w:rPr>
                <w:lang w:val="hu-HU"/>
              </w:rPr>
              <w:t>_</w:t>
            </w:r>
            <w:r>
              <w:rPr>
                <w:lang w:val="hu-HU"/>
              </w:rPr>
              <w:t>KUPON</w:t>
            </w:r>
          </w:p>
        </w:tc>
      </w:tr>
      <w:tr w:rsidR="00E9244D" w:rsidRPr="00010356" w14:paraId="3A2ECE62" w14:textId="77777777" w:rsidTr="00CA329D">
        <w:tc>
          <w:tcPr>
            <w:tcW w:w="2552" w:type="dxa"/>
          </w:tcPr>
          <w:p w14:paraId="23BFEC9F" w14:textId="77777777" w:rsidR="005031D9" w:rsidRPr="00010356" w:rsidRDefault="005031D9" w:rsidP="007E41D0">
            <w:pPr>
              <w:jc w:val="both"/>
              <w:rPr>
                <w:lang w:val="hu-HU"/>
              </w:rPr>
            </w:pPr>
            <w:r w:rsidRPr="00010356">
              <w:rPr>
                <w:lang w:val="hu-HU"/>
              </w:rPr>
              <w:t>dataDescription</w:t>
            </w:r>
          </w:p>
        </w:tc>
        <w:tc>
          <w:tcPr>
            <w:tcW w:w="6237" w:type="dxa"/>
          </w:tcPr>
          <w:p w14:paraId="14E54257" w14:textId="15878BBA" w:rsidR="005031D9" w:rsidRPr="00010356" w:rsidRDefault="00D00009" w:rsidP="007E41D0">
            <w:pPr>
              <w:jc w:val="both"/>
              <w:rPr>
                <w:lang w:val="hu-HU"/>
              </w:rPr>
            </w:pPr>
            <w:r>
              <w:rPr>
                <w:lang w:val="hu-HU"/>
              </w:rPr>
              <w:t>Ld. „</w:t>
            </w:r>
            <w:r w:rsidR="006172D1">
              <w:rPr>
                <w:lang w:val="hu-HU"/>
              </w:rPr>
              <w:fldChar w:fldCharType="begin"/>
            </w:r>
            <w:r w:rsidR="006172D1">
              <w:rPr>
                <w:lang w:val="hu-HU"/>
              </w:rPr>
              <w:instrText xml:space="preserve"> REF _Ref194610762 \h </w:instrText>
            </w:r>
            <w:r w:rsidR="006172D1">
              <w:rPr>
                <w:lang w:val="hu-HU"/>
              </w:rPr>
            </w:r>
            <w:r w:rsidR="006172D1">
              <w:rPr>
                <w:lang w:val="hu-HU"/>
              </w:rPr>
              <w:fldChar w:fldCharType="separate"/>
            </w:r>
            <w:r w:rsidR="007E41D0" w:rsidRPr="46920C6E">
              <w:t>Kupon</w:t>
            </w:r>
            <w:r w:rsidR="006172D1">
              <w:rPr>
                <w:lang w:val="hu-HU"/>
              </w:rPr>
              <w:fldChar w:fldCharType="end"/>
            </w:r>
            <w:r>
              <w:rPr>
                <w:lang w:val="hu-HU"/>
              </w:rPr>
              <w:t>”</w:t>
            </w:r>
            <w:r w:rsidR="006126C0">
              <w:rPr>
                <w:lang w:val="hu-HU"/>
              </w:rPr>
              <w:t xml:space="preserve"> c. használati eset</w:t>
            </w:r>
            <w:r w:rsidR="006126C0" w:rsidDel="007D5AF3">
              <w:rPr>
                <w:lang w:val="hu-HU"/>
              </w:rPr>
              <w:t xml:space="preserve"> </w:t>
            </w:r>
          </w:p>
        </w:tc>
      </w:tr>
      <w:tr w:rsidR="00E9244D" w:rsidRPr="00010356" w14:paraId="5C23A612" w14:textId="77777777" w:rsidTr="00CA329D">
        <w:tc>
          <w:tcPr>
            <w:tcW w:w="2552" w:type="dxa"/>
          </w:tcPr>
          <w:p w14:paraId="30B06A15" w14:textId="77777777" w:rsidR="005031D9" w:rsidRPr="00010356" w:rsidRDefault="005031D9" w:rsidP="007E41D0">
            <w:pPr>
              <w:jc w:val="both"/>
              <w:rPr>
                <w:lang w:val="hu-HU"/>
              </w:rPr>
            </w:pPr>
            <w:r w:rsidRPr="00010356">
              <w:rPr>
                <w:lang w:val="hu-HU"/>
              </w:rPr>
              <w:t>dataValue</w:t>
            </w:r>
          </w:p>
        </w:tc>
        <w:tc>
          <w:tcPr>
            <w:tcW w:w="6237" w:type="dxa"/>
          </w:tcPr>
          <w:p w14:paraId="7AE2715B" w14:textId="3705AB5E" w:rsidR="005031D9" w:rsidRPr="00010356" w:rsidRDefault="006172D1" w:rsidP="007E41D0">
            <w:pPr>
              <w:jc w:val="both"/>
              <w:rPr>
                <w:lang w:val="hu-HU"/>
              </w:rPr>
            </w:pPr>
            <w:r>
              <w:rPr>
                <w:lang w:val="hu-HU"/>
              </w:rPr>
              <w:t>Ld. „</w:t>
            </w:r>
            <w:r>
              <w:rPr>
                <w:lang w:val="hu-HU"/>
              </w:rPr>
              <w:fldChar w:fldCharType="begin"/>
            </w:r>
            <w:r>
              <w:rPr>
                <w:lang w:val="hu-HU"/>
              </w:rPr>
              <w:instrText xml:space="preserve"> REF _Ref194610762 \h </w:instrText>
            </w:r>
            <w:r>
              <w:rPr>
                <w:lang w:val="hu-HU"/>
              </w:rPr>
            </w:r>
            <w:r>
              <w:rPr>
                <w:lang w:val="hu-HU"/>
              </w:rPr>
              <w:fldChar w:fldCharType="separate"/>
            </w:r>
            <w:r w:rsidR="007E41D0" w:rsidRPr="46920C6E">
              <w:t>Kupon</w:t>
            </w:r>
            <w:r>
              <w:rPr>
                <w:lang w:val="hu-HU"/>
              </w:rPr>
              <w:fldChar w:fldCharType="end"/>
            </w:r>
            <w:r>
              <w:rPr>
                <w:lang w:val="hu-HU"/>
              </w:rPr>
              <w:t>”</w:t>
            </w:r>
            <w:r w:rsidR="006126C0">
              <w:rPr>
                <w:lang w:val="hu-HU"/>
              </w:rPr>
              <w:t xml:space="preserve"> c. használati eset</w:t>
            </w:r>
            <w:r w:rsidR="006126C0" w:rsidRPr="00010356" w:rsidDel="006172D1">
              <w:rPr>
                <w:lang w:val="hu-HU"/>
              </w:rPr>
              <w:t xml:space="preserve"> </w:t>
            </w:r>
          </w:p>
        </w:tc>
      </w:tr>
    </w:tbl>
    <w:p w14:paraId="736D4DDC" w14:textId="77777777" w:rsidR="005031D9" w:rsidRDefault="005031D9" w:rsidP="00941FE2">
      <w:pPr>
        <w:jc w:val="both"/>
        <w:rPr>
          <w:rFonts w:eastAsia="Calibri"/>
          <w:lang w:val="pt-BR"/>
        </w:rPr>
      </w:pPr>
    </w:p>
    <w:tbl>
      <w:tblPr>
        <w:tblStyle w:val="Rcsostblzat"/>
        <w:tblW w:w="0" w:type="auto"/>
        <w:tblInd w:w="-5" w:type="dxa"/>
        <w:tblLook w:val="04A0" w:firstRow="1" w:lastRow="0" w:firstColumn="1" w:lastColumn="0" w:noHBand="0" w:noVBand="1"/>
      </w:tblPr>
      <w:tblGrid>
        <w:gridCol w:w="2552"/>
        <w:gridCol w:w="6237"/>
      </w:tblGrid>
      <w:tr w:rsidR="00921372" w:rsidRPr="00010356" w14:paraId="0AFBEAE1" w14:textId="77777777" w:rsidTr="00CA329D">
        <w:tc>
          <w:tcPr>
            <w:tcW w:w="2552" w:type="dxa"/>
          </w:tcPr>
          <w:p w14:paraId="7EFC9630" w14:textId="77777777" w:rsidR="005031D9" w:rsidRPr="00010356" w:rsidRDefault="005031D9" w:rsidP="007E41D0">
            <w:pPr>
              <w:jc w:val="both"/>
              <w:rPr>
                <w:lang w:val="hu-HU"/>
              </w:rPr>
            </w:pPr>
            <w:r>
              <w:rPr>
                <w:lang w:val="hu-HU"/>
              </w:rPr>
              <w:t xml:space="preserve">Sorszám: </w:t>
            </w:r>
          </w:p>
        </w:tc>
        <w:tc>
          <w:tcPr>
            <w:tcW w:w="6237" w:type="dxa"/>
          </w:tcPr>
          <w:p w14:paraId="3B1AB76F" w14:textId="523B0CCF" w:rsidR="005031D9" w:rsidRPr="00010356" w:rsidRDefault="005031D9" w:rsidP="007E41D0">
            <w:pPr>
              <w:jc w:val="both"/>
              <w:rPr>
                <w:lang w:val="hu-HU"/>
              </w:rPr>
            </w:pPr>
            <w:r>
              <w:rPr>
                <w:lang w:val="hu-HU"/>
              </w:rPr>
              <w:t>4</w:t>
            </w:r>
          </w:p>
        </w:tc>
      </w:tr>
      <w:tr w:rsidR="00921372" w:rsidRPr="00010356" w14:paraId="78EC7E3D" w14:textId="77777777" w:rsidTr="00CA329D">
        <w:tc>
          <w:tcPr>
            <w:tcW w:w="2552" w:type="dxa"/>
          </w:tcPr>
          <w:p w14:paraId="7D6E6D23" w14:textId="77777777" w:rsidR="005031D9" w:rsidRPr="00010356" w:rsidRDefault="005031D9" w:rsidP="007E41D0">
            <w:pPr>
              <w:jc w:val="both"/>
              <w:rPr>
                <w:lang w:val="hu-HU"/>
              </w:rPr>
            </w:pPr>
            <w:r>
              <w:rPr>
                <w:lang w:val="hu-HU"/>
              </w:rPr>
              <w:t>Szint:</w:t>
            </w:r>
          </w:p>
        </w:tc>
        <w:tc>
          <w:tcPr>
            <w:tcW w:w="6237" w:type="dxa"/>
          </w:tcPr>
          <w:p w14:paraId="105DC8C9" w14:textId="502ABB61" w:rsidR="005031D9" w:rsidRPr="00010356" w:rsidRDefault="006126C0" w:rsidP="007E41D0">
            <w:pPr>
              <w:jc w:val="both"/>
              <w:rPr>
                <w:lang w:val="hu-HU"/>
              </w:rPr>
            </w:pPr>
            <w:r>
              <w:rPr>
                <w:lang w:val="hu-HU"/>
              </w:rPr>
              <w:t>Bizonylat</w:t>
            </w:r>
          </w:p>
        </w:tc>
      </w:tr>
      <w:tr w:rsidR="00921372" w:rsidRPr="00010356" w14:paraId="02138239" w14:textId="77777777" w:rsidTr="00CA329D">
        <w:tc>
          <w:tcPr>
            <w:tcW w:w="2552" w:type="dxa"/>
          </w:tcPr>
          <w:p w14:paraId="23B3E558" w14:textId="77777777" w:rsidR="005031D9" w:rsidRPr="00010356" w:rsidRDefault="005031D9" w:rsidP="007E41D0">
            <w:pPr>
              <w:jc w:val="both"/>
              <w:rPr>
                <w:lang w:val="hu-HU"/>
              </w:rPr>
            </w:pPr>
            <w:r w:rsidRPr="00010356">
              <w:rPr>
                <w:lang w:val="hu-HU"/>
              </w:rPr>
              <w:t>dataName</w:t>
            </w:r>
          </w:p>
        </w:tc>
        <w:tc>
          <w:tcPr>
            <w:tcW w:w="6237" w:type="dxa"/>
          </w:tcPr>
          <w:p w14:paraId="47722C1F" w14:textId="12634CB0" w:rsidR="005031D9" w:rsidRPr="00010356" w:rsidRDefault="007D5AF3" w:rsidP="007E41D0">
            <w:pPr>
              <w:jc w:val="both"/>
              <w:rPr>
                <w:lang w:val="hu-HU"/>
              </w:rPr>
            </w:pPr>
            <w:r>
              <w:rPr>
                <w:lang w:val="hu-HU"/>
              </w:rPr>
              <w:t>N00003_GYORS</w:t>
            </w:r>
            <w:r w:rsidR="005031D9" w:rsidRPr="009C7F4F">
              <w:rPr>
                <w:lang w:val="hu-HU"/>
              </w:rPr>
              <w:t>KOD</w:t>
            </w:r>
          </w:p>
        </w:tc>
      </w:tr>
      <w:tr w:rsidR="00921372" w:rsidRPr="00010356" w14:paraId="007ACD61" w14:textId="77777777" w:rsidTr="00CA329D">
        <w:tc>
          <w:tcPr>
            <w:tcW w:w="2552" w:type="dxa"/>
          </w:tcPr>
          <w:p w14:paraId="417779D5" w14:textId="77777777" w:rsidR="005031D9" w:rsidRPr="00010356" w:rsidRDefault="005031D9" w:rsidP="007E41D0">
            <w:pPr>
              <w:jc w:val="both"/>
              <w:rPr>
                <w:lang w:val="hu-HU"/>
              </w:rPr>
            </w:pPr>
            <w:r w:rsidRPr="00010356">
              <w:rPr>
                <w:lang w:val="hu-HU"/>
              </w:rPr>
              <w:t>dataDescription</w:t>
            </w:r>
          </w:p>
        </w:tc>
        <w:tc>
          <w:tcPr>
            <w:tcW w:w="6237" w:type="dxa"/>
          </w:tcPr>
          <w:p w14:paraId="1F89B1E8" w14:textId="2E5B6FD5" w:rsidR="005031D9" w:rsidRPr="00010356" w:rsidRDefault="006172D1" w:rsidP="007E41D0">
            <w:pPr>
              <w:jc w:val="both"/>
              <w:rPr>
                <w:lang w:val="hu-HU"/>
              </w:rPr>
            </w:pPr>
            <w:r>
              <w:rPr>
                <w:lang w:val="hu-HU"/>
              </w:rPr>
              <w:t>Ld. „</w:t>
            </w:r>
            <w:r w:rsidR="006126C0">
              <w:rPr>
                <w:lang w:val="hu-HU"/>
              </w:rPr>
              <w:fldChar w:fldCharType="begin"/>
            </w:r>
            <w:r w:rsidR="006126C0">
              <w:rPr>
                <w:lang w:val="hu-HU"/>
              </w:rPr>
              <w:instrText xml:space="preserve"> REF _Ref194610787 \h </w:instrText>
            </w:r>
            <w:r w:rsidR="006126C0">
              <w:rPr>
                <w:lang w:val="hu-HU"/>
              </w:rPr>
            </w:r>
            <w:r w:rsidR="006126C0">
              <w:rPr>
                <w:lang w:val="hu-HU"/>
              </w:rPr>
              <w:fldChar w:fldCharType="separate"/>
            </w:r>
            <w:r w:rsidR="007E41D0">
              <w:t>Gyors elérésű vonalkód</w:t>
            </w:r>
            <w:r w:rsidR="006126C0">
              <w:rPr>
                <w:lang w:val="hu-HU"/>
              </w:rPr>
              <w:fldChar w:fldCharType="end"/>
            </w:r>
            <w:r>
              <w:rPr>
                <w:lang w:val="hu-HU"/>
              </w:rPr>
              <w:t>”</w:t>
            </w:r>
            <w:r w:rsidR="006126C0">
              <w:rPr>
                <w:lang w:val="hu-HU"/>
              </w:rPr>
              <w:t xml:space="preserve"> c. használati eset</w:t>
            </w:r>
            <w:r w:rsidR="006126C0" w:rsidDel="007D5AF3">
              <w:rPr>
                <w:lang w:val="hu-HU"/>
              </w:rPr>
              <w:t xml:space="preserve"> </w:t>
            </w:r>
          </w:p>
        </w:tc>
      </w:tr>
      <w:tr w:rsidR="00921372" w:rsidRPr="00010356" w14:paraId="0178B636" w14:textId="77777777" w:rsidTr="00CA329D">
        <w:tc>
          <w:tcPr>
            <w:tcW w:w="2552" w:type="dxa"/>
          </w:tcPr>
          <w:p w14:paraId="0225A948" w14:textId="77777777" w:rsidR="005031D9" w:rsidRPr="00010356" w:rsidRDefault="005031D9" w:rsidP="007E41D0">
            <w:pPr>
              <w:jc w:val="both"/>
              <w:rPr>
                <w:lang w:val="hu-HU"/>
              </w:rPr>
            </w:pPr>
            <w:r w:rsidRPr="00010356">
              <w:rPr>
                <w:lang w:val="hu-HU"/>
              </w:rPr>
              <w:t>dataValue</w:t>
            </w:r>
          </w:p>
        </w:tc>
        <w:tc>
          <w:tcPr>
            <w:tcW w:w="6237" w:type="dxa"/>
          </w:tcPr>
          <w:p w14:paraId="79DBD49E" w14:textId="7E7DF4A7" w:rsidR="005031D9" w:rsidRPr="00010356" w:rsidRDefault="006126C0" w:rsidP="007E41D0">
            <w:pPr>
              <w:jc w:val="both"/>
              <w:rPr>
                <w:lang w:val="hu-HU"/>
              </w:rPr>
            </w:pPr>
            <w:r>
              <w:rPr>
                <w:lang w:val="hu-HU"/>
              </w:rPr>
              <w:t>Ld. „</w:t>
            </w:r>
            <w:r>
              <w:rPr>
                <w:lang w:val="hu-HU"/>
              </w:rPr>
              <w:fldChar w:fldCharType="begin"/>
            </w:r>
            <w:r>
              <w:rPr>
                <w:lang w:val="hu-HU"/>
              </w:rPr>
              <w:instrText xml:space="preserve"> REF _Ref194610787 \h </w:instrText>
            </w:r>
            <w:r>
              <w:rPr>
                <w:lang w:val="hu-HU"/>
              </w:rPr>
            </w:r>
            <w:r>
              <w:rPr>
                <w:lang w:val="hu-HU"/>
              </w:rPr>
              <w:fldChar w:fldCharType="separate"/>
            </w:r>
            <w:r w:rsidR="007E41D0">
              <w:t>Gyors elérésű vonalkód</w:t>
            </w:r>
            <w:r>
              <w:rPr>
                <w:lang w:val="hu-HU"/>
              </w:rPr>
              <w:fldChar w:fldCharType="end"/>
            </w:r>
            <w:r>
              <w:rPr>
                <w:lang w:val="hu-HU"/>
              </w:rPr>
              <w:t>” c. használati eset</w:t>
            </w:r>
            <w:r w:rsidRPr="00010356" w:rsidDel="006126C0">
              <w:rPr>
                <w:lang w:val="hu-HU"/>
              </w:rPr>
              <w:t xml:space="preserve"> </w:t>
            </w:r>
          </w:p>
        </w:tc>
      </w:tr>
    </w:tbl>
    <w:p w14:paraId="03C74B9F" w14:textId="77777777" w:rsidR="005031D9" w:rsidRDefault="005031D9" w:rsidP="00941FE2">
      <w:pPr>
        <w:jc w:val="both"/>
        <w:rPr>
          <w:rFonts w:eastAsia="Calibri"/>
          <w:lang w:val="pt-BR"/>
        </w:rPr>
      </w:pPr>
    </w:p>
    <w:p w14:paraId="54128A6C" w14:textId="77777777" w:rsidR="00941FE2" w:rsidRDefault="00941FE2" w:rsidP="00941FE2">
      <w:pPr>
        <w:jc w:val="both"/>
        <w:rPr>
          <w:rFonts w:eastAsia="Calibri"/>
          <w:lang w:val="pt-BR"/>
        </w:rPr>
      </w:pPr>
      <w:r>
        <w:rPr>
          <w:rFonts w:eastAsia="Calibri"/>
          <w:lang w:val="pt-BR"/>
        </w:rPr>
        <w:t xml:space="preserve">A standard kiegészítő elemek bővítésére vonatkozó javaslatot a NAV az e-nyugta rendszer publikus </w:t>
      </w:r>
      <w:hyperlink r:id="rId92" w:history="1">
        <w:r w:rsidRPr="0063657E">
          <w:rPr>
            <w:rStyle w:val="Hiperhivatkozs"/>
            <w:rFonts w:eastAsia="Calibri"/>
            <w:lang w:val="pt-BR"/>
          </w:rPr>
          <w:t>GitHub</w:t>
        </w:r>
      </w:hyperlink>
      <w:r>
        <w:rPr>
          <w:rFonts w:eastAsia="Calibri"/>
          <w:lang w:val="pt-BR"/>
        </w:rPr>
        <w:t xml:space="preserve"> oldalán várja. </w:t>
      </w:r>
    </w:p>
    <w:p w14:paraId="66553CFB" w14:textId="77777777" w:rsidR="00941FE2" w:rsidRPr="00010356" w:rsidRDefault="00941FE2" w:rsidP="00941FE2">
      <w:pPr>
        <w:jc w:val="both"/>
        <w:rPr>
          <w:rFonts w:eastAsia="Calibri"/>
          <w:lang w:val="pt-BR"/>
        </w:rPr>
      </w:pPr>
    </w:p>
    <w:p w14:paraId="2EE314FC" w14:textId="40021C05" w:rsidR="00647755" w:rsidRDefault="10098DCB" w:rsidP="46920C6E">
      <w:pPr>
        <w:pStyle w:val="Cmsor2"/>
        <w:rPr>
          <w:lang w:val="en-US"/>
        </w:rPr>
      </w:pPr>
      <w:bookmarkStart w:id="1535" w:name="_Toc195567228"/>
      <w:r w:rsidRPr="46920C6E">
        <w:rPr>
          <w:lang w:val="en-US"/>
        </w:rPr>
        <w:t>Dokumentum-melléklet</w:t>
      </w:r>
      <w:bookmarkEnd w:id="1535"/>
    </w:p>
    <w:p w14:paraId="7726A5D4" w14:textId="7F0120CE" w:rsidR="00DB04C2" w:rsidRDefault="002B4DAA" w:rsidP="00DA3390">
      <w:pPr>
        <w:jc w:val="both"/>
      </w:pPr>
      <w:r w:rsidRPr="007A4A62">
        <w:rPr>
          <w:rFonts w:eastAsia="Calibri"/>
        </w:rPr>
        <w:t>Egy dokumentumhoz egy darab, legfeljebb 512kB méret</w:t>
      </w:r>
      <w:r w:rsidR="00D70547" w:rsidRPr="007A4A62">
        <w:rPr>
          <w:rFonts w:eastAsia="Calibri"/>
        </w:rPr>
        <w:t>ű</w:t>
      </w:r>
      <w:r w:rsidRPr="007A4A62">
        <w:rPr>
          <w:rFonts w:eastAsia="Calibri"/>
        </w:rPr>
        <w:t xml:space="preserve"> melléklet</w:t>
      </w:r>
      <w:r w:rsidR="00D70547">
        <w:t xml:space="preserve"> fűzhető base64 kódolásban</w:t>
      </w:r>
      <w:r w:rsidR="00276F9C">
        <w:t>. A korlát a base64 kódolt méretre vonatkozik.</w:t>
      </w:r>
    </w:p>
    <w:p w14:paraId="6A099909" w14:textId="77777777" w:rsidR="00276F9C" w:rsidRDefault="00276F9C" w:rsidP="00DA3390">
      <w:pPr>
        <w:jc w:val="both"/>
      </w:pPr>
    </w:p>
    <w:p w14:paraId="19CD280D" w14:textId="3B5C3814" w:rsidR="00276F9C" w:rsidRDefault="00FA1C20" w:rsidP="00DA3390">
      <w:pPr>
        <w:jc w:val="both"/>
      </w:pPr>
      <w:r>
        <w:t>A struktúrában meg kell adni a</w:t>
      </w:r>
      <w:r w:rsidR="008F6B99">
        <w:t xml:space="preserve"> mellékelt</w:t>
      </w:r>
      <w:r>
        <w:t xml:space="preserve"> formátumát egyértelműen </w:t>
      </w:r>
      <w:r w:rsidR="008F6B99">
        <w:t xml:space="preserve">és valósan </w:t>
      </w:r>
      <w:r>
        <w:t xml:space="preserve">jelző kiterjesztést is, pl. pdf, </w:t>
      </w:r>
      <w:r w:rsidR="000C4E61">
        <w:t>jpg, png, zip.</w:t>
      </w:r>
    </w:p>
    <w:p w14:paraId="33A8C03F" w14:textId="77777777" w:rsidR="000C4E61" w:rsidRDefault="000C4E61" w:rsidP="00DA3390">
      <w:pPr>
        <w:jc w:val="both"/>
      </w:pPr>
    </w:p>
    <w:p w14:paraId="1FF79F33" w14:textId="3B2F4A6C" w:rsidR="00245D34" w:rsidRDefault="00245D34" w:rsidP="00DA3390">
      <w:pPr>
        <w:jc w:val="both"/>
      </w:pPr>
      <w:r>
        <w:t xml:space="preserve">A mellékletként csatolt fájlra legalább egy kiegészítő információs struktúrából (AdditionalDataType) hivatkozni kell, melynek dataName mezője egyértelműen megadja a csatolmány </w:t>
      </w:r>
      <w:r w:rsidR="00972218">
        <w:t>funkcióját (pl. garanciajegy).</w:t>
      </w:r>
    </w:p>
    <w:p w14:paraId="4D93683F" w14:textId="77777777" w:rsidR="00245D34" w:rsidRDefault="00245D34" w:rsidP="00DA3390">
      <w:pPr>
        <w:jc w:val="both"/>
      </w:pPr>
    </w:p>
    <w:p w14:paraId="24A20895" w14:textId="45193AB1" w:rsidR="000C4E61" w:rsidRDefault="000C4E61" w:rsidP="00DA3390">
      <w:pPr>
        <w:jc w:val="both"/>
      </w:pPr>
      <w:r>
        <w:t xml:space="preserve">Amennyiben egy dokumentumhoz </w:t>
      </w:r>
      <w:r w:rsidR="00245D34">
        <w:t>egyetlen</w:t>
      </w:r>
      <w:r>
        <w:t xml:space="preserve"> adatfájl</w:t>
      </w:r>
      <w:r w:rsidR="00245D34">
        <w:t xml:space="preserve"> kerül csatolásra, a mellékletre hivatkozó </w:t>
      </w:r>
      <w:r w:rsidR="004A12F8">
        <w:t>információs elemben a fájl nevét kell megadni, pl. „garjegy-1234567.pdf”.</w:t>
      </w:r>
    </w:p>
    <w:p w14:paraId="71906E82" w14:textId="77777777" w:rsidR="004A12F8" w:rsidRDefault="004A12F8" w:rsidP="00DA3390">
      <w:pPr>
        <w:jc w:val="both"/>
      </w:pPr>
    </w:p>
    <w:p w14:paraId="21FFB1C2" w14:textId="298D7890" w:rsidR="004A12F8" w:rsidRPr="007A4A62" w:rsidRDefault="004A12F8" w:rsidP="00DA3390">
      <w:pPr>
        <w:jc w:val="both"/>
        <w:rPr>
          <w:rFonts w:eastAsia="Calibri"/>
        </w:rPr>
      </w:pPr>
      <w:r>
        <w:t xml:space="preserve">Több </w:t>
      </w:r>
      <w:r w:rsidR="00C45500">
        <w:t>fájl csatolása esetén azokat egy tömörített (zip) állományba</w:t>
      </w:r>
      <w:r w:rsidR="00262BD1">
        <w:t xml:space="preserve"> kell helyezni, és azt csatolni a dokumentumhoz. A 512kB-os méretkorlát ebben az esetben</w:t>
      </w:r>
      <w:r w:rsidR="00706499">
        <w:t xml:space="preserve"> a teljes tömörített csomagra vonatkozik. A</w:t>
      </w:r>
      <w:r w:rsidR="00DD6C65">
        <w:t xml:space="preserve"> tömörített csomagban található minden állományra </w:t>
      </w:r>
      <w:r w:rsidR="007848EA">
        <w:t>hivatkozni kell egy-egy kiegészítő információs elemből, ezek tetsz</w:t>
      </w:r>
      <w:r w:rsidR="00426CC0">
        <w:t>ő</w:t>
      </w:r>
      <w:r w:rsidR="007848EA">
        <w:t>legesen lehetnek tétel– vagy dokumentumszintűek.</w:t>
      </w:r>
    </w:p>
    <w:p w14:paraId="10EAD2E2" w14:textId="77777777" w:rsidR="00DB04C2" w:rsidRDefault="00DB04C2" w:rsidP="00DA3390">
      <w:pPr>
        <w:jc w:val="both"/>
      </w:pPr>
    </w:p>
    <w:p w14:paraId="0E8FA579" w14:textId="52E076BD" w:rsidR="00F44A7A" w:rsidRDefault="1386CC27" w:rsidP="46920C6E">
      <w:pPr>
        <w:pStyle w:val="Cmsor2"/>
        <w:rPr>
          <w:lang w:val="en-US"/>
        </w:rPr>
      </w:pPr>
      <w:bookmarkStart w:id="1536" w:name="_Toc195567229"/>
      <w:r w:rsidRPr="46920C6E">
        <w:rPr>
          <w:lang w:val="en-US"/>
        </w:rPr>
        <w:t>Használati esetek</w:t>
      </w:r>
      <w:bookmarkEnd w:id="1536"/>
    </w:p>
    <w:p w14:paraId="730999F6" w14:textId="77777777" w:rsidR="00F44A7A" w:rsidRDefault="00F44A7A" w:rsidP="00DA3390">
      <w:pPr>
        <w:jc w:val="both"/>
      </w:pPr>
    </w:p>
    <w:p w14:paraId="5EDBDA97" w14:textId="7966B577" w:rsidR="000871D3" w:rsidRDefault="000871D3" w:rsidP="00DA3390">
      <w:pPr>
        <w:jc w:val="both"/>
      </w:pPr>
      <w:r>
        <w:t xml:space="preserve">Annak érdekében, hogy a vevői applikációk </w:t>
      </w:r>
      <w:r w:rsidR="00E31A17">
        <w:t>bizonyos</w:t>
      </w:r>
      <w:r w:rsidR="003D2783">
        <w:t xml:space="preserve"> opcionális vevői információkat </w:t>
      </w:r>
      <w:r w:rsidR="00117AD2">
        <w:t>azonos módon</w:t>
      </w:r>
      <w:r w:rsidR="003D2783">
        <w:t xml:space="preserve"> kezeljenek, </w:t>
      </w:r>
      <w:r w:rsidR="006F4D8B">
        <w:t xml:space="preserve">az általános kiegészítő </w:t>
      </w:r>
      <w:r w:rsidR="00117AD2">
        <w:t>mezőkben ezeket az adatokat az itt meghatározott egységes formátumban kell a dokumentumok</w:t>
      </w:r>
      <w:r w:rsidR="00FF5DB9">
        <w:t xml:space="preserve"> adatszerkezetébe ágyazni</w:t>
      </w:r>
      <w:r w:rsidR="00117AD2">
        <w:t>.</w:t>
      </w:r>
    </w:p>
    <w:p w14:paraId="07C6A074" w14:textId="77777777" w:rsidR="00FF5DB9" w:rsidRDefault="00FF5DB9" w:rsidP="00DA3390">
      <w:pPr>
        <w:jc w:val="both"/>
      </w:pPr>
    </w:p>
    <w:p w14:paraId="2E29ABAF" w14:textId="7CCCDBEE" w:rsidR="00FF5DB9" w:rsidRDefault="00FF5DB9" w:rsidP="00DA3390">
      <w:pPr>
        <w:jc w:val="both"/>
      </w:pPr>
      <w:r>
        <w:t>A</w:t>
      </w:r>
      <w:r w:rsidR="009F01BD">
        <w:t>z egységes adatszerkezet az alábbi kiegészítő információkra alkalmazandó:</w:t>
      </w:r>
    </w:p>
    <w:p w14:paraId="64D538D3" w14:textId="0985E2AD" w:rsidR="00E23CD8" w:rsidRPr="00047A61" w:rsidRDefault="00E23CD8" w:rsidP="006434FB">
      <w:pPr>
        <w:pStyle w:val="Felsorols"/>
      </w:pPr>
      <w:r w:rsidRPr="00047A61">
        <w:t>Garanciális információk</w:t>
      </w:r>
    </w:p>
    <w:p w14:paraId="36D006B3" w14:textId="3ADD96EF" w:rsidR="00E23CD8" w:rsidRDefault="00E23CD8" w:rsidP="006434FB">
      <w:pPr>
        <w:pStyle w:val="Felsorols"/>
      </w:pPr>
      <w:r w:rsidRPr="00047A61">
        <w:t>Kupon</w:t>
      </w:r>
      <w:r w:rsidR="009F01BD" w:rsidRPr="00047A61">
        <w:t>ok</w:t>
      </w:r>
    </w:p>
    <w:p w14:paraId="00392C8D" w14:textId="5C485923" w:rsidR="00E77B48" w:rsidRPr="00047A61" w:rsidRDefault="004C77F7" w:rsidP="006434FB">
      <w:pPr>
        <w:pStyle w:val="Felsorols"/>
      </w:pPr>
      <w:r>
        <w:t xml:space="preserve">Gyors elérésű vonalkódok (pl. </w:t>
      </w:r>
      <w:r w:rsidR="0082139A">
        <w:t>önkiszolgáló kasszák kapunyitó kódja)</w:t>
      </w:r>
    </w:p>
    <w:p w14:paraId="6554460E" w14:textId="01C85388" w:rsidR="007A63CF" w:rsidRPr="007A63CF" w:rsidRDefault="00C6127C" w:rsidP="007A63CF">
      <w:pPr>
        <w:jc w:val="both"/>
      </w:pPr>
      <w:r>
        <w:t>A felsorolt esetekben a dataName mezőbe írandó elnevezés kötött</w:t>
      </w:r>
      <w:r w:rsidR="00D81B64">
        <w:t>, a kezd</w:t>
      </w:r>
      <w:r w:rsidR="00D273CD">
        <w:t>ő</w:t>
      </w:r>
      <w:r w:rsidR="00D81B64">
        <w:t>betűje „N”</w:t>
      </w:r>
      <w:r w:rsidR="00991ABD">
        <w:t xml:space="preserve">, utána az adott információcsoportra </w:t>
      </w:r>
      <w:r w:rsidR="00D273CD">
        <w:t xml:space="preserve">jellemző szám, majd annak tömör, betűvel kiírt </w:t>
      </w:r>
      <w:r w:rsidR="007A63CF">
        <w:t>leírása következik. Az Nxxxxx kezdetű dataName elnevezés kizárólag a Fejlesztői Dokumentációban meghatározott adatokra alkalmazható.</w:t>
      </w:r>
    </w:p>
    <w:p w14:paraId="1635D13D" w14:textId="77777777" w:rsidR="009F01BD" w:rsidRDefault="009F01BD" w:rsidP="00DA3390">
      <w:pPr>
        <w:jc w:val="both"/>
      </w:pPr>
    </w:p>
    <w:p w14:paraId="2B03C93D" w14:textId="28B586D3" w:rsidR="007A63CF" w:rsidRDefault="007A63CF" w:rsidP="000871D3">
      <w:pPr>
        <w:jc w:val="both"/>
      </w:pPr>
      <w:r>
        <w:t>A dataDescription mez</w:t>
      </w:r>
      <w:r w:rsidR="53114E43">
        <w:t>ő</w:t>
      </w:r>
      <w:r>
        <w:t xml:space="preserve"> szabadon választható, de a könnyebb beazonosíthatóság érdekében utalnia kell az</w:t>
      </w:r>
      <w:r w:rsidR="00B50A1D">
        <w:t xml:space="preserve"> adott információ tartalmára, </w:t>
      </w:r>
      <w:r w:rsidR="00C85635">
        <w:t>segítenie kell a hasonló adatsorok megkülönböztetését, pl. „fúrógép garanciajegy”, „hajszárító garanciajegy” ugyanazon az értékesítési bizonylaton.</w:t>
      </w:r>
    </w:p>
    <w:p w14:paraId="658C2130" w14:textId="77777777" w:rsidR="00C85635" w:rsidRDefault="00C85635" w:rsidP="000871D3">
      <w:pPr>
        <w:jc w:val="both"/>
      </w:pPr>
    </w:p>
    <w:p w14:paraId="018F7C7E" w14:textId="43D35CDA" w:rsidR="000871D3" w:rsidRPr="005977A9" w:rsidRDefault="00C85635" w:rsidP="00441860">
      <w:pPr>
        <w:jc w:val="both"/>
      </w:pPr>
      <w:r>
        <w:t>A dataValue értékét a</w:t>
      </w:r>
      <w:r w:rsidR="00441860">
        <w:t>z</w:t>
      </w:r>
      <w:r w:rsidR="000871D3" w:rsidRPr="005977A9">
        <w:t xml:space="preserve"> alábbi</w:t>
      </w:r>
      <w:r w:rsidR="00441860">
        <w:t>, az adott információtípusra jellemző</w:t>
      </w:r>
      <w:r w:rsidR="000871D3" w:rsidRPr="005977A9">
        <w:t xml:space="preserve"> kompakt formátumban </w:t>
      </w:r>
      <w:r w:rsidR="00441860">
        <w:t>kell kitölteni</w:t>
      </w:r>
      <w:r w:rsidR="000871D3" w:rsidRPr="005977A9">
        <w:t>:</w:t>
      </w:r>
    </w:p>
    <w:p w14:paraId="78A7A48B" w14:textId="77777777" w:rsidR="000871D3" w:rsidRPr="006434FB" w:rsidRDefault="000871D3" w:rsidP="006434FB">
      <w:pPr>
        <w:pStyle w:val="Felsorols"/>
      </w:pPr>
      <w:r w:rsidRPr="006434FB">
        <w:t>UTF-8 kódolású karaktersorozat sortörés nélkül.</w:t>
      </w:r>
    </w:p>
    <w:p w14:paraId="5260603B" w14:textId="608ABE9A" w:rsidR="000871D3" w:rsidRPr="006434FB" w:rsidRDefault="000871D3" w:rsidP="006434FB">
      <w:pPr>
        <w:pStyle w:val="Felsorols"/>
      </w:pPr>
      <w:r w:rsidRPr="006434FB">
        <w:t xml:space="preserve">Az első </w:t>
      </w:r>
      <w:r w:rsidR="00441860" w:rsidRPr="006434FB">
        <w:t>adatmező a dataName első hat karaktere („Nxxxxx”)</w:t>
      </w:r>
      <w:r w:rsidRPr="006434FB">
        <w:t>, ami</w:t>
      </w:r>
      <w:r w:rsidR="00441860" w:rsidRPr="006434FB">
        <w:t>ből egyértelműen eldönthető, hogy milyen típusú információcsomagról van szó</w:t>
      </w:r>
      <w:r w:rsidRPr="006434FB">
        <w:t>.</w:t>
      </w:r>
    </w:p>
    <w:p w14:paraId="5658A6DA" w14:textId="77777777" w:rsidR="000871D3" w:rsidRPr="006434FB" w:rsidRDefault="000871D3" w:rsidP="006434FB">
      <w:pPr>
        <w:pStyle w:val="Felsorols"/>
      </w:pPr>
      <w:r w:rsidRPr="006434FB">
        <w:t>Az adatmezőket „|” karakter határolja el.</w:t>
      </w:r>
    </w:p>
    <w:p w14:paraId="2205D6DC" w14:textId="77777777" w:rsidR="000871D3" w:rsidRPr="006434FB" w:rsidRDefault="000871D3" w:rsidP="006434FB">
      <w:pPr>
        <w:pStyle w:val="Felsorols"/>
      </w:pPr>
      <w:r w:rsidRPr="006434FB">
        <w:t>Az adaton belül esetlegesen szereplő „|” karaktert a „\” (backslash, fordított per) karakterrel van escape-elve („\|”). Az escape karakter saját magával van escape-elve (pl. „\\”).</w:t>
      </w:r>
    </w:p>
    <w:p w14:paraId="55106B58" w14:textId="77777777" w:rsidR="000871D3" w:rsidRPr="006434FB" w:rsidRDefault="000871D3" w:rsidP="006434FB">
      <w:pPr>
        <w:pStyle w:val="Felsorols"/>
      </w:pPr>
      <w:r w:rsidRPr="006434FB">
        <w:t>Ha az adatban sortörés található, a sortörés „\n” karaktersorozattal van helyettesítve.</w:t>
      </w:r>
    </w:p>
    <w:p w14:paraId="71F2FC5D" w14:textId="20124795" w:rsidR="000871D3" w:rsidRPr="006434FB" w:rsidRDefault="000871D3" w:rsidP="006434FB">
      <w:pPr>
        <w:pStyle w:val="Felsorols"/>
      </w:pPr>
      <w:r w:rsidRPr="006434FB">
        <w:t>Az adatmezők első karaktere az adott mező azonosítója</w:t>
      </w:r>
      <w:r w:rsidR="0089162A" w:rsidRPr="006434FB">
        <w:t>, kivéve az első adatmezőt</w:t>
      </w:r>
      <w:r w:rsidRPr="006434FB">
        <w:t>.</w:t>
      </w:r>
    </w:p>
    <w:p w14:paraId="0AFA98BA" w14:textId="77777777" w:rsidR="00A066EC" w:rsidRPr="006434FB" w:rsidRDefault="00FC2B0E" w:rsidP="006434FB">
      <w:pPr>
        <w:pStyle w:val="Felsorols"/>
      </w:pPr>
      <w:r w:rsidRPr="006434FB">
        <w:t>Csak azokat az adatmezőket kell szerepeltetni, ami</w:t>
      </w:r>
      <w:r w:rsidR="00A066EC" w:rsidRPr="006434FB">
        <w:t xml:space="preserve"> nem üres.</w:t>
      </w:r>
    </w:p>
    <w:p w14:paraId="493B2470" w14:textId="494C30D8" w:rsidR="000871D3" w:rsidRPr="006434FB" w:rsidRDefault="000871D3" w:rsidP="006434FB">
      <w:pPr>
        <w:pStyle w:val="Felsorols"/>
      </w:pPr>
      <w:r w:rsidRPr="00047A61">
        <w:t>Minden adat karaktersorozatként (string) szerepel akkor is, ha az számként is értelmezhető volna.</w:t>
      </w:r>
    </w:p>
    <w:p w14:paraId="7CF1A5E4" w14:textId="1438D9A0" w:rsidR="000871D3" w:rsidRDefault="00C61137" w:rsidP="000871D3">
      <w:pPr>
        <w:jc w:val="both"/>
      </w:pPr>
      <w:r>
        <w:t>Az adatmező ebben a formátumban a bizonylat másolatára is nyomtatható, az a vevői applikációk által beolvasva azonos módon értelmezhető</w:t>
      </w:r>
      <w:r w:rsidR="00E70E36">
        <w:t xml:space="preserve"> (</w:t>
      </w:r>
      <w:r w:rsidR="00A926C7">
        <w:t>ha minden szükséges adatot tartalmaz).</w:t>
      </w:r>
    </w:p>
    <w:p w14:paraId="078E6DFD" w14:textId="77777777" w:rsidR="000871D3" w:rsidRDefault="000871D3" w:rsidP="00DA3390">
      <w:pPr>
        <w:jc w:val="both"/>
      </w:pPr>
    </w:p>
    <w:p w14:paraId="721D5E41" w14:textId="77777777" w:rsidR="00F44A7A" w:rsidRDefault="00F44A7A" w:rsidP="00DA3390">
      <w:pPr>
        <w:jc w:val="both"/>
      </w:pPr>
    </w:p>
    <w:p w14:paraId="71052E5F" w14:textId="1DE0B934" w:rsidR="00F44A7A" w:rsidRDefault="0B024D02" w:rsidP="00F44A7A">
      <w:pPr>
        <w:pStyle w:val="Cmsor3"/>
      </w:pPr>
      <w:bookmarkStart w:id="1537" w:name="_Ref194610662"/>
      <w:bookmarkStart w:id="1538" w:name="_Toc195567230"/>
      <w:r w:rsidRPr="46920C6E">
        <w:rPr>
          <w:lang w:val="en-US"/>
        </w:rPr>
        <w:t>Garanciális információk</w:t>
      </w:r>
      <w:bookmarkEnd w:id="1537"/>
      <w:bookmarkEnd w:id="1538"/>
    </w:p>
    <w:p w14:paraId="163BF892" w14:textId="77777777" w:rsidR="00C61137" w:rsidRDefault="00C61137" w:rsidP="00C61137">
      <w:pPr>
        <w:rPr>
          <w:lang w:eastAsia="hu-HU"/>
        </w:rPr>
      </w:pPr>
    </w:p>
    <w:p w14:paraId="78E52C7B" w14:textId="1165BE5F" w:rsidR="00C61137" w:rsidRPr="00010356" w:rsidRDefault="00C61137" w:rsidP="00C61137">
      <w:pPr>
        <w:rPr>
          <w:lang w:val="pt-BR" w:eastAsia="hu-HU"/>
        </w:rPr>
      </w:pPr>
      <w:r w:rsidRPr="00010356">
        <w:rPr>
          <w:lang w:val="pt-BR" w:eastAsia="hu-HU"/>
        </w:rPr>
        <w:t xml:space="preserve">A garanciális információk </w:t>
      </w:r>
      <w:r w:rsidR="009F37A5" w:rsidRPr="00010356">
        <w:rPr>
          <w:lang w:val="pt-BR" w:eastAsia="hu-HU"/>
        </w:rPr>
        <w:t xml:space="preserve">elnevezése (dataName mező): </w:t>
      </w:r>
      <w:r w:rsidR="009F37A5" w:rsidRPr="00010356">
        <w:rPr>
          <w:b/>
          <w:lang w:val="pt-BR" w:eastAsia="hu-HU"/>
        </w:rPr>
        <w:t>N00001_GARANCIA</w:t>
      </w:r>
    </w:p>
    <w:p w14:paraId="3789C07A" w14:textId="77777777" w:rsidR="009F37A5" w:rsidRPr="00010356" w:rsidRDefault="009F37A5" w:rsidP="00C61137">
      <w:pPr>
        <w:rPr>
          <w:lang w:val="pt-BR" w:eastAsia="hu-HU"/>
        </w:rPr>
      </w:pPr>
    </w:p>
    <w:p w14:paraId="460923E4" w14:textId="23F90DA7" w:rsidR="009F37A5" w:rsidRPr="00010356" w:rsidRDefault="009F37A5" w:rsidP="00C61137">
      <w:pPr>
        <w:rPr>
          <w:lang w:val="pt-BR" w:eastAsia="hu-HU"/>
        </w:rPr>
      </w:pPr>
      <w:r w:rsidRPr="00010356">
        <w:rPr>
          <w:lang w:val="pt-BR" w:eastAsia="hu-HU"/>
        </w:rPr>
        <w:t>A</w:t>
      </w:r>
      <w:r w:rsidR="0025237C" w:rsidRPr="00010356">
        <w:rPr>
          <w:lang w:val="pt-BR" w:eastAsia="hu-HU"/>
        </w:rPr>
        <w:t xml:space="preserve"> dataValue tartalmába az alábbi táblázatban leírt mezők kerülhetnek:</w:t>
      </w:r>
    </w:p>
    <w:p w14:paraId="0F23119E" w14:textId="77777777" w:rsidR="00C61137" w:rsidRPr="00010356" w:rsidRDefault="00C61137" w:rsidP="00C61137">
      <w:pPr>
        <w:rPr>
          <w:lang w:val="pt-BR"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4677D6" w:rsidRPr="005977A9" w14:paraId="55B574BC" w14:textId="77777777" w:rsidTr="007A4A62">
        <w:trPr>
          <w:trHeight w:val="286"/>
        </w:trPr>
        <w:tc>
          <w:tcPr>
            <w:tcW w:w="816" w:type="dxa"/>
          </w:tcPr>
          <w:p w14:paraId="40D57F36" w14:textId="335C61B5" w:rsidR="004677D6" w:rsidRPr="005977A9" w:rsidRDefault="004677D6" w:rsidP="001144BB">
            <w:pPr>
              <w:jc w:val="both"/>
              <w:rPr>
                <w:rFonts w:asciiTheme="minorHAnsi" w:eastAsiaTheme="minorHAnsi" w:hAnsiTheme="minorHAnsi" w:cstheme="minorHAnsi"/>
                <w:b/>
                <w:szCs w:val="22"/>
                <w:lang w:eastAsia="en-US"/>
              </w:rPr>
            </w:pPr>
            <w:r>
              <w:rPr>
                <w:b/>
              </w:rPr>
              <w:t>Mező- j</w:t>
            </w:r>
            <w:r w:rsidRPr="005977A9">
              <w:rPr>
                <w:b/>
              </w:rPr>
              <w:t>elölő</w:t>
            </w:r>
          </w:p>
        </w:tc>
        <w:tc>
          <w:tcPr>
            <w:tcW w:w="7155" w:type="dxa"/>
          </w:tcPr>
          <w:p w14:paraId="597E19ED" w14:textId="77777777" w:rsidR="004677D6" w:rsidRPr="005977A9" w:rsidRDefault="004677D6" w:rsidP="001144BB">
            <w:pPr>
              <w:jc w:val="both"/>
              <w:rPr>
                <w:rFonts w:asciiTheme="minorHAnsi" w:eastAsiaTheme="minorHAnsi" w:hAnsiTheme="minorHAnsi" w:cstheme="minorHAnsi"/>
                <w:b/>
                <w:szCs w:val="22"/>
                <w:lang w:eastAsia="en-US"/>
              </w:rPr>
            </w:pPr>
            <w:r w:rsidRPr="005977A9">
              <w:rPr>
                <w:b/>
              </w:rPr>
              <w:t>Adat leírása</w:t>
            </w:r>
          </w:p>
        </w:tc>
      </w:tr>
      <w:tr w:rsidR="004677D6" w:rsidRPr="00FB36BC" w14:paraId="4F75E2F2" w14:textId="77777777" w:rsidTr="007A4A62">
        <w:trPr>
          <w:trHeight w:val="470"/>
        </w:trPr>
        <w:tc>
          <w:tcPr>
            <w:tcW w:w="816" w:type="dxa"/>
          </w:tcPr>
          <w:p w14:paraId="5ED0E8B0" w14:textId="36714930" w:rsidR="004677D6" w:rsidRPr="005977A9" w:rsidRDefault="004677D6" w:rsidP="001144BB">
            <w:pPr>
              <w:jc w:val="both"/>
            </w:pPr>
            <w:r>
              <w:t>F</w:t>
            </w:r>
          </w:p>
        </w:tc>
        <w:tc>
          <w:tcPr>
            <w:tcW w:w="7155" w:type="dxa"/>
          </w:tcPr>
          <w:p w14:paraId="0FC9E57F" w14:textId="68DC05B0" w:rsidR="004677D6" w:rsidRPr="005977A9" w:rsidRDefault="003A6FAD" w:rsidP="001144BB">
            <w:pPr>
              <w:jc w:val="both"/>
              <w:rPr>
                <w:rFonts w:eastAsiaTheme="minorHAnsi"/>
                <w:lang w:val="fr-FR"/>
              </w:rPr>
            </w:pPr>
            <w:r>
              <w:rPr>
                <w:rFonts w:eastAsiaTheme="minorHAnsi"/>
                <w:lang w:val="fr-FR"/>
              </w:rPr>
              <w:t>A</w:t>
            </w:r>
            <w:r w:rsidR="00810FED">
              <w:rPr>
                <w:rFonts w:eastAsiaTheme="minorHAnsi"/>
                <w:lang w:val="fr-FR"/>
              </w:rPr>
              <w:t xml:space="preserve"> </w:t>
            </w:r>
            <w:r>
              <w:rPr>
                <w:rFonts w:eastAsiaTheme="minorHAnsi"/>
                <w:lang w:val="fr-FR"/>
              </w:rPr>
              <w:t xml:space="preserve">fájlként csatolt </w:t>
            </w:r>
            <w:r w:rsidR="00810FED">
              <w:rPr>
                <w:rFonts w:eastAsiaTheme="minorHAnsi"/>
                <w:lang w:val="fr-FR"/>
              </w:rPr>
              <w:t>garanciajegy fájlneve</w:t>
            </w:r>
          </w:p>
        </w:tc>
      </w:tr>
      <w:tr w:rsidR="004677D6" w:rsidRPr="00FB36BC" w14:paraId="34E11F46" w14:textId="77777777" w:rsidTr="007A4A62">
        <w:trPr>
          <w:trHeight w:val="470"/>
        </w:trPr>
        <w:tc>
          <w:tcPr>
            <w:tcW w:w="816" w:type="dxa"/>
          </w:tcPr>
          <w:p w14:paraId="51C2E13F" w14:textId="77777777" w:rsidR="004677D6" w:rsidRPr="005977A9" w:rsidRDefault="004677D6" w:rsidP="001144BB">
            <w:pPr>
              <w:jc w:val="both"/>
            </w:pPr>
            <w:r w:rsidRPr="005977A9">
              <w:t>U</w:t>
            </w:r>
          </w:p>
        </w:tc>
        <w:tc>
          <w:tcPr>
            <w:tcW w:w="7155" w:type="dxa"/>
          </w:tcPr>
          <w:p w14:paraId="3C481883" w14:textId="4F2C1B12" w:rsidR="004677D6" w:rsidRPr="00010356" w:rsidRDefault="00810FED" w:rsidP="001144BB">
            <w:pPr>
              <w:jc w:val="both"/>
              <w:rPr>
                <w:lang w:val="pt-BR"/>
              </w:rPr>
            </w:pPr>
            <w:r w:rsidRPr="00010356">
              <w:rPr>
                <w:lang w:val="pt-BR"/>
              </w:rPr>
              <w:t xml:space="preserve">URL, az egyedi garanciajegy </w:t>
            </w:r>
            <w:r w:rsidR="00640DE8" w:rsidRPr="00010356">
              <w:rPr>
                <w:lang w:val="pt-BR"/>
              </w:rPr>
              <w:t>letöltési link-je.</w:t>
            </w:r>
          </w:p>
        </w:tc>
      </w:tr>
      <w:tr w:rsidR="004677D6" w:rsidRPr="00FB36BC" w14:paraId="659E3F3E" w14:textId="77777777" w:rsidTr="007A4A62">
        <w:trPr>
          <w:trHeight w:val="470"/>
        </w:trPr>
        <w:tc>
          <w:tcPr>
            <w:tcW w:w="816" w:type="dxa"/>
          </w:tcPr>
          <w:p w14:paraId="42B2DFA7" w14:textId="5E58105C" w:rsidR="004677D6" w:rsidRPr="005977A9" w:rsidRDefault="00640DE8" w:rsidP="001144BB">
            <w:pPr>
              <w:jc w:val="both"/>
            </w:pPr>
            <w:r>
              <w:t>E</w:t>
            </w:r>
          </w:p>
        </w:tc>
        <w:tc>
          <w:tcPr>
            <w:tcW w:w="7155" w:type="dxa"/>
          </w:tcPr>
          <w:p w14:paraId="633AE634" w14:textId="5BCB9810" w:rsidR="004677D6" w:rsidRPr="00010356" w:rsidRDefault="00C24884" w:rsidP="001144BB">
            <w:pPr>
              <w:jc w:val="both"/>
              <w:rPr>
                <w:rFonts w:asciiTheme="minorHAnsi" w:eastAsiaTheme="minorHAnsi" w:hAnsiTheme="minorHAnsi" w:cstheme="minorHAnsi"/>
                <w:szCs w:val="22"/>
                <w:lang w:val="pt-BR" w:eastAsia="en-US"/>
              </w:rPr>
            </w:pPr>
            <w:r w:rsidRPr="00010356">
              <w:rPr>
                <w:rFonts w:asciiTheme="minorHAnsi" w:eastAsiaTheme="minorHAnsi" w:hAnsiTheme="minorHAnsi" w:cstheme="minorHAnsi"/>
                <w:szCs w:val="22"/>
                <w:lang w:val="pt-BR" w:eastAsia="en-US"/>
              </w:rPr>
              <w:t>A garancia lejáratának napja, „ÉÉÉÉ–HH–NN” formátumban.</w:t>
            </w:r>
          </w:p>
        </w:tc>
      </w:tr>
      <w:tr w:rsidR="004677D6" w:rsidRPr="005977A9" w14:paraId="4CB18BFE" w14:textId="77777777" w:rsidTr="007A4A62">
        <w:trPr>
          <w:trHeight w:val="470"/>
        </w:trPr>
        <w:tc>
          <w:tcPr>
            <w:tcW w:w="816" w:type="dxa"/>
          </w:tcPr>
          <w:p w14:paraId="5AF28470" w14:textId="77777777" w:rsidR="004677D6" w:rsidRPr="005977A9" w:rsidRDefault="004677D6" w:rsidP="001144BB">
            <w:pPr>
              <w:jc w:val="both"/>
            </w:pPr>
            <w:r w:rsidRPr="005977A9">
              <w:t>T</w:t>
            </w:r>
          </w:p>
        </w:tc>
        <w:tc>
          <w:tcPr>
            <w:tcW w:w="7155" w:type="dxa"/>
          </w:tcPr>
          <w:p w14:paraId="24CFA31E" w14:textId="46E45635" w:rsidR="004677D6" w:rsidRPr="005977A9" w:rsidRDefault="00C24884" w:rsidP="001144BB">
            <w:pPr>
              <w:jc w:val="both"/>
              <w:rPr>
                <w:rFonts w:asciiTheme="minorHAnsi" w:eastAsiaTheme="minorEastAsia" w:hAnsiTheme="minorHAnsi" w:cstheme="minorBidi"/>
                <w:lang w:eastAsia="en-US"/>
              </w:rPr>
            </w:pPr>
            <w:r w:rsidRPr="00010356">
              <w:rPr>
                <w:rFonts w:asciiTheme="minorHAnsi" w:eastAsiaTheme="minorEastAsia" w:hAnsiTheme="minorHAnsi" w:cstheme="minorBidi"/>
                <w:lang w:val="pt-BR" w:eastAsia="en-US"/>
              </w:rPr>
              <w:t xml:space="preserve">A garanciális időszak hossza mértékegységgel, pl. </w:t>
            </w:r>
            <w:r>
              <w:rPr>
                <w:rFonts w:asciiTheme="minorHAnsi" w:eastAsiaTheme="minorEastAsia" w:hAnsiTheme="minorHAnsi" w:cstheme="minorBidi"/>
                <w:lang w:eastAsia="en-US"/>
              </w:rPr>
              <w:t xml:space="preserve">„36 hónap”, </w:t>
            </w:r>
            <w:r w:rsidR="00892C57">
              <w:rPr>
                <w:rFonts w:asciiTheme="minorHAnsi" w:eastAsiaTheme="minorEastAsia" w:hAnsiTheme="minorHAnsi" w:cstheme="minorBidi"/>
                <w:lang w:eastAsia="en-US"/>
              </w:rPr>
              <w:t>„2 év”</w:t>
            </w:r>
          </w:p>
        </w:tc>
      </w:tr>
      <w:tr w:rsidR="00892C57" w:rsidRPr="005977A9" w14:paraId="22800BD7" w14:textId="77777777" w:rsidTr="004677D6">
        <w:trPr>
          <w:trHeight w:val="470"/>
        </w:trPr>
        <w:tc>
          <w:tcPr>
            <w:tcW w:w="816" w:type="dxa"/>
          </w:tcPr>
          <w:p w14:paraId="3BDB8159" w14:textId="3E982EEC" w:rsidR="00892C57" w:rsidRPr="005977A9" w:rsidRDefault="00892C57" w:rsidP="001144BB">
            <w:pPr>
              <w:jc w:val="both"/>
            </w:pPr>
            <w:r>
              <w:t>I</w:t>
            </w:r>
          </w:p>
        </w:tc>
        <w:tc>
          <w:tcPr>
            <w:tcW w:w="7155" w:type="dxa"/>
          </w:tcPr>
          <w:p w14:paraId="6EFE07D9" w14:textId="47D671F7" w:rsidR="00892C57" w:rsidRDefault="00892C57" w:rsidP="001144BB">
            <w:pPr>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Egyéb szöveges információ</w:t>
            </w:r>
            <w:r w:rsidR="003D4AD3">
              <w:rPr>
                <w:rFonts w:asciiTheme="minorHAnsi" w:eastAsiaTheme="minorEastAsia" w:hAnsiTheme="minorHAnsi" w:cstheme="minorBidi"/>
                <w:lang w:eastAsia="en-US"/>
              </w:rPr>
              <w:t>.</w:t>
            </w:r>
          </w:p>
        </w:tc>
      </w:tr>
    </w:tbl>
    <w:p w14:paraId="7F15DF04" w14:textId="77777777" w:rsidR="00C61137" w:rsidRDefault="00C61137" w:rsidP="00C61137">
      <w:pPr>
        <w:rPr>
          <w:lang w:eastAsia="hu-HU"/>
        </w:rPr>
      </w:pPr>
    </w:p>
    <w:p w14:paraId="7633B78A" w14:textId="77777777" w:rsidR="00F44A7A" w:rsidRDefault="00F44A7A" w:rsidP="00DA3390">
      <w:pPr>
        <w:jc w:val="both"/>
      </w:pPr>
    </w:p>
    <w:p w14:paraId="7816E57E" w14:textId="4BD48690" w:rsidR="00F44A7A" w:rsidRPr="007A4A62" w:rsidRDefault="00C679B4" w:rsidP="00DA3390">
      <w:pPr>
        <w:jc w:val="both"/>
        <w:rPr>
          <w:b/>
        </w:rPr>
      </w:pPr>
      <w:r>
        <w:rPr>
          <w:b/>
        </w:rPr>
        <w:t>Értelmezést segítő</w:t>
      </w:r>
      <w:r w:rsidR="00BC5DF7" w:rsidRPr="007A4A62">
        <w:rPr>
          <w:b/>
        </w:rPr>
        <w:t xml:space="preserve"> példa 1.:</w:t>
      </w:r>
      <w:r w:rsidR="00775143" w:rsidRPr="007A4A62">
        <w:rPr>
          <w:b/>
        </w:rPr>
        <w:t xml:space="preserve"> </w:t>
      </w:r>
    </w:p>
    <w:p w14:paraId="4074F8E2" w14:textId="77777777" w:rsidR="0077551E" w:rsidRDefault="0077551E" w:rsidP="00DA3390">
      <w:pPr>
        <w:jc w:val="both"/>
      </w:pPr>
    </w:p>
    <w:p w14:paraId="65190288" w14:textId="3210901A" w:rsidR="00BC5DF7" w:rsidRPr="00010356" w:rsidRDefault="006338A2" w:rsidP="00DA3390">
      <w:pPr>
        <w:jc w:val="both"/>
        <w:rPr>
          <w:lang w:val="pt-BR"/>
        </w:rPr>
      </w:pPr>
      <w:r w:rsidRPr="00010356">
        <w:rPr>
          <w:lang w:val="pt-BR"/>
        </w:rPr>
        <w:t xml:space="preserve">Egy </w:t>
      </w:r>
      <w:r w:rsidR="00775143" w:rsidRPr="00010356">
        <w:rPr>
          <w:lang w:val="pt-BR"/>
        </w:rPr>
        <w:t xml:space="preserve">PDF formátumban </w:t>
      </w:r>
      <w:r w:rsidRPr="00010356">
        <w:rPr>
          <w:lang w:val="pt-BR"/>
        </w:rPr>
        <w:t xml:space="preserve">csatolt garanciajegy </w:t>
      </w:r>
      <w:r w:rsidR="00775143" w:rsidRPr="00010356">
        <w:rPr>
          <w:lang w:val="pt-BR"/>
        </w:rPr>
        <w:t>a 3. számú bizonylattételhez</w:t>
      </w:r>
      <w:r w:rsidR="00A52357" w:rsidRPr="00010356">
        <w:rPr>
          <w:lang w:val="pt-BR"/>
        </w:rPr>
        <w:t>, a garancia lejárata 202</w:t>
      </w:r>
      <w:r w:rsidR="00AA2303" w:rsidRPr="00010356">
        <w:rPr>
          <w:lang w:val="pt-BR"/>
        </w:rPr>
        <w:t>6. november 4</w:t>
      </w:r>
      <w:r w:rsidR="00775143" w:rsidRPr="00010356">
        <w:rPr>
          <w:lang w:val="pt-BR"/>
        </w:rPr>
        <w:t>.</w:t>
      </w:r>
    </w:p>
    <w:p w14:paraId="725DAFBF" w14:textId="77777777" w:rsidR="00C105A3" w:rsidRPr="00010356" w:rsidRDefault="00C105A3" w:rsidP="00DA3390">
      <w:pPr>
        <w:jc w:val="both"/>
        <w:rPr>
          <w:lang w:val="pt-BR"/>
        </w:rPr>
      </w:pPr>
    </w:p>
    <w:p w14:paraId="58184A28" w14:textId="044A2DFF" w:rsidR="008017D8" w:rsidRPr="00010356" w:rsidRDefault="00D83B4C" w:rsidP="00DA3390">
      <w:pPr>
        <w:jc w:val="both"/>
        <w:rPr>
          <w:lang w:val="pt-BR"/>
        </w:rPr>
      </w:pPr>
      <w:r w:rsidRPr="00010356">
        <w:rPr>
          <w:lang w:val="pt-BR"/>
        </w:rPr>
        <w:t xml:space="preserve">Vevői boríték </w:t>
      </w:r>
      <w:r w:rsidR="000449EC" w:rsidRPr="00010356">
        <w:rPr>
          <w:lang w:val="pt-BR"/>
        </w:rPr>
        <w:t>(CustomerDocumentType)</w:t>
      </w:r>
      <w:r w:rsidR="00B72A43" w:rsidRPr="00010356">
        <w:rPr>
          <w:lang w:val="pt-BR"/>
        </w:rPr>
        <w:t xml:space="preserve"> kiegészítő tartalma</w:t>
      </w:r>
      <w:r w:rsidR="008017D8" w:rsidRPr="00010356">
        <w:rPr>
          <w:lang w:val="pt-BR"/>
        </w:rPr>
        <w:t>:</w:t>
      </w:r>
    </w:p>
    <w:p w14:paraId="7C648567" w14:textId="77777777" w:rsidR="00B72A43" w:rsidRPr="00010356" w:rsidRDefault="00B72A43" w:rsidP="00DA3390">
      <w:pPr>
        <w:jc w:val="both"/>
        <w:rPr>
          <w:lang w:val="pt-BR"/>
        </w:rPr>
      </w:pPr>
    </w:p>
    <w:p w14:paraId="313E423E"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&lt;receiptAdditional&gt;</w:t>
      </w:r>
    </w:p>
    <w:p w14:paraId="3C801C57"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NY-T00100001/12345678/0012/00034</w:t>
      </w:r>
      <w:r w:rsidRPr="007A4A62">
        <w:rPr>
          <w:rFonts w:ascii="Courier New" w:hAnsi="Courier New" w:cs="Courier New"/>
          <w:sz w:val="20"/>
          <w:szCs w:val="20"/>
        </w:rPr>
        <w:t>&lt;/documentNumber&gt;</w:t>
      </w:r>
    </w:p>
    <w:p w14:paraId="19CC0AF4"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&lt;attachment&gt;</w:t>
      </w:r>
    </w:p>
    <w:p w14:paraId="43CCE1D8"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&lt;fileBinary&gt;</w:t>
      </w:r>
      <w:r w:rsidRPr="007A4A62">
        <w:rPr>
          <w:rFonts w:ascii="Courier New" w:hAnsi="Courier New" w:cs="Courier New"/>
          <w:b/>
          <w:bCs/>
          <w:sz w:val="20"/>
          <w:szCs w:val="20"/>
        </w:rPr>
        <w:t>SWRlIGtlcsO8bCBhIGbDoWpsIGJpbsOhcmlzYQ==</w:t>
      </w:r>
      <w:r w:rsidRPr="007A4A62">
        <w:rPr>
          <w:rFonts w:ascii="Courier New" w:hAnsi="Courier New" w:cs="Courier New"/>
          <w:sz w:val="20"/>
          <w:szCs w:val="20"/>
        </w:rPr>
        <w:t>&lt;/fileBinary&gt;</w:t>
      </w:r>
    </w:p>
    <w:p w14:paraId="260105F2"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&lt;fileExtension&gt;</w:t>
      </w:r>
      <w:r w:rsidRPr="007A4A62">
        <w:rPr>
          <w:rFonts w:ascii="Courier New" w:hAnsi="Courier New" w:cs="Courier New"/>
          <w:b/>
          <w:bCs/>
          <w:sz w:val="20"/>
          <w:szCs w:val="20"/>
        </w:rPr>
        <w:t>PDF</w:t>
      </w:r>
      <w:r w:rsidRPr="007A4A62">
        <w:rPr>
          <w:rFonts w:ascii="Courier New" w:hAnsi="Courier New" w:cs="Courier New"/>
          <w:sz w:val="20"/>
          <w:szCs w:val="20"/>
        </w:rPr>
        <w:t>&lt;/fileExtension&gt;</w:t>
      </w:r>
    </w:p>
    <w:p w14:paraId="104DCCA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&lt;/attachment&gt;</w:t>
      </w:r>
    </w:p>
    <w:p w14:paraId="13B14EA2"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&lt;additionalLines&gt;</w:t>
      </w:r>
    </w:p>
    <w:p w14:paraId="14224B29"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&lt;additionalLine&gt;</w:t>
      </w:r>
    </w:p>
    <w:p w14:paraId="02AA211D"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&lt;lineNumber&gt;</w:t>
      </w:r>
      <w:r w:rsidRPr="007A4A62">
        <w:rPr>
          <w:rFonts w:ascii="Courier New" w:hAnsi="Courier New" w:cs="Courier New"/>
          <w:b/>
          <w:bCs/>
          <w:sz w:val="20"/>
          <w:szCs w:val="20"/>
        </w:rPr>
        <w:t>3</w:t>
      </w:r>
      <w:r w:rsidRPr="007A4A62">
        <w:rPr>
          <w:rFonts w:ascii="Courier New" w:hAnsi="Courier New" w:cs="Courier New"/>
          <w:sz w:val="20"/>
          <w:szCs w:val="20"/>
        </w:rPr>
        <w:t>&lt;/lineNumber&gt;</w:t>
      </w:r>
    </w:p>
    <w:p w14:paraId="53C5185F" w14:textId="77777777" w:rsidR="000D075A" w:rsidRPr="00010356" w:rsidRDefault="000D075A" w:rsidP="007A4A62">
      <w:pPr>
        <w:rPr>
          <w:rFonts w:ascii="Courier New" w:hAnsi="Courier New" w:cs="Courier New"/>
          <w:sz w:val="20"/>
          <w:szCs w:val="20"/>
          <w:lang w:val="pt-BR"/>
        </w:rPr>
      </w:pPr>
      <w:r w:rsidRPr="007A4A62">
        <w:rPr>
          <w:rFonts w:ascii="Courier New" w:hAnsi="Courier New" w:cs="Courier New"/>
          <w:sz w:val="20"/>
          <w:szCs w:val="20"/>
        </w:rPr>
        <w:t xml:space="preserve">            </w:t>
      </w:r>
      <w:r w:rsidRPr="00010356">
        <w:rPr>
          <w:rFonts w:ascii="Courier New" w:hAnsi="Courier New" w:cs="Courier New"/>
          <w:sz w:val="20"/>
          <w:szCs w:val="20"/>
          <w:lang w:val="pt-BR"/>
        </w:rPr>
        <w:t>&lt;lineAdditionalData&gt;</w:t>
      </w:r>
    </w:p>
    <w:p w14:paraId="4B44CF40" w14:textId="4F616DE3" w:rsidR="000D075A" w:rsidRPr="00010356" w:rsidRDefault="000D075A" w:rsidP="007A4A62">
      <w:pPr>
        <w:rPr>
          <w:rFonts w:ascii="Courier New" w:hAnsi="Courier New" w:cs="Courier New"/>
          <w:sz w:val="20"/>
          <w:szCs w:val="20"/>
          <w:lang w:val="pt-BR"/>
        </w:rPr>
      </w:pPr>
      <w:r w:rsidRPr="00010356">
        <w:rPr>
          <w:rFonts w:ascii="Courier New" w:hAnsi="Courier New" w:cs="Courier New"/>
          <w:sz w:val="20"/>
          <w:szCs w:val="20"/>
          <w:lang w:val="pt-BR"/>
        </w:rPr>
        <w:t xml:space="preserve">                &lt;dataName&gt;</w:t>
      </w:r>
      <w:r w:rsidR="000F0B62" w:rsidRPr="00010356">
        <w:rPr>
          <w:rFonts w:ascii="Courier New" w:hAnsi="Courier New" w:cs="Courier New"/>
          <w:b/>
          <w:sz w:val="20"/>
          <w:szCs w:val="20"/>
          <w:lang w:val="pt-BR"/>
        </w:rPr>
        <w:t>N00001_</w:t>
      </w:r>
      <w:r w:rsidRPr="00010356">
        <w:rPr>
          <w:rFonts w:ascii="Courier New" w:hAnsi="Courier New" w:cs="Courier New"/>
          <w:b/>
          <w:bCs/>
          <w:sz w:val="20"/>
          <w:szCs w:val="20"/>
          <w:lang w:val="pt-BR"/>
        </w:rPr>
        <w:t>GAR</w:t>
      </w:r>
      <w:r w:rsidR="00C679B4" w:rsidRPr="00010356">
        <w:rPr>
          <w:rFonts w:ascii="Courier New" w:hAnsi="Courier New" w:cs="Courier New"/>
          <w:b/>
          <w:bCs/>
          <w:sz w:val="20"/>
          <w:szCs w:val="20"/>
          <w:lang w:val="pt-BR"/>
        </w:rPr>
        <w:t>ANCIA</w:t>
      </w:r>
      <w:r w:rsidRPr="00010356">
        <w:rPr>
          <w:rFonts w:ascii="Courier New" w:hAnsi="Courier New" w:cs="Courier New"/>
          <w:sz w:val="20"/>
          <w:szCs w:val="20"/>
          <w:lang w:val="pt-BR"/>
        </w:rPr>
        <w:t>&lt;/dataName&gt;</w:t>
      </w:r>
    </w:p>
    <w:p w14:paraId="29CFB9D2" w14:textId="6E5110D8" w:rsidR="000D075A" w:rsidRPr="007A4A62" w:rsidRDefault="000D075A" w:rsidP="007A4A62">
      <w:pPr>
        <w:rPr>
          <w:rFonts w:ascii="Courier New" w:hAnsi="Courier New" w:cs="Courier New"/>
          <w:sz w:val="20"/>
          <w:szCs w:val="20"/>
        </w:rPr>
      </w:pPr>
      <w:r w:rsidRPr="00010356">
        <w:rPr>
          <w:rFonts w:ascii="Courier New" w:hAnsi="Courier New" w:cs="Courier New"/>
          <w:sz w:val="20"/>
          <w:szCs w:val="20"/>
          <w:lang w:val="pt-BR"/>
        </w:rPr>
        <w:t xml:space="preserve">                </w:t>
      </w:r>
      <w:r w:rsidRPr="007A4A62">
        <w:rPr>
          <w:rFonts w:ascii="Courier New" w:hAnsi="Courier New" w:cs="Courier New"/>
          <w:sz w:val="20"/>
          <w:szCs w:val="20"/>
        </w:rPr>
        <w:t>&lt;dataDescription&gt;</w:t>
      </w:r>
      <w:r w:rsidRPr="007A4A62">
        <w:rPr>
          <w:rFonts w:ascii="Courier New" w:hAnsi="Courier New" w:cs="Courier New"/>
          <w:b/>
          <w:bCs/>
          <w:sz w:val="20"/>
          <w:szCs w:val="20"/>
        </w:rPr>
        <w:t>Maketo garanciajegy</w:t>
      </w:r>
      <w:r w:rsidRPr="007A4A62">
        <w:rPr>
          <w:rFonts w:ascii="Courier New" w:hAnsi="Courier New" w:cs="Courier New"/>
          <w:sz w:val="20"/>
          <w:szCs w:val="20"/>
        </w:rPr>
        <w:t>&lt;/dataDescription&gt;</w:t>
      </w:r>
    </w:p>
    <w:p w14:paraId="44CD7504" w14:textId="290C860B"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&lt;dataValue&gt;</w:t>
      </w:r>
      <w:r w:rsidR="003A6FAD">
        <w:rPr>
          <w:rFonts w:ascii="Courier New" w:hAnsi="Courier New" w:cs="Courier New"/>
          <w:b/>
          <w:bCs/>
          <w:sz w:val="20"/>
          <w:szCs w:val="20"/>
        </w:rPr>
        <w:t>N00001|F</w:t>
      </w:r>
      <w:r w:rsidRPr="007A4A62">
        <w:rPr>
          <w:rFonts w:ascii="Courier New" w:hAnsi="Courier New" w:cs="Courier New"/>
          <w:b/>
          <w:bCs/>
          <w:sz w:val="20"/>
          <w:szCs w:val="20"/>
        </w:rPr>
        <w:t>maketo-warr-serial-123456.pdf</w:t>
      </w:r>
      <w:r w:rsidR="003A6FAD">
        <w:rPr>
          <w:rFonts w:ascii="Courier New" w:hAnsi="Courier New" w:cs="Courier New"/>
          <w:b/>
          <w:bCs/>
          <w:sz w:val="20"/>
          <w:szCs w:val="20"/>
        </w:rPr>
        <w:t>|E</w:t>
      </w:r>
      <w:r w:rsidRPr="007A4A62">
        <w:rPr>
          <w:rFonts w:ascii="Courier New" w:hAnsi="Courier New" w:cs="Courier New"/>
          <w:b/>
          <w:bCs/>
          <w:sz w:val="20"/>
          <w:szCs w:val="20"/>
        </w:rPr>
        <w:t>2026-11-04</w:t>
      </w:r>
      <w:r w:rsidR="003D4AD3">
        <w:rPr>
          <w:rFonts w:ascii="Courier New" w:hAnsi="Courier New" w:cs="Courier New"/>
          <w:b/>
          <w:bCs/>
          <w:sz w:val="20"/>
          <w:szCs w:val="20"/>
        </w:rPr>
        <w:t>|</w:t>
      </w:r>
      <w:r w:rsidR="003D4AD3" w:rsidRPr="003D4AD3">
        <w:rPr>
          <w:rFonts w:asciiTheme="minorHAnsi" w:eastAsiaTheme="minorEastAsia" w:hAnsiTheme="minorHAnsi" w:cstheme="minorBidi"/>
          <w:lang w:eastAsia="en-US"/>
        </w:rPr>
        <w:t xml:space="preserve"> </w:t>
      </w:r>
      <w:r w:rsidR="003D4AD3" w:rsidRPr="003D4AD3">
        <w:rPr>
          <w:rFonts w:ascii="Courier New" w:eastAsiaTheme="minorEastAsia" w:hAnsi="Courier New" w:cs="Courier New"/>
          <w:b/>
          <w:sz w:val="20"/>
          <w:szCs w:val="20"/>
        </w:rPr>
        <w:t xml:space="preserve">Készülékregisztráció esetén + 12 hónap garancia ajándékba.\nRészetek a </w:t>
      </w:r>
      <w:hyperlink r:id="rId93" w:history="1">
        <w:r w:rsidR="003D4AD3" w:rsidRPr="003D4AD3">
          <w:rPr>
            <w:rStyle w:val="Hiperhivatkozs"/>
            <w:rFonts w:ascii="Courier New" w:hAnsi="Courier New" w:cs="Courier New"/>
            <w:b/>
            <w:sz w:val="20"/>
            <w:szCs w:val="20"/>
          </w:rPr>
          <w:t>https://www.maketo.hu/garancia</w:t>
        </w:r>
      </w:hyperlink>
      <w:r w:rsidR="003D4AD3" w:rsidRPr="003D4AD3">
        <w:rPr>
          <w:rFonts w:ascii="Courier New" w:hAnsi="Courier New" w:cs="Courier New"/>
          <w:b/>
          <w:sz w:val="20"/>
          <w:szCs w:val="20"/>
        </w:rPr>
        <w:t xml:space="preserve"> oldalon.</w:t>
      </w:r>
      <w:r w:rsidRPr="007A4A62">
        <w:rPr>
          <w:rFonts w:ascii="Courier New" w:hAnsi="Courier New" w:cs="Courier New"/>
          <w:sz w:val="20"/>
          <w:szCs w:val="20"/>
        </w:rPr>
        <w:t>&lt;/dataValue&gt;</w:t>
      </w:r>
    </w:p>
    <w:p w14:paraId="190EEDD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&lt;/lineAdditionalData&gt;</w:t>
      </w:r>
    </w:p>
    <w:p w14:paraId="6CC77E0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&lt;/additionalLine&gt;</w:t>
      </w:r>
    </w:p>
    <w:p w14:paraId="3C3B282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&lt;/additionalLines&gt;</w:t>
      </w:r>
    </w:p>
    <w:p w14:paraId="4480A7B4"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&lt;/receiptAdditional&gt;</w:t>
      </w:r>
    </w:p>
    <w:p w14:paraId="5DD73038" w14:textId="77777777" w:rsidR="002E4B18" w:rsidRDefault="002E4B18" w:rsidP="00DA3390">
      <w:pPr>
        <w:jc w:val="both"/>
      </w:pPr>
    </w:p>
    <w:p w14:paraId="768C256C" w14:textId="77777777" w:rsidR="002E4B18" w:rsidRDefault="002E4B18" w:rsidP="00DA3390">
      <w:pPr>
        <w:jc w:val="both"/>
      </w:pPr>
    </w:p>
    <w:p w14:paraId="71787978" w14:textId="09F7144B" w:rsidR="0077551E" w:rsidRPr="000745E0" w:rsidRDefault="00666951" w:rsidP="0077551E">
      <w:pPr>
        <w:jc w:val="both"/>
        <w:rPr>
          <w:b/>
        </w:rPr>
      </w:pPr>
      <w:r>
        <w:rPr>
          <w:b/>
        </w:rPr>
        <w:t xml:space="preserve">Értelmezést segítő </w:t>
      </w:r>
      <w:r w:rsidR="0077551E" w:rsidRPr="000745E0">
        <w:rPr>
          <w:b/>
        </w:rPr>
        <w:t xml:space="preserve">példa </w:t>
      </w:r>
      <w:r w:rsidR="0077551E">
        <w:rPr>
          <w:b/>
        </w:rPr>
        <w:t>2</w:t>
      </w:r>
      <w:r w:rsidR="0077551E" w:rsidRPr="000745E0">
        <w:rPr>
          <w:b/>
        </w:rPr>
        <w:t xml:space="preserve">.: </w:t>
      </w:r>
    </w:p>
    <w:p w14:paraId="35D8D765" w14:textId="77777777" w:rsidR="0077551E" w:rsidRDefault="0077551E" w:rsidP="0077551E">
      <w:pPr>
        <w:jc w:val="both"/>
      </w:pPr>
    </w:p>
    <w:p w14:paraId="5ACC1F9F" w14:textId="68830BDD" w:rsidR="0077551E" w:rsidRDefault="00DC5293" w:rsidP="0077551E">
      <w:pPr>
        <w:jc w:val="both"/>
      </w:pPr>
      <w:r>
        <w:t>Két</w:t>
      </w:r>
      <w:r w:rsidR="0077551E">
        <w:t xml:space="preserve"> PDF formátum</w:t>
      </w:r>
      <w:r w:rsidR="006D3F04">
        <w:t>ú garanciajegy</w:t>
      </w:r>
      <w:r w:rsidR="0077551E">
        <w:t xml:space="preserve"> a </w:t>
      </w:r>
      <w:r w:rsidR="006D3F04">
        <w:t>2</w:t>
      </w:r>
      <w:r w:rsidR="0077551E">
        <w:t>.</w:t>
      </w:r>
      <w:r w:rsidR="006D3F04">
        <w:t xml:space="preserve"> és a 6.</w:t>
      </w:r>
      <w:r w:rsidR="0077551E">
        <w:t xml:space="preserve"> számú bizonylattétel</w:t>
      </w:r>
      <w:r w:rsidR="006D3F04">
        <w:t>ek</w:t>
      </w:r>
      <w:r w:rsidR="0077551E">
        <w:t>hez</w:t>
      </w:r>
      <w:r w:rsidR="00666951">
        <w:t xml:space="preserve"> zip csomagban csatolva</w:t>
      </w:r>
      <w:r w:rsidR="0077551E">
        <w:t xml:space="preserve">, </w:t>
      </w:r>
      <w:r w:rsidR="009B6262">
        <w:t xml:space="preserve">a 9. bizonylattételhet letölthető garanciajegy, </w:t>
      </w:r>
      <w:r w:rsidR="0077551E">
        <w:t xml:space="preserve">a garancia </w:t>
      </w:r>
      <w:r w:rsidR="00445902">
        <w:t xml:space="preserve">időtartama 12, 24 </w:t>
      </w:r>
      <w:r w:rsidR="009B6262">
        <w:t xml:space="preserve">és 18 </w:t>
      </w:r>
      <w:r w:rsidR="00445902">
        <w:t>hónap</w:t>
      </w:r>
      <w:r w:rsidR="0077551E">
        <w:t>.</w:t>
      </w:r>
    </w:p>
    <w:p w14:paraId="7A9F0FFC" w14:textId="77777777" w:rsidR="00445902" w:rsidRDefault="00445902" w:rsidP="0077551E">
      <w:pPr>
        <w:jc w:val="both"/>
      </w:pPr>
    </w:p>
    <w:p w14:paraId="4836D7D5" w14:textId="57A9C67D" w:rsidR="00445902" w:rsidRDefault="00445902" w:rsidP="0077551E">
      <w:pPr>
        <w:jc w:val="both"/>
      </w:pPr>
      <w:r>
        <w:t xml:space="preserve">A két </w:t>
      </w:r>
      <w:r w:rsidR="00BD2A1F">
        <w:t xml:space="preserve">garanciajegy </w:t>
      </w:r>
      <w:r w:rsidR="00F23535">
        <w:t>– „</w:t>
      </w:r>
      <w:r w:rsidR="00F23535" w:rsidRPr="007A4A62">
        <w:rPr>
          <w:i/>
        </w:rPr>
        <w:t>makdaralo-garjegy-123.pdf</w:t>
      </w:r>
      <w:r w:rsidR="00F23535">
        <w:t>” és „</w:t>
      </w:r>
      <w:r w:rsidR="00F23535" w:rsidRPr="007A4A62">
        <w:rPr>
          <w:i/>
        </w:rPr>
        <w:t>bifliator-gar-567.pdf</w:t>
      </w:r>
      <w:r w:rsidR="00F23535">
        <w:t xml:space="preserve">” – </w:t>
      </w:r>
      <w:r w:rsidR="00BD2A1F">
        <w:t xml:space="preserve">egy </w:t>
      </w:r>
      <w:r w:rsidR="00F23535">
        <w:t>közös</w:t>
      </w:r>
      <w:r w:rsidR="0044283A">
        <w:t xml:space="preserve"> tömörített</w:t>
      </w:r>
      <w:r w:rsidR="00BD2A1F">
        <w:t xml:space="preserve"> fájlba kerül, </w:t>
      </w:r>
      <w:r w:rsidR="00F64C1F">
        <w:t>a zip gyökerébe (alkönyvtárak nélkül)</w:t>
      </w:r>
      <w:r w:rsidR="00BD2A1F">
        <w:t>.</w:t>
      </w:r>
    </w:p>
    <w:p w14:paraId="4FBE4247" w14:textId="77777777" w:rsidR="00F64C1F" w:rsidRDefault="00F64C1F" w:rsidP="0077551E">
      <w:pPr>
        <w:jc w:val="both"/>
      </w:pPr>
    </w:p>
    <w:p w14:paraId="5FAADCA7" w14:textId="77777777" w:rsidR="00F64C1F" w:rsidRDefault="00F64C1F" w:rsidP="00F64C1F">
      <w:pPr>
        <w:jc w:val="both"/>
      </w:pPr>
      <w:r>
        <w:t>Vevői borítékban (CustomerDocumentType):</w:t>
      </w:r>
    </w:p>
    <w:p w14:paraId="4356D0FE" w14:textId="77777777" w:rsidR="00F64C1F" w:rsidRDefault="00F64C1F" w:rsidP="0077551E">
      <w:pPr>
        <w:jc w:val="both"/>
      </w:pPr>
    </w:p>
    <w:p w14:paraId="74552C48"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&lt;receiptAdditional&gt;</w:t>
      </w:r>
    </w:p>
    <w:p w14:paraId="0290AB63"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NY-T00100001/12345678/0056/00078</w:t>
      </w:r>
      <w:r w:rsidRPr="007A4A62">
        <w:rPr>
          <w:rFonts w:ascii="Courier New" w:hAnsi="Courier New" w:cs="Courier New"/>
          <w:sz w:val="20"/>
          <w:szCs w:val="20"/>
        </w:rPr>
        <w:t>&lt;/documentNumber&gt;</w:t>
      </w:r>
    </w:p>
    <w:p w14:paraId="030BB7B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&lt;attachment&gt;</w:t>
      </w:r>
    </w:p>
    <w:p w14:paraId="73942E57" w14:textId="4036B37C"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&lt;fileBinary&gt;</w:t>
      </w:r>
      <w:r w:rsidR="0037518B" w:rsidRPr="0037518B">
        <w:t xml:space="preserve"> </w:t>
      </w:r>
      <w:r w:rsidR="0037518B" w:rsidRPr="0037518B">
        <w:rPr>
          <w:rFonts w:ascii="Courier New" w:hAnsi="Courier New" w:cs="Courier New"/>
          <w:b/>
          <w:bCs/>
          <w:sz w:val="20"/>
          <w:szCs w:val="20"/>
        </w:rPr>
        <w:t xml:space="preserve">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 </w:t>
      </w:r>
      <w:r w:rsidRPr="007A4A62">
        <w:rPr>
          <w:rFonts w:ascii="Courier New" w:hAnsi="Courier New" w:cs="Courier New"/>
          <w:sz w:val="20"/>
          <w:szCs w:val="20"/>
        </w:rPr>
        <w:t>&lt;/fileBinary&gt;</w:t>
      </w:r>
    </w:p>
    <w:p w14:paraId="16C2B34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&lt;fileExtension&gt;</w:t>
      </w:r>
      <w:r w:rsidRPr="007A4A62">
        <w:rPr>
          <w:rFonts w:ascii="Courier New" w:hAnsi="Courier New" w:cs="Courier New"/>
          <w:b/>
          <w:bCs/>
          <w:sz w:val="20"/>
          <w:szCs w:val="20"/>
        </w:rPr>
        <w:t>ZIP</w:t>
      </w:r>
      <w:r w:rsidRPr="007A4A62">
        <w:rPr>
          <w:rFonts w:ascii="Courier New" w:hAnsi="Courier New" w:cs="Courier New"/>
          <w:sz w:val="20"/>
          <w:szCs w:val="20"/>
        </w:rPr>
        <w:t>&lt;/fileExtension&gt;</w:t>
      </w:r>
    </w:p>
    <w:p w14:paraId="4665017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&lt;/attachment&gt;</w:t>
      </w:r>
    </w:p>
    <w:p w14:paraId="2BF5F511"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&lt;additionalLines&gt;</w:t>
      </w:r>
    </w:p>
    <w:p w14:paraId="15C767E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1DEA5493"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&lt;lineNumber&gt;</w:t>
      </w:r>
      <w:r w:rsidRPr="007A4A62">
        <w:rPr>
          <w:rFonts w:ascii="Courier New" w:hAnsi="Courier New" w:cs="Courier New"/>
          <w:b/>
          <w:bCs/>
          <w:sz w:val="20"/>
          <w:szCs w:val="20"/>
        </w:rPr>
        <w:t>2</w:t>
      </w:r>
      <w:r w:rsidRPr="007A4A62">
        <w:rPr>
          <w:rFonts w:ascii="Courier New" w:hAnsi="Courier New" w:cs="Courier New"/>
          <w:sz w:val="20"/>
          <w:szCs w:val="20"/>
        </w:rPr>
        <w:t>&lt;/lineNumber&gt;</w:t>
      </w:r>
    </w:p>
    <w:p w14:paraId="41BB59B4" w14:textId="77777777" w:rsidR="001C4A85" w:rsidRPr="00010356" w:rsidRDefault="001C4A85" w:rsidP="001C4A85">
      <w:pPr>
        <w:jc w:val="both"/>
        <w:rPr>
          <w:rFonts w:ascii="Courier New" w:hAnsi="Courier New" w:cs="Courier New"/>
          <w:sz w:val="20"/>
          <w:szCs w:val="20"/>
          <w:lang w:val="pt-BR"/>
        </w:rPr>
      </w:pPr>
      <w:r w:rsidRPr="007A4A62">
        <w:rPr>
          <w:rFonts w:ascii="Courier New" w:hAnsi="Courier New" w:cs="Courier New"/>
          <w:sz w:val="20"/>
          <w:szCs w:val="20"/>
        </w:rPr>
        <w:t xml:space="preserve">            </w:t>
      </w:r>
      <w:r w:rsidRPr="00010356">
        <w:rPr>
          <w:rFonts w:ascii="Courier New" w:hAnsi="Courier New" w:cs="Courier New"/>
          <w:sz w:val="20"/>
          <w:szCs w:val="20"/>
          <w:lang w:val="pt-BR"/>
        </w:rPr>
        <w:t>&lt;lineAdditionalData&gt;</w:t>
      </w:r>
    </w:p>
    <w:p w14:paraId="4B6D211C" w14:textId="11B5AB38" w:rsidR="001C4A85" w:rsidRPr="00010356" w:rsidRDefault="001C4A85" w:rsidP="001C4A85">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&lt;dataName&gt;</w:t>
      </w:r>
      <w:r w:rsidR="000F0B62" w:rsidRPr="00010356">
        <w:rPr>
          <w:rFonts w:ascii="Courier New" w:hAnsi="Courier New" w:cs="Courier New"/>
          <w:b/>
          <w:sz w:val="20"/>
          <w:szCs w:val="20"/>
          <w:lang w:val="pt-BR"/>
        </w:rPr>
        <w:t>N00001_</w:t>
      </w:r>
      <w:r w:rsidRPr="00010356">
        <w:rPr>
          <w:rFonts w:ascii="Courier New" w:hAnsi="Courier New" w:cs="Courier New"/>
          <w:b/>
          <w:bCs/>
          <w:sz w:val="20"/>
          <w:szCs w:val="20"/>
          <w:lang w:val="pt-BR"/>
        </w:rPr>
        <w:t>GAR</w:t>
      </w:r>
      <w:r w:rsidR="00922ABC" w:rsidRPr="00010356">
        <w:rPr>
          <w:rFonts w:ascii="Courier New" w:hAnsi="Courier New" w:cs="Courier New"/>
          <w:b/>
          <w:bCs/>
          <w:sz w:val="20"/>
          <w:szCs w:val="20"/>
          <w:lang w:val="pt-BR"/>
        </w:rPr>
        <w:t>ANCIA</w:t>
      </w:r>
      <w:r w:rsidRPr="00010356">
        <w:rPr>
          <w:rFonts w:ascii="Courier New" w:hAnsi="Courier New" w:cs="Courier New"/>
          <w:sz w:val="20"/>
          <w:szCs w:val="20"/>
          <w:lang w:val="pt-BR"/>
        </w:rPr>
        <w:t>&lt;/dataName&gt;</w:t>
      </w:r>
    </w:p>
    <w:p w14:paraId="349C1D64" w14:textId="77777777" w:rsidR="001C4A85" w:rsidRPr="00010356" w:rsidRDefault="001C4A85" w:rsidP="001C4A85">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&lt;dataDescription&gt;</w:t>
      </w:r>
      <w:r w:rsidRPr="00010356">
        <w:rPr>
          <w:rFonts w:ascii="Courier New" w:hAnsi="Courier New" w:cs="Courier New"/>
          <w:b/>
          <w:bCs/>
          <w:sz w:val="20"/>
          <w:szCs w:val="20"/>
          <w:lang w:val="pt-BR"/>
        </w:rPr>
        <w:t>Mákdaráló garanciajegy</w:t>
      </w:r>
      <w:r w:rsidRPr="00010356">
        <w:rPr>
          <w:rFonts w:ascii="Courier New" w:hAnsi="Courier New" w:cs="Courier New"/>
          <w:sz w:val="20"/>
          <w:szCs w:val="20"/>
          <w:lang w:val="pt-BR"/>
        </w:rPr>
        <w:t>&lt;/dataDescription&gt;</w:t>
      </w:r>
    </w:p>
    <w:p w14:paraId="6EFD838C" w14:textId="49368B56" w:rsidR="001C4A85" w:rsidRPr="00010356" w:rsidRDefault="001C4A85" w:rsidP="00922ABC">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&lt;dataValue&gt;</w:t>
      </w:r>
      <w:r w:rsidR="00922ABC" w:rsidRPr="00010356">
        <w:rPr>
          <w:rFonts w:ascii="Courier New" w:hAnsi="Courier New" w:cs="Courier New"/>
          <w:b/>
          <w:bCs/>
          <w:sz w:val="20"/>
          <w:szCs w:val="20"/>
          <w:lang w:val="pt-BR"/>
        </w:rPr>
        <w:t>N00001|F</w:t>
      </w:r>
      <w:r w:rsidRPr="00010356">
        <w:rPr>
          <w:rFonts w:ascii="Courier New" w:hAnsi="Courier New" w:cs="Courier New"/>
          <w:b/>
          <w:bCs/>
          <w:sz w:val="20"/>
          <w:szCs w:val="20"/>
          <w:lang w:val="pt-BR"/>
        </w:rPr>
        <w:t>makdaralo-garjegy-123.pdf</w:t>
      </w:r>
      <w:r w:rsidR="00922ABC" w:rsidRPr="00010356">
        <w:rPr>
          <w:rFonts w:ascii="Courier New" w:hAnsi="Courier New" w:cs="Courier New"/>
          <w:b/>
          <w:bCs/>
          <w:sz w:val="20"/>
          <w:szCs w:val="20"/>
          <w:lang w:val="pt-BR"/>
        </w:rPr>
        <w:t>|T</w:t>
      </w:r>
      <w:r w:rsidRPr="00010356">
        <w:rPr>
          <w:rFonts w:ascii="Courier New" w:hAnsi="Courier New" w:cs="Courier New"/>
          <w:b/>
          <w:bCs/>
          <w:sz w:val="20"/>
          <w:szCs w:val="20"/>
          <w:lang w:val="pt-BR"/>
        </w:rPr>
        <w:t>12 hó</w:t>
      </w:r>
      <w:r w:rsidRPr="00010356">
        <w:rPr>
          <w:rFonts w:ascii="Courier New" w:hAnsi="Courier New" w:cs="Courier New"/>
          <w:sz w:val="20"/>
          <w:szCs w:val="20"/>
          <w:lang w:val="pt-BR"/>
        </w:rPr>
        <w:t>&lt;/dataValue&gt;</w:t>
      </w:r>
    </w:p>
    <w:p w14:paraId="0EAC92D0" w14:textId="77777777" w:rsidR="001C4A85" w:rsidRPr="007A4A62" w:rsidRDefault="001C4A85" w:rsidP="001C4A85">
      <w:pPr>
        <w:jc w:val="both"/>
        <w:rPr>
          <w:rFonts w:ascii="Courier New" w:hAnsi="Courier New" w:cs="Courier New"/>
          <w:sz w:val="20"/>
          <w:szCs w:val="20"/>
        </w:rPr>
      </w:pPr>
      <w:r w:rsidRPr="00010356">
        <w:rPr>
          <w:rFonts w:ascii="Courier New" w:hAnsi="Courier New" w:cs="Courier New"/>
          <w:sz w:val="20"/>
          <w:szCs w:val="20"/>
          <w:lang w:val="pt-BR"/>
        </w:rPr>
        <w:t xml:space="preserve">            </w:t>
      </w:r>
      <w:r w:rsidRPr="007A4A62">
        <w:rPr>
          <w:rFonts w:ascii="Courier New" w:hAnsi="Courier New" w:cs="Courier New"/>
          <w:sz w:val="20"/>
          <w:szCs w:val="20"/>
        </w:rPr>
        <w:t>&lt;/lineAdditionalData&gt;</w:t>
      </w:r>
    </w:p>
    <w:p w14:paraId="0D890045"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5BDC0E3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241A21D5"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&lt;lineNumber&gt;</w:t>
      </w:r>
      <w:r w:rsidRPr="007A4A62">
        <w:rPr>
          <w:rFonts w:ascii="Courier New" w:hAnsi="Courier New" w:cs="Courier New"/>
          <w:b/>
          <w:bCs/>
          <w:sz w:val="20"/>
          <w:szCs w:val="20"/>
        </w:rPr>
        <w:t>6</w:t>
      </w:r>
      <w:r w:rsidRPr="007A4A62">
        <w:rPr>
          <w:rFonts w:ascii="Courier New" w:hAnsi="Courier New" w:cs="Courier New"/>
          <w:sz w:val="20"/>
          <w:szCs w:val="20"/>
        </w:rPr>
        <w:t>&lt;/lineNumber&gt;</w:t>
      </w:r>
    </w:p>
    <w:p w14:paraId="1990B7A8" w14:textId="77777777" w:rsidR="001C4A85" w:rsidRPr="00010356" w:rsidRDefault="001C4A85" w:rsidP="001C4A85">
      <w:pPr>
        <w:jc w:val="both"/>
        <w:rPr>
          <w:rFonts w:ascii="Courier New" w:hAnsi="Courier New" w:cs="Courier New"/>
          <w:sz w:val="20"/>
          <w:szCs w:val="20"/>
          <w:lang w:val="pt-BR"/>
        </w:rPr>
      </w:pPr>
      <w:r w:rsidRPr="007A4A62">
        <w:rPr>
          <w:rFonts w:ascii="Courier New" w:hAnsi="Courier New" w:cs="Courier New"/>
          <w:sz w:val="20"/>
          <w:szCs w:val="20"/>
        </w:rPr>
        <w:t xml:space="preserve">            </w:t>
      </w:r>
      <w:r w:rsidRPr="00010356">
        <w:rPr>
          <w:rFonts w:ascii="Courier New" w:hAnsi="Courier New" w:cs="Courier New"/>
          <w:sz w:val="20"/>
          <w:szCs w:val="20"/>
          <w:lang w:val="pt-BR"/>
        </w:rPr>
        <w:t>&lt;lineAdditionalData&gt;</w:t>
      </w:r>
    </w:p>
    <w:p w14:paraId="5FE26240" w14:textId="327BA2F6" w:rsidR="001C4A85" w:rsidRPr="00010356" w:rsidRDefault="001C4A85" w:rsidP="001C4A85">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&lt;dataName&gt;</w:t>
      </w:r>
      <w:r w:rsidR="000F0B62" w:rsidRPr="00010356">
        <w:rPr>
          <w:rFonts w:ascii="Courier New" w:hAnsi="Courier New" w:cs="Courier New"/>
          <w:b/>
          <w:sz w:val="20"/>
          <w:szCs w:val="20"/>
          <w:lang w:val="pt-BR"/>
        </w:rPr>
        <w:t>N00001_</w:t>
      </w:r>
      <w:r w:rsidRPr="00010356">
        <w:rPr>
          <w:rFonts w:ascii="Courier New" w:hAnsi="Courier New" w:cs="Courier New"/>
          <w:b/>
          <w:bCs/>
          <w:sz w:val="20"/>
          <w:szCs w:val="20"/>
          <w:lang w:val="pt-BR"/>
        </w:rPr>
        <w:t>GAR</w:t>
      </w:r>
      <w:r w:rsidR="009B6262" w:rsidRPr="00010356">
        <w:rPr>
          <w:rFonts w:ascii="Courier New" w:hAnsi="Courier New" w:cs="Courier New"/>
          <w:b/>
          <w:bCs/>
          <w:sz w:val="20"/>
          <w:szCs w:val="20"/>
          <w:lang w:val="pt-BR"/>
        </w:rPr>
        <w:t>ANCIA</w:t>
      </w:r>
      <w:r w:rsidRPr="00010356">
        <w:rPr>
          <w:rFonts w:ascii="Courier New" w:hAnsi="Courier New" w:cs="Courier New"/>
          <w:sz w:val="20"/>
          <w:szCs w:val="20"/>
          <w:lang w:val="pt-BR"/>
        </w:rPr>
        <w:t>&lt;/dataName&gt;</w:t>
      </w:r>
    </w:p>
    <w:p w14:paraId="0AE01043" w14:textId="6D3985C0" w:rsidR="001C4A85" w:rsidRPr="007A4A62" w:rsidRDefault="001C4A85" w:rsidP="001C4A85">
      <w:pPr>
        <w:jc w:val="both"/>
        <w:rPr>
          <w:rFonts w:ascii="Courier New" w:hAnsi="Courier New" w:cs="Courier New"/>
          <w:sz w:val="20"/>
          <w:szCs w:val="20"/>
        </w:rPr>
      </w:pPr>
      <w:r w:rsidRPr="00010356">
        <w:rPr>
          <w:rFonts w:ascii="Courier New" w:hAnsi="Courier New" w:cs="Courier New"/>
          <w:sz w:val="20"/>
          <w:szCs w:val="20"/>
          <w:lang w:val="pt-BR"/>
        </w:rPr>
        <w:t xml:space="preserve">                </w:t>
      </w:r>
      <w:r w:rsidRPr="007A4A62">
        <w:rPr>
          <w:rFonts w:ascii="Courier New" w:hAnsi="Courier New" w:cs="Courier New"/>
          <w:sz w:val="20"/>
          <w:szCs w:val="20"/>
        </w:rPr>
        <w:t>&lt;dataDescription&gt;</w:t>
      </w:r>
      <w:r>
        <w:rPr>
          <w:rFonts w:ascii="Courier New" w:hAnsi="Courier New" w:cs="Courier New"/>
          <w:b/>
          <w:bCs/>
          <w:sz w:val="20"/>
          <w:szCs w:val="20"/>
        </w:rPr>
        <w:t>B</w:t>
      </w:r>
      <w:r w:rsidRPr="007A4A62">
        <w:rPr>
          <w:rFonts w:ascii="Courier New" w:hAnsi="Courier New" w:cs="Courier New"/>
          <w:b/>
          <w:bCs/>
          <w:sz w:val="20"/>
          <w:szCs w:val="20"/>
        </w:rPr>
        <w:t>ifilátor garanciajegy</w:t>
      </w:r>
      <w:r w:rsidRPr="007A4A62">
        <w:rPr>
          <w:rFonts w:ascii="Courier New" w:hAnsi="Courier New" w:cs="Courier New"/>
          <w:sz w:val="20"/>
          <w:szCs w:val="20"/>
        </w:rPr>
        <w:t>&lt;/dataDescription&gt;</w:t>
      </w:r>
    </w:p>
    <w:p w14:paraId="08419827" w14:textId="3E1EBDED" w:rsidR="001C4A85" w:rsidRPr="007A4A62" w:rsidRDefault="001C4A85" w:rsidP="00D5513D">
      <w:pPr>
        <w:jc w:val="both"/>
        <w:rPr>
          <w:rFonts w:ascii="Courier New" w:hAnsi="Courier New" w:cs="Courier New"/>
          <w:sz w:val="20"/>
          <w:szCs w:val="20"/>
        </w:rPr>
      </w:pPr>
      <w:r w:rsidRPr="007A4A62">
        <w:rPr>
          <w:rFonts w:ascii="Courier New" w:hAnsi="Courier New" w:cs="Courier New"/>
          <w:sz w:val="20"/>
          <w:szCs w:val="20"/>
        </w:rPr>
        <w:t xml:space="preserve">                &lt;dataValue&gt;</w:t>
      </w:r>
      <w:r w:rsidR="009B6262" w:rsidRPr="007A4A62">
        <w:rPr>
          <w:rFonts w:ascii="Courier New" w:hAnsi="Courier New" w:cs="Courier New"/>
          <w:b/>
          <w:bCs/>
          <w:sz w:val="20"/>
          <w:szCs w:val="20"/>
        </w:rPr>
        <w:t>N00001|</w:t>
      </w:r>
      <w:r w:rsidR="009B6262">
        <w:rPr>
          <w:rFonts w:ascii="Courier New" w:hAnsi="Courier New" w:cs="Courier New"/>
          <w:b/>
          <w:bCs/>
          <w:sz w:val="20"/>
          <w:szCs w:val="20"/>
        </w:rPr>
        <w:t>F</w:t>
      </w:r>
      <w:r w:rsidRPr="007A4A62">
        <w:rPr>
          <w:rFonts w:ascii="Courier New" w:hAnsi="Courier New" w:cs="Courier New"/>
          <w:b/>
          <w:bCs/>
          <w:sz w:val="20"/>
          <w:szCs w:val="20"/>
        </w:rPr>
        <w:t>bifliator-gar-567.pdf</w:t>
      </w:r>
      <w:r w:rsidR="00D5513D">
        <w:rPr>
          <w:rFonts w:ascii="Courier New" w:hAnsi="Courier New" w:cs="Courier New"/>
          <w:b/>
          <w:bCs/>
          <w:sz w:val="20"/>
          <w:szCs w:val="20"/>
        </w:rPr>
        <w:t>|T24 hó</w:t>
      </w:r>
      <w:r w:rsidRPr="007A4A62">
        <w:rPr>
          <w:rFonts w:ascii="Courier New" w:hAnsi="Courier New" w:cs="Courier New"/>
          <w:sz w:val="20"/>
          <w:szCs w:val="20"/>
        </w:rPr>
        <w:t>&lt;/dataValue&gt;</w:t>
      </w:r>
    </w:p>
    <w:p w14:paraId="5776CAFC"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&lt;/lineAdditionalData&gt;</w:t>
      </w:r>
    </w:p>
    <w:p w14:paraId="035615F1"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0EED1B06"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&lt;additionalLine&gt;</w:t>
      </w:r>
    </w:p>
    <w:p w14:paraId="39327EC3" w14:textId="2239C6D0"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&lt;lineNumber&gt;</w:t>
      </w:r>
      <w:r>
        <w:rPr>
          <w:rFonts w:ascii="Courier New" w:hAnsi="Courier New" w:cs="Courier New"/>
          <w:b/>
          <w:bCs/>
          <w:sz w:val="20"/>
          <w:szCs w:val="20"/>
        </w:rPr>
        <w:t>9</w:t>
      </w:r>
      <w:r w:rsidRPr="000745E0">
        <w:rPr>
          <w:rFonts w:ascii="Courier New" w:hAnsi="Courier New" w:cs="Courier New"/>
          <w:sz w:val="20"/>
          <w:szCs w:val="20"/>
        </w:rPr>
        <w:t>&lt;/lineNumber&gt;</w:t>
      </w:r>
    </w:p>
    <w:p w14:paraId="6135C08D"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&lt;lineAdditionalData&gt;</w:t>
      </w:r>
    </w:p>
    <w:p w14:paraId="6628C686"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&lt;dataName&gt;</w:t>
      </w:r>
      <w:r w:rsidRPr="000745E0">
        <w:rPr>
          <w:rFonts w:ascii="Courier New" w:hAnsi="Courier New" w:cs="Courier New"/>
          <w:b/>
          <w:sz w:val="20"/>
          <w:szCs w:val="20"/>
        </w:rPr>
        <w:t>N00001_</w:t>
      </w:r>
      <w:r w:rsidRPr="000745E0">
        <w:rPr>
          <w:rFonts w:ascii="Courier New" w:hAnsi="Courier New" w:cs="Courier New"/>
          <w:b/>
          <w:bCs/>
          <w:sz w:val="20"/>
          <w:szCs w:val="20"/>
        </w:rPr>
        <w:t>GAR</w:t>
      </w:r>
      <w:r>
        <w:rPr>
          <w:rFonts w:ascii="Courier New" w:hAnsi="Courier New" w:cs="Courier New"/>
          <w:b/>
          <w:bCs/>
          <w:sz w:val="20"/>
          <w:szCs w:val="20"/>
        </w:rPr>
        <w:t>ANCIA</w:t>
      </w:r>
      <w:r w:rsidRPr="000745E0">
        <w:rPr>
          <w:rFonts w:ascii="Courier New" w:hAnsi="Courier New" w:cs="Courier New"/>
          <w:sz w:val="20"/>
          <w:szCs w:val="20"/>
        </w:rPr>
        <w:t>&lt;/dataName&gt;</w:t>
      </w:r>
    </w:p>
    <w:p w14:paraId="4554F2B3" w14:textId="54BBE316"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&lt;dataDescription&gt;</w:t>
      </w:r>
      <w:r w:rsidR="00D67D8A">
        <w:rPr>
          <w:rFonts w:ascii="Courier New" w:hAnsi="Courier New" w:cs="Courier New"/>
          <w:b/>
          <w:bCs/>
          <w:sz w:val="20"/>
          <w:szCs w:val="20"/>
        </w:rPr>
        <w:t>Borotva</w:t>
      </w:r>
      <w:r w:rsidRPr="000745E0">
        <w:rPr>
          <w:rFonts w:ascii="Courier New" w:hAnsi="Courier New" w:cs="Courier New"/>
          <w:b/>
          <w:bCs/>
          <w:sz w:val="20"/>
          <w:szCs w:val="20"/>
        </w:rPr>
        <w:t xml:space="preserve"> garanciajegy</w:t>
      </w:r>
      <w:r w:rsidRPr="000745E0">
        <w:rPr>
          <w:rFonts w:ascii="Courier New" w:hAnsi="Courier New" w:cs="Courier New"/>
          <w:sz w:val="20"/>
          <w:szCs w:val="20"/>
        </w:rPr>
        <w:t>&lt;/dataDescription&gt;</w:t>
      </w:r>
    </w:p>
    <w:p w14:paraId="66EF85B5" w14:textId="1B8B0939"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&lt;dataValue&gt;</w:t>
      </w:r>
      <w:r w:rsidRPr="000745E0">
        <w:rPr>
          <w:rFonts w:ascii="Courier New" w:hAnsi="Courier New" w:cs="Courier New"/>
          <w:b/>
          <w:bCs/>
          <w:sz w:val="20"/>
          <w:szCs w:val="20"/>
        </w:rPr>
        <w:t>N00001|</w:t>
      </w:r>
      <w:r w:rsidR="00D67D8A">
        <w:rPr>
          <w:rFonts w:ascii="Courier New" w:hAnsi="Courier New" w:cs="Courier New"/>
          <w:b/>
          <w:bCs/>
          <w:sz w:val="20"/>
          <w:szCs w:val="20"/>
        </w:rPr>
        <w:t xml:space="preserve">Uhttp://filipsz.hu/warranty/getPdf?id=abcd1234defg6789 </w:t>
      </w:r>
      <w:r>
        <w:rPr>
          <w:rFonts w:ascii="Courier New" w:hAnsi="Courier New" w:cs="Courier New"/>
          <w:b/>
          <w:bCs/>
          <w:sz w:val="20"/>
          <w:szCs w:val="20"/>
        </w:rPr>
        <w:t>|T</w:t>
      </w:r>
      <w:r w:rsidR="00D67D8A">
        <w:rPr>
          <w:rFonts w:ascii="Courier New" w:hAnsi="Courier New" w:cs="Courier New"/>
          <w:b/>
          <w:bCs/>
          <w:sz w:val="20"/>
          <w:szCs w:val="20"/>
        </w:rPr>
        <w:t>18</w:t>
      </w:r>
      <w:r>
        <w:rPr>
          <w:rFonts w:ascii="Courier New" w:hAnsi="Courier New" w:cs="Courier New"/>
          <w:b/>
          <w:bCs/>
          <w:sz w:val="20"/>
          <w:szCs w:val="20"/>
        </w:rPr>
        <w:t xml:space="preserve"> hó</w:t>
      </w:r>
      <w:r w:rsidR="00AD0BE6">
        <w:rPr>
          <w:rFonts w:ascii="Courier New" w:hAnsi="Courier New" w:cs="Courier New"/>
          <w:b/>
          <w:bCs/>
          <w:sz w:val="20"/>
          <w:szCs w:val="20"/>
        </w:rPr>
        <w:t>|INe felejtse félévente ellenőriztetni a kések élességét.</w:t>
      </w:r>
      <w:r w:rsidRPr="000745E0">
        <w:rPr>
          <w:rFonts w:ascii="Courier New" w:hAnsi="Courier New" w:cs="Courier New"/>
          <w:sz w:val="20"/>
          <w:szCs w:val="20"/>
        </w:rPr>
        <w:t>&lt;/dataValue&gt;</w:t>
      </w:r>
    </w:p>
    <w:p w14:paraId="0DE951F0"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&lt;/lineAdditionalData&gt;</w:t>
      </w:r>
    </w:p>
    <w:p w14:paraId="4AF92E37"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&lt;/additionalLine&gt;</w:t>
      </w:r>
    </w:p>
    <w:p w14:paraId="189483B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&lt;/additionalLines&gt;</w:t>
      </w:r>
    </w:p>
    <w:p w14:paraId="148DA9B2"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&lt;/receiptAdditional&gt;</w:t>
      </w:r>
    </w:p>
    <w:p w14:paraId="2D10DD73" w14:textId="77777777" w:rsidR="001C4A85" w:rsidRDefault="001C4A85" w:rsidP="0077551E">
      <w:pPr>
        <w:jc w:val="both"/>
      </w:pPr>
    </w:p>
    <w:p w14:paraId="22ADFB0F" w14:textId="77777777" w:rsidR="001C4A85" w:rsidRDefault="001C4A85" w:rsidP="0077551E">
      <w:pPr>
        <w:jc w:val="both"/>
      </w:pPr>
    </w:p>
    <w:p w14:paraId="24260D63" w14:textId="302B17AB" w:rsidR="0077551E" w:rsidRDefault="6C875BE9" w:rsidP="46920C6E">
      <w:pPr>
        <w:pStyle w:val="Cmsor3"/>
        <w:rPr>
          <w:lang w:val="en-US"/>
        </w:rPr>
      </w:pPr>
      <w:bookmarkStart w:id="1539" w:name="_Ref194610762"/>
      <w:bookmarkStart w:id="1540" w:name="_Toc195567231"/>
      <w:r w:rsidRPr="46920C6E">
        <w:rPr>
          <w:lang w:val="en-US"/>
        </w:rPr>
        <w:t>Kupon</w:t>
      </w:r>
      <w:bookmarkEnd w:id="1539"/>
      <w:bookmarkEnd w:id="1540"/>
    </w:p>
    <w:p w14:paraId="101A9DDA" w14:textId="77777777" w:rsidR="008166B2" w:rsidRDefault="008166B2" w:rsidP="008166B2">
      <w:pPr>
        <w:rPr>
          <w:lang w:eastAsia="hu-HU"/>
        </w:rPr>
      </w:pPr>
    </w:p>
    <w:p w14:paraId="2019A72E" w14:textId="40976229" w:rsidR="008166B2" w:rsidRDefault="008166B2" w:rsidP="008166B2">
      <w:pPr>
        <w:rPr>
          <w:lang w:eastAsia="hu-HU"/>
        </w:rPr>
      </w:pPr>
      <w:r>
        <w:rPr>
          <w:lang w:eastAsia="hu-HU"/>
        </w:rPr>
        <w:t xml:space="preserve">A kupon információk elnevezése (dataName mező): </w:t>
      </w:r>
      <w:r w:rsidRPr="000745E0">
        <w:rPr>
          <w:b/>
          <w:lang w:eastAsia="hu-HU"/>
        </w:rPr>
        <w:t>N0000</w:t>
      </w:r>
      <w:r>
        <w:rPr>
          <w:b/>
          <w:lang w:eastAsia="hu-HU"/>
        </w:rPr>
        <w:t>2</w:t>
      </w:r>
      <w:r w:rsidRPr="000745E0">
        <w:rPr>
          <w:b/>
          <w:lang w:eastAsia="hu-HU"/>
        </w:rPr>
        <w:t>_</w:t>
      </w:r>
      <w:r>
        <w:rPr>
          <w:b/>
          <w:lang w:eastAsia="hu-HU"/>
        </w:rPr>
        <w:t>KUPON</w:t>
      </w:r>
    </w:p>
    <w:p w14:paraId="132F5C5E" w14:textId="77777777" w:rsidR="008166B2" w:rsidRDefault="008166B2" w:rsidP="008166B2">
      <w:pPr>
        <w:rPr>
          <w:lang w:eastAsia="hu-HU"/>
        </w:rPr>
      </w:pPr>
    </w:p>
    <w:p w14:paraId="1AF72EA9" w14:textId="77777777" w:rsidR="008166B2" w:rsidRDefault="008166B2" w:rsidP="008166B2">
      <w:pPr>
        <w:rPr>
          <w:lang w:eastAsia="hu-HU"/>
        </w:rPr>
      </w:pPr>
      <w:r>
        <w:rPr>
          <w:lang w:eastAsia="hu-HU"/>
        </w:rPr>
        <w:t>A dataValue tartalmába az alábbi táblázatban leírt mezők kerülhetnek:</w:t>
      </w:r>
    </w:p>
    <w:p w14:paraId="17C5B8D4" w14:textId="77777777" w:rsidR="008166B2" w:rsidRDefault="008166B2" w:rsidP="008166B2">
      <w:pPr>
        <w:rPr>
          <w:lang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8166B2" w:rsidRPr="005977A9" w14:paraId="364C3902" w14:textId="77777777" w:rsidTr="001144BB">
        <w:trPr>
          <w:trHeight w:val="286"/>
        </w:trPr>
        <w:tc>
          <w:tcPr>
            <w:tcW w:w="816" w:type="dxa"/>
          </w:tcPr>
          <w:p w14:paraId="17504FAC" w14:textId="77777777" w:rsidR="008166B2" w:rsidRPr="005977A9" w:rsidRDefault="008166B2" w:rsidP="001144BB">
            <w:pPr>
              <w:jc w:val="both"/>
              <w:rPr>
                <w:rFonts w:asciiTheme="minorHAnsi" w:eastAsiaTheme="minorHAnsi" w:hAnsiTheme="minorHAnsi" w:cstheme="minorHAnsi"/>
                <w:b/>
                <w:szCs w:val="22"/>
                <w:lang w:eastAsia="en-US"/>
              </w:rPr>
            </w:pPr>
            <w:r>
              <w:rPr>
                <w:b/>
              </w:rPr>
              <w:t>Mező- j</w:t>
            </w:r>
            <w:r w:rsidRPr="005977A9">
              <w:rPr>
                <w:b/>
              </w:rPr>
              <w:t>elölő</w:t>
            </w:r>
          </w:p>
        </w:tc>
        <w:tc>
          <w:tcPr>
            <w:tcW w:w="7155" w:type="dxa"/>
          </w:tcPr>
          <w:p w14:paraId="7F0D24DD" w14:textId="77777777" w:rsidR="008166B2" w:rsidRPr="005977A9" w:rsidRDefault="008166B2" w:rsidP="001144BB">
            <w:pPr>
              <w:jc w:val="both"/>
              <w:rPr>
                <w:rFonts w:asciiTheme="minorHAnsi" w:eastAsiaTheme="minorHAnsi" w:hAnsiTheme="minorHAnsi" w:cstheme="minorHAnsi"/>
                <w:b/>
                <w:szCs w:val="22"/>
                <w:lang w:eastAsia="en-US"/>
              </w:rPr>
            </w:pPr>
            <w:r w:rsidRPr="005977A9">
              <w:rPr>
                <w:b/>
              </w:rPr>
              <w:t>Adat leírása</w:t>
            </w:r>
          </w:p>
        </w:tc>
      </w:tr>
      <w:tr w:rsidR="008166B2" w:rsidRPr="00F4468B" w14:paraId="051221B0" w14:textId="77777777" w:rsidTr="001144BB">
        <w:trPr>
          <w:trHeight w:val="470"/>
        </w:trPr>
        <w:tc>
          <w:tcPr>
            <w:tcW w:w="816" w:type="dxa"/>
          </w:tcPr>
          <w:p w14:paraId="2533CBD5" w14:textId="6E780068" w:rsidR="008166B2" w:rsidRPr="005977A9" w:rsidRDefault="00D71944" w:rsidP="001144BB">
            <w:pPr>
              <w:jc w:val="both"/>
            </w:pPr>
            <w:r>
              <w:t>C</w:t>
            </w:r>
          </w:p>
        </w:tc>
        <w:tc>
          <w:tcPr>
            <w:tcW w:w="7155" w:type="dxa"/>
          </w:tcPr>
          <w:p w14:paraId="4F1F7681" w14:textId="112E3E2D" w:rsidR="008166B2" w:rsidRPr="005977A9" w:rsidRDefault="008166B2" w:rsidP="001144BB">
            <w:pPr>
              <w:jc w:val="both"/>
              <w:rPr>
                <w:rFonts w:eastAsiaTheme="minorHAnsi"/>
                <w:lang w:val="fr-FR"/>
              </w:rPr>
            </w:pPr>
            <w:r>
              <w:rPr>
                <w:rFonts w:eastAsiaTheme="minorHAnsi"/>
                <w:lang w:val="fr-FR"/>
              </w:rPr>
              <w:t>A kupon egyedi szöveges kódja.</w:t>
            </w:r>
          </w:p>
        </w:tc>
      </w:tr>
      <w:tr w:rsidR="008166B2" w:rsidRPr="00F4468B" w14:paraId="0D47D3E5" w14:textId="77777777" w:rsidTr="001144BB">
        <w:trPr>
          <w:trHeight w:val="470"/>
        </w:trPr>
        <w:tc>
          <w:tcPr>
            <w:tcW w:w="816" w:type="dxa"/>
          </w:tcPr>
          <w:p w14:paraId="23A302DA" w14:textId="24F25BCB" w:rsidR="008166B2" w:rsidRPr="005977A9" w:rsidRDefault="00220D90" w:rsidP="001144BB">
            <w:pPr>
              <w:jc w:val="both"/>
            </w:pPr>
            <w:r>
              <w:t>S</w:t>
            </w:r>
          </w:p>
        </w:tc>
        <w:tc>
          <w:tcPr>
            <w:tcW w:w="7155" w:type="dxa"/>
          </w:tcPr>
          <w:p w14:paraId="3FB13B97" w14:textId="158FFE2A" w:rsidR="008166B2" w:rsidRPr="005977A9" w:rsidRDefault="00220D90" w:rsidP="001144BB">
            <w:pPr>
              <w:jc w:val="both"/>
            </w:pPr>
            <w:r>
              <w:t xml:space="preserve">A kupont kibocsátó </w:t>
            </w:r>
            <w:r w:rsidR="0030452C">
              <w:t>cég</w:t>
            </w:r>
            <w:r w:rsidR="006C455B">
              <w:t xml:space="preserve">, üzlet, </w:t>
            </w:r>
            <w:r w:rsidR="0030452C">
              <w:t>áruházlánc</w:t>
            </w:r>
            <w:r w:rsidR="006C455B">
              <w:t xml:space="preserve"> stb.</w:t>
            </w:r>
            <w:r w:rsidR="0030452C">
              <w:t xml:space="preserve"> megnevezése.</w:t>
            </w:r>
            <w:r w:rsidR="006C455B">
              <w:t xml:space="preserve"> Nem kell egyeznie a bizonylat fejlécadataival.</w:t>
            </w:r>
          </w:p>
        </w:tc>
      </w:tr>
      <w:tr w:rsidR="003D3C7B" w:rsidRPr="005977A9" w14:paraId="4C7AA0CC" w14:textId="77777777" w:rsidTr="001144BB">
        <w:trPr>
          <w:trHeight w:val="470"/>
        </w:trPr>
        <w:tc>
          <w:tcPr>
            <w:tcW w:w="816" w:type="dxa"/>
          </w:tcPr>
          <w:p w14:paraId="5C45C0A7" w14:textId="4856CE9F" w:rsidR="003D3C7B" w:rsidRDefault="003D3C7B" w:rsidP="001144BB">
            <w:pPr>
              <w:jc w:val="both"/>
            </w:pPr>
            <w:r>
              <w:t>D</w:t>
            </w:r>
          </w:p>
        </w:tc>
        <w:tc>
          <w:tcPr>
            <w:tcW w:w="7155" w:type="dxa"/>
          </w:tcPr>
          <w:p w14:paraId="7AFCBA0E" w14:textId="69B8CB47" w:rsidR="003D3C7B" w:rsidRDefault="003D3C7B" w:rsidP="001144BB">
            <w:pPr>
              <w:jc w:val="both"/>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A kupon rövid szöveges leírása.</w:t>
            </w:r>
          </w:p>
        </w:tc>
      </w:tr>
      <w:tr w:rsidR="008166B2" w:rsidRPr="005977A9" w14:paraId="7D1EB111" w14:textId="77777777" w:rsidTr="001144BB">
        <w:trPr>
          <w:trHeight w:val="470"/>
        </w:trPr>
        <w:tc>
          <w:tcPr>
            <w:tcW w:w="816" w:type="dxa"/>
          </w:tcPr>
          <w:p w14:paraId="1798A8F9" w14:textId="77777777" w:rsidR="008166B2" w:rsidRPr="005977A9" w:rsidRDefault="008166B2" w:rsidP="001144BB">
            <w:pPr>
              <w:jc w:val="both"/>
            </w:pPr>
            <w:r>
              <w:t>E</w:t>
            </w:r>
          </w:p>
        </w:tc>
        <w:tc>
          <w:tcPr>
            <w:tcW w:w="7155" w:type="dxa"/>
          </w:tcPr>
          <w:p w14:paraId="56971573" w14:textId="74CDEE6F" w:rsidR="008166B2" w:rsidRPr="005977A9" w:rsidRDefault="008166B2" w:rsidP="001144BB">
            <w:pPr>
              <w:jc w:val="both"/>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A kupon lejáratának napja, „ÉÉÉÉ–HH–NN” formátumban.</w:t>
            </w:r>
          </w:p>
        </w:tc>
      </w:tr>
      <w:tr w:rsidR="008166B2" w:rsidRPr="005977A9" w14:paraId="3E9D0DAF" w14:textId="77777777" w:rsidTr="001144BB">
        <w:trPr>
          <w:trHeight w:val="470"/>
        </w:trPr>
        <w:tc>
          <w:tcPr>
            <w:tcW w:w="816" w:type="dxa"/>
          </w:tcPr>
          <w:p w14:paraId="1D7BE6A5" w14:textId="77777777" w:rsidR="008166B2" w:rsidRPr="005977A9" w:rsidRDefault="008166B2" w:rsidP="001144BB">
            <w:pPr>
              <w:jc w:val="both"/>
            </w:pPr>
            <w:r w:rsidRPr="005977A9">
              <w:t>T</w:t>
            </w:r>
          </w:p>
        </w:tc>
        <w:tc>
          <w:tcPr>
            <w:tcW w:w="7155" w:type="dxa"/>
          </w:tcPr>
          <w:p w14:paraId="354BF905" w14:textId="56137927" w:rsidR="008166B2" w:rsidRPr="005977A9" w:rsidRDefault="008166B2" w:rsidP="001144BB">
            <w:pPr>
              <w:jc w:val="both"/>
              <w:rPr>
                <w:rFonts w:asciiTheme="minorHAnsi" w:eastAsiaTheme="minorEastAsia" w:hAnsiTheme="minorHAnsi" w:cstheme="minorBidi"/>
                <w:lang w:eastAsia="en-US"/>
              </w:rPr>
            </w:pPr>
            <w:r w:rsidRPr="00010356">
              <w:rPr>
                <w:rFonts w:asciiTheme="minorHAnsi" w:eastAsiaTheme="minorEastAsia" w:hAnsiTheme="minorHAnsi" w:cstheme="minorBidi"/>
                <w:lang w:val="pt-BR" w:eastAsia="en-US"/>
              </w:rPr>
              <w:t xml:space="preserve">A kupon érvényességi időtartalma mértékegységgel, pl. </w:t>
            </w:r>
            <w:r>
              <w:rPr>
                <w:rFonts w:asciiTheme="minorHAnsi" w:eastAsiaTheme="minorEastAsia" w:hAnsiTheme="minorHAnsi" w:cstheme="minorBidi"/>
                <w:lang w:eastAsia="en-US"/>
              </w:rPr>
              <w:t>„1 hónap”, „2 hét”</w:t>
            </w:r>
          </w:p>
        </w:tc>
      </w:tr>
      <w:tr w:rsidR="008166B2" w:rsidRPr="005977A9" w14:paraId="0C49B240" w14:textId="77777777" w:rsidTr="001144BB">
        <w:trPr>
          <w:trHeight w:val="470"/>
        </w:trPr>
        <w:tc>
          <w:tcPr>
            <w:tcW w:w="816" w:type="dxa"/>
          </w:tcPr>
          <w:p w14:paraId="2A22B663" w14:textId="77777777" w:rsidR="008166B2" w:rsidRPr="005977A9" w:rsidRDefault="008166B2" w:rsidP="001144BB">
            <w:pPr>
              <w:jc w:val="both"/>
            </w:pPr>
            <w:r>
              <w:t>I</w:t>
            </w:r>
          </w:p>
        </w:tc>
        <w:tc>
          <w:tcPr>
            <w:tcW w:w="7155" w:type="dxa"/>
          </w:tcPr>
          <w:p w14:paraId="10BBB634" w14:textId="77777777" w:rsidR="008166B2" w:rsidRDefault="008166B2" w:rsidP="001144BB">
            <w:pPr>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Egyéb szöveges információ.</w:t>
            </w:r>
          </w:p>
        </w:tc>
      </w:tr>
    </w:tbl>
    <w:p w14:paraId="6410B7C2" w14:textId="77777777" w:rsidR="008166B2" w:rsidRDefault="008166B2" w:rsidP="008166B2">
      <w:pPr>
        <w:rPr>
          <w:lang w:eastAsia="hu-HU"/>
        </w:rPr>
      </w:pPr>
    </w:p>
    <w:p w14:paraId="1BE64E05" w14:textId="6F995E49" w:rsidR="00617AB8" w:rsidRPr="007A4A62" w:rsidRDefault="003D3C7B" w:rsidP="00DA3390">
      <w:pPr>
        <w:jc w:val="both"/>
        <w:rPr>
          <w:b/>
        </w:rPr>
      </w:pPr>
      <w:r>
        <w:rPr>
          <w:b/>
        </w:rPr>
        <w:t>Értelmezést segítő</w:t>
      </w:r>
      <w:r w:rsidR="00617AB8" w:rsidRPr="007A4A62">
        <w:rPr>
          <w:b/>
        </w:rPr>
        <w:t xml:space="preserve"> példa:</w:t>
      </w:r>
    </w:p>
    <w:p w14:paraId="014832E5" w14:textId="77777777" w:rsidR="000719B9" w:rsidRDefault="000719B9" w:rsidP="00DA3390">
      <w:pPr>
        <w:jc w:val="both"/>
      </w:pPr>
    </w:p>
    <w:p w14:paraId="3138DDEC" w14:textId="5D0B61EA" w:rsidR="00617AB8" w:rsidRDefault="003575BC" w:rsidP="00DA3390">
      <w:pPr>
        <w:jc w:val="both"/>
      </w:pPr>
      <w:r>
        <w:t>Félárú Magnum jégkrémkupon</w:t>
      </w:r>
      <w:r w:rsidR="004E45F2">
        <w:t xml:space="preserve"> a</w:t>
      </w:r>
      <w:r w:rsidR="007675B1">
        <w:t xml:space="preserve"> Nudli </w:t>
      </w:r>
      <w:r w:rsidR="004E45F2">
        <w:t>áruházlánctól</w:t>
      </w:r>
      <w:r>
        <w:t>, egy hétig felhasználható.</w:t>
      </w:r>
      <w:r w:rsidR="000719B9">
        <w:t xml:space="preserve"> Nem tételhez, hanem a teljes e-nyugtához </w:t>
      </w:r>
      <w:r w:rsidR="001A62C0">
        <w:t>tartozik.</w:t>
      </w:r>
      <w:r w:rsidR="003D3C7B">
        <w:t xml:space="preserve"> Más kedvezménnyel együtt nem érvényesíthető.</w:t>
      </w:r>
    </w:p>
    <w:p w14:paraId="2CB1E735" w14:textId="77777777" w:rsidR="00C105A3" w:rsidRPr="007A4A62" w:rsidRDefault="00C105A3" w:rsidP="00DA3390">
      <w:pPr>
        <w:jc w:val="both"/>
        <w:rPr>
          <w:rFonts w:eastAsia="Calibri"/>
        </w:rPr>
      </w:pPr>
    </w:p>
    <w:p w14:paraId="178E3596"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&lt;receiptAdditional&gt;</w:t>
      </w:r>
    </w:p>
    <w:p w14:paraId="45AA8BBE"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NY-T00100001/12345678/0011/00022</w:t>
      </w:r>
      <w:r w:rsidRPr="007A4A62">
        <w:rPr>
          <w:rFonts w:ascii="Courier New" w:hAnsi="Courier New" w:cs="Courier New"/>
          <w:sz w:val="20"/>
          <w:szCs w:val="20"/>
        </w:rPr>
        <w:t>&lt;/documentNumber&gt;</w:t>
      </w:r>
    </w:p>
    <w:p w14:paraId="3ABFC01B"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69399B9B"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6213744E" w14:textId="11BFE88C"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&lt;dataName&gt;</w:t>
      </w:r>
      <w:r w:rsidR="00982C64" w:rsidRPr="007A4A62">
        <w:rPr>
          <w:rFonts w:ascii="Courier New" w:hAnsi="Courier New" w:cs="Courier New"/>
          <w:b/>
          <w:bCs/>
          <w:sz w:val="20"/>
          <w:szCs w:val="20"/>
        </w:rPr>
        <w:t>N00002_</w:t>
      </w:r>
      <w:r w:rsidRPr="007A4A62">
        <w:rPr>
          <w:rFonts w:ascii="Courier New" w:hAnsi="Courier New" w:cs="Courier New"/>
          <w:b/>
          <w:bCs/>
          <w:sz w:val="20"/>
          <w:szCs w:val="20"/>
        </w:rPr>
        <w:t>KUPON</w:t>
      </w:r>
      <w:r w:rsidRPr="007A4A62">
        <w:rPr>
          <w:rFonts w:ascii="Courier New" w:hAnsi="Courier New" w:cs="Courier New"/>
          <w:sz w:val="20"/>
          <w:szCs w:val="20"/>
        </w:rPr>
        <w:t>&lt;/dataName&gt;</w:t>
      </w:r>
    </w:p>
    <w:p w14:paraId="1F61BCDD" w14:textId="26CCB40C"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&lt;dataDescription&gt;</w:t>
      </w:r>
      <w:r w:rsidRPr="007A4A62">
        <w:rPr>
          <w:rFonts w:ascii="Courier New" w:hAnsi="Courier New" w:cs="Courier New"/>
          <w:b/>
          <w:bCs/>
          <w:sz w:val="20"/>
          <w:szCs w:val="20"/>
        </w:rPr>
        <w:t>Magnum 50% kedvezmény</w:t>
      </w:r>
      <w:r w:rsidR="002471A8">
        <w:rPr>
          <w:rFonts w:ascii="Courier New" w:hAnsi="Courier New" w:cs="Courier New"/>
          <w:b/>
          <w:bCs/>
          <w:sz w:val="20"/>
          <w:szCs w:val="20"/>
        </w:rPr>
        <w:t>kupon</w:t>
      </w:r>
      <w:r w:rsidRPr="007A4A62">
        <w:rPr>
          <w:rFonts w:ascii="Courier New" w:hAnsi="Courier New" w:cs="Courier New"/>
          <w:sz w:val="20"/>
          <w:szCs w:val="20"/>
        </w:rPr>
        <w:t>&lt;/dataDescription&gt;</w:t>
      </w:r>
    </w:p>
    <w:p w14:paraId="03972CAD" w14:textId="637469C9"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&lt;dataValue&gt;</w:t>
      </w:r>
      <w:r w:rsidR="00D71944">
        <w:rPr>
          <w:rFonts w:ascii="Courier New" w:hAnsi="Courier New" w:cs="Courier New"/>
          <w:b/>
          <w:bCs/>
          <w:sz w:val="20"/>
          <w:szCs w:val="20"/>
        </w:rPr>
        <w:t>N00002|</w:t>
      </w:r>
      <w:r w:rsidR="00831AA6">
        <w:rPr>
          <w:rFonts w:ascii="Courier New" w:hAnsi="Courier New" w:cs="Courier New"/>
          <w:b/>
          <w:bCs/>
          <w:sz w:val="20"/>
          <w:szCs w:val="20"/>
        </w:rPr>
        <w:t>C</w:t>
      </w:r>
      <w:r w:rsidRPr="007A4A62">
        <w:rPr>
          <w:rFonts w:ascii="Courier New" w:hAnsi="Courier New" w:cs="Courier New"/>
          <w:b/>
          <w:bCs/>
          <w:sz w:val="20"/>
          <w:szCs w:val="20"/>
        </w:rPr>
        <w:t>MGNM50OFF</w:t>
      </w:r>
      <w:r w:rsidR="00F21204">
        <w:rPr>
          <w:rFonts w:ascii="Courier New" w:hAnsi="Courier New" w:cs="Courier New"/>
          <w:b/>
          <w:bCs/>
          <w:sz w:val="20"/>
          <w:szCs w:val="20"/>
        </w:rPr>
        <w:t>|</w:t>
      </w:r>
      <w:r w:rsidR="00831AA6">
        <w:rPr>
          <w:rFonts w:ascii="Courier New" w:hAnsi="Courier New" w:cs="Courier New"/>
          <w:b/>
          <w:bCs/>
          <w:sz w:val="20"/>
          <w:szCs w:val="20"/>
        </w:rPr>
        <w:t>S</w:t>
      </w:r>
      <w:r w:rsidR="007675B1">
        <w:rPr>
          <w:rFonts w:ascii="Courier New" w:hAnsi="Courier New" w:cs="Courier New"/>
          <w:b/>
          <w:bCs/>
          <w:sz w:val="20"/>
          <w:szCs w:val="20"/>
        </w:rPr>
        <w:t>Nudli</w:t>
      </w:r>
      <w:r w:rsidR="00831AA6">
        <w:rPr>
          <w:rFonts w:ascii="Courier New" w:hAnsi="Courier New" w:cs="Courier New"/>
          <w:b/>
          <w:bCs/>
          <w:sz w:val="20"/>
          <w:szCs w:val="20"/>
        </w:rPr>
        <w:t>|</w:t>
      </w:r>
      <w:r w:rsidR="00127A8F">
        <w:rPr>
          <w:rFonts w:ascii="Courier New" w:hAnsi="Courier New" w:cs="Courier New"/>
          <w:b/>
          <w:bCs/>
          <w:sz w:val="20"/>
          <w:szCs w:val="20"/>
        </w:rPr>
        <w:t>DMagnum kupon|</w:t>
      </w:r>
      <w:r w:rsidR="00831AA6">
        <w:rPr>
          <w:rFonts w:ascii="Courier New" w:hAnsi="Courier New" w:cs="Courier New"/>
          <w:b/>
          <w:bCs/>
          <w:sz w:val="20"/>
          <w:szCs w:val="20"/>
        </w:rPr>
        <w:t>T1 hét|I</w:t>
      </w:r>
      <w:r w:rsidR="00831AA6" w:rsidRPr="00831AA6">
        <w:t xml:space="preserve"> </w:t>
      </w:r>
      <w:r w:rsidR="00831AA6" w:rsidRPr="00831AA6">
        <w:rPr>
          <w:rFonts w:ascii="Courier New" w:hAnsi="Courier New" w:cs="Courier New"/>
          <w:b/>
          <w:sz w:val="20"/>
          <w:szCs w:val="20"/>
        </w:rPr>
        <w:t>A kupon más kedvezménnyel nem vonható össze</w:t>
      </w:r>
      <w:r w:rsidR="00831AA6">
        <w:rPr>
          <w:rFonts w:ascii="Courier New" w:hAnsi="Courier New" w:cs="Courier New"/>
          <w:b/>
          <w:bCs/>
          <w:sz w:val="20"/>
          <w:szCs w:val="20"/>
        </w:rPr>
        <w:t>.</w:t>
      </w:r>
      <w:r w:rsidRPr="007A4A62">
        <w:rPr>
          <w:rFonts w:ascii="Courier New" w:hAnsi="Courier New" w:cs="Courier New"/>
          <w:sz w:val="20"/>
          <w:szCs w:val="20"/>
        </w:rPr>
        <w:t>&lt;/dataValue&gt;</w:t>
      </w:r>
    </w:p>
    <w:p w14:paraId="599999C6"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4080874D" w14:textId="77777777" w:rsidR="00B963EE"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36DF94C0" w14:textId="6566CFFC" w:rsidR="00A46562" w:rsidRPr="007A4A62" w:rsidRDefault="00A46562" w:rsidP="00B963EE">
      <w:pPr>
        <w:jc w:val="both"/>
        <w:rPr>
          <w:rFonts w:ascii="Courier New" w:hAnsi="Courier New" w:cs="Courier New"/>
          <w:sz w:val="20"/>
          <w:szCs w:val="20"/>
        </w:rPr>
      </w:pPr>
      <w:r>
        <w:rPr>
          <w:rFonts w:ascii="Courier New" w:hAnsi="Courier New" w:cs="Courier New"/>
          <w:sz w:val="20"/>
          <w:szCs w:val="20"/>
        </w:rPr>
        <w:t>...</w:t>
      </w:r>
    </w:p>
    <w:p w14:paraId="1DD37D33"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&lt;/receiptAdditional&gt;</w:t>
      </w:r>
    </w:p>
    <w:p w14:paraId="65599FBA" w14:textId="77777777" w:rsidR="00B963EE" w:rsidRDefault="00B963EE" w:rsidP="00DA3390">
      <w:pPr>
        <w:jc w:val="both"/>
      </w:pPr>
    </w:p>
    <w:p w14:paraId="336317FE" w14:textId="45E2886A" w:rsidR="0082139A" w:rsidRDefault="0082139A" w:rsidP="0082139A">
      <w:pPr>
        <w:pStyle w:val="Cmsor3"/>
        <w:rPr>
          <w:lang w:val="en-US"/>
        </w:rPr>
      </w:pPr>
      <w:bookmarkStart w:id="1541" w:name="_Ref194610787"/>
      <w:bookmarkStart w:id="1542" w:name="_Toc195567232"/>
      <w:r>
        <w:rPr>
          <w:lang w:val="en-US"/>
        </w:rPr>
        <w:t>Gyors elérésű vonalkód</w:t>
      </w:r>
      <w:bookmarkEnd w:id="1541"/>
      <w:bookmarkEnd w:id="1542"/>
    </w:p>
    <w:p w14:paraId="7B9C4B8E" w14:textId="77777777" w:rsidR="0082139A" w:rsidRDefault="0082139A" w:rsidP="00010356">
      <w:pPr>
        <w:jc w:val="both"/>
        <w:rPr>
          <w:lang w:eastAsia="hu-HU"/>
        </w:rPr>
      </w:pPr>
    </w:p>
    <w:p w14:paraId="1D48A9D1" w14:textId="72AE782F" w:rsidR="0082139A" w:rsidRDefault="008574F3" w:rsidP="00010356">
      <w:pPr>
        <w:jc w:val="both"/>
        <w:rPr>
          <w:lang w:eastAsia="hu-HU"/>
        </w:rPr>
      </w:pPr>
      <w:r>
        <w:rPr>
          <w:lang w:eastAsia="hu-HU"/>
        </w:rPr>
        <w:t>B</w:t>
      </w:r>
      <w:r w:rsidR="0082139A">
        <w:rPr>
          <w:lang w:eastAsia="hu-HU"/>
        </w:rPr>
        <w:t xml:space="preserve">izonyos esetekben szükség lehet </w:t>
      </w:r>
      <w:r w:rsidR="0051068E">
        <w:rPr>
          <w:lang w:eastAsia="hu-HU"/>
        </w:rPr>
        <w:t>egyes</w:t>
      </w:r>
      <w:r w:rsidR="0082139A">
        <w:rPr>
          <w:lang w:eastAsia="hu-HU"/>
        </w:rPr>
        <w:t xml:space="preserve"> bizonylat</w:t>
      </w:r>
      <w:r>
        <w:rPr>
          <w:lang w:eastAsia="hu-HU"/>
        </w:rPr>
        <w:t xml:space="preserve">hoz köthető adat </w:t>
      </w:r>
      <w:r w:rsidR="0051068E">
        <w:rPr>
          <w:lang w:eastAsia="hu-HU"/>
        </w:rPr>
        <w:t xml:space="preserve">könnyen elérhető megjelnítésére a vevői alkalmazásban. </w:t>
      </w:r>
      <w:r w:rsidR="00685B85">
        <w:rPr>
          <w:lang w:eastAsia="hu-HU"/>
        </w:rPr>
        <w:t>Ilyen p</w:t>
      </w:r>
      <w:r w:rsidR="0051068E">
        <w:rPr>
          <w:lang w:eastAsia="hu-HU"/>
        </w:rPr>
        <w:t>éldául az önkiszolgáló kasszák esetén a kiléptető kaput nyitó vonalkód</w:t>
      </w:r>
      <w:r w:rsidR="00685B85">
        <w:rPr>
          <w:lang w:eastAsia="hu-HU"/>
        </w:rPr>
        <w:t>, melyet a vevői alkalmazásban a vásárlást követően</w:t>
      </w:r>
      <w:r w:rsidR="003152CA">
        <w:rPr>
          <w:lang w:eastAsia="hu-HU"/>
        </w:rPr>
        <w:t xml:space="preserve"> a vevőnek a lehető leggyorsabban meg kell tudni jeleníteni.</w:t>
      </w:r>
      <w:r w:rsidR="00EC1D13">
        <w:rPr>
          <w:lang w:eastAsia="hu-HU"/>
        </w:rPr>
        <w:t xml:space="preserve"> Az alkalmazás az így jelölt kódokat akár a</w:t>
      </w:r>
      <w:r w:rsidR="002622FC">
        <w:rPr>
          <w:lang w:eastAsia="hu-HU"/>
        </w:rPr>
        <w:t xml:space="preserve"> vevő készülékének </w:t>
      </w:r>
      <w:r w:rsidR="00EC1D13">
        <w:rPr>
          <w:lang w:eastAsia="hu-HU"/>
        </w:rPr>
        <w:t>z</w:t>
      </w:r>
      <w:r w:rsidR="002622FC">
        <w:rPr>
          <w:lang w:eastAsia="hu-HU"/>
        </w:rPr>
        <w:t>árolt képernyőjén megjelenő</w:t>
      </w:r>
      <w:r w:rsidR="00EC1D13">
        <w:rPr>
          <w:lang w:eastAsia="hu-HU"/>
        </w:rPr>
        <w:t xml:space="preserve"> értesítési “bélyeg</w:t>
      </w:r>
      <w:r w:rsidR="002622FC">
        <w:rPr>
          <w:lang w:eastAsia="hu-HU"/>
        </w:rPr>
        <w:t>en</w:t>
      </w:r>
      <w:r w:rsidR="00EC1D13">
        <w:rPr>
          <w:lang w:eastAsia="hu-HU"/>
        </w:rPr>
        <w:t>”</w:t>
      </w:r>
      <w:r w:rsidR="002622FC">
        <w:rPr>
          <w:lang w:eastAsia="hu-HU"/>
        </w:rPr>
        <w:t xml:space="preserve"> is megjelenítheti, hogy a kilépéshez a készülék feloldására se legyen szükség.</w:t>
      </w:r>
    </w:p>
    <w:p w14:paraId="52B0BC8C" w14:textId="77777777" w:rsidR="008574F3" w:rsidRDefault="008574F3" w:rsidP="00010356">
      <w:pPr>
        <w:jc w:val="both"/>
        <w:rPr>
          <w:lang w:eastAsia="hu-HU"/>
        </w:rPr>
      </w:pPr>
    </w:p>
    <w:p w14:paraId="360B7016" w14:textId="524ACE20" w:rsidR="0082139A" w:rsidRDefault="0082139A" w:rsidP="00010356">
      <w:pPr>
        <w:jc w:val="both"/>
        <w:rPr>
          <w:lang w:eastAsia="hu-HU"/>
        </w:rPr>
      </w:pPr>
      <w:r>
        <w:rPr>
          <w:lang w:eastAsia="hu-HU"/>
        </w:rPr>
        <w:t xml:space="preserve">A </w:t>
      </w:r>
      <w:r w:rsidR="00685B85">
        <w:rPr>
          <w:lang w:eastAsia="hu-HU"/>
        </w:rPr>
        <w:t>gyors elérésű vonalkód</w:t>
      </w:r>
      <w:r>
        <w:rPr>
          <w:lang w:eastAsia="hu-HU"/>
        </w:rPr>
        <w:t xml:space="preserve"> (dataName mező): </w:t>
      </w:r>
      <w:r w:rsidRPr="000745E0">
        <w:rPr>
          <w:b/>
          <w:lang w:eastAsia="hu-HU"/>
        </w:rPr>
        <w:t>N0000</w:t>
      </w:r>
      <w:r w:rsidR="003152CA">
        <w:rPr>
          <w:b/>
          <w:lang w:eastAsia="hu-HU"/>
        </w:rPr>
        <w:t>3_GYORSKOD</w:t>
      </w:r>
    </w:p>
    <w:p w14:paraId="6FD7CC3D" w14:textId="77777777" w:rsidR="0082139A" w:rsidRDefault="0082139A" w:rsidP="003152CA">
      <w:pPr>
        <w:jc w:val="both"/>
        <w:rPr>
          <w:lang w:eastAsia="hu-HU"/>
        </w:rPr>
      </w:pPr>
    </w:p>
    <w:p w14:paraId="7CE32CD4" w14:textId="2B4B77FC" w:rsidR="00B73CBF" w:rsidRDefault="00B73CBF" w:rsidP="003152CA">
      <w:pPr>
        <w:jc w:val="both"/>
        <w:rPr>
          <w:lang w:eastAsia="hu-HU"/>
        </w:rPr>
      </w:pPr>
      <w:r>
        <w:rPr>
          <w:lang w:eastAsia="hu-HU"/>
        </w:rPr>
        <w:t>A data</w:t>
      </w:r>
      <w:r w:rsidR="00EC1F98">
        <w:rPr>
          <w:lang w:eastAsia="hu-HU"/>
        </w:rPr>
        <w:t>Value</w:t>
      </w:r>
      <w:r>
        <w:rPr>
          <w:lang w:eastAsia="hu-HU"/>
        </w:rPr>
        <w:t xml:space="preserve"> mező írja le a megjelnítés</w:t>
      </w:r>
      <w:r w:rsidR="005744AE">
        <w:rPr>
          <w:lang w:eastAsia="hu-HU"/>
        </w:rPr>
        <w:t>i formátumát</w:t>
      </w:r>
      <w:r w:rsidR="001F1A37">
        <w:rPr>
          <w:lang w:eastAsia="hu-HU"/>
        </w:rPr>
        <w:t xml:space="preserve"> (pl. Code 128, data matrix, QR kód)</w:t>
      </w:r>
      <w:r w:rsidR="00AC7735">
        <w:rPr>
          <w:lang w:eastAsia="hu-HU"/>
        </w:rPr>
        <w:t xml:space="preserve"> és azok szükséges és opcionális beállításait az alábbi táblázat szerint:</w:t>
      </w:r>
    </w:p>
    <w:p w14:paraId="46FA248F" w14:textId="77777777" w:rsidR="00B73CBF" w:rsidRDefault="00B73CBF" w:rsidP="00010356">
      <w:pPr>
        <w:jc w:val="both"/>
        <w:rPr>
          <w:lang w:eastAsia="hu-HU"/>
        </w:rPr>
      </w:pPr>
    </w:p>
    <w:p w14:paraId="0EDFC01C" w14:textId="77777777" w:rsidR="0082139A" w:rsidRDefault="0082139A" w:rsidP="00010356">
      <w:pPr>
        <w:jc w:val="both"/>
        <w:rPr>
          <w:lang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962A06" w:rsidRPr="006C7C87" w14:paraId="21D9E32C" w14:textId="77777777" w:rsidTr="008D087B">
        <w:trPr>
          <w:trHeight w:val="286"/>
        </w:trPr>
        <w:tc>
          <w:tcPr>
            <w:tcW w:w="856" w:type="dxa"/>
          </w:tcPr>
          <w:p w14:paraId="38D9B6CF" w14:textId="77777777" w:rsidR="0082139A" w:rsidRPr="00010356" w:rsidRDefault="0082139A">
            <w:pPr>
              <w:jc w:val="both"/>
              <w:rPr>
                <w:rFonts w:eastAsiaTheme="minorHAnsi"/>
                <w:b/>
                <w:szCs w:val="22"/>
                <w:lang w:val="hu-HU" w:eastAsia="en-US"/>
              </w:rPr>
            </w:pPr>
            <w:r w:rsidRPr="00010356">
              <w:rPr>
                <w:b/>
                <w:lang w:val="hu-HU"/>
              </w:rPr>
              <w:t>Mező- jelölő</w:t>
            </w:r>
          </w:p>
        </w:tc>
        <w:tc>
          <w:tcPr>
            <w:tcW w:w="7115" w:type="dxa"/>
          </w:tcPr>
          <w:p w14:paraId="1346E55D" w14:textId="77777777" w:rsidR="0082139A" w:rsidRPr="00010356" w:rsidRDefault="0082139A">
            <w:pPr>
              <w:jc w:val="both"/>
              <w:rPr>
                <w:rFonts w:eastAsiaTheme="minorHAnsi"/>
                <w:b/>
                <w:szCs w:val="22"/>
                <w:lang w:val="hu-HU" w:eastAsia="en-US"/>
              </w:rPr>
            </w:pPr>
            <w:r w:rsidRPr="00010356">
              <w:rPr>
                <w:b/>
                <w:lang w:val="hu-HU"/>
              </w:rPr>
              <w:t>Adat leírása</w:t>
            </w:r>
          </w:p>
        </w:tc>
      </w:tr>
      <w:tr w:rsidR="00962A06" w:rsidRPr="006C7C87" w14:paraId="54CE1142" w14:textId="77777777" w:rsidTr="008D087B">
        <w:trPr>
          <w:trHeight w:val="470"/>
        </w:trPr>
        <w:tc>
          <w:tcPr>
            <w:tcW w:w="856" w:type="dxa"/>
          </w:tcPr>
          <w:p w14:paraId="3EECE647" w14:textId="319844F7" w:rsidR="0082139A" w:rsidRPr="00010356" w:rsidRDefault="00A90C0F">
            <w:pPr>
              <w:jc w:val="both"/>
              <w:rPr>
                <w:lang w:val="hu-HU"/>
              </w:rPr>
            </w:pPr>
            <w:r w:rsidRPr="00010356">
              <w:rPr>
                <w:lang w:val="hu-HU"/>
              </w:rPr>
              <w:t>T</w:t>
            </w:r>
          </w:p>
        </w:tc>
        <w:tc>
          <w:tcPr>
            <w:tcW w:w="7115" w:type="dxa"/>
          </w:tcPr>
          <w:p w14:paraId="07F3FBF3" w14:textId="399A7399" w:rsidR="0082139A" w:rsidRPr="00010356" w:rsidRDefault="0082139A">
            <w:pPr>
              <w:jc w:val="both"/>
              <w:rPr>
                <w:rFonts w:eastAsiaTheme="minorHAnsi"/>
                <w:lang w:val="hu-HU"/>
              </w:rPr>
            </w:pPr>
            <w:r w:rsidRPr="00010356">
              <w:rPr>
                <w:rFonts w:eastAsiaTheme="minorHAnsi"/>
                <w:lang w:val="hu-HU"/>
              </w:rPr>
              <w:t xml:space="preserve">A </w:t>
            </w:r>
            <w:r w:rsidR="00A90C0F" w:rsidRPr="00010356">
              <w:rPr>
                <w:rFonts w:eastAsiaTheme="minorHAnsi"/>
                <w:lang w:val="hu-HU"/>
              </w:rPr>
              <w:t>vonalkód típusa, lehetséges értékei</w:t>
            </w:r>
            <w:r w:rsidR="00D11993">
              <w:rPr>
                <w:rFonts w:eastAsiaTheme="minorHAnsi"/>
                <w:lang w:val="hu-HU"/>
              </w:rPr>
              <w:t xml:space="preserve"> (kötelező mező)</w:t>
            </w:r>
            <w:r w:rsidR="00A90C0F" w:rsidRPr="00010356">
              <w:rPr>
                <w:rFonts w:eastAsiaTheme="minorHAnsi"/>
                <w:lang w:val="hu-HU"/>
              </w:rPr>
              <w:t>:</w:t>
            </w:r>
          </w:p>
          <w:p w14:paraId="694C07BF" w14:textId="55922E3E" w:rsidR="00EE2349" w:rsidRPr="006C7C87" w:rsidRDefault="00CB2335" w:rsidP="00A90C0F">
            <w:pPr>
              <w:pStyle w:val="Listaszerbekezds"/>
              <w:numPr>
                <w:ilvl w:val="0"/>
                <w:numId w:val="229"/>
              </w:numPr>
              <w:jc w:val="both"/>
              <w:rPr>
                <w:rFonts w:ascii="Times New Roman" w:eastAsiaTheme="minorHAnsi" w:hAnsi="Times New Roman" w:cs="Times New Roman"/>
                <w:lang w:val="hu-HU"/>
              </w:rPr>
            </w:pPr>
            <w:r w:rsidRPr="006C7C87">
              <w:rPr>
                <w:rFonts w:ascii="Times New Roman" w:eastAsiaTheme="minorHAnsi" w:hAnsi="Times New Roman" w:cs="Times New Roman"/>
                <w:lang w:val="hu-HU"/>
              </w:rPr>
              <w:t>„1D” – 1D vonalkód, altípusát az „S” mezőjelölővel kell megadni.</w:t>
            </w:r>
          </w:p>
          <w:p w14:paraId="28593D20" w14:textId="0615D07D" w:rsidR="00CB2335" w:rsidRPr="006C7C87" w:rsidRDefault="00CB2335" w:rsidP="00CB2335">
            <w:pPr>
              <w:pStyle w:val="Listaszerbekezds"/>
              <w:numPr>
                <w:ilvl w:val="0"/>
                <w:numId w:val="229"/>
              </w:numPr>
              <w:jc w:val="both"/>
              <w:rPr>
                <w:rFonts w:ascii="Times New Roman" w:eastAsiaTheme="minorHAnsi" w:hAnsi="Times New Roman" w:cs="Times New Roman"/>
                <w:lang w:val="hu-HU"/>
              </w:rPr>
            </w:pPr>
            <w:r w:rsidRPr="006C7C87">
              <w:rPr>
                <w:rFonts w:ascii="Times New Roman" w:eastAsiaTheme="minorHAnsi" w:hAnsi="Times New Roman" w:cs="Times New Roman"/>
                <w:lang w:val="hu-HU"/>
              </w:rPr>
              <w:t xml:space="preserve">„DM” – </w:t>
            </w:r>
            <w:r w:rsidR="007E546C">
              <w:rPr>
                <w:rFonts w:ascii="Times New Roman" w:eastAsiaTheme="minorHAnsi" w:hAnsi="Times New Roman" w:cs="Times New Roman"/>
                <w:lang w:val="hu-HU"/>
              </w:rPr>
              <w:t>D</w:t>
            </w:r>
            <w:r w:rsidRPr="006C7C87">
              <w:rPr>
                <w:rFonts w:ascii="Times New Roman" w:eastAsiaTheme="minorHAnsi" w:hAnsi="Times New Roman" w:cs="Times New Roman"/>
                <w:lang w:val="hu-HU"/>
              </w:rPr>
              <w:t xml:space="preserve">ata </w:t>
            </w:r>
            <w:r w:rsidR="007E546C">
              <w:rPr>
                <w:rFonts w:ascii="Times New Roman" w:eastAsiaTheme="minorHAnsi" w:hAnsi="Times New Roman" w:cs="Times New Roman"/>
                <w:lang w:val="hu-HU"/>
              </w:rPr>
              <w:t>M</w:t>
            </w:r>
            <w:r w:rsidRPr="006C7C87">
              <w:rPr>
                <w:rFonts w:ascii="Times New Roman" w:eastAsiaTheme="minorHAnsi" w:hAnsi="Times New Roman" w:cs="Times New Roman"/>
                <w:lang w:val="hu-HU"/>
              </w:rPr>
              <w:t>atrix</w:t>
            </w:r>
          </w:p>
          <w:p w14:paraId="53C1EAE5" w14:textId="69E081B1" w:rsidR="00A90C0F" w:rsidRPr="00010356" w:rsidRDefault="00CB2335" w:rsidP="00A90C0F">
            <w:pPr>
              <w:pStyle w:val="Listaszerbekezds"/>
              <w:numPr>
                <w:ilvl w:val="0"/>
                <w:numId w:val="229"/>
              </w:numPr>
              <w:jc w:val="both"/>
              <w:rPr>
                <w:rFonts w:ascii="Times New Roman" w:eastAsiaTheme="minorHAnsi" w:hAnsi="Times New Roman" w:cs="Times New Roman"/>
                <w:lang w:val="hu-HU"/>
              </w:rPr>
            </w:pPr>
            <w:r w:rsidRPr="006C7C87">
              <w:rPr>
                <w:rFonts w:ascii="Times New Roman" w:eastAsiaTheme="minorHAnsi" w:hAnsi="Times New Roman" w:cs="Times New Roman"/>
                <w:lang w:val="hu-HU"/>
              </w:rPr>
              <w:t>„P4”</w:t>
            </w:r>
            <w:r w:rsidR="00CC3647" w:rsidRPr="006C7C87">
              <w:rPr>
                <w:rFonts w:ascii="Times New Roman" w:eastAsiaTheme="minorHAnsi" w:hAnsi="Times New Roman" w:cs="Times New Roman"/>
                <w:lang w:val="hu-HU"/>
              </w:rPr>
              <w:t xml:space="preserve"> – </w:t>
            </w:r>
            <w:r w:rsidRPr="006C7C87">
              <w:rPr>
                <w:rFonts w:ascii="Times New Roman" w:eastAsiaTheme="minorHAnsi" w:hAnsi="Times New Roman" w:cs="Times New Roman"/>
                <w:lang w:val="hu-HU"/>
              </w:rPr>
              <w:t>Pdf417</w:t>
            </w:r>
            <w:r w:rsidR="00CC3647" w:rsidRPr="006C7C87">
              <w:rPr>
                <w:rFonts w:ascii="Times New Roman" w:eastAsiaTheme="minorHAnsi" w:hAnsi="Times New Roman" w:cs="Times New Roman"/>
                <w:lang w:val="hu-HU"/>
              </w:rPr>
              <w:t xml:space="preserve"> </w:t>
            </w:r>
            <w:r w:rsidRPr="006C7C87">
              <w:rPr>
                <w:rFonts w:ascii="Times New Roman" w:eastAsiaTheme="minorHAnsi" w:hAnsi="Times New Roman" w:cs="Times New Roman"/>
                <w:lang w:val="hu-HU"/>
              </w:rPr>
              <w:t xml:space="preserve">2D </w:t>
            </w:r>
            <w:r w:rsidR="00CC3647" w:rsidRPr="006C7C87">
              <w:rPr>
                <w:rFonts w:ascii="Times New Roman" w:eastAsiaTheme="minorHAnsi" w:hAnsi="Times New Roman" w:cs="Times New Roman"/>
                <w:lang w:val="hu-HU"/>
              </w:rPr>
              <w:t>vonalkód</w:t>
            </w:r>
          </w:p>
          <w:p w14:paraId="214AFCB9" w14:textId="2B4CFB06" w:rsidR="009644CE" w:rsidRPr="00010356" w:rsidRDefault="003F345D" w:rsidP="00010356">
            <w:pPr>
              <w:pStyle w:val="Listaszerbekezds"/>
              <w:numPr>
                <w:ilvl w:val="0"/>
                <w:numId w:val="229"/>
              </w:numPr>
              <w:jc w:val="both"/>
              <w:rPr>
                <w:rFonts w:eastAsiaTheme="minorHAnsi"/>
                <w:lang w:val="hu-HU"/>
              </w:rPr>
            </w:pPr>
            <w:r w:rsidRPr="00010356">
              <w:rPr>
                <w:rFonts w:ascii="Times New Roman" w:eastAsiaTheme="minorHAnsi" w:hAnsi="Times New Roman" w:cs="Times New Roman"/>
                <w:lang w:val="hu-HU"/>
              </w:rPr>
              <w:t>„</w:t>
            </w:r>
            <w:r w:rsidR="009644CE" w:rsidRPr="00010356">
              <w:rPr>
                <w:rFonts w:ascii="Times New Roman" w:eastAsiaTheme="minorHAnsi" w:hAnsi="Times New Roman" w:cs="Times New Roman"/>
                <w:lang w:val="hu-HU"/>
              </w:rPr>
              <w:t>QR</w:t>
            </w:r>
            <w:r w:rsidRPr="00010356">
              <w:rPr>
                <w:rFonts w:ascii="Times New Roman" w:eastAsiaTheme="minorHAnsi" w:hAnsi="Times New Roman" w:cs="Times New Roman"/>
                <w:lang w:val="hu-HU"/>
              </w:rPr>
              <w:t>”</w:t>
            </w:r>
            <w:r w:rsidR="00CC3647" w:rsidRPr="00010356">
              <w:rPr>
                <w:rFonts w:ascii="Times New Roman" w:eastAsiaTheme="minorHAnsi" w:hAnsi="Times New Roman" w:cs="Times New Roman"/>
                <w:lang w:val="hu-HU"/>
              </w:rPr>
              <w:t xml:space="preserve"> – </w:t>
            </w:r>
            <w:r w:rsidRPr="00010356">
              <w:rPr>
                <w:rFonts w:ascii="Times New Roman" w:eastAsiaTheme="minorHAnsi" w:hAnsi="Times New Roman" w:cs="Times New Roman"/>
                <w:lang w:val="hu-HU"/>
              </w:rPr>
              <w:t>QR-kód</w:t>
            </w:r>
          </w:p>
        </w:tc>
      </w:tr>
      <w:tr w:rsidR="00962A06" w:rsidRPr="006C7C87" w14:paraId="39D6AF15" w14:textId="77777777" w:rsidTr="00024B0D">
        <w:trPr>
          <w:trHeight w:val="470"/>
        </w:trPr>
        <w:tc>
          <w:tcPr>
            <w:tcW w:w="856" w:type="dxa"/>
          </w:tcPr>
          <w:p w14:paraId="5617E62E" w14:textId="7E789A44" w:rsidR="00CE583E" w:rsidRPr="006C7C87" w:rsidRDefault="00CE583E">
            <w:pPr>
              <w:jc w:val="both"/>
              <w:rPr>
                <w:lang w:val="hu-HU"/>
              </w:rPr>
            </w:pPr>
            <w:r w:rsidRPr="006C7C87">
              <w:rPr>
                <w:lang w:val="hu-HU"/>
              </w:rPr>
              <w:t>S</w:t>
            </w:r>
          </w:p>
        </w:tc>
        <w:tc>
          <w:tcPr>
            <w:tcW w:w="7115" w:type="dxa"/>
          </w:tcPr>
          <w:p w14:paraId="6DE65EFB" w14:textId="7EEA86D1" w:rsidR="00DD42FC" w:rsidRPr="00010356" w:rsidRDefault="00CE583E">
            <w:pPr>
              <w:jc w:val="both"/>
            </w:pPr>
            <w:r w:rsidRPr="006C7C87">
              <w:rPr>
                <w:lang w:val="hu-HU"/>
              </w:rPr>
              <w:t>A vonalkód altípusa</w:t>
            </w:r>
            <w:r w:rsidR="00CB2335" w:rsidRPr="006C7C87">
              <w:rPr>
                <w:lang w:val="hu-HU"/>
              </w:rPr>
              <w:t>, kizárólag 1D</w:t>
            </w:r>
            <w:r w:rsidR="00DD42FC" w:rsidRPr="006C7C87">
              <w:rPr>
                <w:lang w:val="hu-HU"/>
              </w:rPr>
              <w:t xml:space="preserve">-s vonalkódok esetén értelmezett, lehetséges értékei: </w:t>
            </w:r>
            <w:r w:rsidR="00DD42FC" w:rsidRPr="006C7C87">
              <w:t>UPC_A, UPC_E, EAN13, EAN8, CODE39, ITF, CODABAR, CODE93, CODE128, GS1_128, GS1_DB_O, GS1_DB_T, GS1_DB_L, GS1_DB_E</w:t>
            </w:r>
          </w:p>
        </w:tc>
      </w:tr>
      <w:tr w:rsidR="00962A06" w:rsidRPr="006C7C87" w14:paraId="70D47D95" w14:textId="77777777" w:rsidTr="00024B0D">
        <w:trPr>
          <w:trHeight w:val="470"/>
        </w:trPr>
        <w:tc>
          <w:tcPr>
            <w:tcW w:w="856" w:type="dxa"/>
          </w:tcPr>
          <w:p w14:paraId="7C0781AE" w14:textId="7B8C9690" w:rsidR="00CE583E" w:rsidRPr="006C7C87" w:rsidRDefault="006A10E2">
            <w:pPr>
              <w:jc w:val="both"/>
              <w:rPr>
                <w:lang w:val="hu-HU"/>
              </w:rPr>
            </w:pPr>
            <w:r w:rsidRPr="006C7C87">
              <w:rPr>
                <w:lang w:val="hu-HU"/>
              </w:rPr>
              <w:t>C</w:t>
            </w:r>
          </w:p>
        </w:tc>
        <w:tc>
          <w:tcPr>
            <w:tcW w:w="7115" w:type="dxa"/>
          </w:tcPr>
          <w:p w14:paraId="4706F43C" w14:textId="4140EECF" w:rsidR="00CE583E" w:rsidRPr="006C7C87" w:rsidRDefault="006A10E2">
            <w:pPr>
              <w:jc w:val="both"/>
              <w:rPr>
                <w:lang w:val="hu-HU"/>
              </w:rPr>
            </w:pPr>
            <w:r w:rsidRPr="006C7C87">
              <w:rPr>
                <w:lang w:val="hu-HU"/>
              </w:rPr>
              <w:t>Oszlopok száma</w:t>
            </w:r>
            <w:r w:rsidR="00CD7FC6" w:rsidRPr="006C7C87">
              <w:rPr>
                <w:lang w:val="hu-HU"/>
              </w:rPr>
              <w:t xml:space="preserve">, </w:t>
            </w:r>
            <w:r w:rsidR="00DB0EAD" w:rsidRPr="006C7C87">
              <w:rPr>
                <w:lang w:val="hu-HU"/>
              </w:rPr>
              <w:t>kizárólag Data Matrix („DM” típus) vagy Pdf417 („P4” típus) esetén értelmezett</w:t>
            </w:r>
          </w:p>
        </w:tc>
      </w:tr>
      <w:tr w:rsidR="00962A06" w:rsidRPr="006C7C87" w14:paraId="5F60B670" w14:textId="77777777" w:rsidTr="00024B0D">
        <w:trPr>
          <w:trHeight w:val="470"/>
        </w:trPr>
        <w:tc>
          <w:tcPr>
            <w:tcW w:w="856" w:type="dxa"/>
          </w:tcPr>
          <w:p w14:paraId="573E2693" w14:textId="0AFA1562" w:rsidR="00CE583E" w:rsidRPr="006C7C87" w:rsidRDefault="006A10E2">
            <w:pPr>
              <w:jc w:val="both"/>
              <w:rPr>
                <w:lang w:val="hu-HU"/>
              </w:rPr>
            </w:pPr>
            <w:r w:rsidRPr="006C7C87">
              <w:rPr>
                <w:lang w:val="hu-HU"/>
              </w:rPr>
              <w:t>R</w:t>
            </w:r>
          </w:p>
        </w:tc>
        <w:tc>
          <w:tcPr>
            <w:tcW w:w="7115" w:type="dxa"/>
          </w:tcPr>
          <w:p w14:paraId="065AAB0D" w14:textId="12C305C3" w:rsidR="00CE583E" w:rsidRPr="006C7C87" w:rsidRDefault="006A10E2">
            <w:pPr>
              <w:jc w:val="both"/>
              <w:rPr>
                <w:lang w:val="hu-HU"/>
              </w:rPr>
            </w:pPr>
            <w:r w:rsidRPr="006C7C87">
              <w:rPr>
                <w:lang w:val="hu-HU"/>
              </w:rPr>
              <w:t>Sorok száma</w:t>
            </w:r>
            <w:r w:rsidR="00DB0EAD" w:rsidRPr="006C7C87">
              <w:rPr>
                <w:lang w:val="hu-HU"/>
              </w:rPr>
              <w:t>, kizárólag Data Matrix („DM” típus) vagy Pdf417 („P4” típus) esetén értelmezett</w:t>
            </w:r>
          </w:p>
        </w:tc>
      </w:tr>
      <w:tr w:rsidR="00962A06" w:rsidRPr="006C7C87" w14:paraId="4E7F9187" w14:textId="77777777" w:rsidTr="008D087B">
        <w:trPr>
          <w:trHeight w:val="470"/>
        </w:trPr>
        <w:tc>
          <w:tcPr>
            <w:tcW w:w="856" w:type="dxa"/>
          </w:tcPr>
          <w:p w14:paraId="0078F8D5" w14:textId="395AF011" w:rsidR="0082139A" w:rsidRPr="00010356" w:rsidRDefault="00EB0533">
            <w:pPr>
              <w:jc w:val="both"/>
              <w:rPr>
                <w:lang w:val="hu-HU"/>
              </w:rPr>
            </w:pPr>
            <w:r w:rsidRPr="006C7C87">
              <w:rPr>
                <w:lang w:val="hu-HU"/>
              </w:rPr>
              <w:t>E</w:t>
            </w:r>
          </w:p>
        </w:tc>
        <w:tc>
          <w:tcPr>
            <w:tcW w:w="7115" w:type="dxa"/>
          </w:tcPr>
          <w:p w14:paraId="5ABB26A4" w14:textId="7B9FF2F3" w:rsidR="006C7C87" w:rsidRPr="006C7C87" w:rsidRDefault="006C7C87">
            <w:pPr>
              <w:jc w:val="both"/>
              <w:rPr>
                <w:lang w:val="hu-HU"/>
              </w:rPr>
            </w:pPr>
            <w:r w:rsidRPr="006C7C87">
              <w:rPr>
                <w:lang w:val="hu-HU"/>
              </w:rPr>
              <w:t>Hibajavítási mód:</w:t>
            </w:r>
          </w:p>
          <w:p w14:paraId="7A7D026F" w14:textId="00988C17" w:rsidR="0082139A" w:rsidRDefault="00EB0533" w:rsidP="006C7C87">
            <w:pPr>
              <w:pStyle w:val="Listaszerbekezds"/>
              <w:numPr>
                <w:ilvl w:val="0"/>
                <w:numId w:val="229"/>
              </w:numPr>
              <w:jc w:val="both"/>
              <w:rPr>
                <w:rFonts w:ascii="Times New Roman" w:hAnsi="Times New Roman" w:cs="Times New Roman"/>
                <w:lang w:val="hu-HU"/>
              </w:rPr>
            </w:pPr>
            <w:r w:rsidRPr="00010356">
              <w:rPr>
                <w:rFonts w:ascii="Times New Roman" w:hAnsi="Times New Roman" w:cs="Times New Roman"/>
                <w:lang w:val="hu-HU"/>
              </w:rPr>
              <w:t>QR</w:t>
            </w:r>
            <w:r w:rsidR="006C7C87">
              <w:rPr>
                <w:rFonts w:ascii="Times New Roman" w:hAnsi="Times New Roman" w:cs="Times New Roman"/>
                <w:lang w:val="hu-HU"/>
              </w:rPr>
              <w:t>-</w:t>
            </w:r>
            <w:r w:rsidRPr="00010356">
              <w:rPr>
                <w:rFonts w:ascii="Times New Roman" w:hAnsi="Times New Roman" w:cs="Times New Roman"/>
                <w:lang w:val="hu-HU"/>
              </w:rPr>
              <w:t xml:space="preserve">kód </w:t>
            </w:r>
            <w:r w:rsidR="006C7C87">
              <w:rPr>
                <w:rFonts w:ascii="Times New Roman" w:hAnsi="Times New Roman" w:cs="Times New Roman"/>
                <w:lang w:val="hu-HU"/>
              </w:rPr>
              <w:t>(„QR” típus) esetén</w:t>
            </w:r>
            <w:r w:rsidRPr="00010356">
              <w:rPr>
                <w:rFonts w:ascii="Times New Roman" w:hAnsi="Times New Roman" w:cs="Times New Roman"/>
                <w:lang w:val="hu-HU"/>
              </w:rPr>
              <w:t xml:space="preserve"> értéke lehet </w:t>
            </w:r>
            <w:r w:rsidR="00024B0D" w:rsidRPr="00010356">
              <w:rPr>
                <w:rFonts w:ascii="Times New Roman" w:hAnsi="Times New Roman" w:cs="Times New Roman"/>
                <w:lang w:val="hu-HU"/>
              </w:rPr>
              <w:t>L, M, Q vagy H</w:t>
            </w:r>
          </w:p>
          <w:p w14:paraId="3BEEAD6A" w14:textId="67FBFFC8" w:rsidR="006C7C87" w:rsidRPr="00010356" w:rsidRDefault="006C7C87" w:rsidP="00010356">
            <w:pPr>
              <w:pStyle w:val="Listaszerbekezds"/>
              <w:numPr>
                <w:ilvl w:val="0"/>
                <w:numId w:val="229"/>
              </w:numPr>
              <w:jc w:val="both"/>
              <w:rPr>
                <w:lang w:val="hu-HU"/>
              </w:rPr>
            </w:pPr>
            <w:r>
              <w:rPr>
                <w:rFonts w:ascii="Times New Roman" w:hAnsi="Times New Roman" w:cs="Times New Roman"/>
                <w:lang w:val="hu-HU"/>
              </w:rPr>
              <w:t xml:space="preserve">Pdf417 („P4” típus) esetén </w:t>
            </w:r>
            <w:r w:rsidR="00774E19">
              <w:rPr>
                <w:rFonts w:ascii="Times New Roman" w:hAnsi="Times New Roman" w:cs="Times New Roman"/>
                <w:lang w:val="hu-HU"/>
              </w:rPr>
              <w:t>0-tól 8-ig terjedő szám lehet.</w:t>
            </w:r>
          </w:p>
        </w:tc>
      </w:tr>
      <w:tr w:rsidR="00962A06" w:rsidRPr="006C7C87" w14:paraId="0F94FD46" w14:textId="77777777" w:rsidTr="008D087B">
        <w:trPr>
          <w:trHeight w:val="470"/>
        </w:trPr>
        <w:tc>
          <w:tcPr>
            <w:tcW w:w="856" w:type="dxa"/>
          </w:tcPr>
          <w:p w14:paraId="0EFEBB11" w14:textId="7742F8D6" w:rsidR="0082139A" w:rsidRPr="00010356" w:rsidRDefault="00774E19">
            <w:pPr>
              <w:jc w:val="both"/>
              <w:rPr>
                <w:lang w:val="hu-HU"/>
              </w:rPr>
            </w:pPr>
            <w:r w:rsidRPr="00010356">
              <w:rPr>
                <w:lang w:val="hu-HU"/>
              </w:rPr>
              <w:t>M</w:t>
            </w:r>
          </w:p>
        </w:tc>
        <w:tc>
          <w:tcPr>
            <w:tcW w:w="7115" w:type="dxa"/>
          </w:tcPr>
          <w:p w14:paraId="5ECA983C" w14:textId="47B4A6C5" w:rsidR="0082139A" w:rsidRDefault="00EC6473">
            <w:pPr>
              <w:jc w:val="both"/>
              <w:rPr>
                <w:lang w:val="hu-HU"/>
              </w:rPr>
            </w:pPr>
            <w:r w:rsidRPr="00EE4E08">
              <w:rPr>
                <w:rFonts w:eastAsiaTheme="minorHAnsi"/>
                <w:szCs w:val="22"/>
                <w:lang w:val="hu-HU" w:eastAsia="en-US"/>
              </w:rPr>
              <w:t>Kódolási mód, kizárólag Pdf</w:t>
            </w:r>
            <w:r w:rsidRPr="00EE4E08">
              <w:rPr>
                <w:lang w:val="hu-HU"/>
              </w:rPr>
              <w:t>417 („P4” típus) esetén adható meg, értéke 0</w:t>
            </w:r>
            <w:r w:rsidR="004D58DD" w:rsidRPr="00EE4E08">
              <w:rPr>
                <w:lang w:val="hu-HU"/>
              </w:rPr>
              <w:t xml:space="preserve"> (bináris)</w:t>
            </w:r>
            <w:r w:rsidRPr="00EE4E08">
              <w:rPr>
                <w:lang w:val="hu-HU"/>
              </w:rPr>
              <w:t xml:space="preserve">, 1 </w:t>
            </w:r>
            <w:r w:rsidR="004D58DD" w:rsidRPr="00EE4E08">
              <w:rPr>
                <w:lang w:val="hu-HU"/>
              </w:rPr>
              <w:t xml:space="preserve">(ASCII text) </w:t>
            </w:r>
            <w:r w:rsidRPr="00EE4E08">
              <w:rPr>
                <w:lang w:val="hu-HU"/>
              </w:rPr>
              <w:t xml:space="preserve">vagy 2 </w:t>
            </w:r>
            <w:r w:rsidR="004D58DD" w:rsidRPr="00EE4E08">
              <w:rPr>
                <w:lang w:val="hu-HU"/>
              </w:rPr>
              <w:t xml:space="preserve">(numerikus) </w:t>
            </w:r>
            <w:r w:rsidRPr="00EE4E08">
              <w:rPr>
                <w:lang w:val="hu-HU"/>
              </w:rPr>
              <w:t>lehet</w:t>
            </w:r>
            <w:r w:rsidR="00885D73">
              <w:rPr>
                <w:lang w:val="hu-HU"/>
              </w:rPr>
              <w:t>.</w:t>
            </w:r>
          </w:p>
          <w:p w14:paraId="5D5B388A" w14:textId="1D69E1E7" w:rsidR="00885D73" w:rsidRPr="00010356" w:rsidRDefault="00885D73">
            <w:pPr>
              <w:jc w:val="both"/>
              <w:rPr>
                <w:rFonts w:eastAsiaTheme="minorHAnsi"/>
                <w:szCs w:val="22"/>
                <w:lang w:val="hu-HU" w:eastAsia="en-US"/>
              </w:rPr>
            </w:pPr>
            <w:r>
              <w:rPr>
                <w:lang w:val="hu-HU"/>
              </w:rPr>
              <w:t xml:space="preserve">QR-kód esetén csak a bináris mód támogatott, </w:t>
            </w:r>
            <w:r w:rsidR="003A301F">
              <w:rPr>
                <w:lang w:val="hu-HU"/>
              </w:rPr>
              <w:t>így azt kólön nem kell jelölni.</w:t>
            </w:r>
          </w:p>
        </w:tc>
      </w:tr>
      <w:tr w:rsidR="00962A06" w:rsidRPr="006C7C87" w14:paraId="3C4E207B" w14:textId="77777777" w:rsidTr="00024B0D">
        <w:trPr>
          <w:trHeight w:val="470"/>
        </w:trPr>
        <w:tc>
          <w:tcPr>
            <w:tcW w:w="856" w:type="dxa"/>
          </w:tcPr>
          <w:p w14:paraId="6DF197E0" w14:textId="15235EA4" w:rsidR="00EC1F98" w:rsidRPr="00EC1F98" w:rsidRDefault="00EC1F98">
            <w:pPr>
              <w:jc w:val="both"/>
              <w:rPr>
                <w:lang w:val="hu-HU"/>
              </w:rPr>
            </w:pPr>
            <w:r>
              <w:rPr>
                <w:lang w:val="hu-HU"/>
              </w:rPr>
              <w:t>D</w:t>
            </w:r>
          </w:p>
        </w:tc>
        <w:tc>
          <w:tcPr>
            <w:tcW w:w="7115" w:type="dxa"/>
          </w:tcPr>
          <w:p w14:paraId="685C69A7" w14:textId="2486BDD4" w:rsidR="00EC1F98" w:rsidRPr="00EE4E08" w:rsidDel="00EC6473" w:rsidRDefault="00EC1F98">
            <w:pPr>
              <w:jc w:val="both"/>
              <w:rPr>
                <w:rFonts w:eastAsiaTheme="minorHAnsi"/>
                <w:szCs w:val="22"/>
                <w:lang w:val="hu-HU" w:eastAsia="en-US"/>
              </w:rPr>
            </w:pPr>
            <w:r>
              <w:rPr>
                <w:rFonts w:eastAsiaTheme="minorHAnsi"/>
                <w:szCs w:val="22"/>
                <w:lang w:val="hu-HU" w:eastAsia="en-US"/>
              </w:rPr>
              <w:t>A kódban megjelenítendő adat</w:t>
            </w:r>
            <w:r w:rsidR="00D11993">
              <w:rPr>
                <w:rFonts w:eastAsiaTheme="minorHAnsi"/>
                <w:szCs w:val="22"/>
                <w:lang w:val="hu-HU" w:eastAsia="en-US"/>
              </w:rPr>
              <w:t xml:space="preserve"> (kötelező mező)</w:t>
            </w:r>
            <w:r>
              <w:rPr>
                <w:rFonts w:eastAsiaTheme="minorHAnsi"/>
                <w:szCs w:val="22"/>
                <w:lang w:val="hu-HU" w:eastAsia="en-US"/>
              </w:rPr>
              <w:t>, a kiegészítő paraméterekkel konzisztens (pl. kódolás</w:t>
            </w:r>
            <w:r w:rsidR="00B21F9C">
              <w:rPr>
                <w:rFonts w:eastAsiaTheme="minorHAnsi"/>
                <w:szCs w:val="22"/>
                <w:lang w:val="hu-HU" w:eastAsia="en-US"/>
              </w:rPr>
              <w:t>, tartalmi korlátok, méretek</w:t>
            </w:r>
            <w:r>
              <w:rPr>
                <w:rFonts w:eastAsiaTheme="minorHAnsi"/>
                <w:szCs w:val="22"/>
                <w:lang w:val="hu-HU" w:eastAsia="en-US"/>
              </w:rPr>
              <w:t>) tartalommal</w:t>
            </w:r>
            <w:r w:rsidR="00FD6A49">
              <w:rPr>
                <w:rFonts w:eastAsiaTheme="minorHAnsi"/>
                <w:szCs w:val="22"/>
                <w:lang w:val="hu-HU" w:eastAsia="en-US"/>
              </w:rPr>
              <w:t>.</w:t>
            </w:r>
          </w:p>
        </w:tc>
      </w:tr>
    </w:tbl>
    <w:p w14:paraId="59D7DE42" w14:textId="77777777" w:rsidR="0082139A" w:rsidRDefault="0082139A" w:rsidP="0082139A">
      <w:pPr>
        <w:rPr>
          <w:lang w:eastAsia="hu-HU"/>
        </w:rPr>
      </w:pPr>
    </w:p>
    <w:p w14:paraId="5ACE937C" w14:textId="77777777" w:rsidR="00AC7735" w:rsidRDefault="00AC7735" w:rsidP="0082139A">
      <w:pPr>
        <w:rPr>
          <w:lang w:eastAsia="hu-HU"/>
        </w:rPr>
      </w:pPr>
    </w:p>
    <w:p w14:paraId="497660AB" w14:textId="77777777" w:rsidR="0082139A" w:rsidRPr="007A4A62" w:rsidRDefault="0082139A" w:rsidP="0082139A">
      <w:pPr>
        <w:jc w:val="both"/>
        <w:rPr>
          <w:b/>
        </w:rPr>
      </w:pPr>
      <w:r>
        <w:rPr>
          <w:b/>
        </w:rPr>
        <w:t>Értelmezést segítő</w:t>
      </w:r>
      <w:r w:rsidRPr="007A4A62">
        <w:rPr>
          <w:b/>
        </w:rPr>
        <w:t xml:space="preserve"> példa:</w:t>
      </w:r>
    </w:p>
    <w:p w14:paraId="5D676007" w14:textId="77777777" w:rsidR="0082139A" w:rsidRDefault="0082139A" w:rsidP="0082139A">
      <w:pPr>
        <w:jc w:val="both"/>
      </w:pPr>
    </w:p>
    <w:p w14:paraId="61DBD990" w14:textId="40232471" w:rsidR="0082139A" w:rsidRDefault="002F1E1A" w:rsidP="0082139A">
      <w:pPr>
        <w:jc w:val="both"/>
      </w:pPr>
      <w:r>
        <w:t>Code 128 típusú “kilépőkód”:</w:t>
      </w:r>
    </w:p>
    <w:p w14:paraId="4A364E2A" w14:textId="77777777" w:rsidR="0082139A" w:rsidRPr="007A4A62" w:rsidRDefault="0082139A" w:rsidP="0082139A">
      <w:pPr>
        <w:jc w:val="both"/>
        <w:rPr>
          <w:rFonts w:eastAsia="Calibri"/>
        </w:rPr>
      </w:pPr>
    </w:p>
    <w:p w14:paraId="20618DD5"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&lt;receiptAdditional&gt;</w:t>
      </w:r>
    </w:p>
    <w:p w14:paraId="598ADF6C"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NY-T00100001/12345678/0011/00022</w:t>
      </w:r>
      <w:r w:rsidRPr="007A4A62">
        <w:rPr>
          <w:rFonts w:ascii="Courier New" w:hAnsi="Courier New" w:cs="Courier New"/>
          <w:sz w:val="20"/>
          <w:szCs w:val="20"/>
        </w:rPr>
        <w:t>&lt;/documentNumber&gt;</w:t>
      </w:r>
    </w:p>
    <w:p w14:paraId="3FAA112B"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7A617DC7"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09232F5C" w14:textId="0AF2BBF5"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&lt;dataName&gt;</w:t>
      </w:r>
      <w:r w:rsidRPr="007A4A62">
        <w:rPr>
          <w:rFonts w:ascii="Courier New" w:hAnsi="Courier New" w:cs="Courier New"/>
          <w:b/>
          <w:bCs/>
          <w:sz w:val="20"/>
          <w:szCs w:val="20"/>
        </w:rPr>
        <w:t>N0000</w:t>
      </w:r>
      <w:r w:rsidR="0011199B">
        <w:rPr>
          <w:rFonts w:ascii="Courier New" w:hAnsi="Courier New" w:cs="Courier New"/>
          <w:b/>
          <w:bCs/>
          <w:sz w:val="20"/>
          <w:szCs w:val="20"/>
        </w:rPr>
        <w:t>3</w:t>
      </w:r>
      <w:r w:rsidRPr="007A4A62">
        <w:rPr>
          <w:rFonts w:ascii="Courier New" w:hAnsi="Courier New" w:cs="Courier New"/>
          <w:b/>
          <w:bCs/>
          <w:sz w:val="20"/>
          <w:szCs w:val="20"/>
        </w:rPr>
        <w:t>_</w:t>
      </w:r>
      <w:r w:rsidR="0011199B">
        <w:rPr>
          <w:rFonts w:ascii="Courier New" w:hAnsi="Courier New" w:cs="Courier New"/>
          <w:b/>
          <w:bCs/>
          <w:sz w:val="20"/>
          <w:szCs w:val="20"/>
        </w:rPr>
        <w:t>GYORSKOD</w:t>
      </w:r>
      <w:r w:rsidRPr="007A4A62">
        <w:rPr>
          <w:rFonts w:ascii="Courier New" w:hAnsi="Courier New" w:cs="Courier New"/>
          <w:sz w:val="20"/>
          <w:szCs w:val="20"/>
        </w:rPr>
        <w:t>&lt;/dataName&gt;</w:t>
      </w:r>
    </w:p>
    <w:p w14:paraId="25DC9DD6" w14:textId="57E2FBA1"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&lt;dataDescription&gt;</w:t>
      </w:r>
      <w:r w:rsidR="00FD6A49">
        <w:rPr>
          <w:rFonts w:ascii="Courier New" w:hAnsi="Courier New" w:cs="Courier New"/>
          <w:b/>
          <w:bCs/>
          <w:sz w:val="20"/>
          <w:szCs w:val="20"/>
        </w:rPr>
        <w:t>Kapukód</w:t>
      </w:r>
      <w:r w:rsidRPr="007A4A62">
        <w:rPr>
          <w:rFonts w:ascii="Courier New" w:hAnsi="Courier New" w:cs="Courier New"/>
          <w:sz w:val="20"/>
          <w:szCs w:val="20"/>
        </w:rPr>
        <w:t>&lt;/dataDescription&gt;</w:t>
      </w:r>
    </w:p>
    <w:p w14:paraId="1B9FE42D" w14:textId="4EEA7C14"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&lt;dataValue&gt;</w:t>
      </w:r>
      <w:r w:rsidR="00E16F2A">
        <w:rPr>
          <w:rFonts w:ascii="Courier New" w:hAnsi="Courier New" w:cs="Courier New"/>
          <w:b/>
          <w:bCs/>
          <w:sz w:val="20"/>
          <w:szCs w:val="20"/>
        </w:rPr>
        <w:t>N00003</w:t>
      </w:r>
      <w:r w:rsidR="004838ED">
        <w:rPr>
          <w:rFonts w:ascii="Courier New" w:hAnsi="Courier New" w:cs="Courier New"/>
          <w:b/>
          <w:bCs/>
          <w:sz w:val="20"/>
          <w:szCs w:val="20"/>
        </w:rPr>
        <w:t>|T</w:t>
      </w:r>
      <w:r w:rsidR="00FD6A49">
        <w:rPr>
          <w:rFonts w:ascii="Courier New" w:hAnsi="Courier New" w:cs="Courier New"/>
          <w:b/>
          <w:bCs/>
          <w:sz w:val="20"/>
          <w:szCs w:val="20"/>
        </w:rPr>
        <w:t>1D|SCODE128|D</w:t>
      </w:r>
      <w:r w:rsidR="0011199B">
        <w:rPr>
          <w:rFonts w:ascii="Courier New" w:hAnsi="Courier New" w:cs="Courier New"/>
          <w:b/>
          <w:bCs/>
          <w:sz w:val="20"/>
          <w:szCs w:val="20"/>
        </w:rPr>
        <w:t>12345678901234</w:t>
      </w:r>
      <w:r w:rsidR="00A90C0F">
        <w:rPr>
          <w:rFonts w:ascii="Courier New" w:hAnsi="Courier New" w:cs="Courier New"/>
          <w:b/>
          <w:bCs/>
          <w:sz w:val="20"/>
          <w:szCs w:val="20"/>
        </w:rPr>
        <w:t>56</w:t>
      </w:r>
      <w:r w:rsidRPr="007A4A62">
        <w:rPr>
          <w:rFonts w:ascii="Courier New" w:hAnsi="Courier New" w:cs="Courier New"/>
          <w:sz w:val="20"/>
          <w:szCs w:val="20"/>
        </w:rPr>
        <w:t>&lt;/dataValue&gt;</w:t>
      </w:r>
    </w:p>
    <w:p w14:paraId="6001461F"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2BEC00CF" w14:textId="77777777" w:rsidR="0082139A"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17E7CE1B" w14:textId="77777777" w:rsidR="0082139A" w:rsidRPr="007A4A62" w:rsidRDefault="0082139A" w:rsidP="0082139A">
      <w:pPr>
        <w:jc w:val="both"/>
        <w:rPr>
          <w:rFonts w:ascii="Courier New" w:hAnsi="Courier New" w:cs="Courier New"/>
          <w:sz w:val="20"/>
          <w:szCs w:val="20"/>
        </w:rPr>
      </w:pPr>
      <w:r>
        <w:rPr>
          <w:rFonts w:ascii="Courier New" w:hAnsi="Courier New" w:cs="Courier New"/>
          <w:sz w:val="20"/>
          <w:szCs w:val="20"/>
        </w:rPr>
        <w:t>...</w:t>
      </w:r>
    </w:p>
    <w:p w14:paraId="32DAB189"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&lt;/receiptAdditional&gt;</w:t>
      </w:r>
    </w:p>
    <w:p w14:paraId="0AD99270" w14:textId="77777777" w:rsidR="0082139A" w:rsidRDefault="0082139A" w:rsidP="0082139A">
      <w:pPr>
        <w:jc w:val="both"/>
      </w:pPr>
    </w:p>
    <w:p w14:paraId="1C21783A" w14:textId="77777777" w:rsidR="003575BC" w:rsidRDefault="003575BC" w:rsidP="00DA3390">
      <w:pPr>
        <w:jc w:val="both"/>
      </w:pPr>
    </w:p>
    <w:p w14:paraId="736D4F38" w14:textId="38A57963" w:rsidR="003575BC" w:rsidRDefault="0F56B848" w:rsidP="007A4A62">
      <w:pPr>
        <w:pStyle w:val="Cmsor1"/>
      </w:pPr>
      <w:bookmarkStart w:id="1543" w:name="_Ref185201883"/>
      <w:bookmarkStart w:id="1544" w:name="_Toc195567233"/>
      <w:r w:rsidRPr="46920C6E">
        <w:rPr>
          <w:lang w:val="en-US"/>
        </w:rPr>
        <w:t xml:space="preserve">Vevői app és </w:t>
      </w:r>
      <w:r w:rsidR="5C6FF6DF" w:rsidRPr="46920C6E">
        <w:rPr>
          <w:lang w:val="en-US"/>
        </w:rPr>
        <w:t>e-pénztárgép közötti adatátadások</w:t>
      </w:r>
      <w:bookmarkEnd w:id="1543"/>
      <w:bookmarkEnd w:id="1544"/>
    </w:p>
    <w:p w14:paraId="79E3D21F" w14:textId="77777777" w:rsidR="00EF3BC7" w:rsidRPr="00010356" w:rsidRDefault="0009140C" w:rsidP="00842715">
      <w:pPr>
        <w:jc w:val="both"/>
        <w:rPr>
          <w:lang w:val="hu-HU"/>
        </w:rPr>
      </w:pPr>
      <w:r w:rsidRPr="00010356">
        <w:rPr>
          <w:rFonts w:eastAsia="Calibri"/>
          <w:lang w:val="hu-HU"/>
        </w:rPr>
        <w:t>Az e-nyugta rendszerben a</w:t>
      </w:r>
      <w:r w:rsidR="0072326C" w:rsidRPr="00010356">
        <w:rPr>
          <w:rFonts w:eastAsia="Calibri"/>
          <w:lang w:val="hu-HU"/>
        </w:rPr>
        <w:t xml:space="preserve"> bizonylatok titkosításához használandó aszimemtrikus kulcsok</w:t>
      </w:r>
      <w:r w:rsidR="00A00079" w:rsidRPr="00010356">
        <w:rPr>
          <w:rFonts w:eastAsia="Calibri"/>
          <w:lang w:val="hu-HU"/>
        </w:rPr>
        <w:t xml:space="preserve"> létrehozása két </w:t>
      </w:r>
      <w:r w:rsidR="00D2004D" w:rsidRPr="00010356">
        <w:rPr>
          <w:rFonts w:eastAsia="Calibri"/>
          <w:lang w:val="hu-HU"/>
        </w:rPr>
        <w:t xml:space="preserve">különböző </w:t>
      </w:r>
      <w:r w:rsidR="00C746A7" w:rsidRPr="00010356">
        <w:rPr>
          <w:rFonts w:eastAsia="Calibri"/>
          <w:lang w:val="hu-HU"/>
        </w:rPr>
        <w:t>helye, a vevői applikációban, vagy az e-pénztárgépben</w:t>
      </w:r>
      <w:r w:rsidR="00A00079" w:rsidRPr="00010356">
        <w:rPr>
          <w:rFonts w:eastAsia="Calibri"/>
          <w:lang w:val="hu-HU"/>
        </w:rPr>
        <w:t xml:space="preserve"> történhe</w:t>
      </w:r>
      <w:r w:rsidR="00C746A7" w:rsidRPr="00010356">
        <w:rPr>
          <w:rFonts w:eastAsia="Calibri"/>
          <w:lang w:val="hu-HU"/>
        </w:rPr>
        <w:t>t. M</w:t>
      </w:r>
      <w:r w:rsidR="000444EC" w:rsidRPr="00010356">
        <w:rPr>
          <w:rFonts w:eastAsia="Calibri"/>
          <w:lang w:val="hu-HU"/>
        </w:rPr>
        <w:t xml:space="preserve">indkét esetben a </w:t>
      </w:r>
      <w:r w:rsidR="003A285B" w:rsidRPr="00010356">
        <w:rPr>
          <w:rFonts w:eastAsia="Calibri"/>
          <w:lang w:val="hu-HU"/>
        </w:rPr>
        <w:t>kulcsot a tranzakcióban érintett másik fél számára át kell adni.</w:t>
      </w:r>
    </w:p>
    <w:p w14:paraId="5F6AE4E1" w14:textId="77777777" w:rsidR="00EF3BC7" w:rsidRPr="00010356" w:rsidRDefault="00EF3BC7" w:rsidP="00842715">
      <w:pPr>
        <w:jc w:val="both"/>
        <w:rPr>
          <w:lang w:val="hu-HU"/>
        </w:rPr>
      </w:pPr>
    </w:p>
    <w:p w14:paraId="0D6D0DED" w14:textId="6B9C1F55" w:rsidR="003A285B" w:rsidRPr="00010356" w:rsidRDefault="001A385D" w:rsidP="00842715">
      <w:pPr>
        <w:jc w:val="both"/>
        <w:rPr>
          <w:lang w:val="hu-HU"/>
        </w:rPr>
      </w:pPr>
      <w:r w:rsidRPr="00010356">
        <w:rPr>
          <w:lang w:val="hu-HU"/>
        </w:rPr>
        <w:t>A kulcsgenerálás és az átadás a két esetben a bizonylatkészítés eltérő szakaszában történhet meg.</w:t>
      </w:r>
    </w:p>
    <w:p w14:paraId="58121E9A" w14:textId="669DB026" w:rsidR="001A385D" w:rsidRPr="00010356" w:rsidRDefault="001A385D" w:rsidP="006434FB">
      <w:pPr>
        <w:pStyle w:val="Szmozottlista"/>
        <w:numPr>
          <w:ilvl w:val="0"/>
          <w:numId w:val="224"/>
        </w:numPr>
        <w:rPr>
          <w:lang w:val="hu-HU"/>
        </w:rPr>
      </w:pPr>
      <w:r w:rsidRPr="00010356">
        <w:rPr>
          <w:lang w:val="hu-HU"/>
        </w:rPr>
        <w:t xml:space="preserve">A vevői applikációban generált kulcs </w:t>
      </w:r>
      <w:r w:rsidR="003124D5" w:rsidRPr="00010356">
        <w:rPr>
          <w:lang w:val="hu-HU"/>
        </w:rPr>
        <w:t xml:space="preserve">átadása egy meghatározott idősávban, legkorábban </w:t>
      </w:r>
      <w:r w:rsidR="008B2D47" w:rsidRPr="00010356">
        <w:rPr>
          <w:lang w:val="hu-HU"/>
        </w:rPr>
        <w:t>a bizonylat létrehozását</w:t>
      </w:r>
      <w:r w:rsidR="003124D5" w:rsidRPr="00010356">
        <w:rPr>
          <w:lang w:val="hu-HU"/>
        </w:rPr>
        <w:t>, legkésőbb</w:t>
      </w:r>
      <w:r w:rsidR="008B2D47" w:rsidRPr="00010356">
        <w:rPr>
          <w:lang w:val="hu-HU"/>
        </w:rPr>
        <w:t xml:space="preserve"> a bizonylat lezárás</w:t>
      </w:r>
      <w:r w:rsidR="003124D5" w:rsidRPr="00010356">
        <w:rPr>
          <w:lang w:val="hu-HU"/>
        </w:rPr>
        <w:t xml:space="preserve">át </w:t>
      </w:r>
      <w:r w:rsidR="00723FA9" w:rsidRPr="00010356">
        <w:rPr>
          <w:lang w:val="hu-HU"/>
        </w:rPr>
        <w:t>közvetelenül megelőzően történhet meg. A kulcs átadása nyithatja az új értékesítési bizonylatot, ezt követően történik meg a tételek hozzáadása, a fizetés,</w:t>
      </w:r>
      <w:r w:rsidR="00E84ECD" w:rsidRPr="00010356">
        <w:rPr>
          <w:lang w:val="hu-HU"/>
        </w:rPr>
        <w:t xml:space="preserve"> majd a bizonylat lezárása. Hasonlóképpen megengedett, hogy a</w:t>
      </w:r>
      <w:r w:rsidR="00CE78C1" w:rsidRPr="00010356">
        <w:rPr>
          <w:lang w:val="hu-HU"/>
        </w:rPr>
        <w:t xml:space="preserve"> bizonylat tételeinek hozzáadását és a fizetés</w:t>
      </w:r>
      <w:r w:rsidR="00E849BF" w:rsidRPr="00010356">
        <w:rPr>
          <w:lang w:val="hu-HU"/>
        </w:rPr>
        <w:t xml:space="preserve">t követően, de még a bizonylat véglegesítése előtt befogadja az e-pénztárgép a </w:t>
      </w:r>
      <w:r w:rsidR="00B42250" w:rsidRPr="00010356">
        <w:rPr>
          <w:lang w:val="hu-HU"/>
        </w:rPr>
        <w:t>vevői applikációból a titkosító kulcsot.</w:t>
      </w:r>
    </w:p>
    <w:p w14:paraId="06F2487D" w14:textId="4D9BECBC" w:rsidR="00B42250" w:rsidRPr="00010356" w:rsidRDefault="00B42250" w:rsidP="006434FB">
      <w:pPr>
        <w:pStyle w:val="Szmozottlista"/>
        <w:rPr>
          <w:lang w:val="hu-HU"/>
        </w:rPr>
      </w:pPr>
      <w:r w:rsidRPr="00010356">
        <w:rPr>
          <w:lang w:val="hu-HU"/>
        </w:rPr>
        <w:t>Amennyiben a</w:t>
      </w:r>
      <w:r w:rsidR="00C52841" w:rsidRPr="00010356">
        <w:rPr>
          <w:lang w:val="hu-HU"/>
        </w:rPr>
        <w:t xml:space="preserve"> vevő nem ad át titkosító kulcsot, az e-pénztárgép a bizonylat véglegesítésével egyidőben</w:t>
      </w:r>
      <w:r w:rsidR="001427C8" w:rsidRPr="00010356">
        <w:rPr>
          <w:lang w:val="hu-HU"/>
        </w:rPr>
        <w:t xml:space="preserve">, egy jól meghatározható időpillanatban vizsgált feltétel teljesülése esetén </w:t>
      </w:r>
      <w:r w:rsidR="00C52841" w:rsidRPr="00010356">
        <w:rPr>
          <w:lang w:val="hu-HU"/>
        </w:rPr>
        <w:t>köteles titkosító kulcsot</w:t>
      </w:r>
      <w:r w:rsidR="009C41CE" w:rsidRPr="00010356">
        <w:rPr>
          <w:lang w:val="hu-HU"/>
        </w:rPr>
        <w:t xml:space="preserve"> generálni, melyet a bizonylatmásolat nyomtatásával, vagy vevőkijelzőn történő megjelenítéssel ad át a vevő számára.</w:t>
      </w:r>
    </w:p>
    <w:p w14:paraId="334989C6" w14:textId="2ECA0C36" w:rsidR="003B2B2E" w:rsidRPr="00010356" w:rsidRDefault="00FC7EB7" w:rsidP="00842715">
      <w:pPr>
        <w:jc w:val="both"/>
        <w:rPr>
          <w:rFonts w:eastAsia="Calibri"/>
          <w:lang w:val="hu-HU"/>
        </w:rPr>
      </w:pPr>
      <w:r w:rsidRPr="00010356">
        <w:rPr>
          <w:rFonts w:eastAsia="Calibri"/>
          <w:lang w:val="hu-HU"/>
        </w:rPr>
        <w:t xml:space="preserve">Az e-pénztárgép működését úgy kell megvalósítani, hogy a vevő számára a </w:t>
      </w:r>
      <w:r w:rsidR="003B2B2E" w:rsidRPr="00010356">
        <w:rPr>
          <w:rFonts w:eastAsia="Calibri"/>
          <w:lang w:val="hu-HU"/>
        </w:rPr>
        <w:t xml:space="preserve">bizonylathoz </w:t>
      </w:r>
      <w:r w:rsidRPr="00010356">
        <w:rPr>
          <w:rFonts w:eastAsia="Calibri"/>
          <w:lang w:val="hu-HU"/>
        </w:rPr>
        <w:t>való hozzáférést minden esetben biztosítsa. A második eset</w:t>
      </w:r>
      <w:r w:rsidR="0076549E" w:rsidRPr="00010356">
        <w:rPr>
          <w:rFonts w:eastAsia="Calibri"/>
          <w:lang w:val="hu-HU"/>
        </w:rPr>
        <w:t xml:space="preserve"> egyszerűbb logikát igényel, a bizonylat lezárásakor vizsgálni kell, hogy adott-e át a vevő titkosító kulcs</w:t>
      </w:r>
      <w:r w:rsidR="00FF4493" w:rsidRPr="00010356">
        <w:rPr>
          <w:rFonts w:eastAsia="Calibri"/>
          <w:lang w:val="hu-HU"/>
        </w:rPr>
        <w:t>o</w:t>
      </w:r>
      <w:r w:rsidR="0076549E" w:rsidRPr="00010356">
        <w:rPr>
          <w:rFonts w:eastAsia="Calibri"/>
          <w:lang w:val="hu-HU"/>
        </w:rPr>
        <w:t>t</w:t>
      </w:r>
      <w:r w:rsidR="00FF4493" w:rsidRPr="00010356">
        <w:rPr>
          <w:rFonts w:eastAsia="Calibri"/>
          <w:lang w:val="hu-HU"/>
        </w:rPr>
        <w:t xml:space="preserve">, és ha nem, akkor </w:t>
      </w:r>
      <w:r w:rsidR="00086C53" w:rsidRPr="00010356">
        <w:rPr>
          <w:rFonts w:eastAsia="Calibri"/>
          <w:lang w:val="hu-HU"/>
        </w:rPr>
        <w:t xml:space="preserve">az e-pénztárgépnek kell </w:t>
      </w:r>
      <w:r w:rsidR="00FF4493" w:rsidRPr="00010356">
        <w:rPr>
          <w:rFonts w:eastAsia="Calibri"/>
          <w:lang w:val="hu-HU"/>
        </w:rPr>
        <w:t xml:space="preserve">generálni </w:t>
      </w:r>
      <w:r w:rsidR="00086C53" w:rsidRPr="00010356">
        <w:rPr>
          <w:rFonts w:eastAsia="Calibri"/>
          <w:lang w:val="hu-HU"/>
        </w:rPr>
        <w:t>a kulcspárt, képezni a keresőkulcsot stb.</w:t>
      </w:r>
    </w:p>
    <w:p w14:paraId="3B0F91B9" w14:textId="77777777" w:rsidR="0035511F" w:rsidRPr="00010356" w:rsidRDefault="0035511F" w:rsidP="00842715">
      <w:pPr>
        <w:jc w:val="both"/>
        <w:rPr>
          <w:rFonts w:eastAsia="Calibri"/>
          <w:lang w:val="hu-HU"/>
        </w:rPr>
      </w:pPr>
    </w:p>
    <w:p w14:paraId="2B57EAFB" w14:textId="1A39CCCC" w:rsidR="0035511F" w:rsidRPr="00010356" w:rsidRDefault="0035511F" w:rsidP="00842715">
      <w:pPr>
        <w:jc w:val="both"/>
        <w:rPr>
          <w:rFonts w:eastAsia="Calibri"/>
          <w:lang w:val="hu-HU"/>
        </w:rPr>
      </w:pPr>
      <w:r w:rsidRPr="00010356">
        <w:rPr>
          <w:rFonts w:eastAsia="Calibri"/>
          <w:lang w:val="hu-HU"/>
        </w:rPr>
        <w:t xml:space="preserve">Az első esetben </w:t>
      </w:r>
      <w:r w:rsidR="008931DB" w:rsidRPr="00010356">
        <w:rPr>
          <w:rFonts w:eastAsia="Calibri"/>
          <w:lang w:val="hu-HU"/>
        </w:rPr>
        <w:t xml:space="preserve">viszont </w:t>
      </w:r>
      <w:r w:rsidR="00560E49" w:rsidRPr="00010356">
        <w:rPr>
          <w:rFonts w:eastAsia="Calibri"/>
          <w:lang w:val="hu-HU"/>
        </w:rPr>
        <w:t xml:space="preserve">előfordulhatnak olyan helyzetek, </w:t>
      </w:r>
      <w:r w:rsidR="00A504EA" w:rsidRPr="00010356">
        <w:rPr>
          <w:rFonts w:eastAsia="Calibri"/>
          <w:lang w:val="hu-HU"/>
        </w:rPr>
        <w:t>melye</w:t>
      </w:r>
      <w:r w:rsidR="00560E49" w:rsidRPr="00010356">
        <w:rPr>
          <w:rFonts w:eastAsia="Calibri"/>
          <w:lang w:val="hu-HU"/>
        </w:rPr>
        <w:t>knek a helytelen kezelése</w:t>
      </w:r>
      <w:r w:rsidR="00A504EA" w:rsidRPr="00010356">
        <w:rPr>
          <w:rFonts w:eastAsia="Calibri"/>
          <w:lang w:val="hu-HU"/>
        </w:rPr>
        <w:t xml:space="preserve"> azt eredményezheti, hogy </w:t>
      </w:r>
      <w:r w:rsidR="00FD231D" w:rsidRPr="00010356">
        <w:rPr>
          <w:rFonts w:eastAsia="Calibri"/>
          <w:lang w:val="hu-HU"/>
        </w:rPr>
        <w:t xml:space="preserve">a vevő nem fér hozzá a </w:t>
      </w:r>
      <w:r w:rsidR="00FD443C" w:rsidRPr="00010356">
        <w:rPr>
          <w:rFonts w:eastAsia="Calibri"/>
          <w:lang w:val="hu-HU"/>
        </w:rPr>
        <w:t>bizonylat adataihoz</w:t>
      </w:r>
      <w:r w:rsidR="00847963" w:rsidRPr="00010356">
        <w:rPr>
          <w:rFonts w:eastAsia="Calibri"/>
          <w:lang w:val="hu-HU"/>
        </w:rPr>
        <w:t xml:space="preserve">, </w:t>
      </w:r>
      <w:r w:rsidR="00D67AF4" w:rsidRPr="00010356">
        <w:rPr>
          <w:rFonts w:eastAsia="Calibri"/>
          <w:lang w:val="hu-HU"/>
        </w:rPr>
        <w:t>például az al</w:t>
      </w:r>
      <w:r w:rsidR="00126AC4" w:rsidRPr="00010356">
        <w:rPr>
          <w:rFonts w:eastAsia="Calibri"/>
          <w:lang w:val="hu-HU"/>
        </w:rPr>
        <w:t>á</w:t>
      </w:r>
      <w:r w:rsidR="00D67AF4" w:rsidRPr="00010356">
        <w:rPr>
          <w:rFonts w:eastAsia="Calibri"/>
          <w:lang w:val="hu-HU"/>
        </w:rPr>
        <w:t>bbi esetekben</w:t>
      </w:r>
      <w:r w:rsidR="00847963" w:rsidRPr="00010356">
        <w:rPr>
          <w:rFonts w:eastAsia="Calibri"/>
          <w:lang w:val="hu-HU"/>
        </w:rPr>
        <w:t>:</w:t>
      </w:r>
    </w:p>
    <w:p w14:paraId="0190C46B" w14:textId="2AAE9A4A" w:rsidR="00847963" w:rsidRPr="00010356" w:rsidRDefault="00F53F16" w:rsidP="006434FB">
      <w:pPr>
        <w:pStyle w:val="Felsorols"/>
        <w:rPr>
          <w:lang w:val="hu-HU"/>
        </w:rPr>
      </w:pPr>
      <w:r w:rsidRPr="00010356">
        <w:rPr>
          <w:lang w:val="hu-HU"/>
        </w:rPr>
        <w:t>A vevő a bizonylat készítése során egy újabb QR</w:t>
      </w:r>
      <w:r w:rsidR="00BE60F9" w:rsidRPr="00010356">
        <w:rPr>
          <w:lang w:val="hu-HU"/>
        </w:rPr>
        <w:t>-</w:t>
      </w:r>
      <w:r w:rsidRPr="00010356">
        <w:rPr>
          <w:lang w:val="hu-HU"/>
        </w:rPr>
        <w:t>kódot mutat be</w:t>
      </w:r>
      <w:r w:rsidR="00502BF6" w:rsidRPr="00010356">
        <w:rPr>
          <w:lang w:val="hu-HU"/>
        </w:rPr>
        <w:t>, mert az előzőből kifelejetett egy kupont. Az új QR</w:t>
      </w:r>
      <w:r w:rsidR="00BE60F9" w:rsidRPr="00010356">
        <w:rPr>
          <w:lang w:val="hu-HU"/>
        </w:rPr>
        <w:t>-</w:t>
      </w:r>
      <w:r w:rsidR="00502BF6" w:rsidRPr="00010356">
        <w:rPr>
          <w:lang w:val="hu-HU"/>
        </w:rPr>
        <w:t>kódban</w:t>
      </w:r>
      <w:r w:rsidRPr="00010356">
        <w:rPr>
          <w:lang w:val="hu-HU"/>
        </w:rPr>
        <w:t xml:space="preserve"> van új titkosító kulcs.</w:t>
      </w:r>
      <w:r w:rsidR="00502BF6" w:rsidRPr="00010356">
        <w:rPr>
          <w:lang w:val="hu-HU"/>
        </w:rPr>
        <w:t xml:space="preserve"> </w:t>
      </w:r>
      <w:r w:rsidR="0089007F" w:rsidRPr="00010356">
        <w:rPr>
          <w:lang w:val="hu-HU"/>
        </w:rPr>
        <w:t>Az e-pénztárrgép</w:t>
      </w:r>
      <w:r w:rsidR="00EF291C" w:rsidRPr="00010356">
        <w:rPr>
          <w:lang w:val="hu-HU"/>
        </w:rPr>
        <w:t>nek</w:t>
      </w:r>
      <w:r w:rsidR="0089007F" w:rsidRPr="00010356">
        <w:rPr>
          <w:lang w:val="hu-HU"/>
        </w:rPr>
        <w:t xml:space="preserve"> el kell dönteni</w:t>
      </w:r>
      <w:r w:rsidR="00EF291C" w:rsidRPr="00010356">
        <w:rPr>
          <w:lang w:val="hu-HU"/>
        </w:rPr>
        <w:t>e</w:t>
      </w:r>
      <w:r w:rsidR="0089007F" w:rsidRPr="00010356">
        <w:rPr>
          <w:lang w:val="hu-HU"/>
        </w:rPr>
        <w:t xml:space="preserve">, hogy </w:t>
      </w:r>
      <w:r w:rsidR="00EF291C" w:rsidRPr="00010356">
        <w:rPr>
          <w:lang w:val="hu-HU"/>
        </w:rPr>
        <w:t>melyik kulcsot használja fel a titkosításhoz.</w:t>
      </w:r>
    </w:p>
    <w:p w14:paraId="30FDF959" w14:textId="30CA33F6" w:rsidR="00EF291C" w:rsidRPr="00010356" w:rsidRDefault="00EF291C" w:rsidP="006434FB">
      <w:pPr>
        <w:pStyle w:val="Felsorols"/>
        <w:rPr>
          <w:lang w:val="hu-HU"/>
        </w:rPr>
      </w:pPr>
      <w:r w:rsidRPr="00010356">
        <w:rPr>
          <w:lang w:val="hu-HU"/>
        </w:rPr>
        <w:t>A vevő a QR</w:t>
      </w:r>
      <w:r w:rsidR="00BE60F9" w:rsidRPr="00010356">
        <w:rPr>
          <w:lang w:val="hu-HU"/>
        </w:rPr>
        <w:t>-</w:t>
      </w:r>
      <w:r w:rsidRPr="00010356">
        <w:rPr>
          <w:lang w:val="hu-HU"/>
        </w:rPr>
        <w:t xml:space="preserve">kód felmutatásával indít, az e-pénztárgép megnyitja a nyugtát, de a vevő rájön, hogy még valamit vásárolna, ezért kiáll a sorból. Az utána következő vásárló nem mutat be kulcsot, az e-pénztárgép még emlékszik a bemutatott kulcsra, így az e-nyugta azzal a kuccsal lesz titkosítva, </w:t>
      </w:r>
      <w:r w:rsidR="00DB6D29" w:rsidRPr="00010356">
        <w:rPr>
          <w:lang w:val="hu-HU"/>
        </w:rPr>
        <w:t xml:space="preserve">a tényleges vásárlónak nincs meg a </w:t>
      </w:r>
      <w:r w:rsidR="00980DCA" w:rsidRPr="00010356">
        <w:rPr>
          <w:lang w:val="hu-HU"/>
        </w:rPr>
        <w:t>bizonylatadatok</w:t>
      </w:r>
      <w:r w:rsidR="00DB6D29" w:rsidRPr="00010356">
        <w:rPr>
          <w:lang w:val="hu-HU"/>
        </w:rPr>
        <w:t xml:space="preserve"> feloldásához szükséges kulcs, </w:t>
      </w:r>
      <w:r w:rsidR="00662D5E" w:rsidRPr="00010356">
        <w:rPr>
          <w:lang w:val="hu-HU"/>
        </w:rPr>
        <w:t>mivel nem tud rákerülni a bizonylatmásolatra</w:t>
      </w:r>
      <w:r w:rsidR="00980DCA" w:rsidRPr="00010356">
        <w:rPr>
          <w:lang w:val="hu-HU"/>
        </w:rPr>
        <w:t>.</w:t>
      </w:r>
    </w:p>
    <w:p w14:paraId="3F78FDD6" w14:textId="46C59647" w:rsidR="00B05286" w:rsidRPr="00010356" w:rsidRDefault="000D6702" w:rsidP="00842715">
      <w:pPr>
        <w:jc w:val="both"/>
        <w:rPr>
          <w:rFonts w:eastAsia="Calibri"/>
          <w:lang w:val="hu-HU"/>
        </w:rPr>
      </w:pPr>
      <w:r w:rsidRPr="00010356">
        <w:rPr>
          <w:rFonts w:eastAsia="Calibri"/>
          <w:lang w:val="hu-HU"/>
        </w:rPr>
        <w:t xml:space="preserve">Ezek, és a hasonló helyzetek </w:t>
      </w:r>
      <w:r w:rsidR="009D05CB" w:rsidRPr="00010356">
        <w:rPr>
          <w:rFonts w:eastAsia="Calibri"/>
          <w:lang w:val="hu-HU"/>
        </w:rPr>
        <w:t>megoldása</w:t>
      </w:r>
      <w:r w:rsidRPr="00010356">
        <w:rPr>
          <w:rFonts w:eastAsia="Calibri"/>
          <w:lang w:val="hu-HU"/>
        </w:rPr>
        <w:t xml:space="preserve"> a</w:t>
      </w:r>
      <w:r w:rsidR="009D05CB" w:rsidRPr="00010356">
        <w:rPr>
          <w:rFonts w:eastAsia="Calibri"/>
          <w:lang w:val="hu-HU"/>
        </w:rPr>
        <w:t>z</w:t>
      </w:r>
      <w:r w:rsidRPr="00010356">
        <w:rPr>
          <w:rFonts w:eastAsia="Calibri"/>
          <w:lang w:val="hu-HU"/>
        </w:rPr>
        <w:t xml:space="preserve"> </w:t>
      </w:r>
      <w:r w:rsidR="009D05CB" w:rsidRPr="00010356">
        <w:rPr>
          <w:rFonts w:eastAsia="Calibri"/>
          <w:lang w:val="hu-HU"/>
        </w:rPr>
        <w:t>e-pénztárgép kezelőjének bevonás</w:t>
      </w:r>
      <w:r w:rsidR="00216175" w:rsidRPr="00010356">
        <w:rPr>
          <w:rFonts w:eastAsia="Calibri"/>
          <w:lang w:val="hu-HU"/>
        </w:rPr>
        <w:t>át is igényelheti</w:t>
      </w:r>
      <w:r w:rsidR="000544B3" w:rsidRPr="00010356">
        <w:rPr>
          <w:rFonts w:eastAsia="Calibri"/>
          <w:lang w:val="hu-HU"/>
        </w:rPr>
        <w:t>.</w:t>
      </w:r>
      <w:r w:rsidR="00216175" w:rsidRPr="00010356">
        <w:rPr>
          <w:rFonts w:eastAsia="Calibri"/>
          <w:lang w:val="hu-HU"/>
        </w:rPr>
        <w:t xml:space="preserve"> </w:t>
      </w:r>
      <w:r w:rsidR="000544B3" w:rsidRPr="00010356">
        <w:rPr>
          <w:rFonts w:eastAsia="Calibri"/>
          <w:lang w:val="hu-HU"/>
        </w:rPr>
        <w:t>A</w:t>
      </w:r>
      <w:r w:rsidR="00216175" w:rsidRPr="00010356">
        <w:rPr>
          <w:rFonts w:eastAsia="Calibri"/>
          <w:lang w:val="hu-HU"/>
        </w:rPr>
        <w:t xml:space="preserve">z </w:t>
      </w:r>
      <w:r w:rsidR="00126AC4" w:rsidRPr="00010356">
        <w:rPr>
          <w:rFonts w:eastAsia="Calibri"/>
          <w:lang w:val="hu-HU"/>
        </w:rPr>
        <w:t>e-pénztárgépek</w:t>
      </w:r>
      <w:r w:rsidR="00B05286" w:rsidRPr="00010356">
        <w:rPr>
          <w:rFonts w:eastAsia="Calibri"/>
          <w:lang w:val="hu-HU"/>
        </w:rPr>
        <w:t xml:space="preserve"> működését úgy kell kialakítani, hogy </w:t>
      </w:r>
      <w:r w:rsidR="004B215D" w:rsidRPr="00010356">
        <w:rPr>
          <w:rFonts w:eastAsia="Calibri"/>
          <w:lang w:val="hu-HU"/>
        </w:rPr>
        <w:t xml:space="preserve">automatikusan, vagy a kezelőt </w:t>
      </w:r>
      <w:r w:rsidR="00174237" w:rsidRPr="00010356">
        <w:rPr>
          <w:rFonts w:eastAsia="Calibri"/>
          <w:lang w:val="hu-HU"/>
        </w:rPr>
        <w:t xml:space="preserve">(pénztárost) </w:t>
      </w:r>
      <w:r w:rsidR="004B215D" w:rsidRPr="00010356">
        <w:rPr>
          <w:rFonts w:eastAsia="Calibri"/>
          <w:lang w:val="hu-HU"/>
        </w:rPr>
        <w:t xml:space="preserve">segítve legyen képes </w:t>
      </w:r>
      <w:r w:rsidR="00004F5F" w:rsidRPr="00010356">
        <w:rPr>
          <w:rFonts w:eastAsia="Calibri"/>
          <w:lang w:val="hu-HU"/>
        </w:rPr>
        <w:t xml:space="preserve">megelőzni </w:t>
      </w:r>
      <w:r w:rsidR="00A1413C" w:rsidRPr="00010356">
        <w:rPr>
          <w:rFonts w:eastAsia="Calibri"/>
          <w:lang w:val="hu-HU"/>
        </w:rPr>
        <w:t>a feloldhatatlan tartalmú e-bizonytok keletkézését</w:t>
      </w:r>
      <w:r w:rsidR="00004F5F" w:rsidRPr="00010356">
        <w:rPr>
          <w:rFonts w:eastAsia="Calibri"/>
          <w:lang w:val="hu-HU"/>
        </w:rPr>
        <w:t>.</w:t>
      </w:r>
    </w:p>
    <w:p w14:paraId="57C8491D" w14:textId="77777777" w:rsidR="00BC0F8A" w:rsidRPr="00010356" w:rsidRDefault="00BC0F8A" w:rsidP="00842715">
      <w:pPr>
        <w:jc w:val="both"/>
        <w:rPr>
          <w:rFonts w:eastAsia="Calibri"/>
          <w:lang w:val="hu-HU"/>
        </w:rPr>
      </w:pPr>
    </w:p>
    <w:p w14:paraId="5763BF2F" w14:textId="2432B885" w:rsidR="00BC0F8A" w:rsidRPr="00010356" w:rsidRDefault="00BC0F8A" w:rsidP="00842715">
      <w:pPr>
        <w:jc w:val="both"/>
        <w:rPr>
          <w:rFonts w:eastAsia="Calibri"/>
          <w:lang w:val="hu-HU"/>
        </w:rPr>
      </w:pPr>
      <w:r w:rsidRPr="00010356">
        <w:rPr>
          <w:rFonts w:eastAsia="Calibri"/>
          <w:lang w:val="hu-HU"/>
        </w:rPr>
        <w:t xml:space="preserve">Az NFC alkalmazása lehetővé teszi a </w:t>
      </w:r>
      <w:r w:rsidR="00030DDA" w:rsidRPr="00010356">
        <w:rPr>
          <w:rFonts w:eastAsia="Calibri"/>
          <w:lang w:val="hu-HU"/>
        </w:rPr>
        <w:t xml:space="preserve">kétirányú adatáramlást </w:t>
      </w:r>
      <w:r w:rsidR="0000338F" w:rsidRPr="00010356">
        <w:rPr>
          <w:rFonts w:eastAsia="Calibri"/>
          <w:lang w:val="hu-HU"/>
        </w:rPr>
        <w:t>a vevő mobil eszköze és az e-pénztárgép között</w:t>
      </w:r>
      <w:r w:rsidR="00D83116" w:rsidRPr="00010356">
        <w:rPr>
          <w:rFonts w:eastAsia="Calibri"/>
          <w:lang w:val="hu-HU"/>
        </w:rPr>
        <w:t xml:space="preserve">. A technológia alkalmazásával </w:t>
      </w:r>
      <w:r w:rsidR="003E7871" w:rsidRPr="00010356">
        <w:rPr>
          <w:rFonts w:eastAsia="Calibri"/>
          <w:lang w:val="hu-HU"/>
        </w:rPr>
        <w:t xml:space="preserve">a vevő is kiolvashatja </w:t>
      </w:r>
      <w:r w:rsidR="00D83116" w:rsidRPr="00010356">
        <w:rPr>
          <w:rFonts w:eastAsia="Calibri"/>
          <w:lang w:val="hu-HU"/>
        </w:rPr>
        <w:t>a</w:t>
      </w:r>
      <w:r w:rsidR="00B7639C" w:rsidRPr="00010356">
        <w:rPr>
          <w:rFonts w:eastAsia="Calibri"/>
          <w:lang w:val="hu-HU"/>
        </w:rPr>
        <w:t>z e-pénztárgép</w:t>
      </w:r>
      <w:r w:rsidR="001B7E14" w:rsidRPr="00010356">
        <w:rPr>
          <w:rFonts w:eastAsia="Calibri"/>
          <w:lang w:val="hu-HU"/>
        </w:rPr>
        <w:t xml:space="preserve"> hiteles adatait („személyazonosságát”), az e-pénztárgép </w:t>
      </w:r>
      <w:r w:rsidR="00B7639C" w:rsidRPr="00010356">
        <w:rPr>
          <w:rFonts w:eastAsia="Calibri"/>
          <w:lang w:val="hu-HU"/>
        </w:rPr>
        <w:t xml:space="preserve">vissza tudja igazolni az átvett </w:t>
      </w:r>
      <w:r w:rsidR="001B7E14" w:rsidRPr="00010356">
        <w:rPr>
          <w:rFonts w:eastAsia="Calibri"/>
          <w:lang w:val="hu-HU"/>
        </w:rPr>
        <w:t xml:space="preserve">titkosító kulcsot és egyéb adatokat </w:t>
      </w:r>
      <w:r w:rsidR="00B7639C" w:rsidRPr="00010356">
        <w:rPr>
          <w:rFonts w:eastAsia="Calibri"/>
          <w:lang w:val="hu-HU"/>
        </w:rPr>
        <w:t xml:space="preserve">adatokat, </w:t>
      </w:r>
      <w:r w:rsidR="001B7E14" w:rsidRPr="00010356">
        <w:rPr>
          <w:rFonts w:eastAsia="Calibri"/>
          <w:lang w:val="hu-HU"/>
        </w:rPr>
        <w:t>de akár a teljes bizonylatboríték átadás</w:t>
      </w:r>
      <w:r w:rsidR="00146E92" w:rsidRPr="00010356">
        <w:rPr>
          <w:rFonts w:eastAsia="Calibri"/>
          <w:lang w:val="hu-HU"/>
        </w:rPr>
        <w:t>a is megvalósítható</w:t>
      </w:r>
      <w:r w:rsidR="001B7E14" w:rsidRPr="00010356">
        <w:rPr>
          <w:rFonts w:eastAsia="Calibri"/>
          <w:lang w:val="hu-HU"/>
        </w:rPr>
        <w:t>.</w:t>
      </w:r>
    </w:p>
    <w:p w14:paraId="54CEA00D" w14:textId="77777777" w:rsidR="000544B3" w:rsidRPr="00010356" w:rsidRDefault="000544B3" w:rsidP="00842715">
      <w:pPr>
        <w:jc w:val="both"/>
        <w:rPr>
          <w:rFonts w:eastAsia="Calibri"/>
          <w:lang w:val="hu-HU"/>
        </w:rPr>
      </w:pPr>
    </w:p>
    <w:p w14:paraId="6407D306" w14:textId="4CE8F7C8" w:rsidR="007A77D0" w:rsidRPr="00010356" w:rsidRDefault="007A77D0" w:rsidP="00842715">
      <w:pPr>
        <w:jc w:val="both"/>
        <w:rPr>
          <w:rFonts w:eastAsia="Calibri"/>
          <w:lang w:val="hu-HU"/>
        </w:rPr>
      </w:pPr>
      <w:r w:rsidRPr="00010356">
        <w:rPr>
          <w:rFonts w:eastAsia="Calibri"/>
          <w:lang w:val="hu-HU"/>
        </w:rPr>
        <w:t>Ebben a fejezetben bemutatjuk az egyes kulcs</w:t>
      </w:r>
      <w:r w:rsidR="00146E92" w:rsidRPr="00010356">
        <w:rPr>
          <w:rFonts w:eastAsia="Calibri"/>
          <w:lang w:val="hu-HU"/>
        </w:rPr>
        <w:t>- és adat</w:t>
      </w:r>
      <w:r w:rsidRPr="00010356">
        <w:rPr>
          <w:rFonts w:eastAsia="Calibri"/>
          <w:lang w:val="hu-HU"/>
        </w:rPr>
        <w:t xml:space="preserve">átadási helyzetek </w:t>
      </w:r>
      <w:r w:rsidR="00220402" w:rsidRPr="00010356">
        <w:rPr>
          <w:rFonts w:eastAsia="Calibri"/>
          <w:lang w:val="hu-HU"/>
        </w:rPr>
        <w:t xml:space="preserve">elvárt </w:t>
      </w:r>
      <w:r w:rsidRPr="00010356">
        <w:rPr>
          <w:rFonts w:eastAsia="Calibri"/>
          <w:lang w:val="hu-HU"/>
        </w:rPr>
        <w:t>kezelését</w:t>
      </w:r>
      <w:r w:rsidR="00220402" w:rsidRPr="00010356">
        <w:rPr>
          <w:rFonts w:eastAsia="Calibri"/>
          <w:lang w:val="hu-HU"/>
        </w:rPr>
        <w:t xml:space="preserve"> a normál és a rendhagyó </w:t>
      </w:r>
      <w:r w:rsidR="00651FE7" w:rsidRPr="00010356">
        <w:rPr>
          <w:rFonts w:eastAsia="Calibri"/>
          <w:lang w:val="hu-HU"/>
        </w:rPr>
        <w:t>esetekben</w:t>
      </w:r>
      <w:r w:rsidRPr="00010356">
        <w:rPr>
          <w:rFonts w:eastAsia="Calibri"/>
          <w:lang w:val="hu-HU"/>
        </w:rPr>
        <w:t>.</w:t>
      </w:r>
    </w:p>
    <w:p w14:paraId="7843BB3B" w14:textId="77777777" w:rsidR="000444EC" w:rsidRPr="00010356" w:rsidRDefault="000444EC" w:rsidP="00842715">
      <w:pPr>
        <w:jc w:val="both"/>
        <w:rPr>
          <w:rFonts w:eastAsia="Calibri"/>
          <w:lang w:val="hu-HU"/>
        </w:rPr>
      </w:pPr>
    </w:p>
    <w:p w14:paraId="2323E4CC" w14:textId="77777777" w:rsidR="00A1413C" w:rsidRPr="00010356" w:rsidRDefault="00A1413C" w:rsidP="00DA3390">
      <w:pPr>
        <w:jc w:val="both"/>
        <w:rPr>
          <w:rFonts w:eastAsia="Calibri"/>
          <w:lang w:val="hu-HU"/>
        </w:rPr>
      </w:pPr>
    </w:p>
    <w:p w14:paraId="559E1327" w14:textId="7A71880E" w:rsidR="009A46B0" w:rsidRPr="00010356" w:rsidRDefault="59747764" w:rsidP="46920C6E">
      <w:pPr>
        <w:pStyle w:val="Cmsor2"/>
      </w:pPr>
      <w:bookmarkStart w:id="1545" w:name="_Toc195567234"/>
      <w:r w:rsidRPr="2E14F655">
        <w:rPr>
          <w:lang w:val="en-US"/>
        </w:rPr>
        <w:t>Vevői applikációb</w:t>
      </w:r>
      <w:r w:rsidR="2BBDBD9C" w:rsidRPr="2E14F655">
        <w:rPr>
          <w:lang w:val="en-US"/>
        </w:rPr>
        <w:t>ól</w:t>
      </w:r>
      <w:r w:rsidRPr="2E14F655">
        <w:rPr>
          <w:lang w:val="en-US"/>
        </w:rPr>
        <w:t xml:space="preserve"> </w:t>
      </w:r>
      <w:r w:rsidR="2BBDBD9C" w:rsidRPr="2E14F655">
        <w:rPr>
          <w:lang w:val="en-US"/>
        </w:rPr>
        <w:t xml:space="preserve">adatok </w:t>
      </w:r>
      <w:r w:rsidRPr="2E14F655">
        <w:rPr>
          <w:lang w:val="en-US"/>
        </w:rPr>
        <w:t xml:space="preserve">átadása </w:t>
      </w:r>
      <w:r w:rsidR="75CDA542" w:rsidRPr="2E14F655">
        <w:rPr>
          <w:lang w:val="en-US"/>
        </w:rPr>
        <w:t>nyitott bizonylat esetén</w:t>
      </w:r>
      <w:bookmarkEnd w:id="1545"/>
    </w:p>
    <w:p w14:paraId="2D52941B" w14:textId="10CC568E" w:rsidR="003A4D71" w:rsidRPr="00010356" w:rsidRDefault="00712EC3" w:rsidP="00842715">
      <w:pPr>
        <w:jc w:val="both"/>
        <w:rPr>
          <w:rFonts w:eastAsia="Calibri"/>
          <w:lang w:val="hu-HU"/>
        </w:rPr>
      </w:pPr>
      <w:r w:rsidRPr="00010356">
        <w:rPr>
          <w:rFonts w:eastAsia="Calibri"/>
          <w:lang w:val="hu-HU"/>
        </w:rPr>
        <w:t xml:space="preserve">A fejezet bevezetőjében leírtak szerint </w:t>
      </w:r>
      <w:r w:rsidR="00DF0EFF" w:rsidRPr="00010356">
        <w:rPr>
          <w:rFonts w:eastAsia="Calibri"/>
          <w:lang w:val="hu-HU"/>
        </w:rPr>
        <w:t>a titkosító kulcs</w:t>
      </w:r>
      <w:r w:rsidR="005C25EA" w:rsidRPr="00010356">
        <w:rPr>
          <w:rFonts w:eastAsia="Calibri"/>
          <w:lang w:val="hu-HU"/>
        </w:rPr>
        <w:t xml:space="preserve"> és egyéb vevői jelzések – számlaigény, számlázási cím, borravaló stb. – </w:t>
      </w:r>
      <w:r w:rsidR="00DF0EFF" w:rsidRPr="00010356">
        <w:rPr>
          <w:rFonts w:eastAsia="Calibri"/>
          <w:lang w:val="hu-HU"/>
        </w:rPr>
        <w:t xml:space="preserve">átadására egy meghatározott idősáv áll a vevő rendelkezésére. </w:t>
      </w:r>
    </w:p>
    <w:p w14:paraId="09FFCF64" w14:textId="77777777" w:rsidR="003A4D71" w:rsidRPr="00010356" w:rsidRDefault="003A4D71" w:rsidP="00842715">
      <w:pPr>
        <w:jc w:val="both"/>
        <w:rPr>
          <w:rFonts w:eastAsia="Calibri"/>
          <w:lang w:val="hu-HU"/>
        </w:rPr>
      </w:pPr>
    </w:p>
    <w:p w14:paraId="3DFFB649" w14:textId="4C4DEABF" w:rsidR="003A4D71" w:rsidRDefault="003A4D71" w:rsidP="00842715">
      <w:pPr>
        <w:jc w:val="both"/>
        <w:rPr>
          <w:rFonts w:eastAsia="Calibri"/>
        </w:rPr>
      </w:pPr>
      <w:r>
        <w:rPr>
          <w:rFonts w:eastAsia="Calibri"/>
        </w:rPr>
        <w:t>A</w:t>
      </w:r>
      <w:r w:rsidR="005C25EA">
        <w:rPr>
          <w:rFonts w:eastAsia="Calibri"/>
        </w:rPr>
        <w:t>z</w:t>
      </w:r>
      <w:r>
        <w:rPr>
          <w:rFonts w:eastAsia="Calibri"/>
        </w:rPr>
        <w:t xml:space="preserve"> </w:t>
      </w:r>
      <w:r w:rsidR="005C25EA">
        <w:rPr>
          <w:rFonts w:eastAsia="Calibri"/>
        </w:rPr>
        <w:t>adat</w:t>
      </w:r>
      <w:r>
        <w:rPr>
          <w:rFonts w:eastAsia="Calibri"/>
        </w:rPr>
        <w:t>átadás szabályai:</w:t>
      </w:r>
    </w:p>
    <w:p w14:paraId="62025053" w14:textId="7B454A6F" w:rsidR="009A46B0" w:rsidRDefault="003A4D71" w:rsidP="006434FB">
      <w:pPr>
        <w:pStyle w:val="Felsorols"/>
      </w:pPr>
      <w:r w:rsidRPr="003A4D71">
        <w:t>Legkorábbi átadás az értékesítési tranzakció legelején történhet, a vevő által átadott titkosító kulcs nyitja a bizonylatot.</w:t>
      </w:r>
    </w:p>
    <w:p w14:paraId="576E6DBE" w14:textId="77777777" w:rsidR="001D5775" w:rsidRDefault="00416FA5" w:rsidP="006434FB">
      <w:pPr>
        <w:pStyle w:val="Felsorols2"/>
      </w:pPr>
      <w:r>
        <w:t>Amennyiben az e-pénztárgép</w:t>
      </w:r>
      <w:r w:rsidR="00E006EB">
        <w:t xml:space="preserve"> úgy működik, hogy </w:t>
      </w:r>
      <w:r w:rsidR="00F0373E">
        <w:t>a vevői adatokat akkor is elfogadja, ha nincs nyitott bizonylat, akkor a bizonylatot azonnal meg kell nyitni.</w:t>
      </w:r>
    </w:p>
    <w:p w14:paraId="48B1C6A1" w14:textId="77777777" w:rsidR="0078116E" w:rsidRDefault="001D5775" w:rsidP="006434FB">
      <w:pPr>
        <w:pStyle w:val="Felsorols"/>
      </w:pPr>
      <w:r>
        <w:t>A</w:t>
      </w:r>
      <w:r w:rsidR="00F00E0A">
        <w:t xml:space="preserve"> megnyitott bizonylat tételeinek hozzáadása közben, után, a fizet</w:t>
      </w:r>
      <w:r w:rsidR="0078116E">
        <w:t>ési mód(ok) rögzítése közben, után</w:t>
      </w:r>
      <w:r w:rsidR="00F00E0A">
        <w:t xml:space="preserve"> </w:t>
      </w:r>
      <w:r w:rsidR="0078116E">
        <w:t>lehetőséget kell biztosítani a vevői adatok átvételének.</w:t>
      </w:r>
    </w:p>
    <w:p w14:paraId="180FC13F" w14:textId="0A4EFE8A" w:rsidR="001227D3" w:rsidRDefault="001227D3" w:rsidP="006434FB">
      <w:pPr>
        <w:pStyle w:val="Felsorols2"/>
      </w:pPr>
      <w:r>
        <w:t>A vevő több (nem csak darabolással osztott) QR</w:t>
      </w:r>
      <w:r w:rsidR="00BE60F9">
        <w:t>-</w:t>
      </w:r>
      <w:r>
        <w:t>kódot mutathat fel. Az e-pénztárgépnek ezek mindegyikét be kell fogadnia és fel kell dolgzonia.</w:t>
      </w:r>
    </w:p>
    <w:p w14:paraId="51F77781" w14:textId="002F7F73" w:rsidR="00416FA5" w:rsidRDefault="001227D3" w:rsidP="006434FB">
      <w:pPr>
        <w:pStyle w:val="Felsorols2"/>
      </w:pPr>
      <w:r>
        <w:t>Nem</w:t>
      </w:r>
      <w:r w:rsidR="007D1508">
        <w:t xml:space="preserve"> minden vevői applikációból érkező adatcsomagban (QR</w:t>
      </w:r>
      <w:r w:rsidR="00BE60F9">
        <w:t>-</w:t>
      </w:r>
      <w:r w:rsidR="007D1508">
        <w:t>kódban) van titkosító kulcs.</w:t>
      </w:r>
    </w:p>
    <w:p w14:paraId="564B17BA" w14:textId="552B38B3" w:rsidR="007D1508" w:rsidRDefault="007D1508" w:rsidP="006434FB">
      <w:pPr>
        <w:pStyle w:val="Felsorols2"/>
      </w:pPr>
      <w:r>
        <w:t>Amennyiben a vevő már adott át egy olyan QR</w:t>
      </w:r>
      <w:r w:rsidR="00BE60F9">
        <w:t>-</w:t>
      </w:r>
      <w:r>
        <w:t>kódot, amiben van titkosító kulcs, majd átad megint egy olyat, amiben szintén van ilyen, az e-pénztárgépnek azt is be kell fogania, és a bizonylat titkosításához a legutoljára érkezett titkosító kulcsot kell felhasználnia.</w:t>
      </w:r>
    </w:p>
    <w:p w14:paraId="3FE80033" w14:textId="69AB18DC" w:rsidR="00F64E99" w:rsidRDefault="00F64E99" w:rsidP="006434FB">
      <w:pPr>
        <w:pStyle w:val="Felsorols2"/>
      </w:pPr>
      <w:r>
        <w:t>Történhet vevői applikációból úgy adatátadás, hogy titkosító kulcsot nem ad át egyáltalán.</w:t>
      </w:r>
    </w:p>
    <w:p w14:paraId="39A3BDD0" w14:textId="3F49EAC9" w:rsidR="003116FC" w:rsidRDefault="003116FC" w:rsidP="006434FB">
      <w:pPr>
        <w:pStyle w:val="Felsorols"/>
      </w:pPr>
      <w:r>
        <w:t>A vev</w:t>
      </w:r>
      <w:r w:rsidR="006F63AD">
        <w:t>ő</w:t>
      </w:r>
      <w:r>
        <w:t xml:space="preserve">i </w:t>
      </w:r>
      <w:r w:rsidR="00E01562">
        <w:t>adatok</w:t>
      </w:r>
      <w:r>
        <w:t xml:space="preserve"> átadása után megszakított bizonylatok esetén </w:t>
      </w:r>
      <w:r w:rsidR="00D35AFE">
        <w:t xml:space="preserve">az addig rögzített tételeket, és azok érvénytelenítését tartalmazó, </w:t>
      </w:r>
      <w:r w:rsidR="00F12922">
        <w:t>0</w:t>
      </w:r>
      <w:r w:rsidR="00D35AFE">
        <w:t xml:space="preserve"> (nulla)</w:t>
      </w:r>
      <w:r w:rsidR="00F12922">
        <w:t xml:space="preserve"> végösszegű e-</w:t>
      </w:r>
      <w:r w:rsidR="00D35AFE">
        <w:t>bizonylatot</w:t>
      </w:r>
      <w:r w:rsidR="00F12922">
        <w:t xml:space="preserve"> kell a nyugtatárba beküldeni ugyanúgy, mintha az egy </w:t>
      </w:r>
      <w:r w:rsidR="00D35AFE">
        <w:t>normál e-bizonylat lenne.</w:t>
      </w:r>
      <w:r w:rsidR="00321110">
        <w:t xml:space="preserve"> A beküldött bizonylaton, illetve az opcionálisan kinyomtatható bizonylatmásolaton a „Megszakított bizonylat”</w:t>
      </w:r>
      <w:r w:rsidR="006F63AD">
        <w:t xml:space="preserve"> szöveget kötelezően fel kell tüntetni.</w:t>
      </w:r>
    </w:p>
    <w:p w14:paraId="7A23DEDF" w14:textId="28F2479D" w:rsidR="006F63AD" w:rsidRDefault="006F63AD" w:rsidP="006434FB">
      <w:pPr>
        <w:pStyle w:val="Felsorols"/>
      </w:pPr>
      <w:r>
        <w:t>Az előbbi igaz arra az esetre is, amikor a</w:t>
      </w:r>
      <w:r w:rsidR="007B59B4">
        <w:t xml:space="preserve"> bizonylat megnyitása a vevői </w:t>
      </w:r>
      <w:r w:rsidR="00E01562">
        <w:t xml:space="preserve">adatok </w:t>
      </w:r>
      <w:r w:rsidR="007B59B4">
        <w:t>átvételét követően közvetlenül történik, és még a tételek hozzáadása előtt</w:t>
      </w:r>
      <w:r w:rsidR="003A4087">
        <w:t xml:space="preserve"> szükségessé válik a megszakítás. Ebben az esetben tétel nélküli, 0 (nulla) végösszegű </w:t>
      </w:r>
      <w:r w:rsidR="00141657">
        <w:t>e-bizonylatot kell a Nyugtatárba küldeni, a „Megszakított bizonylat” szöveg feltüntetésével.</w:t>
      </w:r>
    </w:p>
    <w:p w14:paraId="3A947AFB" w14:textId="46ACDE68" w:rsidR="00141657" w:rsidRDefault="00141657" w:rsidP="006434FB">
      <w:pPr>
        <w:pStyle w:val="Felsorols2"/>
      </w:pPr>
      <w:r>
        <w:t xml:space="preserve">Amennyiben az e-pénztárgép forgalmazója ezt a működést támogatja, </w:t>
      </w:r>
      <w:r w:rsidR="00051038">
        <w:t>az e-</w:t>
      </w:r>
      <w:r>
        <w:t>pénztárgép kezelőj</w:t>
      </w:r>
      <w:r w:rsidR="00051038">
        <w:t xml:space="preserve">e </w:t>
      </w:r>
      <w:r w:rsidR="00987CEE">
        <w:t xml:space="preserve">(pénztáros) </w:t>
      </w:r>
      <w:r w:rsidR="00051038">
        <w:t>számára könnyen elérhető</w:t>
      </w:r>
      <w:r w:rsidR="00C42B68">
        <w:t xml:space="preserve">vé kell tenni </w:t>
      </w:r>
      <w:r w:rsidR="00B077E9">
        <w:t>ezt a megszakítási funkciót</w:t>
      </w:r>
      <w:r w:rsidR="009B5F67">
        <w:t>.</w:t>
      </w:r>
    </w:p>
    <w:p w14:paraId="59BE471F" w14:textId="0FBDC58F" w:rsidR="00A23590" w:rsidRDefault="00A23590" w:rsidP="006434FB">
      <w:pPr>
        <w:pStyle w:val="Felsorols"/>
      </w:pPr>
      <w:r>
        <w:t xml:space="preserve">A vevői applikációban </w:t>
      </w:r>
      <w:r w:rsidR="006E7A19">
        <w:t xml:space="preserve">egyaránt </w:t>
      </w:r>
      <w:r>
        <w:t xml:space="preserve">minimalizálni kell a </w:t>
      </w:r>
      <w:r w:rsidR="006E7A19">
        <w:t>titkosító kulcsok többszöri felhasználhatóságát</w:t>
      </w:r>
      <w:r w:rsidR="000D1E4D">
        <w:t>, illetve a „fölöslegesen” generált titkosító kulcsokat, melyek nem kerülnek beolvasásra az e-pénztárgép által</w:t>
      </w:r>
      <w:r w:rsidR="0055099D">
        <w:t>.</w:t>
      </w:r>
    </w:p>
    <w:p w14:paraId="77C01DF1" w14:textId="48660195" w:rsidR="0055099D" w:rsidRDefault="0055099D" w:rsidP="006434FB">
      <w:pPr>
        <w:pStyle w:val="Felsorols2"/>
      </w:pPr>
      <w:r>
        <w:t>QR</w:t>
      </w:r>
      <w:r w:rsidR="00BE60F9">
        <w:t>-</w:t>
      </w:r>
      <w:r>
        <w:t>kód alkalmazása esetén a</w:t>
      </w:r>
      <w:r w:rsidR="00D579DB">
        <w:t>nnak megjelenítését időben korlátozni kell, egy titkosító kulcs egy alkalommal, legfeljebb 15 másodpercig jeleníthető meg a vevő mobil eszközének képernyőjén.</w:t>
      </w:r>
    </w:p>
    <w:p w14:paraId="4A0FBE15" w14:textId="24BAA733" w:rsidR="00D579DB" w:rsidRDefault="005A35F2" w:rsidP="006434FB">
      <w:pPr>
        <w:pStyle w:val="Felsorols2"/>
      </w:pPr>
      <w:r>
        <w:t xml:space="preserve">A vevői applikáció minden generált </w:t>
      </w:r>
      <w:r w:rsidR="00077266">
        <w:t>és QR</w:t>
      </w:r>
      <w:r w:rsidR="00BE60F9">
        <w:t>-</w:t>
      </w:r>
      <w:r w:rsidR="00077266">
        <w:t>kódban megjelenített titkosító kulc</w:t>
      </w:r>
      <w:r w:rsidR="00100780">
        <w:t>shoz</w:t>
      </w:r>
      <w:r w:rsidR="00077266">
        <w:t xml:space="preserve"> tartozó keresőkulccsal</w:t>
      </w:r>
      <w:r w:rsidR="00100780">
        <w:t xml:space="preserve"> a „Bizonylat lekérdezés” alfejezetben leírtak</w:t>
      </w:r>
      <w:r w:rsidR="00797C44">
        <w:t xml:space="preserve">nak megfelelően kísérelheti meg </w:t>
      </w:r>
      <w:r w:rsidR="00343728">
        <w:t>a bizonylat letöltését.</w:t>
      </w:r>
    </w:p>
    <w:p w14:paraId="48990371" w14:textId="5DB8FCEC" w:rsidR="00343728" w:rsidRPr="003A4D71" w:rsidRDefault="00A43D2F" w:rsidP="006434FB">
      <w:pPr>
        <w:pStyle w:val="Felsorols2"/>
      </w:pPr>
      <w:r>
        <w:t xml:space="preserve">A </w:t>
      </w:r>
      <w:r w:rsidRPr="00DE7F41">
        <w:t xml:space="preserve">vevői alkalmazásból átvett titkosító </w:t>
      </w:r>
      <w:r w:rsidR="002C1001" w:rsidRPr="00DE7F41">
        <w:t xml:space="preserve">(publikus) </w:t>
      </w:r>
      <w:r w:rsidRPr="00DE7F41">
        <w:t>kulcsot az e-pénztárgép a kimeneti QR</w:t>
      </w:r>
      <w:r w:rsidR="00BE60F9">
        <w:t>-</w:t>
      </w:r>
      <w:r w:rsidRPr="00DE7F41">
        <w:t>kód</w:t>
      </w:r>
      <w:r w:rsidR="007F4A8F" w:rsidRPr="00DE7F41">
        <w:t>ban is megjeleníti</w:t>
      </w:r>
      <w:r w:rsidR="007F4A8F">
        <w:t>, amit a vevői alkalmazás a kijelzőről vagy a bizonylatmásolatról opcionálisan beolvashat</w:t>
      </w:r>
      <w:r w:rsidR="005A3670">
        <w:t>. Így a vevő</w:t>
      </w:r>
      <w:r w:rsidR="005E3247">
        <w:t>i alkalmazás meg tud győződni arról, hogy mely titkosító kulcsot használta fel e-pénztárgép, még akkor is, ha egy tranzakcióhoz több kulcsot is átadott.</w:t>
      </w:r>
    </w:p>
    <w:p w14:paraId="34197775" w14:textId="77777777" w:rsidR="00DF0EFF" w:rsidRDefault="00DF0EFF" w:rsidP="00842715">
      <w:pPr>
        <w:jc w:val="both"/>
        <w:rPr>
          <w:rFonts w:eastAsia="Calibri"/>
        </w:rPr>
      </w:pPr>
    </w:p>
    <w:p w14:paraId="72642ED9" w14:textId="77777777" w:rsidR="00DF0EFF" w:rsidRDefault="00DF0EFF" w:rsidP="00842715">
      <w:pPr>
        <w:jc w:val="both"/>
        <w:rPr>
          <w:rFonts w:eastAsia="Calibri"/>
        </w:rPr>
      </w:pPr>
    </w:p>
    <w:p w14:paraId="64983982" w14:textId="319E3983" w:rsidR="009A46B0" w:rsidRDefault="58996753" w:rsidP="46920C6E">
      <w:pPr>
        <w:pStyle w:val="Cmsor3"/>
        <w:rPr>
          <w:lang w:val="en-US"/>
        </w:rPr>
      </w:pPr>
      <w:bookmarkStart w:id="1546" w:name="_Toc195567235"/>
      <w:r w:rsidRPr="46920C6E">
        <w:rPr>
          <w:lang w:val="en-US"/>
        </w:rPr>
        <w:t xml:space="preserve">A </w:t>
      </w:r>
      <w:r w:rsidR="75CDA542" w:rsidRPr="46920C6E">
        <w:rPr>
          <w:lang w:val="en-US"/>
        </w:rPr>
        <w:t>QR</w:t>
      </w:r>
      <w:r w:rsidR="00BE60F9">
        <w:rPr>
          <w:lang w:val="en-US"/>
        </w:rPr>
        <w:t>-</w:t>
      </w:r>
      <w:r w:rsidR="75CDA542" w:rsidRPr="46920C6E">
        <w:rPr>
          <w:lang w:val="en-US"/>
        </w:rPr>
        <w:t>kódos adatátadás</w:t>
      </w:r>
      <w:r w:rsidRPr="46920C6E">
        <w:rPr>
          <w:lang w:val="en-US"/>
        </w:rPr>
        <w:t xml:space="preserve"> folyamata</w:t>
      </w:r>
      <w:bookmarkEnd w:id="1546"/>
    </w:p>
    <w:p w14:paraId="485EAE48" w14:textId="722D3AFA" w:rsidR="00ED2984" w:rsidRPr="001A5E30" w:rsidRDefault="007739C5" w:rsidP="006434FB">
      <w:pPr>
        <w:jc w:val="both"/>
      </w:pPr>
      <w:r>
        <w:rPr>
          <w:lang w:eastAsia="hu-HU"/>
        </w:rPr>
        <w:t>A vevői applikációból a bizonylat megnyitását, tételek rögzítését követően történik a titkosító vevőkulcsot tartalmazó QR</w:t>
      </w:r>
      <w:r w:rsidR="00BE60F9">
        <w:rPr>
          <w:lang w:eastAsia="hu-HU"/>
        </w:rPr>
        <w:t>-</w:t>
      </w:r>
      <w:r>
        <w:rPr>
          <w:lang w:eastAsia="hu-HU"/>
        </w:rPr>
        <w:t>k</w:t>
      </w:r>
      <w:r w:rsidR="001F5698">
        <w:rPr>
          <w:lang w:eastAsia="hu-HU"/>
        </w:rPr>
        <w:t>ó</w:t>
      </w:r>
      <w:r>
        <w:rPr>
          <w:lang w:eastAsia="hu-HU"/>
        </w:rPr>
        <w:t>d beolvasása az e-pénztárgépben</w:t>
      </w:r>
      <w:r w:rsidR="001F5698">
        <w:rPr>
          <w:lang w:eastAsia="hu-HU"/>
        </w:rPr>
        <w:t>. Bizonylatzáráskor az e-pénztárgép a vevőkijelzőn vagy a bizonylatmásolaton megjeleníti a kimeneti QR</w:t>
      </w:r>
      <w:r w:rsidR="00BE60F9">
        <w:rPr>
          <w:lang w:eastAsia="hu-HU"/>
        </w:rPr>
        <w:t>-</w:t>
      </w:r>
      <w:r w:rsidR="001F5698">
        <w:rPr>
          <w:lang w:eastAsia="hu-HU"/>
        </w:rPr>
        <w:t>kódot, mely a vevői applikációből kiolvasott titkosító (publikus) kulcsot</w:t>
      </w:r>
      <w:r w:rsidR="00E26CC9">
        <w:rPr>
          <w:lang w:eastAsia="hu-HU"/>
        </w:rPr>
        <w:t xml:space="preserve"> tartalmazza digitálisan aláírva.</w:t>
      </w:r>
    </w:p>
    <w:p w14:paraId="322AAD15" w14:textId="15A6EF0C" w:rsidR="007739C5" w:rsidRDefault="00E26CC9" w:rsidP="00911024">
      <w:pPr>
        <w:jc w:val="center"/>
      </w:pPr>
      <w:r>
        <w:rPr>
          <w:noProof/>
          <w:lang w:val="hu-HU" w:eastAsia="hu-HU"/>
        </w:rPr>
        <w:drawing>
          <wp:inline distT="0" distB="0" distL="0" distR="0" wp14:anchorId="3762717C" wp14:editId="238C68DA">
            <wp:extent cx="2298700" cy="4673600"/>
            <wp:effectExtent l="0" t="0" r="0" b="0"/>
            <wp:docPr id="1189011117" name="Picture 6" descr="QR kódos kulcsátadás a vevői applikációból folya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11117" name="Picture 6" descr="QR kódos kulcsátadás a vevői applikációból folyamat"/>
                    <pic:cNvPicPr/>
                  </pic:nvPicPr>
                  <pic:blipFill>
                    <a:blip r:embed="rId94">
                      <a:extLst>
                        <a:ext uri="{28A0092B-C50C-407E-A947-70E740481C1C}">
                          <a14:useLocalDpi xmlns:a14="http://schemas.microsoft.com/office/drawing/2010/main" val="0"/>
                        </a:ext>
                      </a:extLst>
                    </a:blip>
                    <a:stretch>
                      <a:fillRect/>
                    </a:stretch>
                  </pic:blipFill>
                  <pic:spPr>
                    <a:xfrm>
                      <a:off x="0" y="0"/>
                      <a:ext cx="2298700" cy="4673600"/>
                    </a:xfrm>
                    <a:prstGeom prst="rect">
                      <a:avLst/>
                    </a:prstGeom>
                  </pic:spPr>
                </pic:pic>
              </a:graphicData>
            </a:graphic>
          </wp:inline>
        </w:drawing>
      </w:r>
    </w:p>
    <w:p w14:paraId="4F053AFD" w14:textId="37C1540D" w:rsidR="007739C5" w:rsidRDefault="007739C5" w:rsidP="006434FB">
      <w:pPr>
        <w:jc w:val="both"/>
      </w:pPr>
    </w:p>
    <w:p w14:paraId="500C70D0" w14:textId="382B4CD4" w:rsidR="007739C5" w:rsidRDefault="007739C5" w:rsidP="006434FB">
      <w:pPr>
        <w:jc w:val="both"/>
      </w:pPr>
      <w:r>
        <w:t>A</w:t>
      </w:r>
      <w:r w:rsidR="004E37B7">
        <w:t xml:space="preserve"> bizonylat nyitása a </w:t>
      </w:r>
      <w:r w:rsidR="00656465">
        <w:t>QR</w:t>
      </w:r>
      <w:r w:rsidR="00BE60F9">
        <w:t>-</w:t>
      </w:r>
      <w:r w:rsidR="00656465">
        <w:t xml:space="preserve">kód </w:t>
      </w:r>
      <w:r w:rsidR="004E37B7">
        <w:t xml:space="preserve">vevői applikációból </w:t>
      </w:r>
      <w:r w:rsidR="00656465">
        <w:t>történő beolvasásakor történik meg, csak ezután történik meg a bizonylattételek hozzáadása.</w:t>
      </w:r>
    </w:p>
    <w:p w14:paraId="23F0744B" w14:textId="4F434C74" w:rsidR="00656465" w:rsidRDefault="00656465" w:rsidP="00911024">
      <w:pPr>
        <w:jc w:val="center"/>
      </w:pPr>
      <w:r>
        <w:rPr>
          <w:noProof/>
          <w:lang w:val="hu-HU" w:eastAsia="hu-HU"/>
        </w:rPr>
        <w:drawing>
          <wp:inline distT="0" distB="0" distL="0" distR="0" wp14:anchorId="63D8E850" wp14:editId="70C80477">
            <wp:extent cx="2298700" cy="4673600"/>
            <wp:effectExtent l="0" t="0" r="0" b="0"/>
            <wp:docPr id="429327598" name="Picture 7" descr="A diagram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98" name="Picture 7" descr="A diagram of a road&#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298700" cy="4673600"/>
                    </a:xfrm>
                    <a:prstGeom prst="rect">
                      <a:avLst/>
                    </a:prstGeom>
                  </pic:spPr>
                </pic:pic>
              </a:graphicData>
            </a:graphic>
          </wp:inline>
        </w:drawing>
      </w:r>
    </w:p>
    <w:p w14:paraId="55E325BE" w14:textId="491A0EF8" w:rsidR="00A547E4" w:rsidRDefault="00A547E4" w:rsidP="00A547E4"/>
    <w:p w14:paraId="0DA8955B" w14:textId="77777777" w:rsidR="009A46B0" w:rsidRDefault="009A46B0" w:rsidP="00A547E4"/>
    <w:p w14:paraId="1207EE9E" w14:textId="59A6CC43" w:rsidR="009A46B0" w:rsidRDefault="75CDA542" w:rsidP="007A4A62">
      <w:pPr>
        <w:pStyle w:val="Cmsor3"/>
      </w:pPr>
      <w:bookmarkStart w:id="1547" w:name="_Toc195567236"/>
      <w:r w:rsidRPr="46920C6E">
        <w:rPr>
          <w:lang w:val="en-US"/>
        </w:rPr>
        <w:t>Adatátadás NFC-n</w:t>
      </w:r>
      <w:bookmarkEnd w:id="1547"/>
    </w:p>
    <w:p w14:paraId="678A1541" w14:textId="14FC60B0" w:rsidR="00FE77BA" w:rsidRPr="00010356" w:rsidRDefault="00FE77BA" w:rsidP="006434FB">
      <w:pPr>
        <w:jc w:val="both"/>
        <w:rPr>
          <w:lang w:val="hu-HU" w:eastAsia="hu-HU"/>
        </w:rPr>
      </w:pPr>
      <w:r w:rsidRPr="00010356">
        <w:rPr>
          <w:lang w:val="hu-HU" w:eastAsia="hu-HU"/>
        </w:rPr>
        <w:t>A vevői applikációból a bizonylat megnyitását, tételek rögzítését követően történik az NFC üzenetváltás</w:t>
      </w:r>
      <w:r w:rsidR="009D41FA" w:rsidRPr="00010356">
        <w:rPr>
          <w:lang w:val="hu-HU" w:eastAsia="hu-HU"/>
        </w:rPr>
        <w:t>,</w:t>
      </w:r>
      <w:r w:rsidRPr="00010356">
        <w:rPr>
          <w:lang w:val="hu-HU" w:eastAsia="hu-HU"/>
        </w:rPr>
        <w:t xml:space="preserve"> </w:t>
      </w:r>
      <w:r w:rsidR="009D41FA" w:rsidRPr="00010356">
        <w:rPr>
          <w:lang w:val="hu-HU" w:eastAsia="hu-HU"/>
        </w:rPr>
        <w:t xml:space="preserve">a </w:t>
      </w:r>
      <w:r w:rsidRPr="00010356">
        <w:rPr>
          <w:lang w:val="hu-HU" w:eastAsia="hu-HU"/>
        </w:rPr>
        <w:t xml:space="preserve">titkosító vevőkulcsot tartalmazó </w:t>
      </w:r>
      <w:r w:rsidR="009D41FA" w:rsidRPr="00010356">
        <w:rPr>
          <w:lang w:val="hu-HU" w:eastAsia="hu-HU"/>
        </w:rPr>
        <w:t>NDEF rekord</w:t>
      </w:r>
      <w:r w:rsidRPr="00010356">
        <w:rPr>
          <w:lang w:val="hu-HU" w:eastAsia="hu-HU"/>
        </w:rPr>
        <w:t xml:space="preserve"> beolvasása az e-pénztárgépben.</w:t>
      </w:r>
    </w:p>
    <w:p w14:paraId="35B82865" w14:textId="77777777" w:rsidR="00A0651E" w:rsidRPr="00010356" w:rsidRDefault="00A0651E" w:rsidP="006434FB">
      <w:pPr>
        <w:jc w:val="both"/>
        <w:rPr>
          <w:lang w:val="hu-HU" w:eastAsia="hu-HU"/>
        </w:rPr>
      </w:pPr>
    </w:p>
    <w:p w14:paraId="23389F22" w14:textId="5C413F4F" w:rsidR="00A0651E" w:rsidRDefault="00A0651E" w:rsidP="006434FB">
      <w:pPr>
        <w:jc w:val="both"/>
        <w:rPr>
          <w:lang w:eastAsia="hu-HU"/>
        </w:rPr>
      </w:pPr>
      <w:r>
        <w:rPr>
          <w:lang w:eastAsia="hu-HU"/>
        </w:rPr>
        <w:t>Az NFC üzenetváltás lépései:</w:t>
      </w:r>
    </w:p>
    <w:p w14:paraId="38502E4E" w14:textId="32BBC5CE" w:rsidR="00A0651E" w:rsidRDefault="00A0651E" w:rsidP="006434FB">
      <w:pPr>
        <w:pStyle w:val="Felsorols"/>
      </w:pPr>
      <w:r>
        <w:t>A vevői alkalmazás kiolvassa az e-pénztárgép „névjegyét”, mely megegyezik az ún. „aláírás-ellenőrző QR</w:t>
      </w:r>
      <w:r w:rsidR="00BE60F9">
        <w:t>-</w:t>
      </w:r>
      <w:r>
        <w:t>kód” tartalmával, ami tartalmazza az e-pénztárgép alapada</w:t>
      </w:r>
      <w:r w:rsidR="003F6541">
        <w:t xml:space="preserve">tait, digitálisan aláírva az e-pénztárgép aláíró kulcsával. A beolvasott adatokból a vevői alkalmazás meg tud győződni, hogy valós, </w:t>
      </w:r>
      <w:r w:rsidR="00255762">
        <w:t>érvényes tanúsítványt használó</w:t>
      </w:r>
      <w:r w:rsidR="003F6541">
        <w:t xml:space="preserve"> e-pénztárgéppel vált üzenetet.</w:t>
      </w:r>
    </w:p>
    <w:p w14:paraId="18B887B2" w14:textId="3FC54E6E" w:rsidR="00255762" w:rsidRDefault="00255762" w:rsidP="006434FB">
      <w:pPr>
        <w:pStyle w:val="Felsorols"/>
      </w:pPr>
      <w:r>
        <w:t xml:space="preserve">Ezt követően az e-pénztárgép átadja NDEF rekord formájában </w:t>
      </w:r>
      <w:r w:rsidR="00435F66">
        <w:t>az „e-pénztárgép bemeneti QR</w:t>
      </w:r>
      <w:r w:rsidR="00BE60F9">
        <w:t>-</w:t>
      </w:r>
      <w:r w:rsidR="00435F66">
        <w:t>kód” adattartalmá</w:t>
      </w:r>
      <w:r w:rsidR="003E3D25">
        <w:t>val megegyező adatsort, benne minden szüskéges adattal, titkosító kulccsal, számlaigénnyel, számlázási címmel, kuponkódokkal stb</w:t>
      </w:r>
      <w:r w:rsidR="00435F66">
        <w:t>.</w:t>
      </w:r>
    </w:p>
    <w:p w14:paraId="25D152DD" w14:textId="0F4B6502" w:rsidR="003E3D25" w:rsidRDefault="003E3D25" w:rsidP="006434FB">
      <w:pPr>
        <w:pStyle w:val="Felsorols"/>
      </w:pPr>
      <w:r>
        <w:t>Az e-pénztárgép visszaigazolja a</w:t>
      </w:r>
      <w:r w:rsidR="00D11EB8">
        <w:t xml:space="preserve"> beolvasott adatokat egy digitálisan aláírt tartalmú NDEF rekorban.</w:t>
      </w:r>
    </w:p>
    <w:p w14:paraId="73ACB8F2" w14:textId="34232710" w:rsidR="00573710" w:rsidRPr="006F5557" w:rsidRDefault="00573710" w:rsidP="006434FB">
      <w:pPr>
        <w:jc w:val="both"/>
      </w:pPr>
      <w:r>
        <w:t xml:space="preserve">Ez a háromlépéses adatcsere-tranzakció a készülék eltávolítása nélkül, egy közelítéssel </w:t>
      </w:r>
      <w:r w:rsidR="008129C2">
        <w:t>végrehajtható.</w:t>
      </w:r>
    </w:p>
    <w:p w14:paraId="4BB3BFA5" w14:textId="647E9795" w:rsidR="00911024" w:rsidRDefault="00911024" w:rsidP="006434FB">
      <w:pPr>
        <w:jc w:val="both"/>
      </w:pPr>
    </w:p>
    <w:p w14:paraId="5BA63D2F" w14:textId="146669A4" w:rsidR="00A547E4" w:rsidRDefault="00A547E4" w:rsidP="006434FB">
      <w:pPr>
        <w:jc w:val="center"/>
      </w:pPr>
      <w:r>
        <w:rPr>
          <w:noProof/>
          <w:lang w:val="hu-HU" w:eastAsia="hu-HU"/>
        </w:rPr>
        <w:drawing>
          <wp:inline distT="0" distB="0" distL="0" distR="0" wp14:anchorId="7E4AA2F7" wp14:editId="105AD53F">
            <wp:extent cx="2336800" cy="5054600"/>
            <wp:effectExtent l="0" t="0" r="0" b="0"/>
            <wp:docPr id="1628540267"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9187" name="Picture 7" descr="A diagram of a projec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336800" cy="5054600"/>
                    </a:xfrm>
                    <a:prstGeom prst="rect">
                      <a:avLst/>
                    </a:prstGeom>
                  </pic:spPr>
                </pic:pic>
              </a:graphicData>
            </a:graphic>
          </wp:inline>
        </w:drawing>
      </w:r>
    </w:p>
    <w:p w14:paraId="4C306A3E" w14:textId="77777777" w:rsidR="004A7EE5" w:rsidRDefault="004A7EE5" w:rsidP="00A547E4"/>
    <w:p w14:paraId="5FCEE5F5" w14:textId="429E57CD" w:rsidR="004A7EE5" w:rsidRDefault="0E54CCBC" w:rsidP="46920C6E">
      <w:pPr>
        <w:pStyle w:val="Cmsor2"/>
        <w:rPr>
          <w:lang w:val="en-US"/>
        </w:rPr>
      </w:pPr>
      <w:bookmarkStart w:id="1548" w:name="_Toc195567237"/>
      <w:r w:rsidRPr="46920C6E">
        <w:rPr>
          <w:lang w:val="en-US"/>
        </w:rPr>
        <w:t>Adatátadás a bizonylat zárásakor</w:t>
      </w:r>
      <w:bookmarkEnd w:id="1548"/>
    </w:p>
    <w:p w14:paraId="0FEE400F" w14:textId="679DC72C" w:rsidR="004874EA" w:rsidRDefault="00F0372F" w:rsidP="006434FB">
      <w:pPr>
        <w:jc w:val="both"/>
      </w:pPr>
      <w:r>
        <w:t xml:space="preserve">A </w:t>
      </w:r>
      <w:r w:rsidR="001B0BB8">
        <w:t>bizonylat lezárásának pillanatában az e-pénztárgépnek meg kell viszgálnia, hogy kapott-e titkosító kulcsot a vevői applikációtól.</w:t>
      </w:r>
      <w:r w:rsidR="00E456FE">
        <w:t xml:space="preserve"> Ha kapott, akkor a bizonylatborítékba</w:t>
      </w:r>
      <w:r w:rsidR="00E06CD8">
        <w:t>n azzal kell titkosítania a bizonylatadatokat titkosító szimmetrikus kulcsot. Ha nem vett át titkosító kulcsot, saját maga generálja</w:t>
      </w:r>
      <w:r w:rsidR="004461A0">
        <w:t xml:space="preserve"> a kulcspárt és annak privát felét át kell adnia a vevői applikációnak.</w:t>
      </w:r>
    </w:p>
    <w:p w14:paraId="515F4D25" w14:textId="77777777" w:rsidR="004461A0" w:rsidRDefault="004461A0" w:rsidP="006434FB">
      <w:pPr>
        <w:jc w:val="both"/>
      </w:pPr>
    </w:p>
    <w:p w14:paraId="253E6BD9" w14:textId="6D48D6F1" w:rsidR="002072A9" w:rsidRDefault="002072A9" w:rsidP="006434FB">
      <w:pPr>
        <w:jc w:val="both"/>
      </w:pPr>
      <w:r>
        <w:t>Az adatátadás szabályai:</w:t>
      </w:r>
    </w:p>
    <w:p w14:paraId="5CAA9643" w14:textId="13C0C4C8" w:rsidR="004461A0" w:rsidRDefault="00D21D19" w:rsidP="006434FB">
      <w:pPr>
        <w:pStyle w:val="Felsorols"/>
      </w:pPr>
      <w:r>
        <w:t>A bizonylat zárásakor az e-pénztárgép összeállítja az ún. „kimeneti QR</w:t>
      </w:r>
      <w:r w:rsidR="00BE60F9">
        <w:t>-</w:t>
      </w:r>
      <w:r>
        <w:t>kódot”, mely vagy az átadott titkosító (publikus), vagy a</w:t>
      </w:r>
      <w:r w:rsidR="00E35811">
        <w:t xml:space="preserve">z általa generált privát kulcsot teszi. Előbbi esetben ez egy </w:t>
      </w:r>
      <w:r w:rsidR="00A41AC5">
        <w:t>visszaigazolás is az átvett kulcs tényleges felhasználásáról.</w:t>
      </w:r>
    </w:p>
    <w:p w14:paraId="1270DD9E" w14:textId="3DDBD390" w:rsidR="00B10501" w:rsidRDefault="00B10501" w:rsidP="006434FB">
      <w:pPr>
        <w:pStyle w:val="Felsorols"/>
      </w:pPr>
      <w:r>
        <w:t>A kimeneti QR</w:t>
      </w:r>
      <w:r w:rsidR="00BE60F9">
        <w:t>-</w:t>
      </w:r>
      <w:r>
        <w:t>kódot a vevőkijelzőn</w:t>
      </w:r>
      <w:r w:rsidR="00705612">
        <w:t xml:space="preserve"> meghatrozott ideig </w:t>
      </w:r>
      <w:r w:rsidR="00F421DE">
        <w:t xml:space="preserve">vagy esemény bekövetkezétig </w:t>
      </w:r>
      <w:r w:rsidR="00705612">
        <w:t>meg kell jeleníteni, ami lehet:</w:t>
      </w:r>
    </w:p>
    <w:p w14:paraId="785E5280" w14:textId="5336E87D" w:rsidR="00705612" w:rsidRDefault="00705612" w:rsidP="006434FB">
      <w:pPr>
        <w:pStyle w:val="Felsorols2"/>
      </w:pPr>
      <w:r>
        <w:t>egy meghatározott időtartam, legfeljebb egy perc,</w:t>
      </w:r>
    </w:p>
    <w:p w14:paraId="29946B9B" w14:textId="009CB4F3" w:rsidR="00705612" w:rsidRDefault="00923280" w:rsidP="006434FB">
      <w:pPr>
        <w:pStyle w:val="Felsorols2"/>
      </w:pPr>
      <w:r>
        <w:t>a következő bizonylat megnyitása</w:t>
      </w:r>
      <w:r w:rsidR="00F421DE">
        <w:t>, vagy</w:t>
      </w:r>
    </w:p>
    <w:p w14:paraId="28FC5067" w14:textId="4B28CD2B" w:rsidR="00923280" w:rsidRPr="00010356" w:rsidRDefault="00923280" w:rsidP="006434FB">
      <w:pPr>
        <w:pStyle w:val="Felsorols2"/>
        <w:rPr>
          <w:lang w:val="pt-BR"/>
        </w:rPr>
      </w:pPr>
      <w:r w:rsidRPr="00010356">
        <w:rPr>
          <w:lang w:val="pt-BR"/>
        </w:rPr>
        <w:t>a kezelő (pénztáros) általi kézi törlés</w:t>
      </w:r>
      <w:r w:rsidR="00F421DE" w:rsidRPr="00010356">
        <w:rPr>
          <w:lang w:val="pt-BR"/>
        </w:rPr>
        <w:t>.</w:t>
      </w:r>
    </w:p>
    <w:p w14:paraId="6E34F750" w14:textId="33946AA9" w:rsidR="00A5242E" w:rsidRPr="00010356" w:rsidRDefault="00A5242E" w:rsidP="006434FB">
      <w:pPr>
        <w:pStyle w:val="Felsorols"/>
        <w:rPr>
          <w:lang w:val="pt-BR"/>
        </w:rPr>
      </w:pPr>
      <w:r w:rsidRPr="00010356">
        <w:rPr>
          <w:lang w:val="pt-BR"/>
        </w:rPr>
        <w:t>A kimeneti QR</w:t>
      </w:r>
      <w:r w:rsidR="00BE60F9" w:rsidRPr="00010356">
        <w:rPr>
          <w:lang w:val="pt-BR"/>
        </w:rPr>
        <w:t>-</w:t>
      </w:r>
      <w:r w:rsidRPr="00010356">
        <w:rPr>
          <w:lang w:val="pt-BR"/>
        </w:rPr>
        <w:t>kódot a vevői által opcionálisan kérhető bizonylatmásolatra rá kell nyomtatni.</w:t>
      </w:r>
    </w:p>
    <w:p w14:paraId="4913D2A7" w14:textId="536AF709" w:rsidR="00E3108C" w:rsidRPr="00010356" w:rsidRDefault="00E3108C" w:rsidP="006434FB">
      <w:pPr>
        <w:pStyle w:val="Felsorols"/>
        <w:rPr>
          <w:lang w:val="pt-BR"/>
        </w:rPr>
      </w:pPr>
      <w:r w:rsidRPr="00010356">
        <w:rPr>
          <w:lang w:val="pt-BR"/>
        </w:rPr>
        <w:t>Új bizonylat nyitása előtt a vevő kérésére a legutolsó bizonylat kimeneti QR</w:t>
      </w:r>
      <w:r w:rsidR="00BE60F9" w:rsidRPr="00010356">
        <w:rPr>
          <w:lang w:val="pt-BR"/>
        </w:rPr>
        <w:t>-</w:t>
      </w:r>
      <w:r w:rsidRPr="00010356">
        <w:rPr>
          <w:lang w:val="pt-BR"/>
        </w:rPr>
        <w:t>kódj</w:t>
      </w:r>
      <w:r w:rsidR="00F674D0" w:rsidRPr="00010356">
        <w:rPr>
          <w:lang w:val="pt-BR"/>
        </w:rPr>
        <w:t>ának adattartalmát elő kell tudni hívni.</w:t>
      </w:r>
    </w:p>
    <w:p w14:paraId="17EF7CA4" w14:textId="55EA1A66" w:rsidR="00C543C7" w:rsidRPr="00010356" w:rsidRDefault="00C543C7" w:rsidP="006434FB">
      <w:pPr>
        <w:pStyle w:val="Felsorols"/>
        <w:rPr>
          <w:lang w:val="pt-BR"/>
        </w:rPr>
      </w:pPr>
      <w:r w:rsidRPr="00010356">
        <w:rPr>
          <w:lang w:val="pt-BR"/>
        </w:rPr>
        <w:t>A kimeneti QR</w:t>
      </w:r>
      <w:r w:rsidR="00BE60F9" w:rsidRPr="00010356">
        <w:rPr>
          <w:lang w:val="pt-BR"/>
        </w:rPr>
        <w:t>-</w:t>
      </w:r>
      <w:r w:rsidRPr="00010356">
        <w:rPr>
          <w:lang w:val="pt-BR"/>
        </w:rPr>
        <w:t>kód megjelenítési ideje alatt (beleértve a vevő által kért ismételt megjelenytést is)</w:t>
      </w:r>
      <w:r w:rsidR="00F34DB8" w:rsidRPr="00010356">
        <w:rPr>
          <w:lang w:val="pt-BR"/>
        </w:rPr>
        <w:t xml:space="preserve"> – amennyiben az e-pénztárgp rendelkezik az erre alkalmas perifériával – az</w:t>
      </w:r>
      <w:r w:rsidRPr="00010356">
        <w:rPr>
          <w:lang w:val="pt-BR"/>
        </w:rPr>
        <w:t xml:space="preserve"> NFC-</w:t>
      </w:r>
      <w:r w:rsidR="00F34DB8" w:rsidRPr="00010356">
        <w:rPr>
          <w:lang w:val="pt-BR"/>
        </w:rPr>
        <w:t>s</w:t>
      </w:r>
      <w:r w:rsidRPr="00010356">
        <w:rPr>
          <w:lang w:val="pt-BR"/>
        </w:rPr>
        <w:t xml:space="preserve"> </w:t>
      </w:r>
      <w:r w:rsidR="00F34DB8" w:rsidRPr="00010356">
        <w:rPr>
          <w:lang w:val="pt-BR"/>
        </w:rPr>
        <w:t xml:space="preserve">kiolvashatóságot </w:t>
      </w:r>
      <w:r w:rsidRPr="00010356">
        <w:rPr>
          <w:lang w:val="pt-BR"/>
        </w:rPr>
        <w:t xml:space="preserve">is </w:t>
      </w:r>
      <w:r w:rsidR="00F34DB8" w:rsidRPr="00010356">
        <w:rPr>
          <w:lang w:val="pt-BR"/>
        </w:rPr>
        <w:t>biztosítani kell.</w:t>
      </w:r>
    </w:p>
    <w:p w14:paraId="44C78221" w14:textId="294AD181" w:rsidR="00A55B31" w:rsidRPr="00010356" w:rsidRDefault="00A55B31" w:rsidP="006434FB">
      <w:pPr>
        <w:pStyle w:val="Felsorols"/>
        <w:rPr>
          <w:lang w:val="pt-BR"/>
        </w:rPr>
      </w:pPr>
      <w:r w:rsidRPr="00010356">
        <w:rPr>
          <w:lang w:val="pt-BR"/>
        </w:rPr>
        <w:t>Az NFC-n kiolvasott kimeneti kódra a vevői alkalmazás a teljes bizonylatborítékot elkérheti az e-pénztárgéptől, mely</w:t>
      </w:r>
      <w:r w:rsidR="00AA5588" w:rsidRPr="00010356">
        <w:rPr>
          <w:lang w:val="pt-BR"/>
        </w:rPr>
        <w:t>et</w:t>
      </w:r>
      <w:r w:rsidRPr="00010356">
        <w:rPr>
          <w:lang w:val="pt-BR"/>
        </w:rPr>
        <w:t xml:space="preserve"> </w:t>
      </w:r>
      <w:r w:rsidR="00AA5588" w:rsidRPr="00010356">
        <w:rPr>
          <w:lang w:val="pt-BR"/>
        </w:rPr>
        <w:t>– ha belefér a csatlatkoztatott periféria által kezelhető méretbe – át kell tudnia adni NDEF rekord formájában.</w:t>
      </w:r>
    </w:p>
    <w:p w14:paraId="3382E847" w14:textId="77777777" w:rsidR="001B0BB8" w:rsidRPr="00010356" w:rsidRDefault="001B0BB8" w:rsidP="007A4A62">
      <w:pPr>
        <w:rPr>
          <w:lang w:val="pt-BR"/>
        </w:rPr>
      </w:pPr>
    </w:p>
    <w:p w14:paraId="1928F740" w14:textId="0E7C1B42" w:rsidR="00FA18EF" w:rsidRPr="004874EA" w:rsidRDefault="6E763505" w:rsidP="007A4A62">
      <w:pPr>
        <w:pStyle w:val="Cmsor3"/>
      </w:pPr>
      <w:bookmarkStart w:id="1549" w:name="_Toc195567238"/>
      <w:r w:rsidRPr="00010356">
        <w:rPr>
          <w:lang w:val="pt-BR"/>
        </w:rPr>
        <w:t>Átadás QR kódban vagy NFC-n</w:t>
      </w:r>
      <w:bookmarkEnd w:id="1549"/>
    </w:p>
    <w:p w14:paraId="3414D916" w14:textId="42EECC79" w:rsidR="00BD731B" w:rsidRDefault="00BD731B" w:rsidP="006434FB">
      <w:pPr>
        <w:jc w:val="both"/>
      </w:pPr>
      <w:r w:rsidRPr="00010356">
        <w:rPr>
          <w:lang w:val="hu-HU"/>
        </w:rPr>
        <w:t xml:space="preserve">A bizonylat lezárásakor az e-pénztárgép megjeleníti </w:t>
      </w:r>
      <w:r w:rsidR="00B93784" w:rsidRPr="00010356">
        <w:rPr>
          <w:lang w:val="hu-HU"/>
        </w:rPr>
        <w:t>a kimeneti QR</w:t>
      </w:r>
      <w:r w:rsidR="00BE60F9" w:rsidRPr="00010356">
        <w:rPr>
          <w:lang w:val="hu-HU"/>
        </w:rPr>
        <w:t>-</w:t>
      </w:r>
      <w:r w:rsidR="00B93784" w:rsidRPr="00010356">
        <w:rPr>
          <w:lang w:val="hu-HU"/>
        </w:rPr>
        <w:t>kódot a vevőkijelzőn, a megjelenítés ideje alatt elérhetővé teszi ugyanezt az adattartalmat NFC</w:t>
      </w:r>
      <w:r w:rsidR="00807CF5" w:rsidRPr="00010356">
        <w:rPr>
          <w:lang w:val="hu-HU"/>
        </w:rPr>
        <w:t xml:space="preserve">-n is, ha van ilyen periféria csatlakoztatva. </w:t>
      </w:r>
      <w:r w:rsidR="00807CF5">
        <w:t>A vevői alkalmazás kiolvassa, de további adatátadást nem kezdeményez.</w:t>
      </w:r>
    </w:p>
    <w:p w14:paraId="13861915" w14:textId="252914EF" w:rsidR="00A547E4" w:rsidRDefault="00A547E4" w:rsidP="006434FB">
      <w:pPr>
        <w:jc w:val="center"/>
      </w:pPr>
      <w:r>
        <w:rPr>
          <w:noProof/>
          <w:lang w:val="hu-HU" w:eastAsia="hu-HU"/>
        </w:rPr>
        <w:drawing>
          <wp:inline distT="0" distB="0" distL="0" distR="0" wp14:anchorId="07B37A94" wp14:editId="0B722515">
            <wp:extent cx="2311400" cy="3022600"/>
            <wp:effectExtent l="0" t="0" r="0" b="0"/>
            <wp:docPr id="1358048155" name="Picture 12" descr="A diagram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77828" name="Picture 8" descr="A diagram of a road sig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11400" cy="3022600"/>
                    </a:xfrm>
                    <a:prstGeom prst="rect">
                      <a:avLst/>
                    </a:prstGeom>
                  </pic:spPr>
                </pic:pic>
              </a:graphicData>
            </a:graphic>
          </wp:inline>
        </w:drawing>
      </w:r>
    </w:p>
    <w:p w14:paraId="71E0CAA0" w14:textId="77777777" w:rsidR="004874EA" w:rsidRDefault="004874EA" w:rsidP="00A547E4"/>
    <w:p w14:paraId="1747DF9B" w14:textId="647AFE91" w:rsidR="004874EA" w:rsidRDefault="6E763505" w:rsidP="007A4A62">
      <w:pPr>
        <w:pStyle w:val="Cmsor3"/>
      </w:pPr>
      <w:bookmarkStart w:id="1550" w:name="_Toc195567239"/>
      <w:r w:rsidRPr="46920C6E">
        <w:rPr>
          <w:lang w:val="en-US"/>
        </w:rPr>
        <w:t>Bizonylatboríték lekérése NFC-n</w:t>
      </w:r>
      <w:bookmarkEnd w:id="1550"/>
    </w:p>
    <w:p w14:paraId="4EA834B1" w14:textId="1A459FA0" w:rsidR="00807CF5" w:rsidRPr="00010356" w:rsidRDefault="00807CF5" w:rsidP="006434FB">
      <w:pPr>
        <w:jc w:val="both"/>
        <w:rPr>
          <w:lang w:val="hu-HU"/>
        </w:rPr>
      </w:pPr>
      <w:r w:rsidRPr="00010356">
        <w:rPr>
          <w:lang w:val="hu-HU"/>
        </w:rPr>
        <w:t>Az előző pontban ismertetett</w:t>
      </w:r>
      <w:r w:rsidR="00C313D0" w:rsidRPr="00010356">
        <w:rPr>
          <w:lang w:val="hu-HU"/>
        </w:rPr>
        <w:t xml:space="preserve"> folyamattól annyiban tér el, hogy a kimeneti kód NFC-n történő kiolvasását követően lekéri a teljes bizonylatborítékot az alábbi lépésekben:</w:t>
      </w:r>
    </w:p>
    <w:p w14:paraId="679CB7AF" w14:textId="6E53C442" w:rsidR="00C313D0" w:rsidRPr="00010356" w:rsidRDefault="00C313D0" w:rsidP="006434FB">
      <w:pPr>
        <w:pStyle w:val="Felsorols"/>
        <w:rPr>
          <w:lang w:val="hu-HU"/>
        </w:rPr>
      </w:pPr>
      <w:r w:rsidRPr="00010356">
        <w:rPr>
          <w:lang w:val="hu-HU"/>
        </w:rPr>
        <w:t>Kimeneti kódot tartalmazó NDEF rekord kiolvasása</w:t>
      </w:r>
      <w:r w:rsidR="00663ACB" w:rsidRPr="00010356">
        <w:rPr>
          <w:lang w:val="hu-HU"/>
        </w:rPr>
        <w:t>.</w:t>
      </w:r>
    </w:p>
    <w:p w14:paraId="5FE2C7FE" w14:textId="3D110B77" w:rsidR="004A55F0" w:rsidRPr="00010356" w:rsidRDefault="00C313D0" w:rsidP="006434FB">
      <w:pPr>
        <w:pStyle w:val="Felsorols"/>
        <w:rPr>
          <w:lang w:val="hu-HU"/>
        </w:rPr>
      </w:pPr>
      <w:r w:rsidRPr="00010356">
        <w:rPr>
          <w:lang w:val="hu-HU"/>
        </w:rPr>
        <w:t>A bizonylatboríték átadását kérő NDEF rekord írása</w:t>
      </w:r>
      <w:r w:rsidR="00663ACB" w:rsidRPr="00010356">
        <w:rPr>
          <w:lang w:val="hu-HU"/>
        </w:rPr>
        <w:t>.</w:t>
      </w:r>
    </w:p>
    <w:p w14:paraId="5D1E75C8" w14:textId="04EF80A8" w:rsidR="00C313D0" w:rsidRPr="00010356" w:rsidRDefault="00663ACB" w:rsidP="006434FB">
      <w:pPr>
        <w:pStyle w:val="Felsorols"/>
        <w:rPr>
          <w:lang w:val="hu-HU"/>
        </w:rPr>
      </w:pPr>
      <w:r w:rsidRPr="00010356">
        <w:rPr>
          <w:lang w:val="hu-HU"/>
        </w:rPr>
        <w:t>A</w:t>
      </w:r>
      <w:r w:rsidR="00130E78" w:rsidRPr="00010356">
        <w:rPr>
          <w:lang w:val="hu-HU"/>
        </w:rPr>
        <w:t>z e-pénztárgép fogad</w:t>
      </w:r>
      <w:r w:rsidRPr="00010356">
        <w:rPr>
          <w:lang w:val="hu-HU"/>
        </w:rPr>
        <w:t xml:space="preserve">ja a kérést és összeállít egy válasz NDEF rekordot, melybe beleteszi a </w:t>
      </w:r>
    </w:p>
    <w:p w14:paraId="554A07BE" w14:textId="0173FEB0" w:rsidR="00130E78" w:rsidRDefault="00130E78" w:rsidP="006434FB">
      <w:pPr>
        <w:pStyle w:val="Felsorols2"/>
      </w:pPr>
      <w:r>
        <w:t>bizonylatborítékot, vagy</w:t>
      </w:r>
    </w:p>
    <w:p w14:paraId="038BA546" w14:textId="03F3027E" w:rsidR="00130E78" w:rsidRDefault="00663ACB" w:rsidP="006434FB">
      <w:pPr>
        <w:pStyle w:val="Felsorols2"/>
      </w:pPr>
      <w:r>
        <w:t xml:space="preserve">egy </w:t>
      </w:r>
      <w:r w:rsidR="0059237E">
        <w:t>h</w:t>
      </w:r>
      <w:r w:rsidR="008A0071">
        <w:t>ibaválasz</w:t>
      </w:r>
      <w:r>
        <w:t>t</w:t>
      </w:r>
      <w:r w:rsidR="008A0071">
        <w:t xml:space="preserve">, ha ez technikai akadályba ütközik, pl. túl nagy a mérete és nem fér bele a csatlakoztatott NFC periféria által támogatott NDEF </w:t>
      </w:r>
      <w:r w:rsidR="0059237E">
        <w:t>rekordba.</w:t>
      </w:r>
    </w:p>
    <w:p w14:paraId="0E234CF2" w14:textId="41AAFA2F" w:rsidR="0059237E" w:rsidRDefault="0059237E" w:rsidP="006434FB">
      <w:pPr>
        <w:pStyle w:val="Felsorols"/>
      </w:pPr>
      <w:r>
        <w:t>A vevői applikáció kiovassa a</w:t>
      </w:r>
      <w:r w:rsidR="004A55F0">
        <w:t xml:space="preserve">z e-pénztárgép által elérhetővé tett </w:t>
      </w:r>
      <w:r w:rsidR="00245EF4">
        <w:t xml:space="preserve">válasz </w:t>
      </w:r>
      <w:r w:rsidR="004A55F0">
        <w:t>NDEF rekordot.</w:t>
      </w:r>
    </w:p>
    <w:p w14:paraId="0824A36E" w14:textId="0AB6F0F9" w:rsidR="00245EF4" w:rsidRDefault="001F39D5" w:rsidP="006434FB">
      <w:pPr>
        <w:pStyle w:val="Felsorols"/>
      </w:pPr>
      <w:r>
        <w:t>Sikeres kiolvasás esetén a vevői alakalmazás már nem</w:t>
      </w:r>
      <w:r w:rsidR="004F1730">
        <w:t xml:space="preserve"> hívja a Nyugtatár dokumentum-lekérő végpontját.</w:t>
      </w:r>
    </w:p>
    <w:p w14:paraId="1A7CE86A" w14:textId="7651FC62" w:rsidR="00A547E4" w:rsidRDefault="004F1730" w:rsidP="006434FB">
      <w:pPr>
        <w:jc w:val="center"/>
      </w:pPr>
      <w:r>
        <w:rPr>
          <w:noProof/>
          <w:lang w:val="hu-HU" w:eastAsia="hu-HU"/>
        </w:rPr>
        <w:drawing>
          <wp:inline distT="0" distB="0" distL="0" distR="0" wp14:anchorId="424C3B81" wp14:editId="3EF6BDBD">
            <wp:extent cx="2298700" cy="3924300"/>
            <wp:effectExtent l="0" t="0" r="0" b="0"/>
            <wp:docPr id="651906772" name="Picture 8" descr="A diagram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06772" name="Picture 8" descr="A diagram of a road 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298700" cy="3924300"/>
                    </a:xfrm>
                    <a:prstGeom prst="rect">
                      <a:avLst/>
                    </a:prstGeom>
                  </pic:spPr>
                </pic:pic>
              </a:graphicData>
            </a:graphic>
          </wp:inline>
        </w:drawing>
      </w:r>
    </w:p>
    <w:p w14:paraId="10B93BDB" w14:textId="77777777" w:rsidR="00833659" w:rsidRDefault="00833659" w:rsidP="00DA3390">
      <w:pPr>
        <w:jc w:val="both"/>
        <w:rPr>
          <w:rFonts w:eastAsia="Calibri"/>
        </w:rPr>
      </w:pPr>
    </w:p>
    <w:p w14:paraId="21F51EB9" w14:textId="6E37461B" w:rsidR="00833659" w:rsidRPr="006E26E6" w:rsidRDefault="006E26E6" w:rsidP="006434FB">
      <w:pPr>
        <w:pStyle w:val="Cmsor1"/>
      </w:pPr>
      <w:bookmarkStart w:id="1551" w:name="_Toc195567240"/>
      <w:r w:rsidRPr="5E9E22E2">
        <w:rPr>
          <w:lang w:val="en-US"/>
        </w:rPr>
        <w:t>Az e-pénztárgépek működésére vonatkozó</w:t>
      </w:r>
      <w:r w:rsidR="00EA6619" w:rsidRPr="5E9E22E2">
        <w:rPr>
          <w:lang w:val="en-US"/>
        </w:rPr>
        <w:t xml:space="preserve"> egyéb</w:t>
      </w:r>
      <w:r w:rsidRPr="5E9E22E2">
        <w:rPr>
          <w:lang w:val="en-US"/>
        </w:rPr>
        <w:t xml:space="preserve"> megkötések</w:t>
      </w:r>
      <w:bookmarkEnd w:id="1551"/>
    </w:p>
    <w:p w14:paraId="1274DF41" w14:textId="77777777" w:rsidR="00080AC4" w:rsidRDefault="00080AC4" w:rsidP="00DA3390">
      <w:pPr>
        <w:jc w:val="both"/>
        <w:rPr>
          <w:rFonts w:eastAsia="Calibri"/>
          <w:lang w:val="hu-HU"/>
        </w:rPr>
      </w:pPr>
    </w:p>
    <w:p w14:paraId="786E6C3F" w14:textId="71737E7F" w:rsidR="00E62143" w:rsidRPr="0086159A" w:rsidRDefault="00E62143" w:rsidP="006434FB">
      <w:pPr>
        <w:pStyle w:val="Cmsor2"/>
      </w:pPr>
      <w:bookmarkStart w:id="1552" w:name="_Toc195567241"/>
      <w:r w:rsidRPr="5E9E22E2">
        <w:rPr>
          <w:lang w:val="en-US"/>
        </w:rPr>
        <w:t>Nyomtatás</w:t>
      </w:r>
      <w:bookmarkEnd w:id="1552"/>
    </w:p>
    <w:p w14:paraId="7C1DB367" w14:textId="6101F4C4" w:rsidR="006430D2" w:rsidRDefault="0086159A" w:rsidP="00DA3390">
      <w:pPr>
        <w:jc w:val="both"/>
        <w:rPr>
          <w:rFonts w:eastAsia="Calibri"/>
          <w:lang w:val="hu-HU"/>
        </w:rPr>
      </w:pPr>
      <w:r>
        <w:rPr>
          <w:rFonts w:eastAsia="Calibri"/>
          <w:lang w:val="hu-HU"/>
        </w:rPr>
        <w:t>Az e-pénztárgép nyomtatója papíralapú bizonylat</w:t>
      </w:r>
      <w:r w:rsidRPr="006434FB">
        <w:rPr>
          <w:rFonts w:eastAsia="Calibri"/>
          <w:i/>
          <w:iCs/>
          <w:lang w:val="hu-HU"/>
        </w:rPr>
        <w:t>másolatok</w:t>
      </w:r>
      <w:r>
        <w:rPr>
          <w:rFonts w:eastAsia="Calibri"/>
          <w:lang w:val="hu-HU"/>
        </w:rPr>
        <w:t xml:space="preserve"> létrehozására szolgál.</w:t>
      </w:r>
      <w:r w:rsidR="00D76777">
        <w:rPr>
          <w:rFonts w:eastAsia="Calibri"/>
          <w:lang w:val="hu-HU"/>
        </w:rPr>
        <w:t xml:space="preserve"> A nyomtatási képesség az e-pénztárgép</w:t>
      </w:r>
      <w:r w:rsidR="00E23662">
        <w:rPr>
          <w:rFonts w:eastAsia="Calibri"/>
          <w:lang w:val="hu-HU"/>
        </w:rPr>
        <w:t>ek</w:t>
      </w:r>
      <w:r w:rsidR="00D76777">
        <w:rPr>
          <w:rFonts w:eastAsia="Calibri"/>
          <w:lang w:val="hu-HU"/>
        </w:rPr>
        <w:t xml:space="preserve"> </w:t>
      </w:r>
      <w:r w:rsidR="00E23662">
        <w:rPr>
          <w:rFonts w:eastAsia="Calibri"/>
          <w:lang w:val="hu-HU"/>
        </w:rPr>
        <w:t xml:space="preserve">kötelező funkciója, </w:t>
      </w:r>
      <w:r w:rsidR="006430D2">
        <w:rPr>
          <w:rFonts w:eastAsia="Calibri"/>
          <w:lang w:val="hu-HU"/>
        </w:rPr>
        <w:t xml:space="preserve">de </w:t>
      </w:r>
      <w:r w:rsidR="00E23662">
        <w:rPr>
          <w:rFonts w:eastAsia="Calibri"/>
          <w:lang w:val="hu-HU"/>
        </w:rPr>
        <w:t>a nyomtatás</w:t>
      </w:r>
      <w:r w:rsidR="006430D2">
        <w:rPr>
          <w:rFonts w:eastAsia="Calibri"/>
          <w:lang w:val="hu-HU"/>
        </w:rPr>
        <w:t xml:space="preserve"> esetleges meghibásodása esetén az e-pénztárgép tovább üzemeltethető. Ilyen esetben a nyomtatási képesség mielőbbi helyreállítása az üzemeltető felelőssége.</w:t>
      </w:r>
    </w:p>
    <w:p w14:paraId="3A076A4C" w14:textId="77777777" w:rsidR="00E62143" w:rsidRDefault="00E62143" w:rsidP="00DA3390">
      <w:pPr>
        <w:jc w:val="both"/>
        <w:rPr>
          <w:rFonts w:eastAsia="Calibri"/>
          <w:lang w:val="hu-HU"/>
        </w:rPr>
      </w:pPr>
    </w:p>
    <w:p w14:paraId="16E8096A" w14:textId="04AD607A" w:rsidR="00E62143" w:rsidRPr="0086159A" w:rsidRDefault="0086159A" w:rsidP="35ED4BB7">
      <w:pPr>
        <w:pStyle w:val="Cmsor2"/>
        <w:rPr>
          <w:lang w:val="en-US"/>
        </w:rPr>
      </w:pPr>
      <w:bookmarkStart w:id="1553" w:name="_Toc195567242"/>
      <w:r>
        <w:t xml:space="preserve">Adóügyi nap </w:t>
      </w:r>
      <w:r w:rsidR="002A5570">
        <w:t>és naptári nap viszonya</w:t>
      </w:r>
      <w:bookmarkEnd w:id="1553"/>
    </w:p>
    <w:p w14:paraId="1F45B6AF" w14:textId="77777777" w:rsidR="002A5570" w:rsidRDefault="002A5570" w:rsidP="00DA3390">
      <w:pPr>
        <w:jc w:val="both"/>
        <w:rPr>
          <w:rFonts w:eastAsia="Calibri"/>
          <w:lang w:val="hu-HU"/>
        </w:rPr>
      </w:pPr>
    </w:p>
    <w:p w14:paraId="12396FE0" w14:textId="77777777" w:rsidR="002A5570" w:rsidRPr="00010356" w:rsidRDefault="002A5570" w:rsidP="002A5570">
      <w:pPr>
        <w:jc w:val="both"/>
        <w:rPr>
          <w:rFonts w:eastAsia="Calibri"/>
          <w:lang w:val="hu-HU"/>
        </w:rPr>
      </w:pPr>
      <w:r w:rsidRPr="002A5570">
        <w:rPr>
          <w:rFonts w:eastAsia="Calibri"/>
          <w:lang w:val="hu-HU"/>
        </w:rPr>
        <w:t>A Rendelet 2. melléklet B) rész 5. pontja minden e-pénztárgépre (hardveralapú és felhőalapú esetén egyaránt) vonatkozóan műszaki követelményként rögzíti a következőt: "Adóügyi nap nem végződhet későbbi naptári napon, mint amelyen elkezdődött". </w:t>
      </w:r>
    </w:p>
    <w:p w14:paraId="40859215" w14:textId="77777777" w:rsidR="002A5570" w:rsidRPr="00010356" w:rsidRDefault="002A5570" w:rsidP="002A5570">
      <w:pPr>
        <w:jc w:val="both"/>
        <w:rPr>
          <w:rFonts w:eastAsia="Calibri"/>
          <w:lang w:val="hu-HU"/>
        </w:rPr>
      </w:pPr>
      <w:r w:rsidRPr="002A5570">
        <w:rPr>
          <w:rFonts w:eastAsia="Calibri"/>
          <w:lang w:val="hu-HU"/>
        </w:rPr>
        <w:t>A rendelkezés célja az e-pénztárgépen kiállított bizonylatok és a napi forgalmi jelentések tartalmának összhangban tartása a bizonylatok keletkezési dátumának szempontjából. </w:t>
      </w:r>
    </w:p>
    <w:p w14:paraId="5F4201D3" w14:textId="3A041D2C" w:rsidR="002A5570" w:rsidRPr="00010356" w:rsidRDefault="002A5570" w:rsidP="002A5570">
      <w:pPr>
        <w:jc w:val="both"/>
        <w:rPr>
          <w:rFonts w:eastAsia="Calibri"/>
          <w:lang w:val="hu-HU"/>
        </w:rPr>
      </w:pPr>
    </w:p>
    <w:p w14:paraId="024CDF76" w14:textId="77777777" w:rsidR="002A5570" w:rsidRPr="00010356" w:rsidRDefault="002A5570" w:rsidP="002A5570">
      <w:pPr>
        <w:jc w:val="both"/>
        <w:rPr>
          <w:rFonts w:eastAsia="Calibri"/>
          <w:lang w:val="hu-HU"/>
        </w:rPr>
      </w:pPr>
      <w:r w:rsidRPr="002A5570">
        <w:rPr>
          <w:rFonts w:eastAsia="Calibri"/>
          <w:lang w:val="hu-HU"/>
        </w:rPr>
        <w:t>A Rendelet nem fogalmaz meg a működés pontos módjára vonatkozó olyan explicit követelményt, ami a fenti szabály teljesülését kikényszeríti. A Forgalmazó az engedélyezni kívánt e-pénztárgép konstrukciójának, várható használati körülményeinek alapján határozhatja meg az alkalmazott műszaki megoldást. Extrém esetben, ha az engedélyezni kívánt pénztárgép típus felhasználási sajátosságai miatt egyértelműen kizárható, hogy bármelyik példányát használni fogják éjfél környékén, akkor a fenti szabály támogatására működési sajátosságot nem szükséges kialakítani. Az adott típuson alkalmazott megoldást az engedélyezési kérelemben ismertetni kell (Rendelet 1. melléklet 1.10.5 pont). </w:t>
      </w:r>
    </w:p>
    <w:p w14:paraId="5A25633E" w14:textId="6DCDB7B0" w:rsidR="002A5570" w:rsidRPr="00010356" w:rsidRDefault="002A5570" w:rsidP="002A5570">
      <w:pPr>
        <w:jc w:val="both"/>
        <w:rPr>
          <w:rFonts w:eastAsia="Calibri"/>
          <w:lang w:val="hu-HU"/>
        </w:rPr>
      </w:pPr>
    </w:p>
    <w:p w14:paraId="675D3643" w14:textId="249DA574" w:rsidR="002A5570" w:rsidRPr="00010356" w:rsidRDefault="002A5570" w:rsidP="002A5570">
      <w:pPr>
        <w:jc w:val="both"/>
        <w:rPr>
          <w:rFonts w:eastAsia="Calibri"/>
          <w:lang w:val="hu-HU"/>
        </w:rPr>
      </w:pPr>
      <w:r w:rsidRPr="002A5570">
        <w:rPr>
          <w:rFonts w:eastAsia="Calibri"/>
          <w:lang w:val="hu-HU"/>
        </w:rPr>
        <w:t>Azon e-pénztárgép típusok esetén, ahol fennáll a lehetősége az éjfél környéki bizonylatolásnak, az alábbi műszaki megoldások összességével biztosítható, hogy az adóügyi nap ugyanazon a naptári napon végződjön, amelyiken elkezdő</w:t>
      </w:r>
      <w:r w:rsidR="00DF2E14">
        <w:rPr>
          <w:rFonts w:eastAsia="Calibri"/>
          <w:lang w:val="hu-HU"/>
        </w:rPr>
        <w:t>d</w:t>
      </w:r>
      <w:r w:rsidRPr="002A5570">
        <w:rPr>
          <w:rFonts w:eastAsia="Calibri"/>
          <w:lang w:val="hu-HU"/>
        </w:rPr>
        <w:t>ött: </w:t>
      </w:r>
    </w:p>
    <w:p w14:paraId="7DF79907" w14:textId="77777777" w:rsidR="002A5570" w:rsidRPr="00010356" w:rsidRDefault="002A5570" w:rsidP="002A5570">
      <w:pPr>
        <w:jc w:val="both"/>
        <w:rPr>
          <w:rFonts w:eastAsia="Calibri"/>
          <w:lang w:val="hu-HU"/>
        </w:rPr>
      </w:pPr>
      <w:r w:rsidRPr="002A5570">
        <w:rPr>
          <w:rFonts w:eastAsia="Calibri"/>
          <w:lang w:val="hu-HU"/>
        </w:rPr>
        <w:t>a) Az e-pénztárgép éjfél előtt megadott időponttól kezdve nem enged új bizonylatot nyitni. </w:t>
      </w:r>
    </w:p>
    <w:p w14:paraId="1EB6A8F1" w14:textId="77777777" w:rsidR="002A5570" w:rsidRPr="00010356" w:rsidRDefault="002A5570" w:rsidP="002A5570">
      <w:pPr>
        <w:jc w:val="both"/>
        <w:rPr>
          <w:rFonts w:eastAsia="Calibri"/>
          <w:lang w:val="hu-HU"/>
        </w:rPr>
      </w:pPr>
      <w:r w:rsidRPr="002A5570">
        <w:rPr>
          <w:rFonts w:eastAsia="Calibri"/>
          <w:lang w:val="hu-HU"/>
        </w:rPr>
        <w:t>b) Az e-pénztárgép éjfél előtt megadott időpontban automatikusan megszakítja a folyamatban levő bizonylat kiállítását (ha van ilyen) és automatikusan elvégzi az adóügyi nap zárását. </w:t>
      </w:r>
    </w:p>
    <w:p w14:paraId="607BE1B7" w14:textId="57B34C63" w:rsidR="002A5570" w:rsidRPr="00010356" w:rsidRDefault="002A5570" w:rsidP="002A5570">
      <w:pPr>
        <w:jc w:val="both"/>
        <w:rPr>
          <w:rFonts w:eastAsia="Calibri"/>
          <w:lang w:val="hu-HU"/>
        </w:rPr>
      </w:pPr>
    </w:p>
    <w:p w14:paraId="0B8F2437" w14:textId="77777777" w:rsidR="002A5570" w:rsidRPr="00010356" w:rsidRDefault="002A5570" w:rsidP="002A5570">
      <w:pPr>
        <w:jc w:val="both"/>
        <w:rPr>
          <w:rFonts w:eastAsia="Calibri"/>
          <w:lang w:val="hu-HU"/>
        </w:rPr>
      </w:pPr>
      <w:r w:rsidRPr="002A5570">
        <w:rPr>
          <w:rFonts w:eastAsia="Calibri"/>
          <w:lang w:val="hu-HU"/>
        </w:rPr>
        <w:t>Az itt szereplő időpontokat a bizonylatkiállítás szokásos időigényének, illetve a megszakítás és zárás időigényének függvényében kell meghatározni célszerűen úgy, hogy minél rövidebb legyen az éjfél pillanatát is tartalmazó működési szünet. Nem sérti a Rendelet követelményeit, ha éjfél után az e-pénztárgép automatikusan adóügyi napot nyit és az esetlegesen megszakított bizonylat adatait egy újonnan nyitott bizonylaton rögzíti. Ezt a szolgáltatást természetesen nem kötelező kialakítani. </w:t>
      </w:r>
    </w:p>
    <w:p w14:paraId="0D6D19B1" w14:textId="3604D2F3" w:rsidR="002A5570" w:rsidRPr="00010356" w:rsidRDefault="002A5570" w:rsidP="002A5570">
      <w:pPr>
        <w:jc w:val="both"/>
        <w:rPr>
          <w:rFonts w:eastAsia="Calibri"/>
          <w:lang w:val="hu-HU"/>
        </w:rPr>
      </w:pPr>
    </w:p>
    <w:p w14:paraId="2D7F4842" w14:textId="77777777" w:rsidR="002A5570" w:rsidRPr="00010356" w:rsidRDefault="002A5570" w:rsidP="002A5570">
      <w:pPr>
        <w:jc w:val="both"/>
        <w:rPr>
          <w:rFonts w:eastAsia="Calibri"/>
          <w:lang w:val="hu-HU"/>
        </w:rPr>
      </w:pPr>
      <w:r w:rsidRPr="002A5570">
        <w:rPr>
          <w:rFonts w:eastAsia="Calibri"/>
          <w:lang w:val="hu-HU"/>
        </w:rPr>
        <w:t>Egy naptári napon belül nem tilos több adóügyi nap használatát lehetővé tenni az e-pénztárgépen, ezt az üzemeltető működési sajátosságai indokolttá tehetik.</w:t>
      </w:r>
    </w:p>
    <w:p w14:paraId="554547C2" w14:textId="77777777" w:rsidR="00B72AC9" w:rsidRDefault="00B72AC9" w:rsidP="00DA3390">
      <w:pPr>
        <w:jc w:val="both"/>
        <w:rPr>
          <w:rFonts w:eastAsia="Calibri"/>
          <w:lang w:val="hu-HU"/>
        </w:rPr>
      </w:pPr>
    </w:p>
    <w:p w14:paraId="2F6922AE" w14:textId="03631C56" w:rsidR="0086159A" w:rsidRPr="0086159A" w:rsidRDefault="0086159A" w:rsidP="006434FB">
      <w:pPr>
        <w:pStyle w:val="Cmsor2"/>
      </w:pPr>
      <w:bookmarkStart w:id="1554" w:name="_Toc195567243"/>
      <w:r w:rsidRPr="0EAA213E">
        <w:rPr>
          <w:lang w:val="en-US"/>
        </w:rPr>
        <w:t>Bolti készpénzfelvétel (cash back)</w:t>
      </w:r>
      <w:bookmarkEnd w:id="1554"/>
    </w:p>
    <w:p w14:paraId="45334932" w14:textId="77777777" w:rsidR="00080AC4" w:rsidRDefault="00080AC4" w:rsidP="00BD3070">
      <w:pPr>
        <w:jc w:val="both"/>
        <w:rPr>
          <w:rFonts w:eastAsia="Calibri"/>
          <w:lang w:val="hu-HU"/>
        </w:rPr>
      </w:pPr>
    </w:p>
    <w:p w14:paraId="76AE6EC3" w14:textId="22D9856D" w:rsidR="00E62143" w:rsidRDefault="001A1B4E" w:rsidP="00BD3070">
      <w:pPr>
        <w:jc w:val="both"/>
        <w:rPr>
          <w:rFonts w:eastAsia="Calibri"/>
          <w:lang w:val="hu-HU"/>
        </w:rPr>
      </w:pPr>
      <w:r>
        <w:rPr>
          <w:rFonts w:eastAsia="Calibri"/>
          <w:lang w:val="hu-HU"/>
        </w:rPr>
        <w:t>Az e-nyugta rendszerben a bolti készpénzfelvétel szolgáltatás bizonylatolása</w:t>
      </w:r>
      <w:r w:rsidR="006A1033">
        <w:rPr>
          <w:rFonts w:eastAsia="Calibri"/>
          <w:lang w:val="hu-HU"/>
        </w:rPr>
        <w:t xml:space="preserve"> az alábbi módon történhet:</w:t>
      </w:r>
    </w:p>
    <w:p w14:paraId="690E202B" w14:textId="70C544C5" w:rsidR="00F03AF0" w:rsidRDefault="00F03AF0" w:rsidP="006434FB">
      <w:pPr>
        <w:pStyle w:val="Felsorols"/>
        <w:jc w:val="both"/>
        <w:rPr>
          <w:lang w:val="hu-HU"/>
        </w:rPr>
      </w:pPr>
      <w:r>
        <w:rPr>
          <w:lang w:val="hu-HU"/>
        </w:rPr>
        <w:t>A</w:t>
      </w:r>
      <w:r w:rsidR="002C0E94">
        <w:rPr>
          <w:lang w:val="hu-HU"/>
        </w:rPr>
        <w:t xml:space="preserve">z értékesítési bizonylat </w:t>
      </w:r>
      <w:r>
        <w:rPr>
          <w:lang w:val="hu-HU"/>
        </w:rPr>
        <w:t>kiállítása során a</w:t>
      </w:r>
      <w:r w:rsidR="002C0E94">
        <w:rPr>
          <w:lang w:val="hu-HU"/>
        </w:rPr>
        <w:t xml:space="preserve">z e-pénztárgép a hozzá kapcsolt </w:t>
      </w:r>
      <w:r w:rsidR="00604C92">
        <w:rPr>
          <w:lang w:val="hu-HU"/>
        </w:rPr>
        <w:t xml:space="preserve">PWCB (Pay With Cash Back) tranzakcióra alkalmas </w:t>
      </w:r>
      <w:r w:rsidR="00A60BC8">
        <w:rPr>
          <w:lang w:val="hu-HU"/>
        </w:rPr>
        <w:t>bankkártyaterminál</w:t>
      </w:r>
      <w:r w:rsidR="00052C34">
        <w:rPr>
          <w:lang w:val="hu-HU"/>
        </w:rPr>
        <w:t xml:space="preserve"> segítségével biztosítja a készpenzfelvételi jogosultság (minimális </w:t>
      </w:r>
      <w:r w:rsidR="001939A6">
        <w:rPr>
          <w:lang w:val="hu-HU"/>
        </w:rPr>
        <w:t>bizonylat-végösszeg, készpénzlimit stb.</w:t>
      </w:r>
      <w:r w:rsidR="00052C34">
        <w:rPr>
          <w:lang w:val="hu-HU"/>
        </w:rPr>
        <w:t>) ellenőrzését.</w:t>
      </w:r>
    </w:p>
    <w:p w14:paraId="089C2479" w14:textId="26C346AB" w:rsidR="00052C34" w:rsidRDefault="00D155CE" w:rsidP="006434FB">
      <w:pPr>
        <w:pStyle w:val="Felsorols"/>
        <w:jc w:val="both"/>
        <w:rPr>
          <w:lang w:val="hu-HU"/>
        </w:rPr>
      </w:pPr>
      <w:r>
        <w:rPr>
          <w:lang w:val="hu-HU"/>
        </w:rPr>
        <w:t>A</w:t>
      </w:r>
      <w:r w:rsidR="00913E74">
        <w:rPr>
          <w:lang w:val="hu-HU"/>
        </w:rPr>
        <w:t xml:space="preserve"> nyugtán</w:t>
      </w:r>
      <w:r>
        <w:rPr>
          <w:lang w:val="hu-HU"/>
        </w:rPr>
        <w:t xml:space="preserve"> a végösszeg kifizetésének, vagyis a fióktartalom változásának módját úgy kell megadni, </w:t>
      </w:r>
      <w:r w:rsidR="002176BD">
        <w:rPr>
          <w:lang w:val="hu-HU"/>
        </w:rPr>
        <w:t>hogy</w:t>
      </w:r>
      <w:r>
        <w:rPr>
          <w:lang w:val="hu-HU"/>
        </w:rPr>
        <w:t xml:space="preserve"> a bankkártyá</w:t>
      </w:r>
      <w:r w:rsidR="002176BD">
        <w:rPr>
          <w:lang w:val="hu-HU"/>
        </w:rPr>
        <w:t xml:space="preserve">s tranzakciónak </w:t>
      </w:r>
      <w:r>
        <w:rPr>
          <w:lang w:val="hu-HU"/>
        </w:rPr>
        <w:t>csak a nyugt</w:t>
      </w:r>
      <w:r w:rsidR="002176BD">
        <w:rPr>
          <w:lang w:val="hu-HU"/>
        </w:rPr>
        <w:t>ára vonatkozó mértékben tartalmazza.</w:t>
      </w:r>
      <w:r w:rsidR="00913E74">
        <w:rPr>
          <w:lang w:val="hu-HU"/>
        </w:rPr>
        <w:t xml:space="preserve"> A nyugtán nem szükséges feltüntetni, hogy az egy készpénzfelvételi tranzakcióhoz </w:t>
      </w:r>
      <w:r w:rsidR="00BD3070">
        <w:rPr>
          <w:lang w:val="hu-HU"/>
        </w:rPr>
        <w:t>lett kötve</w:t>
      </w:r>
      <w:r w:rsidR="00913E74">
        <w:rPr>
          <w:lang w:val="hu-HU"/>
        </w:rPr>
        <w:t>.</w:t>
      </w:r>
    </w:p>
    <w:p w14:paraId="56B566BC" w14:textId="60BC026B" w:rsidR="002176BD" w:rsidRDefault="002176BD" w:rsidP="006434FB">
      <w:pPr>
        <w:pStyle w:val="Felsorols"/>
        <w:jc w:val="both"/>
        <w:rPr>
          <w:lang w:val="hu-HU"/>
        </w:rPr>
      </w:pPr>
      <w:r>
        <w:rPr>
          <w:lang w:val="hu-HU"/>
        </w:rPr>
        <w:t>A</w:t>
      </w:r>
      <w:r w:rsidR="009E0AF0">
        <w:rPr>
          <w:lang w:val="hu-HU"/>
        </w:rPr>
        <w:t xml:space="preserve"> </w:t>
      </w:r>
      <w:r w:rsidR="00E84FF4">
        <w:rPr>
          <w:lang w:val="hu-HU"/>
        </w:rPr>
        <w:t xml:space="preserve">teljes </w:t>
      </w:r>
      <w:r w:rsidR="009E0AF0">
        <w:rPr>
          <w:lang w:val="hu-HU"/>
        </w:rPr>
        <w:t>kárty</w:t>
      </w:r>
      <w:r w:rsidR="00E84FF4">
        <w:rPr>
          <w:lang w:val="hu-HU"/>
        </w:rPr>
        <w:t>aterhelés</w:t>
      </w:r>
      <w:r w:rsidR="009E0AF0">
        <w:rPr>
          <w:lang w:val="hu-HU"/>
        </w:rPr>
        <w:t xml:space="preserve"> és a nyugta végösszegének különbözetét</w:t>
      </w:r>
      <w:r w:rsidR="00E84FF4">
        <w:rPr>
          <w:lang w:val="hu-HU"/>
        </w:rPr>
        <w:t xml:space="preserve"> pénzmozgás-bizonylat</w:t>
      </w:r>
      <w:r w:rsidR="00A17773">
        <w:rPr>
          <w:lang w:val="hu-HU"/>
        </w:rPr>
        <w:t>on kell feltüntetni az alábbiak szerint:</w:t>
      </w:r>
    </w:p>
    <w:p w14:paraId="37513F6A" w14:textId="28AC6530" w:rsidR="00A17773" w:rsidRDefault="00A17773" w:rsidP="006434FB">
      <w:pPr>
        <w:pStyle w:val="Felsorols2"/>
        <w:jc w:val="both"/>
        <w:rPr>
          <w:lang w:val="hu-HU"/>
        </w:rPr>
      </w:pPr>
      <w:r>
        <w:rPr>
          <w:lang w:val="hu-HU"/>
        </w:rPr>
        <w:t>A pénzmozgás jogcíme</w:t>
      </w:r>
      <w:r w:rsidR="00A61EFC">
        <w:rPr>
          <w:lang w:val="hu-HU"/>
        </w:rPr>
        <w:t xml:space="preserve"> „Készpénzfelvétel” (42-es kód)</w:t>
      </w:r>
    </w:p>
    <w:p w14:paraId="57CFB595" w14:textId="4C63C59D" w:rsidR="00C87D80" w:rsidRDefault="00C87D80" w:rsidP="006434FB">
      <w:pPr>
        <w:pStyle w:val="Felsorols2"/>
        <w:jc w:val="both"/>
        <w:rPr>
          <w:lang w:val="hu-HU"/>
        </w:rPr>
      </w:pPr>
      <w:r>
        <w:rPr>
          <w:lang w:val="hu-HU"/>
        </w:rPr>
        <w:t>A</w:t>
      </w:r>
      <w:r w:rsidR="003C75BD">
        <w:rPr>
          <w:lang w:val="hu-HU"/>
        </w:rPr>
        <w:t xml:space="preserve"> bizonylat</w:t>
      </w:r>
      <w:r w:rsidR="00564631">
        <w:rPr>
          <w:lang w:val="hu-HU"/>
        </w:rPr>
        <w:t>on</w:t>
      </w:r>
      <w:r w:rsidR="003C75BD">
        <w:rPr>
          <w:lang w:val="hu-HU"/>
        </w:rPr>
        <w:t xml:space="preserve"> a különbözet</w:t>
      </w:r>
      <w:r w:rsidR="00564631">
        <w:rPr>
          <w:lang w:val="hu-HU"/>
        </w:rPr>
        <w:t>tel</w:t>
      </w:r>
      <w:r w:rsidR="003C75BD">
        <w:rPr>
          <w:lang w:val="hu-HU"/>
        </w:rPr>
        <w:t xml:space="preserve"> megegyező</w:t>
      </w:r>
      <w:r w:rsidR="00564631">
        <w:rPr>
          <w:lang w:val="hu-HU"/>
        </w:rPr>
        <w:t xml:space="preserve"> összegű bankkártyás </w:t>
      </w:r>
      <w:r w:rsidR="00BD3070">
        <w:rPr>
          <w:lang w:val="hu-HU"/>
        </w:rPr>
        <w:t>befizetés</w:t>
      </w:r>
      <w:r w:rsidR="00564631">
        <w:rPr>
          <w:lang w:val="hu-HU"/>
        </w:rPr>
        <w:t xml:space="preserve"> és egy azzal megegyező összegű készpénzes kifizetés</w:t>
      </w:r>
      <w:r w:rsidR="007E0F26">
        <w:rPr>
          <w:lang w:val="hu-HU"/>
        </w:rPr>
        <w:t xml:space="preserve"> szerepel.</w:t>
      </w:r>
    </w:p>
    <w:p w14:paraId="0593A252" w14:textId="77777777" w:rsidR="006A1033" w:rsidRDefault="006A1033" w:rsidP="00BD3070">
      <w:pPr>
        <w:jc w:val="both"/>
        <w:rPr>
          <w:rFonts w:eastAsia="Calibri"/>
          <w:lang w:val="hu-HU"/>
        </w:rPr>
      </w:pPr>
    </w:p>
    <w:p w14:paraId="210FE90D" w14:textId="307B977C" w:rsidR="007E0F26" w:rsidRDefault="007E0F26" w:rsidP="00BD3070">
      <w:pPr>
        <w:jc w:val="both"/>
        <w:rPr>
          <w:rFonts w:eastAsia="Calibri"/>
          <w:lang w:val="hu-HU"/>
        </w:rPr>
      </w:pPr>
      <w:r>
        <w:rPr>
          <w:rFonts w:eastAsia="Calibri"/>
          <w:lang w:val="hu-HU"/>
        </w:rPr>
        <w:t>Magyarázó példa:</w:t>
      </w:r>
    </w:p>
    <w:p w14:paraId="04A6E876" w14:textId="77777777" w:rsidR="00BD3070" w:rsidRDefault="00BD3070" w:rsidP="00BD3070">
      <w:pPr>
        <w:jc w:val="both"/>
        <w:rPr>
          <w:rFonts w:eastAsia="Calibri"/>
          <w:lang w:val="hu-HU"/>
        </w:rPr>
      </w:pPr>
    </w:p>
    <w:p w14:paraId="43187686" w14:textId="65F30ED1" w:rsidR="007E0F26" w:rsidRPr="006434FB" w:rsidRDefault="00DA1D91" w:rsidP="006434FB">
      <w:pPr>
        <w:jc w:val="both"/>
        <w:rPr>
          <w:rFonts w:eastAsia="Calibri"/>
          <w:lang w:val="hu-HU"/>
        </w:rPr>
      </w:pPr>
      <w:r w:rsidRPr="006434FB">
        <w:rPr>
          <w:rFonts w:eastAsia="Calibri"/>
          <w:lang w:val="hu-HU"/>
        </w:rPr>
        <w:t>A vevő 4 200 forint összegben vásárolt.</w:t>
      </w:r>
    </w:p>
    <w:p w14:paraId="7481AE22" w14:textId="0AC59013" w:rsidR="00DA1D91" w:rsidRDefault="00DA1D91" w:rsidP="00BD3070">
      <w:pPr>
        <w:jc w:val="both"/>
        <w:rPr>
          <w:rFonts w:eastAsia="Calibri"/>
          <w:lang w:val="hu-HU"/>
        </w:rPr>
      </w:pPr>
      <w:r w:rsidRPr="006434FB">
        <w:rPr>
          <w:rFonts w:eastAsia="Calibri"/>
          <w:lang w:val="hu-HU"/>
        </w:rPr>
        <w:t>A bolti készpénzfelvételt kér 10 000 forintos kártyás tranzakcióval.</w:t>
      </w:r>
    </w:p>
    <w:p w14:paraId="2B2882B1" w14:textId="77777777" w:rsidR="007E0F26" w:rsidRDefault="007E0F26" w:rsidP="00BD3070">
      <w:pPr>
        <w:jc w:val="both"/>
        <w:rPr>
          <w:rFonts w:eastAsia="Calibri"/>
          <w:lang w:val="hu-HU"/>
        </w:rPr>
      </w:pPr>
    </w:p>
    <w:p w14:paraId="27EA8ECC" w14:textId="5225EA9E" w:rsidR="00DA1D91" w:rsidRDefault="00DA1D91" w:rsidP="00BD3070">
      <w:pPr>
        <w:jc w:val="both"/>
        <w:rPr>
          <w:rFonts w:eastAsia="Calibri"/>
          <w:lang w:val="hu-HU"/>
        </w:rPr>
      </w:pPr>
      <w:r>
        <w:rPr>
          <w:rFonts w:eastAsia="Calibri"/>
          <w:lang w:val="hu-HU"/>
        </w:rPr>
        <w:t>A nyugtán szereplő összegek:</w:t>
      </w:r>
    </w:p>
    <w:p w14:paraId="02BDD6EE" w14:textId="3992AE6B" w:rsidR="00DA1D91" w:rsidRDefault="00DA1D91" w:rsidP="006434FB">
      <w:pPr>
        <w:pStyle w:val="Felsorols"/>
        <w:jc w:val="both"/>
        <w:rPr>
          <w:lang w:val="hu-HU"/>
        </w:rPr>
      </w:pPr>
      <w:r>
        <w:rPr>
          <w:lang w:val="hu-HU"/>
        </w:rPr>
        <w:t>Végösszeg: 4 200 Ft</w:t>
      </w:r>
    </w:p>
    <w:p w14:paraId="231397A1" w14:textId="427E0C56" w:rsidR="00DA1D91" w:rsidRDefault="00776C6E" w:rsidP="006434FB">
      <w:pPr>
        <w:pStyle w:val="Felsorols"/>
        <w:jc w:val="both"/>
        <w:rPr>
          <w:lang w:val="hu-HU"/>
        </w:rPr>
      </w:pPr>
      <w:r>
        <w:rPr>
          <w:lang w:val="hu-HU"/>
        </w:rPr>
        <w:t>Fizetési mód (fióktartalom változása):</w:t>
      </w:r>
    </w:p>
    <w:p w14:paraId="7C6DF142" w14:textId="241928B7" w:rsidR="00776C6E" w:rsidRDefault="00776C6E" w:rsidP="006434FB">
      <w:pPr>
        <w:pStyle w:val="Felsorols2"/>
        <w:jc w:val="both"/>
        <w:rPr>
          <w:lang w:val="hu-HU"/>
        </w:rPr>
      </w:pPr>
      <w:r>
        <w:rPr>
          <w:lang w:val="hu-HU"/>
        </w:rPr>
        <w:t>Bankkártya: 4 200 Ft</w:t>
      </w:r>
    </w:p>
    <w:p w14:paraId="61B0C45F" w14:textId="05CC4563" w:rsidR="00776C6E" w:rsidRDefault="003C3370" w:rsidP="006434FB">
      <w:pPr>
        <w:pStyle w:val="Felsorols"/>
        <w:jc w:val="both"/>
        <w:rPr>
          <w:lang w:val="hu-HU"/>
        </w:rPr>
      </w:pPr>
      <w:r>
        <w:rPr>
          <w:lang w:val="hu-HU"/>
        </w:rPr>
        <w:t>Visszajáró nincs feltüntetve.</w:t>
      </w:r>
    </w:p>
    <w:p w14:paraId="2248101B" w14:textId="77777777" w:rsidR="00DA1D91" w:rsidRDefault="00DA1D91" w:rsidP="00BD3070">
      <w:pPr>
        <w:jc w:val="both"/>
        <w:rPr>
          <w:rFonts w:eastAsia="Calibri"/>
          <w:lang w:val="hu-HU"/>
        </w:rPr>
      </w:pPr>
    </w:p>
    <w:p w14:paraId="1BF27F86" w14:textId="32FB9772" w:rsidR="003C3370" w:rsidRDefault="003C3370" w:rsidP="00BD3070">
      <w:pPr>
        <w:jc w:val="both"/>
        <w:rPr>
          <w:rFonts w:eastAsia="Calibri"/>
          <w:lang w:val="hu-HU"/>
        </w:rPr>
      </w:pPr>
      <w:r>
        <w:rPr>
          <w:rFonts w:eastAsia="Calibri"/>
          <w:lang w:val="hu-HU"/>
        </w:rPr>
        <w:t>A pénzmozgás-bizonylaton szereplő adatok:</w:t>
      </w:r>
    </w:p>
    <w:p w14:paraId="7AA0DD9F" w14:textId="5B075D26" w:rsidR="003C3370" w:rsidRDefault="003C3370" w:rsidP="006434FB">
      <w:pPr>
        <w:pStyle w:val="Felsorols"/>
        <w:jc w:val="both"/>
        <w:rPr>
          <w:lang w:val="hu-HU"/>
        </w:rPr>
      </w:pPr>
      <w:r>
        <w:rPr>
          <w:lang w:val="hu-HU"/>
        </w:rPr>
        <w:t>Jogcím</w:t>
      </w:r>
      <w:r w:rsidR="00575DB7">
        <w:rPr>
          <w:lang w:val="hu-HU"/>
        </w:rPr>
        <w:t>: „készpénzfelvétel” (XML-ben 42-es kód)</w:t>
      </w:r>
    </w:p>
    <w:p w14:paraId="50FF438B" w14:textId="1E2E4F37" w:rsidR="00575DB7" w:rsidRDefault="00413E1C" w:rsidP="006434FB">
      <w:pPr>
        <w:pStyle w:val="Felsorols"/>
        <w:jc w:val="both"/>
        <w:rPr>
          <w:lang w:val="hu-HU"/>
        </w:rPr>
      </w:pPr>
      <w:r>
        <w:rPr>
          <w:lang w:val="hu-HU"/>
        </w:rPr>
        <w:t>Befizetés:</w:t>
      </w:r>
    </w:p>
    <w:p w14:paraId="62629757" w14:textId="73FF686B" w:rsidR="00413E1C" w:rsidRDefault="00413E1C" w:rsidP="006434FB">
      <w:pPr>
        <w:pStyle w:val="Felsorols2"/>
        <w:jc w:val="both"/>
        <w:rPr>
          <w:lang w:val="hu-HU"/>
        </w:rPr>
      </w:pPr>
      <w:r>
        <w:rPr>
          <w:lang w:val="hu-HU"/>
        </w:rPr>
        <w:t>Bankkártya: 5 800 Ft</w:t>
      </w:r>
    </w:p>
    <w:p w14:paraId="52C03605" w14:textId="31B6805C" w:rsidR="00413E1C" w:rsidRDefault="00413E1C" w:rsidP="006434FB">
      <w:pPr>
        <w:pStyle w:val="Felsorols"/>
        <w:jc w:val="both"/>
        <w:rPr>
          <w:lang w:val="hu-HU"/>
        </w:rPr>
      </w:pPr>
      <w:r>
        <w:rPr>
          <w:lang w:val="hu-HU"/>
        </w:rPr>
        <w:t>Kifizetés:</w:t>
      </w:r>
    </w:p>
    <w:p w14:paraId="1F5243C0" w14:textId="57C76B38" w:rsidR="00413E1C" w:rsidRDefault="00413E1C" w:rsidP="006434FB">
      <w:pPr>
        <w:pStyle w:val="Felsorols2"/>
        <w:jc w:val="both"/>
        <w:rPr>
          <w:lang w:val="hu-HU"/>
        </w:rPr>
      </w:pPr>
      <w:r>
        <w:rPr>
          <w:lang w:val="hu-HU"/>
        </w:rPr>
        <w:t>Készpénz: 5 800 Ft</w:t>
      </w:r>
    </w:p>
    <w:p w14:paraId="66627BB1" w14:textId="77777777" w:rsidR="006A1033" w:rsidRDefault="006A1033" w:rsidP="00BD3070">
      <w:pPr>
        <w:jc w:val="both"/>
        <w:rPr>
          <w:rFonts w:eastAsia="Calibri"/>
          <w:lang w:val="hu-HU"/>
        </w:rPr>
      </w:pPr>
    </w:p>
    <w:p w14:paraId="77CEB7F1" w14:textId="6091BEF4" w:rsidR="001366CC" w:rsidRPr="001366CC" w:rsidRDefault="001366CC" w:rsidP="006434FB">
      <w:pPr>
        <w:pStyle w:val="Cmsor2"/>
      </w:pPr>
      <w:bookmarkStart w:id="1555" w:name="_Toc195567244"/>
      <w:r w:rsidRPr="0EAA213E">
        <w:rPr>
          <w:lang w:val="en-US"/>
        </w:rPr>
        <w:t>ÁFA-csoport adatainak feltüntetése</w:t>
      </w:r>
      <w:bookmarkEnd w:id="1555"/>
    </w:p>
    <w:p w14:paraId="51EEB71C" w14:textId="05E75884" w:rsidR="00080AC4" w:rsidRDefault="001366CC" w:rsidP="00BD3070">
      <w:pPr>
        <w:jc w:val="both"/>
        <w:rPr>
          <w:rFonts w:eastAsia="Calibri"/>
          <w:lang w:val="hu-HU"/>
        </w:rPr>
      </w:pPr>
      <w:r>
        <w:rPr>
          <w:rFonts w:eastAsia="Calibri"/>
          <w:lang w:val="hu-HU"/>
        </w:rPr>
        <w:t>Amennyiben a pénztárgép üzemeltetője (</w:t>
      </w:r>
      <w:r w:rsidR="00BE51D1">
        <w:rPr>
          <w:rFonts w:eastAsia="Calibri"/>
          <w:lang w:val="hu-HU"/>
        </w:rPr>
        <w:t xml:space="preserve">kétvállalkozós e-pénztárgép esetén az üzemanyag-tulajdonos vagy a töltőállomás üzemeltetője) </w:t>
      </w:r>
      <w:r w:rsidR="006913E0">
        <w:rPr>
          <w:rFonts w:eastAsia="Calibri"/>
          <w:lang w:val="hu-HU"/>
        </w:rPr>
        <w:t>ÁFA-csoport tagja, az elektronikus bizonylatokban, illetve azok nyomtatott másolatain az egyedi adószám (xxxxxxxx-</w:t>
      </w:r>
      <w:r w:rsidR="006913E0" w:rsidRPr="006434FB">
        <w:rPr>
          <w:rFonts w:eastAsia="Calibri"/>
          <w:b/>
          <w:bCs/>
          <w:lang w:val="hu-HU"/>
        </w:rPr>
        <w:t>4</w:t>
      </w:r>
      <w:r w:rsidR="006913E0">
        <w:rPr>
          <w:rFonts w:eastAsia="Calibri"/>
          <w:lang w:val="hu-HU"/>
        </w:rPr>
        <w:t>-x) alatt a csoportazonosító számot (xxxxxxxx-</w:t>
      </w:r>
      <w:r w:rsidR="006913E0" w:rsidRPr="006434FB">
        <w:rPr>
          <w:rFonts w:eastAsia="Calibri"/>
          <w:b/>
          <w:bCs/>
          <w:lang w:val="hu-HU"/>
        </w:rPr>
        <w:t>5</w:t>
      </w:r>
      <w:r w:rsidR="006913E0">
        <w:rPr>
          <w:rFonts w:eastAsia="Calibri"/>
          <w:lang w:val="hu-HU"/>
        </w:rPr>
        <w:t>-xx) is fel kell tüntetni.</w:t>
      </w:r>
    </w:p>
    <w:p w14:paraId="6C3BCCD1" w14:textId="77777777" w:rsidR="001366CC" w:rsidRPr="006434FB" w:rsidRDefault="001366CC" w:rsidP="00BD3070">
      <w:pPr>
        <w:jc w:val="both"/>
        <w:rPr>
          <w:rFonts w:eastAsia="Calibri"/>
          <w:lang w:val="hu-HU"/>
        </w:rPr>
      </w:pPr>
    </w:p>
    <w:p w14:paraId="591AE088" w14:textId="4D66F6BE" w:rsidR="00A01AE0" w:rsidRPr="005977A9" w:rsidRDefault="00A01AE0" w:rsidP="006434FB">
      <w:pPr>
        <w:pStyle w:val="Cmsor1"/>
        <w:rPr>
          <w:lang w:val="en-US"/>
        </w:rPr>
      </w:pPr>
      <w:bookmarkStart w:id="1556" w:name="_Toc187886457"/>
      <w:bookmarkStart w:id="1557" w:name="_Toc187886458"/>
      <w:bookmarkStart w:id="1558" w:name="_Toc187886459"/>
      <w:bookmarkStart w:id="1559" w:name="_Toc187886460"/>
      <w:bookmarkStart w:id="1560" w:name="_Toc135127666"/>
      <w:bookmarkStart w:id="1561" w:name="_Toc138241228"/>
      <w:bookmarkStart w:id="1562" w:name="_Toc138749143"/>
      <w:bookmarkStart w:id="1563" w:name="_Toc147150900"/>
      <w:bookmarkStart w:id="1564" w:name="_Toc167061734"/>
      <w:bookmarkStart w:id="1565" w:name="_Toc1902346813"/>
      <w:bookmarkStart w:id="1566" w:name="_Toc195567245"/>
      <w:bookmarkEnd w:id="1556"/>
      <w:bookmarkEnd w:id="1557"/>
      <w:bookmarkEnd w:id="1558"/>
      <w:bookmarkEnd w:id="1559"/>
      <w:r w:rsidRPr="005977A9">
        <w:rPr>
          <w:lang w:val="en-US"/>
        </w:rPr>
        <w:t>Törzsek</w:t>
      </w:r>
      <w:bookmarkEnd w:id="1560"/>
      <w:bookmarkEnd w:id="1561"/>
      <w:bookmarkEnd w:id="1562"/>
      <w:bookmarkEnd w:id="1563"/>
      <w:bookmarkEnd w:id="1564"/>
      <w:bookmarkEnd w:id="1565"/>
      <w:bookmarkEnd w:id="1566"/>
    </w:p>
    <w:p w14:paraId="39DD84E4" w14:textId="77777777" w:rsidR="009C558E" w:rsidRPr="005977A9" w:rsidRDefault="00DE253A" w:rsidP="00DA3390">
      <w:pPr>
        <w:jc w:val="both"/>
      </w:pPr>
      <w:r w:rsidRPr="005977A9">
        <w:t>A</w:t>
      </w:r>
      <w:r w:rsidR="00C66191" w:rsidRPr="005977A9">
        <w:t>z</w:t>
      </w:r>
      <w:r w:rsidRPr="005977A9">
        <w:t xml:space="preserve"> </w:t>
      </w:r>
      <w:r w:rsidR="00C66191" w:rsidRPr="005977A9">
        <w:t>e-</w:t>
      </w:r>
      <w:r w:rsidRPr="005977A9">
        <w:t>pénztárgépek által a NAV-tól lekérdezhető törzsadatok a „</w:t>
      </w:r>
      <w:r w:rsidR="001579A6" w:rsidRPr="005977A9">
        <w:rPr>
          <w:b/>
        </w:rPr>
        <w:t xml:space="preserve">Terméktörzs </w:t>
      </w:r>
      <w:r w:rsidRPr="005977A9">
        <w:rPr>
          <w:b/>
        </w:rPr>
        <w:t>lekérdezés</w:t>
      </w:r>
      <w:r w:rsidRPr="005977A9">
        <w:t xml:space="preserve">” fejezetben találhatók. </w:t>
      </w:r>
    </w:p>
    <w:p w14:paraId="77249D1E" w14:textId="5395EE23" w:rsidR="00A01AE0" w:rsidRPr="005977A9" w:rsidRDefault="00DE253A" w:rsidP="00DA3390">
      <w:pPr>
        <w:jc w:val="both"/>
        <w:rPr>
          <w:rFonts w:asciiTheme="minorHAnsi" w:eastAsiaTheme="minorHAnsi" w:hAnsiTheme="minorHAnsi" w:cstheme="minorHAnsi"/>
          <w:szCs w:val="22"/>
          <w:lang w:eastAsia="en-US"/>
        </w:rPr>
      </w:pPr>
      <w:r w:rsidRPr="005977A9">
        <w:t>Jelen fejezet az interfészen nem lekérdezhető, de publikusan elérhető törz</w:t>
      </w:r>
      <w:r w:rsidR="00947994" w:rsidRPr="005977A9">
        <w:t>s</w:t>
      </w:r>
      <w:r w:rsidRPr="005977A9">
        <w:t>adatokat tartalmazza.</w:t>
      </w:r>
    </w:p>
    <w:p w14:paraId="41A1F0F2" w14:textId="75AFEE2B" w:rsidR="00694BD2" w:rsidRPr="005977A9" w:rsidRDefault="00694BD2" w:rsidP="003A7816">
      <w:pPr>
        <w:pStyle w:val="Cmsor2"/>
        <w:rPr>
          <w:lang w:val="en-US"/>
        </w:rPr>
      </w:pPr>
      <w:bookmarkStart w:id="1567" w:name="_Toc138241229"/>
      <w:bookmarkStart w:id="1568" w:name="_Toc138749144"/>
      <w:bookmarkStart w:id="1569" w:name="_Toc147150901"/>
      <w:bookmarkStart w:id="1570" w:name="_Toc167061735"/>
      <w:bookmarkStart w:id="1571" w:name="_Toc477753204"/>
      <w:bookmarkStart w:id="1572" w:name="_Toc195567246"/>
      <w:r w:rsidRPr="005977A9">
        <w:rPr>
          <w:lang w:val="en-US"/>
        </w:rPr>
        <w:t>Az illetékes állami adóhatóságot jelző illetékességi kódok (countyCode)</w:t>
      </w:r>
      <w:bookmarkEnd w:id="1567"/>
      <w:bookmarkEnd w:id="1568"/>
      <w:bookmarkEnd w:id="1569"/>
      <w:bookmarkEnd w:id="1570"/>
      <w:bookmarkEnd w:id="1571"/>
      <w:bookmarkEnd w:id="1572"/>
      <w:r w:rsidRPr="005977A9">
        <w:rPr>
          <w:lang w:val="en-US"/>
        </w:rPr>
        <w:t xml:space="preserve"> </w:t>
      </w:r>
    </w:p>
    <w:tbl>
      <w:tblPr>
        <w:tblStyle w:val="Tblzatrcsos41jellszn"/>
        <w:tblW w:w="9067" w:type="dxa"/>
        <w:tblLayout w:type="fixed"/>
        <w:tblLook w:val="04A0" w:firstRow="1" w:lastRow="0" w:firstColumn="1" w:lastColumn="0" w:noHBand="0" w:noVBand="1"/>
      </w:tblPr>
      <w:tblGrid>
        <w:gridCol w:w="3114"/>
        <w:gridCol w:w="2977"/>
        <w:gridCol w:w="2976"/>
      </w:tblGrid>
      <w:tr w:rsidR="00CD685A" w:rsidRPr="005977A9" w14:paraId="23409745" w14:textId="77777777" w:rsidTr="003A4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525543" w14:textId="17628855" w:rsidR="00CD685A" w:rsidRPr="005977A9" w:rsidRDefault="00CD685A" w:rsidP="00DA3390">
            <w:pPr>
              <w:spacing w:after="165" w:line="259" w:lineRule="auto"/>
              <w:jc w:val="both"/>
              <w:rPr>
                <w:b w:val="0"/>
              </w:rPr>
            </w:pPr>
            <w:r w:rsidRPr="005977A9">
              <w:t xml:space="preserve"> </w:t>
            </w:r>
          </w:p>
        </w:tc>
        <w:tc>
          <w:tcPr>
            <w:tcW w:w="2977" w:type="dxa"/>
          </w:tcPr>
          <w:p w14:paraId="0F9DB419" w14:textId="3A14DEA6" w:rsidR="00CD685A" w:rsidRPr="00F746FB" w:rsidRDefault="00CD685A"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 xml:space="preserve">Társas vállalkozás megye kódja </w:t>
            </w:r>
          </w:p>
        </w:tc>
        <w:tc>
          <w:tcPr>
            <w:tcW w:w="2976" w:type="dxa"/>
          </w:tcPr>
          <w:p w14:paraId="3012E4DF" w14:textId="4DAE61DE" w:rsidR="00CD685A" w:rsidRPr="00F746FB" w:rsidRDefault="00CD685A"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 xml:space="preserve">Egyéni vállalkozás megye kódja </w:t>
            </w:r>
          </w:p>
        </w:tc>
      </w:tr>
      <w:tr w:rsidR="00CD685A" w:rsidRPr="005977A9" w14:paraId="2770C03B"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FF7FB1E" w14:textId="35ED5A24" w:rsidR="00CD685A" w:rsidRPr="005977A9" w:rsidRDefault="00CD685A" w:rsidP="00DA3390">
            <w:pPr>
              <w:pStyle w:val="TblzatSzveg"/>
              <w:jc w:val="both"/>
            </w:pPr>
            <w:r w:rsidRPr="005977A9">
              <w:rPr>
                <w:color w:val="333333"/>
              </w:rPr>
              <w:t xml:space="preserve"> Baranya megye </w:t>
            </w:r>
          </w:p>
        </w:tc>
        <w:tc>
          <w:tcPr>
            <w:tcW w:w="2977" w:type="dxa"/>
          </w:tcPr>
          <w:p w14:paraId="6769B1EC" w14:textId="6DA7DE6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02 </w:t>
            </w:r>
          </w:p>
        </w:tc>
        <w:tc>
          <w:tcPr>
            <w:tcW w:w="2976" w:type="dxa"/>
          </w:tcPr>
          <w:p w14:paraId="5CDB86AC" w14:textId="5C0C38F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22 </w:t>
            </w:r>
          </w:p>
        </w:tc>
      </w:tr>
      <w:tr w:rsidR="00CD685A" w:rsidRPr="005977A9" w14:paraId="46B32BAE"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2B8B703A" w14:textId="5BF30977" w:rsidR="00CD685A" w:rsidRPr="005977A9" w:rsidRDefault="00CD685A" w:rsidP="00DA3390">
            <w:pPr>
              <w:pStyle w:val="TblzatSzveg"/>
              <w:jc w:val="both"/>
            </w:pPr>
            <w:r w:rsidRPr="005977A9">
              <w:rPr>
                <w:color w:val="333333"/>
              </w:rPr>
              <w:t xml:space="preserve"> Bács-Kiskun megye </w:t>
            </w:r>
          </w:p>
        </w:tc>
        <w:tc>
          <w:tcPr>
            <w:tcW w:w="2977" w:type="dxa"/>
          </w:tcPr>
          <w:p w14:paraId="1F5D1DEA" w14:textId="15BF05FB"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03 </w:t>
            </w:r>
          </w:p>
        </w:tc>
        <w:tc>
          <w:tcPr>
            <w:tcW w:w="2976" w:type="dxa"/>
          </w:tcPr>
          <w:p w14:paraId="5251605D" w14:textId="5C55294D"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23 </w:t>
            </w:r>
          </w:p>
        </w:tc>
      </w:tr>
      <w:tr w:rsidR="00CD685A" w:rsidRPr="005977A9" w14:paraId="2EF30533"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9F921E" w14:textId="4A1E54E0" w:rsidR="00CD685A" w:rsidRPr="005977A9" w:rsidRDefault="00CD685A" w:rsidP="00DA3390">
            <w:pPr>
              <w:pStyle w:val="TblzatSzveg"/>
              <w:jc w:val="both"/>
            </w:pPr>
            <w:r w:rsidRPr="005977A9">
              <w:rPr>
                <w:color w:val="333333"/>
              </w:rPr>
              <w:t xml:space="preserve"> Békés megye </w:t>
            </w:r>
          </w:p>
        </w:tc>
        <w:tc>
          <w:tcPr>
            <w:tcW w:w="2977" w:type="dxa"/>
          </w:tcPr>
          <w:p w14:paraId="1EB575EC" w14:textId="08AAF06B"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04 </w:t>
            </w:r>
          </w:p>
        </w:tc>
        <w:tc>
          <w:tcPr>
            <w:tcW w:w="2976" w:type="dxa"/>
          </w:tcPr>
          <w:p w14:paraId="32799D3A" w14:textId="20D5E096"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24 </w:t>
            </w:r>
          </w:p>
        </w:tc>
      </w:tr>
      <w:tr w:rsidR="00CD685A" w:rsidRPr="005977A9" w14:paraId="5D0B0167"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3C1B5476" w14:textId="4815984F" w:rsidR="00CD685A" w:rsidRPr="005977A9" w:rsidRDefault="00CD685A" w:rsidP="00DA3390">
            <w:pPr>
              <w:pStyle w:val="TblzatSzveg"/>
              <w:jc w:val="both"/>
            </w:pPr>
            <w:r w:rsidRPr="005977A9">
              <w:rPr>
                <w:color w:val="333333"/>
              </w:rPr>
              <w:t xml:space="preserve"> Borsod-Abaúj-Zemplén megye </w:t>
            </w:r>
          </w:p>
        </w:tc>
        <w:tc>
          <w:tcPr>
            <w:tcW w:w="2977" w:type="dxa"/>
          </w:tcPr>
          <w:p w14:paraId="7F841206" w14:textId="7F80E2E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05 </w:t>
            </w:r>
          </w:p>
        </w:tc>
        <w:tc>
          <w:tcPr>
            <w:tcW w:w="2976" w:type="dxa"/>
          </w:tcPr>
          <w:p w14:paraId="08B4643F" w14:textId="0E8E3182"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25 </w:t>
            </w:r>
          </w:p>
        </w:tc>
      </w:tr>
      <w:tr w:rsidR="00CD685A" w:rsidRPr="005977A9" w14:paraId="1D94F60F"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41A68F" w14:textId="000DFD81" w:rsidR="00CD685A" w:rsidRPr="005977A9" w:rsidRDefault="00CD685A" w:rsidP="00DA3390">
            <w:pPr>
              <w:pStyle w:val="TblzatSzveg"/>
              <w:jc w:val="both"/>
            </w:pPr>
            <w:r w:rsidRPr="005977A9">
              <w:rPr>
                <w:color w:val="333333"/>
              </w:rPr>
              <w:t xml:space="preserve"> Csongrád megye </w:t>
            </w:r>
          </w:p>
        </w:tc>
        <w:tc>
          <w:tcPr>
            <w:tcW w:w="2977" w:type="dxa"/>
          </w:tcPr>
          <w:p w14:paraId="139F8322" w14:textId="33C2F6F6"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06 </w:t>
            </w:r>
          </w:p>
        </w:tc>
        <w:tc>
          <w:tcPr>
            <w:tcW w:w="2976" w:type="dxa"/>
          </w:tcPr>
          <w:p w14:paraId="69767841" w14:textId="5988FE94"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26 </w:t>
            </w:r>
          </w:p>
        </w:tc>
      </w:tr>
      <w:tr w:rsidR="00CD685A" w:rsidRPr="005977A9" w14:paraId="22549AC4"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76B063BB" w14:textId="779B589E" w:rsidR="00CD685A" w:rsidRPr="005977A9" w:rsidRDefault="00CD685A" w:rsidP="00DA3390">
            <w:pPr>
              <w:pStyle w:val="TblzatSzveg"/>
              <w:jc w:val="both"/>
            </w:pPr>
            <w:r w:rsidRPr="005977A9">
              <w:rPr>
                <w:color w:val="333333"/>
              </w:rPr>
              <w:t xml:space="preserve"> Fejér megye </w:t>
            </w:r>
          </w:p>
        </w:tc>
        <w:tc>
          <w:tcPr>
            <w:tcW w:w="2977" w:type="dxa"/>
          </w:tcPr>
          <w:p w14:paraId="67EEF0CF" w14:textId="1DA391F9"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07 </w:t>
            </w:r>
          </w:p>
        </w:tc>
        <w:tc>
          <w:tcPr>
            <w:tcW w:w="2976" w:type="dxa"/>
          </w:tcPr>
          <w:p w14:paraId="54991EC6" w14:textId="2723B894"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27 </w:t>
            </w:r>
          </w:p>
        </w:tc>
      </w:tr>
      <w:tr w:rsidR="00CD685A" w:rsidRPr="005977A9" w14:paraId="37FE5914"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2C22161" w14:textId="206CC54F" w:rsidR="00CD685A" w:rsidRPr="005977A9" w:rsidRDefault="00CD685A" w:rsidP="00DA3390">
            <w:pPr>
              <w:pStyle w:val="TblzatSzveg"/>
              <w:jc w:val="both"/>
            </w:pPr>
            <w:r w:rsidRPr="005977A9">
              <w:rPr>
                <w:color w:val="333333"/>
              </w:rPr>
              <w:t xml:space="preserve"> Győr-Moson-Sopron megye </w:t>
            </w:r>
          </w:p>
        </w:tc>
        <w:tc>
          <w:tcPr>
            <w:tcW w:w="2977" w:type="dxa"/>
          </w:tcPr>
          <w:p w14:paraId="0C87475B" w14:textId="07DA1C61"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08 </w:t>
            </w:r>
          </w:p>
        </w:tc>
        <w:tc>
          <w:tcPr>
            <w:tcW w:w="2976" w:type="dxa"/>
          </w:tcPr>
          <w:p w14:paraId="3CC91B9E" w14:textId="557F5CF3"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28 </w:t>
            </w:r>
          </w:p>
        </w:tc>
      </w:tr>
      <w:tr w:rsidR="00CD685A" w:rsidRPr="005977A9" w14:paraId="7375B79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33AC2B42" w14:textId="121DBA76" w:rsidR="00CD685A" w:rsidRPr="005977A9" w:rsidRDefault="00CD685A" w:rsidP="00DA3390">
            <w:pPr>
              <w:pStyle w:val="TblzatSzveg"/>
              <w:jc w:val="both"/>
            </w:pPr>
            <w:r w:rsidRPr="005977A9">
              <w:rPr>
                <w:color w:val="333333"/>
              </w:rPr>
              <w:t xml:space="preserve"> Hajdú-Bihar megye </w:t>
            </w:r>
          </w:p>
        </w:tc>
        <w:tc>
          <w:tcPr>
            <w:tcW w:w="2977" w:type="dxa"/>
          </w:tcPr>
          <w:p w14:paraId="6F045864" w14:textId="1986EEB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09 </w:t>
            </w:r>
          </w:p>
        </w:tc>
        <w:tc>
          <w:tcPr>
            <w:tcW w:w="2976" w:type="dxa"/>
          </w:tcPr>
          <w:p w14:paraId="14BFF73B" w14:textId="68810F56"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29 </w:t>
            </w:r>
          </w:p>
        </w:tc>
      </w:tr>
      <w:tr w:rsidR="00CD685A" w:rsidRPr="005977A9" w14:paraId="62BA9639"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610F373" w14:textId="3A36582B" w:rsidR="00CD685A" w:rsidRPr="005977A9" w:rsidRDefault="00CD685A" w:rsidP="00DA3390">
            <w:pPr>
              <w:pStyle w:val="TblzatSzveg"/>
              <w:jc w:val="both"/>
            </w:pPr>
            <w:r w:rsidRPr="005977A9">
              <w:rPr>
                <w:color w:val="333333"/>
              </w:rPr>
              <w:t xml:space="preserve"> Heves megye </w:t>
            </w:r>
          </w:p>
        </w:tc>
        <w:tc>
          <w:tcPr>
            <w:tcW w:w="2977" w:type="dxa"/>
          </w:tcPr>
          <w:p w14:paraId="5358434A" w14:textId="51E1421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10 </w:t>
            </w:r>
          </w:p>
        </w:tc>
        <w:tc>
          <w:tcPr>
            <w:tcW w:w="2976" w:type="dxa"/>
          </w:tcPr>
          <w:p w14:paraId="7C1A56C7" w14:textId="49B219D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30 </w:t>
            </w:r>
          </w:p>
        </w:tc>
      </w:tr>
      <w:tr w:rsidR="00CD685A" w:rsidRPr="005977A9" w14:paraId="596F2F08"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2B2202D7" w14:textId="5097307D" w:rsidR="00CD685A" w:rsidRPr="005977A9" w:rsidRDefault="00CD685A" w:rsidP="00DA3390">
            <w:pPr>
              <w:pStyle w:val="TblzatSzveg"/>
              <w:jc w:val="both"/>
            </w:pPr>
            <w:r w:rsidRPr="005977A9">
              <w:rPr>
                <w:color w:val="333333"/>
              </w:rPr>
              <w:t xml:space="preserve"> Komárom-Esztergom megye </w:t>
            </w:r>
          </w:p>
        </w:tc>
        <w:tc>
          <w:tcPr>
            <w:tcW w:w="2977" w:type="dxa"/>
          </w:tcPr>
          <w:p w14:paraId="52D3CECA" w14:textId="532C1941"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11 </w:t>
            </w:r>
          </w:p>
        </w:tc>
        <w:tc>
          <w:tcPr>
            <w:tcW w:w="2976" w:type="dxa"/>
          </w:tcPr>
          <w:p w14:paraId="22B10FAC" w14:textId="5DD1B764"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31 </w:t>
            </w:r>
          </w:p>
        </w:tc>
      </w:tr>
      <w:tr w:rsidR="00CD685A" w:rsidRPr="005977A9" w14:paraId="220674FE"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DFCB1BD" w14:textId="51755CEE" w:rsidR="00CD685A" w:rsidRPr="005977A9" w:rsidRDefault="00CD685A" w:rsidP="00DA3390">
            <w:pPr>
              <w:pStyle w:val="TblzatSzveg"/>
              <w:jc w:val="both"/>
            </w:pPr>
            <w:r w:rsidRPr="005977A9">
              <w:rPr>
                <w:color w:val="333333"/>
              </w:rPr>
              <w:t xml:space="preserve"> Nógrád megye </w:t>
            </w:r>
          </w:p>
        </w:tc>
        <w:tc>
          <w:tcPr>
            <w:tcW w:w="2977" w:type="dxa"/>
          </w:tcPr>
          <w:p w14:paraId="623BABB3" w14:textId="1E7AFBF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12 </w:t>
            </w:r>
          </w:p>
        </w:tc>
        <w:tc>
          <w:tcPr>
            <w:tcW w:w="2976" w:type="dxa"/>
          </w:tcPr>
          <w:p w14:paraId="2636DE9A" w14:textId="6F21F77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32 </w:t>
            </w:r>
          </w:p>
        </w:tc>
      </w:tr>
      <w:tr w:rsidR="00CD685A" w:rsidRPr="005977A9" w14:paraId="5C5FA75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51F8662B" w14:textId="051F9947" w:rsidR="00CD685A" w:rsidRPr="005977A9" w:rsidRDefault="00CD685A" w:rsidP="00DA3390">
            <w:pPr>
              <w:pStyle w:val="TblzatSzveg"/>
              <w:jc w:val="both"/>
            </w:pPr>
            <w:r w:rsidRPr="005977A9">
              <w:rPr>
                <w:color w:val="333333"/>
              </w:rPr>
              <w:t xml:space="preserve"> Pest megye </w:t>
            </w:r>
          </w:p>
        </w:tc>
        <w:tc>
          <w:tcPr>
            <w:tcW w:w="2977" w:type="dxa"/>
          </w:tcPr>
          <w:p w14:paraId="41745FC1" w14:textId="2847F4D0"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13 </w:t>
            </w:r>
          </w:p>
        </w:tc>
        <w:tc>
          <w:tcPr>
            <w:tcW w:w="2976" w:type="dxa"/>
          </w:tcPr>
          <w:p w14:paraId="288A4AAD" w14:textId="6B8795F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33 </w:t>
            </w:r>
          </w:p>
        </w:tc>
      </w:tr>
      <w:tr w:rsidR="00CD685A" w:rsidRPr="005977A9" w14:paraId="2D45B42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37D5EC8" w14:textId="4B922796" w:rsidR="00CD685A" w:rsidRPr="005977A9" w:rsidRDefault="00CD685A" w:rsidP="00DA3390">
            <w:pPr>
              <w:pStyle w:val="TblzatSzveg"/>
              <w:jc w:val="both"/>
            </w:pPr>
            <w:r w:rsidRPr="005977A9">
              <w:rPr>
                <w:color w:val="333333"/>
              </w:rPr>
              <w:t xml:space="preserve"> Somogy megye </w:t>
            </w:r>
          </w:p>
        </w:tc>
        <w:tc>
          <w:tcPr>
            <w:tcW w:w="2977" w:type="dxa"/>
          </w:tcPr>
          <w:p w14:paraId="2BAA0B3B" w14:textId="41057823"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14 </w:t>
            </w:r>
          </w:p>
        </w:tc>
        <w:tc>
          <w:tcPr>
            <w:tcW w:w="2976" w:type="dxa"/>
          </w:tcPr>
          <w:p w14:paraId="357D918E" w14:textId="09DEBDF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34 </w:t>
            </w:r>
          </w:p>
        </w:tc>
      </w:tr>
      <w:tr w:rsidR="00CD685A" w:rsidRPr="005977A9" w14:paraId="200D88D8"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198E609" w14:textId="412A921C" w:rsidR="00CD685A" w:rsidRPr="005977A9" w:rsidRDefault="00CD685A" w:rsidP="00DA3390">
            <w:pPr>
              <w:pStyle w:val="TblzatSzveg"/>
              <w:jc w:val="both"/>
            </w:pPr>
            <w:r w:rsidRPr="005977A9">
              <w:rPr>
                <w:color w:val="333333"/>
              </w:rPr>
              <w:t xml:space="preserve"> Szabolcs-Szatmár-Bereg megye </w:t>
            </w:r>
          </w:p>
        </w:tc>
        <w:tc>
          <w:tcPr>
            <w:tcW w:w="2977" w:type="dxa"/>
          </w:tcPr>
          <w:p w14:paraId="31BD9F8B" w14:textId="19340CCC"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15 </w:t>
            </w:r>
          </w:p>
        </w:tc>
        <w:tc>
          <w:tcPr>
            <w:tcW w:w="2976" w:type="dxa"/>
          </w:tcPr>
          <w:p w14:paraId="529E5AC8" w14:textId="7CDBB2A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35 </w:t>
            </w:r>
          </w:p>
        </w:tc>
      </w:tr>
      <w:tr w:rsidR="00CD685A" w:rsidRPr="005977A9" w14:paraId="2CFEF5F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6CF6296" w14:textId="13622BAE" w:rsidR="00CD685A" w:rsidRPr="005977A9" w:rsidRDefault="00CD685A" w:rsidP="00DA3390">
            <w:pPr>
              <w:pStyle w:val="TblzatSzveg"/>
              <w:jc w:val="both"/>
            </w:pPr>
            <w:r w:rsidRPr="005977A9">
              <w:rPr>
                <w:color w:val="333333"/>
              </w:rPr>
              <w:t xml:space="preserve"> Jász-Nagykun-Szolnok megye </w:t>
            </w:r>
          </w:p>
        </w:tc>
        <w:tc>
          <w:tcPr>
            <w:tcW w:w="2977" w:type="dxa"/>
          </w:tcPr>
          <w:p w14:paraId="0D060F9A" w14:textId="383278D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16 </w:t>
            </w:r>
          </w:p>
        </w:tc>
        <w:tc>
          <w:tcPr>
            <w:tcW w:w="2976" w:type="dxa"/>
          </w:tcPr>
          <w:p w14:paraId="3C914B35" w14:textId="0353C182"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36 </w:t>
            </w:r>
          </w:p>
        </w:tc>
      </w:tr>
      <w:tr w:rsidR="00CD685A" w:rsidRPr="005977A9" w14:paraId="46D62D29"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00AA0371" w14:textId="3F333812" w:rsidR="00CD685A" w:rsidRPr="005977A9" w:rsidRDefault="00CD685A" w:rsidP="00DA3390">
            <w:pPr>
              <w:pStyle w:val="TblzatSzveg"/>
              <w:jc w:val="both"/>
            </w:pPr>
            <w:r w:rsidRPr="005977A9">
              <w:rPr>
                <w:color w:val="333333"/>
              </w:rPr>
              <w:t xml:space="preserve"> Tolna megye </w:t>
            </w:r>
          </w:p>
        </w:tc>
        <w:tc>
          <w:tcPr>
            <w:tcW w:w="2977" w:type="dxa"/>
          </w:tcPr>
          <w:p w14:paraId="1552C811" w14:textId="2AFAEBF3"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17 </w:t>
            </w:r>
          </w:p>
        </w:tc>
        <w:tc>
          <w:tcPr>
            <w:tcW w:w="2976" w:type="dxa"/>
          </w:tcPr>
          <w:p w14:paraId="23D1E8A1" w14:textId="773A98D9"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37 </w:t>
            </w:r>
          </w:p>
        </w:tc>
      </w:tr>
      <w:tr w:rsidR="00CD685A" w:rsidRPr="005977A9" w14:paraId="0C0E59C7"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73BC6E" w14:textId="1E06B94A" w:rsidR="00CD685A" w:rsidRPr="005977A9" w:rsidRDefault="00CD685A" w:rsidP="00DA3390">
            <w:pPr>
              <w:pStyle w:val="TblzatSzveg"/>
              <w:jc w:val="both"/>
            </w:pPr>
            <w:r w:rsidRPr="005977A9">
              <w:rPr>
                <w:color w:val="333333"/>
              </w:rPr>
              <w:t xml:space="preserve"> Vas megye </w:t>
            </w:r>
          </w:p>
        </w:tc>
        <w:tc>
          <w:tcPr>
            <w:tcW w:w="2977" w:type="dxa"/>
          </w:tcPr>
          <w:p w14:paraId="07109165" w14:textId="02FF1A7D"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18 </w:t>
            </w:r>
          </w:p>
        </w:tc>
        <w:tc>
          <w:tcPr>
            <w:tcW w:w="2976" w:type="dxa"/>
          </w:tcPr>
          <w:p w14:paraId="21A68378" w14:textId="0FA7CF4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38 </w:t>
            </w:r>
          </w:p>
        </w:tc>
      </w:tr>
      <w:tr w:rsidR="00CD685A" w:rsidRPr="005977A9" w14:paraId="56DBF36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13E960F" w14:textId="33C7B488" w:rsidR="00CD685A" w:rsidRPr="005977A9" w:rsidRDefault="00CD685A" w:rsidP="00DA3390">
            <w:pPr>
              <w:pStyle w:val="TblzatSzveg"/>
              <w:jc w:val="both"/>
            </w:pPr>
            <w:r w:rsidRPr="005977A9">
              <w:rPr>
                <w:color w:val="333333"/>
              </w:rPr>
              <w:t xml:space="preserve"> Veszprém megye </w:t>
            </w:r>
          </w:p>
        </w:tc>
        <w:tc>
          <w:tcPr>
            <w:tcW w:w="2977" w:type="dxa"/>
          </w:tcPr>
          <w:p w14:paraId="290F7F03" w14:textId="0F6598C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19 </w:t>
            </w:r>
          </w:p>
        </w:tc>
        <w:tc>
          <w:tcPr>
            <w:tcW w:w="2976" w:type="dxa"/>
          </w:tcPr>
          <w:p w14:paraId="52886D75" w14:textId="47A3D0A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39 </w:t>
            </w:r>
          </w:p>
        </w:tc>
      </w:tr>
      <w:tr w:rsidR="00CD685A" w:rsidRPr="005977A9" w14:paraId="1B4ABB87"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A739F12" w14:textId="728985BD" w:rsidR="00CD685A" w:rsidRPr="005977A9" w:rsidRDefault="00CD685A" w:rsidP="00DA3390">
            <w:pPr>
              <w:pStyle w:val="TblzatSzveg"/>
              <w:jc w:val="both"/>
            </w:pPr>
            <w:r w:rsidRPr="005977A9">
              <w:rPr>
                <w:color w:val="333333"/>
              </w:rPr>
              <w:t xml:space="preserve"> Zala megye </w:t>
            </w:r>
          </w:p>
        </w:tc>
        <w:tc>
          <w:tcPr>
            <w:tcW w:w="2977" w:type="dxa"/>
          </w:tcPr>
          <w:p w14:paraId="40AA6A47" w14:textId="20DC9E6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20 </w:t>
            </w:r>
          </w:p>
        </w:tc>
        <w:tc>
          <w:tcPr>
            <w:tcW w:w="2976" w:type="dxa"/>
          </w:tcPr>
          <w:p w14:paraId="64BBFFA1" w14:textId="4AB5508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40 </w:t>
            </w:r>
          </w:p>
        </w:tc>
      </w:tr>
      <w:tr w:rsidR="00CD685A" w:rsidRPr="005977A9" w14:paraId="099CF774"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04A4D2F0" w14:textId="28DFEC1E" w:rsidR="00CD685A" w:rsidRPr="005977A9" w:rsidRDefault="00CD685A" w:rsidP="00DA3390">
            <w:pPr>
              <w:pStyle w:val="TblzatSzveg"/>
              <w:jc w:val="both"/>
            </w:pPr>
            <w:r w:rsidRPr="005977A9">
              <w:rPr>
                <w:color w:val="333333"/>
              </w:rPr>
              <w:t xml:space="preserve"> Észak-Budapest </w:t>
            </w:r>
          </w:p>
        </w:tc>
        <w:tc>
          <w:tcPr>
            <w:tcW w:w="2977" w:type="dxa"/>
          </w:tcPr>
          <w:p w14:paraId="423CFD81" w14:textId="31720BE6"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41 </w:t>
            </w:r>
          </w:p>
        </w:tc>
        <w:tc>
          <w:tcPr>
            <w:tcW w:w="2976" w:type="dxa"/>
          </w:tcPr>
          <w:p w14:paraId="38D6202C" w14:textId="7F3F3797"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41 </w:t>
            </w:r>
          </w:p>
        </w:tc>
      </w:tr>
      <w:tr w:rsidR="00CD685A" w:rsidRPr="005977A9" w14:paraId="3146A71C"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F407077" w14:textId="37448F2C" w:rsidR="00CD685A" w:rsidRPr="005977A9" w:rsidRDefault="00CD685A" w:rsidP="00DA3390">
            <w:pPr>
              <w:pStyle w:val="TblzatSzveg"/>
              <w:jc w:val="both"/>
            </w:pPr>
            <w:r w:rsidRPr="005977A9">
              <w:rPr>
                <w:color w:val="333333"/>
              </w:rPr>
              <w:t xml:space="preserve"> Kelet-Budapest </w:t>
            </w:r>
          </w:p>
        </w:tc>
        <w:tc>
          <w:tcPr>
            <w:tcW w:w="2977" w:type="dxa"/>
          </w:tcPr>
          <w:p w14:paraId="5627509B" w14:textId="5C355370"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42 </w:t>
            </w:r>
          </w:p>
        </w:tc>
        <w:tc>
          <w:tcPr>
            <w:tcW w:w="2976" w:type="dxa"/>
          </w:tcPr>
          <w:p w14:paraId="3D4C402C" w14:textId="04CEE25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42 </w:t>
            </w:r>
          </w:p>
        </w:tc>
      </w:tr>
      <w:tr w:rsidR="00CD685A" w:rsidRPr="005977A9" w14:paraId="593B4C5C"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906F2D9" w14:textId="0FCD86E9" w:rsidR="00CD685A" w:rsidRPr="005977A9" w:rsidRDefault="00CD685A" w:rsidP="00DA3390">
            <w:pPr>
              <w:pStyle w:val="TblzatSzveg"/>
              <w:jc w:val="both"/>
            </w:pPr>
            <w:r w:rsidRPr="005977A9">
              <w:rPr>
                <w:color w:val="333333"/>
              </w:rPr>
              <w:t xml:space="preserve"> Dél-Budapest </w:t>
            </w:r>
          </w:p>
        </w:tc>
        <w:tc>
          <w:tcPr>
            <w:tcW w:w="2977" w:type="dxa"/>
          </w:tcPr>
          <w:p w14:paraId="3A9F3112" w14:textId="5ABD5CA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43 </w:t>
            </w:r>
          </w:p>
        </w:tc>
        <w:tc>
          <w:tcPr>
            <w:tcW w:w="2976" w:type="dxa"/>
          </w:tcPr>
          <w:p w14:paraId="082A48E6" w14:textId="2D99565B"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43 </w:t>
            </w:r>
          </w:p>
        </w:tc>
      </w:tr>
      <w:tr w:rsidR="00CD685A" w:rsidRPr="005977A9" w14:paraId="7627A8B9"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E929E0C" w14:textId="77777777" w:rsidR="00CD685A" w:rsidRPr="005977A9" w:rsidRDefault="00CD685A" w:rsidP="00DA3390">
            <w:pPr>
              <w:pStyle w:val="TblzatSzveg"/>
              <w:jc w:val="both"/>
            </w:pPr>
            <w:r w:rsidRPr="005977A9">
              <w:rPr>
                <w:color w:val="333333"/>
              </w:rPr>
              <w:t xml:space="preserve"> Pest Megyei és Fővárosi </w:t>
            </w:r>
          </w:p>
          <w:p w14:paraId="29D82895" w14:textId="09C62D05" w:rsidR="00CD685A" w:rsidRPr="005977A9" w:rsidRDefault="00CD685A" w:rsidP="00DA3390">
            <w:pPr>
              <w:pStyle w:val="TblzatSzveg"/>
              <w:jc w:val="both"/>
            </w:pPr>
            <w:r w:rsidRPr="005977A9">
              <w:rPr>
                <w:color w:val="333333"/>
              </w:rPr>
              <w:t xml:space="preserve">Kiemelt Adózók Igazgatósága </w:t>
            </w:r>
          </w:p>
        </w:tc>
        <w:tc>
          <w:tcPr>
            <w:tcW w:w="2977" w:type="dxa"/>
          </w:tcPr>
          <w:p w14:paraId="6499A40F" w14:textId="12B9D9A2"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44 </w:t>
            </w:r>
          </w:p>
        </w:tc>
        <w:tc>
          <w:tcPr>
            <w:tcW w:w="2976" w:type="dxa"/>
          </w:tcPr>
          <w:p w14:paraId="7537BBAC" w14:textId="7EDED3E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44 </w:t>
            </w:r>
          </w:p>
        </w:tc>
      </w:tr>
      <w:tr w:rsidR="00CD685A" w:rsidRPr="005977A9" w14:paraId="16B7DCB2"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67EE7A06" w14:textId="4573F34C" w:rsidR="00CD685A" w:rsidRPr="005977A9" w:rsidRDefault="00CD685A" w:rsidP="00DA3390">
            <w:pPr>
              <w:pStyle w:val="TblzatSzveg"/>
              <w:jc w:val="both"/>
            </w:pPr>
            <w:r w:rsidRPr="005977A9">
              <w:rPr>
                <w:color w:val="333333"/>
              </w:rPr>
              <w:t xml:space="preserve"> Kizárólagos illetékességű adóalanyok </w:t>
            </w:r>
          </w:p>
        </w:tc>
        <w:tc>
          <w:tcPr>
            <w:tcW w:w="2977" w:type="dxa"/>
          </w:tcPr>
          <w:p w14:paraId="42CC37C8" w14:textId="0C49953C"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51 </w:t>
            </w:r>
          </w:p>
        </w:tc>
        <w:tc>
          <w:tcPr>
            <w:tcW w:w="2976" w:type="dxa"/>
          </w:tcPr>
          <w:p w14:paraId="2F84DA4F" w14:textId="7DEEE47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51 </w:t>
            </w:r>
          </w:p>
        </w:tc>
      </w:tr>
    </w:tbl>
    <w:p w14:paraId="7950D2FD" w14:textId="2CBB3F5A" w:rsidR="00CD685A" w:rsidRPr="005977A9" w:rsidRDefault="00CD685A" w:rsidP="00DA3390">
      <w:pPr>
        <w:jc w:val="both"/>
      </w:pPr>
    </w:p>
    <w:p w14:paraId="03762E0E" w14:textId="56F986DF" w:rsidR="00694BD2" w:rsidRPr="005977A9" w:rsidRDefault="00694BD2" w:rsidP="003A7816">
      <w:pPr>
        <w:pStyle w:val="Cmsor2"/>
        <w:rPr>
          <w:lang w:val="en-US"/>
        </w:rPr>
      </w:pPr>
      <w:bookmarkStart w:id="1573" w:name="_Toc138241230"/>
      <w:bookmarkStart w:id="1574" w:name="_Toc138749145"/>
      <w:bookmarkStart w:id="1575" w:name="_Toc147150902"/>
      <w:bookmarkStart w:id="1576" w:name="_Toc167061736"/>
      <w:bookmarkStart w:id="1577" w:name="_Toc274624330"/>
      <w:bookmarkStart w:id="1578" w:name="_Toc195567247"/>
      <w:r w:rsidRPr="005977A9">
        <w:rPr>
          <w:lang w:val="en-US"/>
        </w:rPr>
        <w:t>Országkód típus ISO 3166 alpha-2 szabvány szerint</w:t>
      </w:r>
      <w:bookmarkEnd w:id="1573"/>
      <w:bookmarkEnd w:id="1574"/>
      <w:bookmarkEnd w:id="1575"/>
      <w:bookmarkEnd w:id="1576"/>
      <w:bookmarkEnd w:id="1577"/>
      <w:bookmarkEnd w:id="1578"/>
      <w:r w:rsidRPr="005977A9">
        <w:rPr>
          <w:lang w:val="en-US"/>
        </w:rPr>
        <w:t xml:space="preserve"> </w:t>
      </w:r>
    </w:p>
    <w:p w14:paraId="67D17140" w14:textId="77777777" w:rsidR="00694BD2" w:rsidRPr="005977A9" w:rsidRDefault="00694BD2" w:rsidP="00DA3390">
      <w:pPr>
        <w:spacing w:after="161" w:line="322" w:lineRule="auto"/>
        <w:ind w:left="7" w:right="343"/>
        <w:jc w:val="both"/>
        <w:rPr>
          <w:rFonts w:asciiTheme="minorHAnsi" w:eastAsiaTheme="minorHAnsi" w:hAnsiTheme="minorHAnsi" w:cstheme="minorHAnsi"/>
          <w:szCs w:val="22"/>
          <w:lang w:eastAsia="en-US"/>
        </w:rPr>
      </w:pPr>
      <w:r w:rsidRPr="005977A9">
        <w:t xml:space="preserve">Az alábbi linken megtalálható a hivatalos nemzetközi ISO szabvány szerinti országkód lista, ahol az Alpha-2 code oszlopot kell figyelembe venni. </w:t>
      </w:r>
      <w:hyperlink r:id="rId99" w:anchor="search">
        <w:r w:rsidRPr="005977A9">
          <w:rPr>
            <w:color w:val="0563C1"/>
            <w:u w:val="single" w:color="0563C1"/>
          </w:rPr>
          <w:t>https://www.iso.org/obp/ui/#search</w:t>
        </w:r>
      </w:hyperlink>
      <w:hyperlink r:id="rId100" w:anchor="search">
        <w:r w:rsidRPr="005977A9">
          <w:t xml:space="preserve"> </w:t>
        </w:r>
      </w:hyperlink>
    </w:p>
    <w:p w14:paraId="593C3534" w14:textId="16D774C4" w:rsidR="00694BD2" w:rsidRPr="005977A9" w:rsidRDefault="00694BD2" w:rsidP="003A7816">
      <w:pPr>
        <w:pStyle w:val="Cmsor2"/>
        <w:rPr>
          <w:lang w:val="en-US"/>
        </w:rPr>
      </w:pPr>
      <w:bookmarkStart w:id="1579" w:name="_Toc138241231"/>
      <w:bookmarkStart w:id="1580" w:name="_Toc138749146"/>
      <w:bookmarkStart w:id="1581" w:name="_Toc147150903"/>
      <w:bookmarkStart w:id="1582" w:name="_Toc167061737"/>
      <w:bookmarkStart w:id="1583" w:name="_Toc1725917173"/>
      <w:bookmarkStart w:id="1584" w:name="_Toc195567248"/>
      <w:r w:rsidRPr="005977A9">
        <w:rPr>
          <w:lang w:val="en-US"/>
        </w:rPr>
        <w:t>Irányítószám törzs elérhetősége</w:t>
      </w:r>
      <w:bookmarkEnd w:id="1579"/>
      <w:bookmarkEnd w:id="1580"/>
      <w:bookmarkEnd w:id="1581"/>
      <w:bookmarkEnd w:id="1582"/>
      <w:bookmarkEnd w:id="1583"/>
      <w:bookmarkEnd w:id="1584"/>
    </w:p>
    <w:p w14:paraId="68F29DDB" w14:textId="75D2020D" w:rsidR="00694BD2" w:rsidRPr="005977A9" w:rsidRDefault="007E41D0" w:rsidP="00DA3390">
      <w:pPr>
        <w:spacing w:after="151" w:line="328" w:lineRule="auto"/>
        <w:ind w:left="10"/>
        <w:jc w:val="both"/>
      </w:pPr>
      <w:hyperlink r:id="rId101">
        <w:r w:rsidR="00694BD2" w:rsidRPr="005977A9">
          <w:rPr>
            <w:color w:val="0563C1"/>
            <w:u w:val="single" w:color="0563C1"/>
          </w:rPr>
          <w:t>https://www.posta.hu/szolgaltatasok/iranyitoszam</w:t>
        </w:r>
      </w:hyperlink>
      <w:hyperlink r:id="rId102">
        <w:r w:rsidR="00694BD2" w:rsidRPr="005977A9">
          <w:rPr>
            <w:color w:val="0563C1"/>
            <w:u w:val="single" w:color="0563C1"/>
          </w:rPr>
          <w:t>-</w:t>
        </w:r>
      </w:hyperlink>
      <w:hyperlink r:id="rId103">
        <w:r w:rsidR="00694BD2" w:rsidRPr="005977A9">
          <w:rPr>
            <w:color w:val="0563C1"/>
            <w:u w:val="single" w:color="0563C1"/>
          </w:rPr>
          <w:t>kereso</w:t>
        </w:r>
      </w:hyperlink>
      <w:hyperlink r:id="rId104">
        <w:r w:rsidR="00694BD2" w:rsidRPr="005977A9">
          <w:rPr>
            <w:color w:val="0563C1"/>
          </w:rPr>
          <w:t xml:space="preserve"> </w:t>
        </w:r>
      </w:hyperlink>
      <w:hyperlink r:id="rId105">
        <w:r w:rsidR="00694BD2" w:rsidRPr="005977A9">
          <w:rPr>
            <w:color w:val="0563C1"/>
            <w:u w:val="single" w:color="0563C1"/>
          </w:rPr>
          <w:t>https://www.posta.hu/static/internet/download/Iranyitoszam</w:t>
        </w:r>
      </w:hyperlink>
      <w:hyperlink r:id="rId106">
        <w:r w:rsidR="00694BD2" w:rsidRPr="005977A9">
          <w:rPr>
            <w:color w:val="0563C1"/>
            <w:u w:val="single" w:color="0563C1"/>
          </w:rPr>
          <w:t>-</w:t>
        </w:r>
      </w:hyperlink>
      <w:hyperlink r:id="rId107">
        <w:r w:rsidR="00694BD2" w:rsidRPr="005977A9">
          <w:rPr>
            <w:color w:val="0563C1"/>
            <w:u w:val="single" w:color="0563C1"/>
          </w:rPr>
          <w:t>Internet_uj.xlsx</w:t>
        </w:r>
      </w:hyperlink>
      <w:hyperlink r:id="rId108">
        <w:r w:rsidR="00694BD2" w:rsidRPr="005977A9">
          <w:t xml:space="preserve"> </w:t>
        </w:r>
      </w:hyperlink>
    </w:p>
    <w:p w14:paraId="3E9ED332" w14:textId="6ECC952F" w:rsidR="00694BD2" w:rsidRPr="005977A9" w:rsidRDefault="00694BD2" w:rsidP="003A7816">
      <w:pPr>
        <w:pStyle w:val="Cmsor2"/>
      </w:pPr>
      <w:bookmarkStart w:id="1585" w:name="_Toc138241232"/>
      <w:bookmarkStart w:id="1586" w:name="_Toc138749147"/>
      <w:bookmarkStart w:id="1587" w:name="_Toc147150904"/>
      <w:bookmarkStart w:id="1588" w:name="_Toc167061738"/>
      <w:bookmarkStart w:id="1589" w:name="_Toc1827575401"/>
      <w:bookmarkStart w:id="1590" w:name="_Toc195567249"/>
      <w:r w:rsidRPr="005977A9">
        <w:rPr>
          <w:lang w:val="en-US"/>
        </w:rPr>
        <w:t>VTSZ törzs elérhetősége</w:t>
      </w:r>
      <w:bookmarkEnd w:id="1585"/>
      <w:bookmarkEnd w:id="1586"/>
      <w:bookmarkEnd w:id="1587"/>
      <w:bookmarkEnd w:id="1588"/>
      <w:bookmarkEnd w:id="1589"/>
      <w:bookmarkEnd w:id="1590"/>
      <w:r w:rsidRPr="005977A9">
        <w:rPr>
          <w:lang w:val="en-US"/>
        </w:rPr>
        <w:t xml:space="preserve"> </w:t>
      </w:r>
    </w:p>
    <w:p w14:paraId="1CEE8533" w14:textId="2BE3CC72" w:rsidR="00694BD2" w:rsidRPr="00010356" w:rsidRDefault="007E41D0" w:rsidP="00DA3390">
      <w:pPr>
        <w:spacing w:after="35" w:line="249" w:lineRule="auto"/>
        <w:ind w:left="10"/>
        <w:jc w:val="both"/>
        <w:rPr>
          <w:lang w:val="hu-HU"/>
        </w:rPr>
      </w:pPr>
      <w:hyperlink r:id="rId109" w:history="1">
        <w:r w:rsidR="00694BD2" w:rsidRPr="00010356">
          <w:rPr>
            <w:rStyle w:val="Hiperhivatkozs"/>
            <w:lang w:val="hu-HU"/>
          </w:rPr>
          <w:t>https://nav.gov.hu/pfile/file?path=/szabalyzok/tajekoztatasok/4002_2019._1.melleklet</w:t>
        </w:r>
      </w:hyperlink>
    </w:p>
    <w:p w14:paraId="44C4A88E" w14:textId="77777777" w:rsidR="00694BD2" w:rsidRPr="005977A9" w:rsidRDefault="00694BD2" w:rsidP="003A7816">
      <w:pPr>
        <w:pStyle w:val="Cmsor2"/>
        <w:rPr>
          <w:lang w:val="en-US"/>
        </w:rPr>
      </w:pPr>
      <w:bookmarkStart w:id="1591" w:name="_Toc138241233"/>
      <w:bookmarkStart w:id="1592" w:name="_Toc138749148"/>
      <w:bookmarkStart w:id="1593" w:name="_Toc147150905"/>
      <w:bookmarkStart w:id="1594" w:name="_Toc167061739"/>
      <w:bookmarkStart w:id="1595" w:name="_Toc342370425"/>
      <w:bookmarkStart w:id="1596" w:name="_Toc195567250"/>
      <w:r w:rsidRPr="005977A9">
        <w:rPr>
          <w:lang w:val="en-US"/>
        </w:rPr>
        <w:t>SZJ törzs elérhetősége</w:t>
      </w:r>
      <w:bookmarkEnd w:id="1591"/>
      <w:bookmarkEnd w:id="1592"/>
      <w:bookmarkEnd w:id="1593"/>
      <w:bookmarkEnd w:id="1594"/>
      <w:bookmarkEnd w:id="1595"/>
      <w:bookmarkEnd w:id="1596"/>
    </w:p>
    <w:p w14:paraId="4CC58006" w14:textId="47832E25" w:rsidR="00694BD2" w:rsidRPr="005977A9" w:rsidRDefault="007E41D0" w:rsidP="00DA3390">
      <w:pPr>
        <w:jc w:val="both"/>
      </w:pPr>
      <w:hyperlink r:id="rId110">
        <w:r w:rsidR="00694BD2" w:rsidRPr="005977A9">
          <w:rPr>
            <w:color w:val="0563C1"/>
            <w:u w:val="single" w:color="0563C1"/>
          </w:rPr>
          <w:t>https://www.ksh.hu/osztalyozasok_teszor2</w:t>
        </w:r>
      </w:hyperlink>
      <w:hyperlink r:id="rId111">
        <w:r w:rsidR="00694BD2" w:rsidRPr="005977A9">
          <w:rPr>
            <w:color w:val="0563C1"/>
            <w:u w:val="single" w:color="0563C1"/>
          </w:rPr>
          <w:t>-</w:t>
        </w:r>
      </w:hyperlink>
      <w:hyperlink r:id="rId112">
        <w:r w:rsidR="00694BD2" w:rsidRPr="005977A9">
          <w:rPr>
            <w:color w:val="0563C1"/>
            <w:u w:val="single" w:color="0563C1"/>
          </w:rPr>
          <w:t>1</w:t>
        </w:r>
      </w:hyperlink>
      <w:hyperlink r:id="rId113">
        <w:r w:rsidR="00694BD2" w:rsidRPr="005977A9">
          <w:rPr>
            <w:color w:val="1F497D"/>
          </w:rPr>
          <w:t xml:space="preserve"> </w:t>
        </w:r>
      </w:hyperlink>
    </w:p>
    <w:p w14:paraId="534D5783" w14:textId="77777777" w:rsidR="00694BD2" w:rsidRPr="005977A9" w:rsidRDefault="00694BD2" w:rsidP="003A7816">
      <w:pPr>
        <w:pStyle w:val="Cmsor2"/>
        <w:rPr>
          <w:lang w:val="en-US"/>
        </w:rPr>
      </w:pPr>
      <w:bookmarkStart w:id="1597" w:name="_Toc138241234"/>
      <w:bookmarkStart w:id="1598" w:name="_Toc138749149"/>
      <w:bookmarkStart w:id="1599" w:name="_Toc147150906"/>
      <w:bookmarkStart w:id="1600" w:name="_Toc167061740"/>
      <w:bookmarkStart w:id="1601" w:name="_Toc74211387"/>
      <w:bookmarkStart w:id="1602" w:name="_Toc195567251"/>
      <w:r w:rsidRPr="005977A9">
        <w:rPr>
          <w:lang w:val="en-US"/>
        </w:rPr>
        <w:t>KN törzs elérhetősége</w:t>
      </w:r>
      <w:bookmarkEnd w:id="1597"/>
      <w:bookmarkEnd w:id="1598"/>
      <w:bookmarkEnd w:id="1599"/>
      <w:bookmarkEnd w:id="1600"/>
      <w:bookmarkEnd w:id="1601"/>
      <w:bookmarkEnd w:id="1602"/>
    </w:p>
    <w:p w14:paraId="4FCD34EE" w14:textId="592314B4" w:rsidR="00694BD2" w:rsidRPr="005977A9" w:rsidRDefault="007E41D0" w:rsidP="00DA3390">
      <w:pPr>
        <w:jc w:val="both"/>
      </w:pPr>
      <w:hyperlink r:id="rId114">
        <w:r w:rsidR="00694BD2" w:rsidRPr="005977A9">
          <w:rPr>
            <w:color w:val="0563C1"/>
            <w:u w:val="single" w:color="0563C1"/>
          </w:rPr>
          <w:t>https://www.ksh.hu/kombinalt_nomenklatura</w:t>
        </w:r>
      </w:hyperlink>
      <w:hyperlink r:id="rId115">
        <w:r w:rsidR="00694BD2" w:rsidRPr="005977A9">
          <w:rPr>
            <w:color w:val="1F497D"/>
          </w:rPr>
          <w:t xml:space="preserve"> </w:t>
        </w:r>
      </w:hyperlink>
    </w:p>
    <w:p w14:paraId="0E7464A2" w14:textId="5F644CF3" w:rsidR="00694BD2" w:rsidRPr="005977A9" w:rsidRDefault="00694BD2" w:rsidP="003A7816">
      <w:pPr>
        <w:pStyle w:val="Cmsor2"/>
      </w:pPr>
      <w:bookmarkStart w:id="1603" w:name="_Toc138241235"/>
      <w:bookmarkStart w:id="1604" w:name="_Toc138749150"/>
      <w:bookmarkStart w:id="1605" w:name="_Toc147150907"/>
      <w:bookmarkStart w:id="1606" w:name="_Toc167061741"/>
      <w:bookmarkStart w:id="1607" w:name="_Toc2128156288"/>
      <w:bookmarkStart w:id="1608" w:name="_Toc195567252"/>
      <w:r w:rsidRPr="005977A9">
        <w:rPr>
          <w:lang w:val="en-US"/>
        </w:rPr>
        <w:t>CSK törzs elérhetősége</w:t>
      </w:r>
      <w:bookmarkEnd w:id="1603"/>
      <w:bookmarkEnd w:id="1604"/>
      <w:bookmarkEnd w:id="1605"/>
      <w:bookmarkEnd w:id="1606"/>
      <w:bookmarkEnd w:id="1607"/>
      <w:bookmarkEnd w:id="1608"/>
      <w:r w:rsidRPr="005977A9">
        <w:rPr>
          <w:lang w:val="en-US"/>
        </w:rPr>
        <w:t xml:space="preserve"> </w:t>
      </w:r>
    </w:p>
    <w:p w14:paraId="224549FC" w14:textId="77777777" w:rsidR="00694BD2" w:rsidRPr="005977A9" w:rsidRDefault="007E41D0" w:rsidP="00DA3390">
      <w:pPr>
        <w:spacing w:after="230" w:line="257" w:lineRule="auto"/>
        <w:ind w:left="10"/>
        <w:jc w:val="both"/>
      </w:pPr>
      <w:hyperlink r:id="rId116">
        <w:r w:rsidR="00694BD2" w:rsidRPr="005977A9">
          <w:rPr>
            <w:color w:val="0563C1"/>
            <w:u w:val="single" w:color="0563C1"/>
          </w:rPr>
          <w:t>http://njt.hu/cgi_bin/njt_doc.cgi?docid=142904.348985</w:t>
        </w:r>
      </w:hyperlink>
      <w:hyperlink r:id="rId117">
        <w:r w:rsidR="00694BD2" w:rsidRPr="005977A9">
          <w:rPr>
            <w:color w:val="1F497D"/>
          </w:rPr>
          <w:t xml:space="preserve"> </w:t>
        </w:r>
      </w:hyperlink>
      <w:r w:rsidR="00694BD2" w:rsidRPr="005977A9">
        <w:rPr>
          <w:color w:val="000000"/>
        </w:rPr>
        <w:t>1. melléklet A) cím</w:t>
      </w:r>
      <w:r w:rsidR="00694BD2" w:rsidRPr="005977A9">
        <w:rPr>
          <w:color w:val="1F497D"/>
        </w:rPr>
        <w:t xml:space="preserve"> </w:t>
      </w:r>
    </w:p>
    <w:p w14:paraId="573405B0" w14:textId="40159A29" w:rsidR="00694BD2" w:rsidRPr="005977A9" w:rsidRDefault="00694BD2" w:rsidP="003A7816">
      <w:pPr>
        <w:pStyle w:val="Cmsor2"/>
      </w:pPr>
      <w:bookmarkStart w:id="1609" w:name="_Toc138241236"/>
      <w:bookmarkStart w:id="1610" w:name="_Toc138749151"/>
      <w:bookmarkStart w:id="1611" w:name="_Toc147150908"/>
      <w:bookmarkStart w:id="1612" w:name="_Toc167061742"/>
      <w:bookmarkStart w:id="1613" w:name="_Toc1300676415"/>
      <w:bookmarkStart w:id="1614" w:name="_Toc195567253"/>
      <w:r w:rsidRPr="005977A9">
        <w:rPr>
          <w:lang w:val="en-US"/>
        </w:rPr>
        <w:t>KT törzs elérhetősége</w:t>
      </w:r>
      <w:bookmarkEnd w:id="1609"/>
      <w:bookmarkEnd w:id="1610"/>
      <w:bookmarkEnd w:id="1611"/>
      <w:bookmarkEnd w:id="1612"/>
      <w:bookmarkEnd w:id="1613"/>
      <w:bookmarkEnd w:id="1614"/>
      <w:r w:rsidRPr="005977A9">
        <w:rPr>
          <w:lang w:val="en-US"/>
        </w:rPr>
        <w:t xml:space="preserve"> </w:t>
      </w:r>
    </w:p>
    <w:p w14:paraId="01CB132C" w14:textId="77777777" w:rsidR="00694BD2" w:rsidRPr="005977A9" w:rsidRDefault="007E41D0" w:rsidP="00DA3390">
      <w:pPr>
        <w:spacing w:after="230" w:line="257" w:lineRule="auto"/>
        <w:ind w:left="10"/>
        <w:jc w:val="both"/>
      </w:pPr>
      <w:hyperlink r:id="rId118">
        <w:r w:rsidR="00694BD2" w:rsidRPr="005977A9">
          <w:rPr>
            <w:color w:val="0563C1"/>
            <w:u w:val="single" w:color="0563C1"/>
          </w:rPr>
          <w:t>http://njt.hu/cgi_bin/njt_doc.cgi?docid=142904.348985</w:t>
        </w:r>
      </w:hyperlink>
      <w:hyperlink r:id="rId119">
        <w:r w:rsidR="00694BD2" w:rsidRPr="005977A9">
          <w:rPr>
            <w:color w:val="1F497D"/>
          </w:rPr>
          <w:t xml:space="preserve"> </w:t>
        </w:r>
      </w:hyperlink>
      <w:r w:rsidR="00694BD2" w:rsidRPr="005977A9">
        <w:rPr>
          <w:color w:val="000000"/>
        </w:rPr>
        <w:t>1. melléklet B) cím</w:t>
      </w:r>
      <w:r w:rsidR="00694BD2" w:rsidRPr="005977A9">
        <w:rPr>
          <w:color w:val="1F497D"/>
        </w:rPr>
        <w:t xml:space="preserve"> </w:t>
      </w:r>
    </w:p>
    <w:p w14:paraId="6A51A627" w14:textId="7FD3F0D5" w:rsidR="00694BD2" w:rsidRPr="005977A9" w:rsidRDefault="00694BD2" w:rsidP="003A7816">
      <w:pPr>
        <w:pStyle w:val="Cmsor2"/>
      </w:pPr>
      <w:bookmarkStart w:id="1615" w:name="_Toc138241237"/>
      <w:bookmarkStart w:id="1616" w:name="_Toc138749152"/>
      <w:bookmarkStart w:id="1617" w:name="_Toc147150909"/>
      <w:bookmarkStart w:id="1618" w:name="_Toc167061743"/>
      <w:bookmarkStart w:id="1619" w:name="_Toc933687077"/>
      <w:bookmarkStart w:id="1620" w:name="_Toc195567254"/>
      <w:r w:rsidRPr="005977A9">
        <w:rPr>
          <w:lang w:val="en-US"/>
        </w:rPr>
        <w:t>EJ törzs elérhetősége</w:t>
      </w:r>
      <w:bookmarkEnd w:id="1615"/>
      <w:bookmarkEnd w:id="1616"/>
      <w:bookmarkEnd w:id="1617"/>
      <w:bookmarkEnd w:id="1618"/>
      <w:bookmarkEnd w:id="1619"/>
      <w:bookmarkEnd w:id="1620"/>
      <w:r w:rsidRPr="005977A9">
        <w:rPr>
          <w:lang w:val="en-US"/>
        </w:rPr>
        <w:t xml:space="preserve"> </w:t>
      </w:r>
    </w:p>
    <w:p w14:paraId="66AB377A" w14:textId="17C7E2BA" w:rsidR="00694BD2" w:rsidRPr="00010356" w:rsidRDefault="007E41D0" w:rsidP="00DA3390">
      <w:pPr>
        <w:jc w:val="both"/>
        <w:rPr>
          <w:lang w:val="hu-HU"/>
        </w:rPr>
      </w:pPr>
      <w:hyperlink r:id="rId120">
        <w:r w:rsidR="00694BD2" w:rsidRPr="00010356">
          <w:rPr>
            <w:color w:val="0563C1"/>
            <w:u w:val="single" w:color="0563C1"/>
            <w:lang w:val="hu-HU"/>
          </w:rPr>
          <w:t>https://www.ksh.hu/epitmenyjegyzek_menu</w:t>
        </w:r>
      </w:hyperlink>
      <w:hyperlink r:id="rId121">
        <w:r w:rsidR="00694BD2" w:rsidRPr="00010356">
          <w:rPr>
            <w:color w:val="0563C1"/>
            <w:lang w:val="hu-HU"/>
          </w:rPr>
          <w:t xml:space="preserve"> </w:t>
        </w:r>
      </w:hyperlink>
    </w:p>
    <w:p w14:paraId="535D395B" w14:textId="3F5DFC66" w:rsidR="00694BD2" w:rsidRPr="005977A9" w:rsidRDefault="00694BD2" w:rsidP="003A7816">
      <w:pPr>
        <w:pStyle w:val="Cmsor2"/>
        <w:rPr>
          <w:lang w:val="en-US"/>
        </w:rPr>
      </w:pPr>
      <w:bookmarkStart w:id="1621" w:name="_Toc138241238"/>
      <w:bookmarkStart w:id="1622" w:name="_Toc138749153"/>
      <w:bookmarkStart w:id="1623" w:name="_Toc147150910"/>
      <w:bookmarkStart w:id="1624" w:name="_Toc167061744"/>
      <w:bookmarkStart w:id="1625" w:name="_Toc1196915002"/>
      <w:bookmarkStart w:id="1626" w:name="_Toc195567255"/>
      <w:r w:rsidRPr="005977A9">
        <w:rPr>
          <w:lang w:val="en-US"/>
        </w:rPr>
        <w:t>TESZOR törzs elérhetősége</w:t>
      </w:r>
      <w:bookmarkEnd w:id="1621"/>
      <w:bookmarkEnd w:id="1622"/>
      <w:bookmarkEnd w:id="1623"/>
      <w:bookmarkEnd w:id="1624"/>
      <w:bookmarkEnd w:id="1625"/>
      <w:bookmarkEnd w:id="1626"/>
    </w:p>
    <w:p w14:paraId="517C41E0" w14:textId="3A6E2A2E" w:rsidR="00694BD2" w:rsidRPr="005977A9" w:rsidRDefault="007E41D0" w:rsidP="00DA3390">
      <w:pPr>
        <w:jc w:val="both"/>
      </w:pPr>
      <w:hyperlink r:id="rId122">
        <w:r w:rsidR="00694BD2" w:rsidRPr="005977A9">
          <w:rPr>
            <w:color w:val="0563C1"/>
            <w:u w:val="single" w:color="0563C1"/>
          </w:rPr>
          <w:t>https://www.ksh.hu/osztalyozasok_teszor2</w:t>
        </w:r>
      </w:hyperlink>
      <w:hyperlink r:id="rId123">
        <w:r w:rsidR="00694BD2" w:rsidRPr="005977A9">
          <w:rPr>
            <w:color w:val="0563C1"/>
            <w:u w:val="single" w:color="0563C1"/>
          </w:rPr>
          <w:t>-</w:t>
        </w:r>
      </w:hyperlink>
      <w:hyperlink r:id="rId124">
        <w:r w:rsidR="00694BD2" w:rsidRPr="005977A9">
          <w:rPr>
            <w:color w:val="0563C1"/>
            <w:u w:val="single" w:color="0563C1"/>
          </w:rPr>
          <w:t>1</w:t>
        </w:r>
      </w:hyperlink>
      <w:hyperlink r:id="rId125">
        <w:r w:rsidR="00694BD2" w:rsidRPr="005977A9">
          <w:t xml:space="preserve"> </w:t>
        </w:r>
      </w:hyperlink>
    </w:p>
    <w:p w14:paraId="48E01726" w14:textId="77777777" w:rsidR="00694BD2" w:rsidRPr="005977A9" w:rsidRDefault="00694BD2" w:rsidP="00DA3390">
      <w:pPr>
        <w:jc w:val="both"/>
      </w:pPr>
    </w:p>
    <w:p w14:paraId="52AC6E53" w14:textId="77777777" w:rsidR="00A01AE0" w:rsidRPr="005977A9" w:rsidRDefault="00A01AE0" w:rsidP="00DA3390">
      <w:pPr>
        <w:jc w:val="both"/>
      </w:pPr>
    </w:p>
    <w:p w14:paraId="3C114BAE" w14:textId="77777777" w:rsidR="001C2EAD" w:rsidRPr="006434FB" w:rsidRDefault="001D6100" w:rsidP="006434FB">
      <w:pPr>
        <w:pStyle w:val="Cmsor1"/>
        <w:rPr>
          <w:lang w:val="en-US"/>
        </w:rPr>
      </w:pPr>
      <w:bookmarkStart w:id="1627" w:name="_Toc135127667"/>
      <w:bookmarkStart w:id="1628" w:name="_Toc138241239"/>
      <w:bookmarkStart w:id="1629" w:name="_Toc138749154"/>
      <w:bookmarkStart w:id="1630" w:name="_Toc147150911"/>
      <w:bookmarkStart w:id="1631" w:name="_Toc167061745"/>
      <w:bookmarkStart w:id="1632" w:name="_Toc2130549716"/>
      <w:bookmarkStart w:id="1633" w:name="_Ref184599874"/>
      <w:bookmarkStart w:id="1634" w:name="_Ref194352432"/>
      <w:bookmarkStart w:id="1635" w:name="_Toc195567256"/>
      <w:r w:rsidRPr="0130D6B0">
        <w:rPr>
          <w:lang w:val="en-US"/>
        </w:rPr>
        <w:t>Környezetek elérhetőségei</w:t>
      </w:r>
      <w:bookmarkEnd w:id="1627"/>
      <w:bookmarkEnd w:id="1628"/>
      <w:bookmarkEnd w:id="1629"/>
      <w:bookmarkEnd w:id="1630"/>
      <w:bookmarkEnd w:id="1631"/>
      <w:bookmarkEnd w:id="1632"/>
      <w:bookmarkEnd w:id="1633"/>
      <w:bookmarkEnd w:id="1634"/>
      <w:bookmarkEnd w:id="1635"/>
    </w:p>
    <w:p w14:paraId="7E9130C4" w14:textId="5D13BE78" w:rsidR="00CC3677" w:rsidRDefault="0060606E" w:rsidP="00DA3390">
      <w:pPr>
        <w:jc w:val="both"/>
        <w:rPr>
          <w:rFonts w:eastAsiaTheme="minorHAnsi"/>
        </w:rPr>
      </w:pPr>
      <w:r w:rsidRPr="005977A9">
        <w:t xml:space="preserve">A rendszer két környezettel rendelkezik. Az éles, használatban lévő e-pénztárgépek </w:t>
      </w:r>
      <w:r w:rsidR="00E746B1">
        <w:t xml:space="preserve">és vevői alkalmazások </w:t>
      </w:r>
      <w:r w:rsidRPr="005977A9">
        <w:t>csak és kizárólag az éles környezetet érik el.</w:t>
      </w:r>
    </w:p>
    <w:p w14:paraId="2AFD82C8" w14:textId="77777777" w:rsidR="005D5C5E" w:rsidRPr="005977A9" w:rsidRDefault="005D5C5E" w:rsidP="00DA3390">
      <w:pPr>
        <w:jc w:val="both"/>
        <w:rPr>
          <w:rFonts w:asciiTheme="minorHAnsi" w:eastAsiaTheme="minorHAnsi" w:hAnsiTheme="minorHAnsi" w:cstheme="minorHAnsi"/>
          <w:szCs w:val="22"/>
          <w:lang w:eastAsia="en-US"/>
        </w:rPr>
      </w:pPr>
    </w:p>
    <w:p w14:paraId="685B6FED" w14:textId="589E0ABE" w:rsidR="0060606E" w:rsidRPr="005977A9" w:rsidRDefault="0060606E" w:rsidP="00DA3390">
      <w:pPr>
        <w:jc w:val="both"/>
      </w:pPr>
      <w:r w:rsidRPr="005977A9">
        <w:t>A</w:t>
      </w:r>
      <w:r w:rsidR="007C5AFB" w:rsidRPr="005977A9">
        <w:t>z</w:t>
      </w:r>
      <w:r w:rsidRPr="005977A9">
        <w:t xml:space="preserve"> </w:t>
      </w:r>
      <w:r w:rsidR="007C5AFB" w:rsidRPr="005977A9">
        <w:t>AE</w:t>
      </w:r>
      <w:r w:rsidRPr="005977A9">
        <w:t xml:space="preserve"> gyártók</w:t>
      </w:r>
      <w:r w:rsidR="007C5AFB" w:rsidRPr="005977A9">
        <w:t xml:space="preserve"> és e-pénztárgép forgalmazók</w:t>
      </w:r>
      <w:r w:rsidR="00E746B1">
        <w:t>, valamint a vevői alkalmazások fejlesztői</w:t>
      </w:r>
      <w:r w:rsidRPr="005977A9">
        <w:t xml:space="preserve"> számára rendelkezésre áll egy </w:t>
      </w:r>
      <w:r w:rsidR="00D155F2">
        <w:t>bevizsgálói</w:t>
      </w:r>
      <w:r w:rsidR="00D155F2" w:rsidRPr="005977A9">
        <w:t xml:space="preserve"> </w:t>
      </w:r>
      <w:r w:rsidRPr="005977A9">
        <w:t>környezet, ahol a fejlesztés alatt lévő pénztárgépek</w:t>
      </w:r>
      <w:r w:rsidR="00E746B1">
        <w:t>, illetve vevői alkalmazások</w:t>
      </w:r>
      <w:r w:rsidRPr="005977A9">
        <w:t xml:space="preserve"> tesztelhetők. Szintén </w:t>
      </w:r>
      <w:r w:rsidR="00D155F2">
        <w:t xml:space="preserve">ebben </w:t>
      </w:r>
      <w:r w:rsidRPr="005977A9">
        <w:t xml:space="preserve">a környezetben történik az e-pénztárgépek </w:t>
      </w:r>
      <w:r w:rsidR="00E746B1">
        <w:t xml:space="preserve">és vevői alkalmazások </w:t>
      </w:r>
      <w:r w:rsidR="0087603F">
        <w:t>engedélyezési vizsgálata</w:t>
      </w:r>
      <w:r w:rsidRPr="005977A9">
        <w:t>.</w:t>
      </w:r>
    </w:p>
    <w:p w14:paraId="2308D840" w14:textId="5521D972" w:rsidR="001C2EAD" w:rsidRPr="005977A9" w:rsidRDefault="0087603F" w:rsidP="003A7816">
      <w:pPr>
        <w:pStyle w:val="Cmsor2"/>
        <w:rPr>
          <w:lang w:val="en-US"/>
        </w:rPr>
      </w:pPr>
      <w:bookmarkStart w:id="1636" w:name="_Toc135127668"/>
      <w:bookmarkStart w:id="1637" w:name="_Toc138241240"/>
      <w:bookmarkStart w:id="1638" w:name="_Toc138749155"/>
      <w:bookmarkStart w:id="1639" w:name="_Toc147150912"/>
      <w:bookmarkStart w:id="1640" w:name="_Toc167061746"/>
      <w:bookmarkStart w:id="1641" w:name="_Toc746189500"/>
      <w:bookmarkStart w:id="1642" w:name="_Toc195567257"/>
      <w:r>
        <w:rPr>
          <w:lang w:val="en-US"/>
        </w:rPr>
        <w:t>Bevizsgálói</w:t>
      </w:r>
      <w:r w:rsidRPr="005977A9">
        <w:rPr>
          <w:lang w:val="en-US"/>
        </w:rPr>
        <w:t xml:space="preserve"> </w:t>
      </w:r>
      <w:r w:rsidR="001C2EAD" w:rsidRPr="005977A9">
        <w:rPr>
          <w:lang w:val="en-US"/>
        </w:rPr>
        <w:t>környezet</w:t>
      </w:r>
      <w:bookmarkEnd w:id="1636"/>
      <w:bookmarkEnd w:id="1637"/>
      <w:bookmarkEnd w:id="1638"/>
      <w:bookmarkEnd w:id="1639"/>
      <w:bookmarkEnd w:id="1640"/>
      <w:bookmarkEnd w:id="1641"/>
      <w:bookmarkEnd w:id="1642"/>
    </w:p>
    <w:p w14:paraId="4FB822F4" w14:textId="5DF2DC2A" w:rsidR="00A4678F" w:rsidRDefault="78376CB7" w:rsidP="006434FB">
      <w:pPr>
        <w:pStyle w:val="Cmsor3"/>
      </w:pPr>
      <w:bookmarkStart w:id="1643" w:name="_Toc195567258"/>
      <w:r w:rsidRPr="46920C6E">
        <w:rPr>
          <w:lang w:val="en-US"/>
        </w:rPr>
        <w:t xml:space="preserve">A </w:t>
      </w:r>
      <w:r w:rsidR="00583A8A">
        <w:rPr>
          <w:lang w:val="en-US"/>
        </w:rPr>
        <w:t xml:space="preserve">bevizsgálói </w:t>
      </w:r>
      <w:r w:rsidRPr="46920C6E">
        <w:rPr>
          <w:lang w:val="en-US"/>
        </w:rPr>
        <w:t>környezet</w:t>
      </w:r>
      <w:r w:rsidR="596A3F40" w:rsidRPr="46920C6E">
        <w:rPr>
          <w:lang w:val="en-US"/>
        </w:rPr>
        <w:t>i URL-</w:t>
      </w:r>
      <w:r w:rsidR="00583A8A">
        <w:rPr>
          <w:lang w:val="en-US"/>
        </w:rPr>
        <w:t>jei</w:t>
      </w:r>
      <w:bookmarkEnd w:id="1643"/>
    </w:p>
    <w:p w14:paraId="785246E9" w14:textId="77777777" w:rsidR="00622AAD" w:rsidRDefault="00622AAD" w:rsidP="00B84008">
      <w:pPr>
        <w:jc w:val="both"/>
      </w:pPr>
    </w:p>
    <w:tbl>
      <w:tblPr>
        <w:tblStyle w:val="Rcsostblzat"/>
        <w:tblW w:w="0" w:type="auto"/>
        <w:tblLook w:val="04A0" w:firstRow="1" w:lastRow="0" w:firstColumn="1" w:lastColumn="0" w:noHBand="0" w:noVBand="1"/>
      </w:tblPr>
      <w:tblGrid>
        <w:gridCol w:w="2547"/>
        <w:gridCol w:w="4536"/>
        <w:gridCol w:w="1979"/>
      </w:tblGrid>
      <w:tr w:rsidR="003166DA" w:rsidRPr="002D1711" w14:paraId="10B7EEB0" w14:textId="77777777" w:rsidTr="002946FF">
        <w:tc>
          <w:tcPr>
            <w:tcW w:w="2547" w:type="dxa"/>
          </w:tcPr>
          <w:p w14:paraId="6C94834D" w14:textId="1DEE1356" w:rsidR="003166DA" w:rsidRPr="006434FB" w:rsidRDefault="003166DA" w:rsidP="006434FB">
            <w:pPr>
              <w:jc w:val="center"/>
              <w:rPr>
                <w:b/>
                <w:bCs/>
              </w:rPr>
            </w:pPr>
            <w:r w:rsidRPr="006434FB">
              <w:rPr>
                <w:b/>
                <w:bCs/>
              </w:rPr>
              <w:t>Interfész</w:t>
            </w:r>
          </w:p>
        </w:tc>
        <w:tc>
          <w:tcPr>
            <w:tcW w:w="4536" w:type="dxa"/>
          </w:tcPr>
          <w:p w14:paraId="187E029B" w14:textId="2C5D1788" w:rsidR="003166DA" w:rsidRPr="006434FB" w:rsidRDefault="003166DA" w:rsidP="006434FB">
            <w:pPr>
              <w:jc w:val="center"/>
              <w:rPr>
                <w:b/>
                <w:bCs/>
              </w:rPr>
            </w:pPr>
            <w:r w:rsidRPr="006434FB">
              <w:rPr>
                <w:b/>
                <w:bCs/>
              </w:rPr>
              <w:t>URL</w:t>
            </w:r>
          </w:p>
        </w:tc>
        <w:tc>
          <w:tcPr>
            <w:tcW w:w="1979" w:type="dxa"/>
          </w:tcPr>
          <w:p w14:paraId="3536C1DC" w14:textId="4B0DEBE7" w:rsidR="003166DA" w:rsidRPr="006434FB" w:rsidRDefault="003166DA" w:rsidP="006434FB">
            <w:pPr>
              <w:jc w:val="center"/>
              <w:rPr>
                <w:b/>
                <w:bCs/>
              </w:rPr>
            </w:pPr>
            <w:r w:rsidRPr="006434FB">
              <w:rPr>
                <w:b/>
                <w:bCs/>
              </w:rPr>
              <w:t>Honnan érhető el</w:t>
            </w:r>
          </w:p>
        </w:tc>
      </w:tr>
      <w:tr w:rsidR="003166DA" w:rsidRPr="002B1CC3" w14:paraId="42CDD987" w14:textId="77777777" w:rsidTr="002946FF">
        <w:tc>
          <w:tcPr>
            <w:tcW w:w="2547" w:type="dxa"/>
          </w:tcPr>
          <w:p w14:paraId="7B4CA0A3" w14:textId="6DB52701" w:rsidR="003166DA" w:rsidRPr="002B1CC3" w:rsidRDefault="00315919" w:rsidP="00B84008">
            <w:pPr>
              <w:jc w:val="both"/>
            </w:pPr>
            <w:r w:rsidRPr="002B1CC3">
              <w:t xml:space="preserve">NAV-I </w:t>
            </w:r>
            <w:r w:rsidR="00E40A20" w:rsidRPr="002B1CC3">
              <w:t>nem authentikált</w:t>
            </w:r>
          </w:p>
        </w:tc>
        <w:tc>
          <w:tcPr>
            <w:tcW w:w="4536" w:type="dxa"/>
          </w:tcPr>
          <w:p w14:paraId="45BB9117" w14:textId="439F92F6" w:rsidR="003166DA" w:rsidRPr="002B1CC3" w:rsidRDefault="002D1711" w:rsidP="00B84008">
            <w:pPr>
              <w:jc w:val="both"/>
            </w:pPr>
            <w:r w:rsidRPr="002B1CC3">
              <w:t>https://</w:t>
            </w:r>
            <w:hyperlink r:id="rId126" w:tgtFrame="_blank" w:tooltip="https://navi-bv.enyugta.nav.gov.hu/" w:history="1">
              <w:r w:rsidR="00E02A9A" w:rsidRPr="002B1CC3">
                <w:rPr>
                  <w:rStyle w:val="Hiperhivatkozs"/>
                  <w:rFonts w:eastAsia="Calibri"/>
                </w:rPr>
                <w:t>navi-bv.enyugta.nav.gov.hu</w:t>
              </w:r>
            </w:hyperlink>
          </w:p>
        </w:tc>
        <w:tc>
          <w:tcPr>
            <w:tcW w:w="1979" w:type="dxa"/>
          </w:tcPr>
          <w:p w14:paraId="47B9ED35" w14:textId="080085AC" w:rsidR="003166DA" w:rsidRPr="002B1CC3" w:rsidRDefault="002D1711" w:rsidP="00B84008">
            <w:pPr>
              <w:jc w:val="both"/>
            </w:pPr>
            <w:r w:rsidRPr="002B1CC3">
              <w:t>A hardveres AE-k számára biztosított zárt APN</w:t>
            </w:r>
          </w:p>
        </w:tc>
      </w:tr>
      <w:tr w:rsidR="00E61BB1" w14:paraId="29E2670E" w14:textId="77777777" w:rsidTr="002946FF">
        <w:tc>
          <w:tcPr>
            <w:tcW w:w="2547" w:type="dxa"/>
          </w:tcPr>
          <w:p w14:paraId="7F643D06" w14:textId="0D6E2C3A" w:rsidR="00E61BB1" w:rsidRPr="002B1CC3" w:rsidRDefault="00E61BB1" w:rsidP="00B84008">
            <w:pPr>
              <w:jc w:val="both"/>
            </w:pPr>
            <w:r w:rsidRPr="002B1CC3">
              <w:t xml:space="preserve">NAV-I </w:t>
            </w:r>
            <w:r w:rsidR="00E02A9A" w:rsidRPr="002B1CC3">
              <w:t>authentikált</w:t>
            </w:r>
          </w:p>
        </w:tc>
        <w:tc>
          <w:tcPr>
            <w:tcW w:w="4536" w:type="dxa"/>
          </w:tcPr>
          <w:p w14:paraId="43860B1C" w14:textId="259DFD74" w:rsidR="00E61BB1" w:rsidRPr="006434FB" w:rsidRDefault="00CE2C76" w:rsidP="00B84008">
            <w:pPr>
              <w:jc w:val="both"/>
            </w:pPr>
            <w:r w:rsidRPr="006434FB">
              <w:t>https://</w:t>
            </w:r>
            <w:hyperlink r:id="rId127" w:tgtFrame="_blank" w:tooltip="https://navi-bv-sec.enyugta.nav.gov.hu/" w:history="1">
              <w:r w:rsidRPr="002B1CC3">
                <w:rPr>
                  <w:rStyle w:val="Hiperhivatkozs"/>
                  <w:rFonts w:eastAsia="Calibri"/>
                </w:rPr>
                <w:t>navi-bv-sec.enyugta.nav.gov.hu</w:t>
              </w:r>
            </w:hyperlink>
          </w:p>
        </w:tc>
        <w:tc>
          <w:tcPr>
            <w:tcW w:w="1979" w:type="dxa"/>
          </w:tcPr>
          <w:p w14:paraId="08651BA6" w14:textId="49D6BF21" w:rsidR="00E61BB1" w:rsidRDefault="00CE2C76" w:rsidP="00B84008">
            <w:pPr>
              <w:jc w:val="both"/>
            </w:pPr>
            <w:r w:rsidRPr="002B1CC3">
              <w:t>A hardveres AE-k számára biztosított zárt APN</w:t>
            </w:r>
          </w:p>
        </w:tc>
      </w:tr>
      <w:tr w:rsidR="00CE2C76" w14:paraId="2AC704A4" w14:textId="77777777" w:rsidTr="002946FF">
        <w:tc>
          <w:tcPr>
            <w:tcW w:w="2547" w:type="dxa"/>
          </w:tcPr>
          <w:p w14:paraId="18001F61" w14:textId="0117FB13" w:rsidR="00CE2C76" w:rsidRDefault="00D25BB4" w:rsidP="00B84008">
            <w:pPr>
              <w:jc w:val="both"/>
            </w:pPr>
            <w:r>
              <w:t>FAM nem authentikált</w:t>
            </w:r>
          </w:p>
        </w:tc>
        <w:tc>
          <w:tcPr>
            <w:tcW w:w="4536" w:type="dxa"/>
          </w:tcPr>
          <w:p w14:paraId="57C087E1" w14:textId="0331E7B4" w:rsidR="00CE2C76" w:rsidRPr="00CE2C76" w:rsidRDefault="00D25BB4" w:rsidP="00B84008">
            <w:pPr>
              <w:jc w:val="both"/>
              <w:rPr>
                <w:highlight w:val="yellow"/>
              </w:rPr>
            </w:pPr>
            <w:r>
              <w:rPr>
                <w:u w:val="single"/>
              </w:rPr>
              <w:t>https://</w:t>
            </w:r>
            <w:hyperlink r:id="rId128" w:tgtFrame="_blank" w:tooltip="https://fam-bv.enyugta.nav.gov.hu/" w:history="1">
              <w:r w:rsidRPr="008D6C60">
                <w:rPr>
                  <w:rStyle w:val="Hiperhivatkozs"/>
                  <w:rFonts w:eastAsia="Calibri"/>
                </w:rPr>
                <w:t>fam-bv.enyugta.nav.gov.hu</w:t>
              </w:r>
            </w:hyperlink>
          </w:p>
        </w:tc>
        <w:tc>
          <w:tcPr>
            <w:tcW w:w="1979" w:type="dxa"/>
          </w:tcPr>
          <w:p w14:paraId="1029B30F" w14:textId="14D0ABE8" w:rsidR="00CE2C76" w:rsidRDefault="00D25BB4" w:rsidP="00B84008">
            <w:pPr>
              <w:jc w:val="both"/>
            </w:pPr>
            <w:r>
              <w:t>Internet</w:t>
            </w:r>
          </w:p>
        </w:tc>
      </w:tr>
      <w:tr w:rsidR="00CE2C76" w14:paraId="3B4D01F4" w14:textId="77777777" w:rsidTr="002946FF">
        <w:tc>
          <w:tcPr>
            <w:tcW w:w="2547" w:type="dxa"/>
          </w:tcPr>
          <w:p w14:paraId="3009D847" w14:textId="3E5DCD16" w:rsidR="00CE2C76" w:rsidRDefault="00D25BB4" w:rsidP="00B84008">
            <w:pPr>
              <w:jc w:val="both"/>
            </w:pPr>
            <w:r>
              <w:t>F</w:t>
            </w:r>
            <w:r w:rsidR="00D814BD">
              <w:t>AM</w:t>
            </w:r>
            <w:r>
              <w:t xml:space="preserve"> authentikált</w:t>
            </w:r>
          </w:p>
        </w:tc>
        <w:tc>
          <w:tcPr>
            <w:tcW w:w="4536" w:type="dxa"/>
          </w:tcPr>
          <w:p w14:paraId="04BAE753" w14:textId="52D3E302" w:rsidR="00CE2C76" w:rsidRPr="00CE2C76" w:rsidRDefault="00D25BB4" w:rsidP="00B84008">
            <w:pPr>
              <w:jc w:val="both"/>
              <w:rPr>
                <w:highlight w:val="yellow"/>
              </w:rPr>
            </w:pPr>
            <w:r>
              <w:rPr>
                <w:u w:val="single"/>
              </w:rPr>
              <w:t>https://</w:t>
            </w:r>
            <w:hyperlink r:id="rId129" w:tgtFrame="_blank" w:tooltip="https://fam-bv-sec.enyugta.nav.gov.hu/" w:history="1">
              <w:r w:rsidRPr="008D6C60">
                <w:rPr>
                  <w:rStyle w:val="Hiperhivatkozs"/>
                  <w:rFonts w:eastAsia="Calibri"/>
                </w:rPr>
                <w:t>fam-bv-sec.enyugta.nav.gov.hu</w:t>
              </w:r>
            </w:hyperlink>
          </w:p>
        </w:tc>
        <w:tc>
          <w:tcPr>
            <w:tcW w:w="1979" w:type="dxa"/>
          </w:tcPr>
          <w:p w14:paraId="1149123A" w14:textId="3BAE8918" w:rsidR="00CE2C76" w:rsidRDefault="00D25BB4" w:rsidP="00B84008">
            <w:pPr>
              <w:jc w:val="both"/>
            </w:pPr>
            <w:r>
              <w:t>Internet</w:t>
            </w:r>
          </w:p>
        </w:tc>
      </w:tr>
      <w:tr w:rsidR="00C400EF" w14:paraId="742CEE97" w14:textId="77777777" w:rsidTr="00B026B8">
        <w:tc>
          <w:tcPr>
            <w:tcW w:w="2547" w:type="dxa"/>
          </w:tcPr>
          <w:p w14:paraId="24FEF279" w14:textId="7B298949" w:rsidR="00474DC9" w:rsidRDefault="00474DC9" w:rsidP="00B84008">
            <w:pPr>
              <w:jc w:val="both"/>
            </w:pPr>
            <w:r>
              <w:t>Nyugtatár regisztrációs és token-megújítás</w:t>
            </w:r>
          </w:p>
        </w:tc>
        <w:tc>
          <w:tcPr>
            <w:tcW w:w="4536" w:type="dxa"/>
          </w:tcPr>
          <w:p w14:paraId="63A8C487" w14:textId="496751DA" w:rsidR="00474DC9" w:rsidRDefault="006142E9" w:rsidP="00B84008">
            <w:pPr>
              <w:jc w:val="both"/>
              <w:rPr>
                <w:u w:val="single"/>
              </w:rPr>
            </w:pPr>
            <w:hyperlink r:id="rId130" w:history="1">
              <w:r w:rsidRPr="002F0319">
                <w:rPr>
                  <w:rStyle w:val="Hiperhivatkozs"/>
                </w:rPr>
                <w:t>https://lekerdezo-reg-bv.enyugta.nav.gov.hu</w:t>
              </w:r>
            </w:hyperlink>
            <w:r>
              <w:rPr>
                <w:u w:val="single"/>
              </w:rPr>
              <w:t xml:space="preserve"> </w:t>
            </w:r>
          </w:p>
        </w:tc>
        <w:tc>
          <w:tcPr>
            <w:tcW w:w="1979" w:type="dxa"/>
          </w:tcPr>
          <w:p w14:paraId="5C884E33" w14:textId="3D1CEE90" w:rsidR="00474DC9" w:rsidRDefault="00F3061D" w:rsidP="00B84008">
            <w:pPr>
              <w:jc w:val="both"/>
            </w:pPr>
            <w:r>
              <w:t>Vevői app backend fix IP cím</w:t>
            </w:r>
          </w:p>
        </w:tc>
      </w:tr>
      <w:tr w:rsidR="003166DA" w14:paraId="299A8F44" w14:textId="77777777" w:rsidTr="002946FF">
        <w:tc>
          <w:tcPr>
            <w:tcW w:w="2547" w:type="dxa"/>
          </w:tcPr>
          <w:p w14:paraId="6E1EF0A0" w14:textId="09527AA4" w:rsidR="003166DA" w:rsidRDefault="002D1711" w:rsidP="00B84008">
            <w:pPr>
              <w:jc w:val="both"/>
            </w:pPr>
            <w:r>
              <w:t>Nyugtatár</w:t>
            </w:r>
          </w:p>
        </w:tc>
        <w:tc>
          <w:tcPr>
            <w:tcW w:w="4536" w:type="dxa"/>
          </w:tcPr>
          <w:p w14:paraId="34020923" w14:textId="3EC80763" w:rsidR="003166DA" w:rsidRPr="006434FB" w:rsidRDefault="00D25BB4" w:rsidP="00B84008">
            <w:pPr>
              <w:jc w:val="both"/>
              <w:rPr>
                <w:highlight w:val="yellow"/>
              </w:rPr>
            </w:pPr>
            <w:r>
              <w:rPr>
                <w:u w:val="single"/>
              </w:rPr>
              <w:t>https://</w:t>
            </w:r>
            <w:hyperlink r:id="rId131" w:tgtFrame="_blank" w:tooltip="https://lekerdezo-bv.enyugta.nav.gov.hu/" w:history="1">
              <w:r w:rsidRPr="008D6C60">
                <w:rPr>
                  <w:rStyle w:val="Hiperhivatkozs"/>
                  <w:rFonts w:eastAsia="Calibri"/>
                </w:rPr>
                <w:t>lekerdezo-bv.enyugta.nav.gov.hu</w:t>
              </w:r>
            </w:hyperlink>
          </w:p>
        </w:tc>
        <w:tc>
          <w:tcPr>
            <w:tcW w:w="1979" w:type="dxa"/>
          </w:tcPr>
          <w:p w14:paraId="4D25437A" w14:textId="089541EE" w:rsidR="003166DA" w:rsidRDefault="002D1711" w:rsidP="00B84008">
            <w:pPr>
              <w:jc w:val="both"/>
            </w:pPr>
            <w:r>
              <w:t>Internet</w:t>
            </w:r>
          </w:p>
        </w:tc>
      </w:tr>
    </w:tbl>
    <w:p w14:paraId="03659382" w14:textId="77777777" w:rsidR="008A5543" w:rsidRDefault="008A5543" w:rsidP="00B84008">
      <w:pPr>
        <w:jc w:val="both"/>
      </w:pPr>
    </w:p>
    <w:p w14:paraId="096D0503" w14:textId="0382FF9D" w:rsidR="00622AAD" w:rsidRDefault="3326E448" w:rsidP="006434FB">
      <w:pPr>
        <w:pStyle w:val="Cmsor3"/>
      </w:pPr>
      <w:bookmarkStart w:id="1644" w:name="_Toc195567259"/>
      <w:r w:rsidRPr="46920C6E">
        <w:rPr>
          <w:lang w:val="en-US"/>
        </w:rPr>
        <w:t>Fejlesztést</w:t>
      </w:r>
      <w:r w:rsidR="17F31BC2" w:rsidRPr="46920C6E">
        <w:rPr>
          <w:lang w:val="en-US"/>
        </w:rPr>
        <w:t xml:space="preserve">ámogató </w:t>
      </w:r>
      <w:r w:rsidRPr="46920C6E">
        <w:rPr>
          <w:lang w:val="en-US"/>
        </w:rPr>
        <w:t>források</w:t>
      </w:r>
      <w:bookmarkEnd w:id="1644"/>
    </w:p>
    <w:p w14:paraId="718C5146" w14:textId="77777777" w:rsidR="00DA117D" w:rsidRDefault="00DA117D" w:rsidP="00B84008">
      <w:pPr>
        <w:jc w:val="both"/>
      </w:pPr>
    </w:p>
    <w:p w14:paraId="41D2FC40" w14:textId="3D92CAAD" w:rsidR="00375D4E" w:rsidRPr="006434FB" w:rsidRDefault="00375D4E" w:rsidP="00B84008">
      <w:pPr>
        <w:jc w:val="both"/>
        <w:rPr>
          <w:b/>
          <w:bCs/>
        </w:rPr>
      </w:pPr>
      <w:r w:rsidRPr="006434FB">
        <w:rPr>
          <w:b/>
          <w:bCs/>
        </w:rPr>
        <w:t>GitHub</w:t>
      </w:r>
    </w:p>
    <w:p w14:paraId="4847132C" w14:textId="77777777" w:rsidR="00375D4E" w:rsidRDefault="00375D4E" w:rsidP="00B84008">
      <w:pPr>
        <w:jc w:val="both"/>
      </w:pPr>
    </w:p>
    <w:p w14:paraId="4F93AF6E" w14:textId="6B1AD179" w:rsidR="003F51CC" w:rsidRPr="00010356" w:rsidRDefault="003F51CC" w:rsidP="00B84008">
      <w:pPr>
        <w:jc w:val="both"/>
        <w:rPr>
          <w:lang w:val="pt-BR"/>
        </w:rPr>
      </w:pPr>
      <w:r w:rsidRPr="00010356">
        <w:rPr>
          <w:lang w:val="pt-BR"/>
        </w:rPr>
        <w:t>A</w:t>
      </w:r>
      <w:r w:rsidR="00542296" w:rsidRPr="00010356">
        <w:rPr>
          <w:lang w:val="pt-BR"/>
        </w:rPr>
        <w:t xml:space="preserve"> NAV hivatalos GitHub oldalán </w:t>
      </w:r>
      <w:r w:rsidR="00FE6C1E" w:rsidRPr="00010356">
        <w:rPr>
          <w:lang w:val="pt-BR"/>
        </w:rPr>
        <w:t>(</w:t>
      </w:r>
      <w:hyperlink r:id="rId132" w:history="1">
        <w:r w:rsidR="00CA5FD2" w:rsidRPr="00010356">
          <w:rPr>
            <w:rStyle w:val="Hiperhivatkozs"/>
            <w:lang w:val="pt-BR"/>
          </w:rPr>
          <w:t>https://github.com/nav-gov-hu/eRECEIPT</w:t>
        </w:r>
      </w:hyperlink>
      <w:r w:rsidR="00FE6C1E" w:rsidRPr="00010356">
        <w:rPr>
          <w:lang w:val="pt-BR"/>
        </w:rPr>
        <w:t xml:space="preserve">) </w:t>
      </w:r>
      <w:r w:rsidR="00542296" w:rsidRPr="00010356">
        <w:rPr>
          <w:lang w:val="pt-BR"/>
        </w:rPr>
        <w:t>teszi közzé az alábbiakat:</w:t>
      </w:r>
    </w:p>
    <w:p w14:paraId="506AE9BD" w14:textId="3D79DE8D" w:rsidR="00542296" w:rsidRDefault="00542296" w:rsidP="006434FB">
      <w:pPr>
        <w:pStyle w:val="Felsorols"/>
      </w:pPr>
      <w:r>
        <w:t>XSD</w:t>
      </w:r>
    </w:p>
    <w:p w14:paraId="68E4AF77" w14:textId="63B7B8B4" w:rsidR="00542296" w:rsidRDefault="00542296" w:rsidP="006434FB">
      <w:pPr>
        <w:pStyle w:val="Felsorols"/>
      </w:pPr>
      <w:r>
        <w:t>XSD HTML alap</w:t>
      </w:r>
      <w:r w:rsidR="00F86CFC">
        <w:t>ú vizualizációja</w:t>
      </w:r>
    </w:p>
    <w:p w14:paraId="60EE48D7" w14:textId="60317ECE" w:rsidR="00F86CFC" w:rsidRDefault="00F86CFC" w:rsidP="006434FB">
      <w:pPr>
        <w:pStyle w:val="Felsorols"/>
      </w:pPr>
      <w:r>
        <w:t>Jelen Fejlesztői Dokumentáció</w:t>
      </w:r>
    </w:p>
    <w:p w14:paraId="2A2C7279" w14:textId="77777777" w:rsidR="00375D4E" w:rsidRDefault="00375D4E" w:rsidP="00B84008">
      <w:pPr>
        <w:jc w:val="both"/>
      </w:pPr>
    </w:p>
    <w:p w14:paraId="4FEA48B3" w14:textId="29F6A1AF" w:rsidR="00477204" w:rsidRPr="006434FB" w:rsidRDefault="00BD63EB" w:rsidP="00B84008">
      <w:pPr>
        <w:jc w:val="both"/>
        <w:rPr>
          <w:b/>
          <w:bCs/>
        </w:rPr>
      </w:pPr>
      <w:r>
        <w:rPr>
          <w:b/>
          <w:bCs/>
        </w:rPr>
        <w:t>KOBAK</w:t>
      </w:r>
      <w:r w:rsidR="00F86CFC" w:rsidRPr="006434FB">
        <w:rPr>
          <w:b/>
          <w:bCs/>
        </w:rPr>
        <w:t xml:space="preserve"> Portál</w:t>
      </w:r>
    </w:p>
    <w:p w14:paraId="72593BF5" w14:textId="77777777" w:rsidR="00F86CFC" w:rsidRDefault="00F86CFC" w:rsidP="00B84008">
      <w:pPr>
        <w:jc w:val="both"/>
      </w:pPr>
    </w:p>
    <w:p w14:paraId="09E41CE7" w14:textId="07D880B2" w:rsidR="00F86CFC" w:rsidRDefault="00F44773" w:rsidP="00B84008">
      <w:pPr>
        <w:jc w:val="both"/>
      </w:pPr>
      <w:r>
        <w:t xml:space="preserve">A fejlesztési és </w:t>
      </w:r>
      <w:r w:rsidR="0088002F">
        <w:t>bevizsgálási</w:t>
      </w:r>
      <w:r>
        <w:t xml:space="preserve"> </w:t>
      </w:r>
      <w:r w:rsidR="000A6ACF">
        <w:t xml:space="preserve">folyamatokat támogató webes környezet, az ePG </w:t>
      </w:r>
      <w:r w:rsidR="0088002F">
        <w:t>P</w:t>
      </w:r>
      <w:r w:rsidR="000A6ACF">
        <w:t>ortál az alábbi címen érhető el:</w:t>
      </w:r>
    </w:p>
    <w:p w14:paraId="3D91C346" w14:textId="1F46B233" w:rsidR="000A6ACF" w:rsidRPr="00104F4E" w:rsidRDefault="00104F4E" w:rsidP="006434FB">
      <w:pPr>
        <w:pStyle w:val="Felsorols"/>
      </w:pPr>
      <w:r w:rsidRPr="00104F4E">
        <w:t>https://kobakonline.nav.gov.hu/</w:t>
      </w:r>
    </w:p>
    <w:p w14:paraId="1E04AE09" w14:textId="6080294C" w:rsidR="00241FED" w:rsidRDefault="00241FED" w:rsidP="00B84008">
      <w:pPr>
        <w:jc w:val="both"/>
      </w:pPr>
    </w:p>
    <w:p w14:paraId="2FBD2ED0" w14:textId="02DFCFED" w:rsidR="006142E9" w:rsidRDefault="006142E9" w:rsidP="00B84008">
      <w:pPr>
        <w:jc w:val="both"/>
      </w:pPr>
    </w:p>
    <w:p w14:paraId="5F385764" w14:textId="77777777" w:rsidR="006142E9" w:rsidRDefault="006142E9" w:rsidP="00B84008">
      <w:pPr>
        <w:jc w:val="both"/>
      </w:pPr>
    </w:p>
    <w:p w14:paraId="5E1D0053" w14:textId="4E500C09" w:rsidR="00241FED" w:rsidRPr="006434FB" w:rsidRDefault="00241FED" w:rsidP="00B84008">
      <w:pPr>
        <w:jc w:val="both"/>
        <w:rPr>
          <w:b/>
          <w:bCs/>
        </w:rPr>
      </w:pPr>
      <w:r w:rsidRPr="006434FB">
        <w:rPr>
          <w:b/>
          <w:bCs/>
        </w:rPr>
        <w:t>Apidog collection</w:t>
      </w:r>
    </w:p>
    <w:p w14:paraId="4B765F96" w14:textId="77777777" w:rsidR="00F44773" w:rsidRDefault="00F44773" w:rsidP="00B84008">
      <w:pPr>
        <w:jc w:val="both"/>
      </w:pPr>
    </w:p>
    <w:p w14:paraId="6576FDD6" w14:textId="7EBD4596" w:rsidR="00CA5FD2" w:rsidRPr="00AC2CCE" w:rsidRDefault="00783AD0" w:rsidP="007E41D0">
      <w:pPr>
        <w:jc w:val="both"/>
        <w:rPr>
          <w:highlight w:val="yellow"/>
        </w:rPr>
      </w:pPr>
      <w:r>
        <w:t>A „</w:t>
      </w:r>
      <w:r w:rsidR="00BC3838" w:rsidRPr="006434FB">
        <w:rPr>
          <w:b/>
          <w:bCs/>
        </w:rPr>
        <w:fldChar w:fldCharType="begin"/>
      </w:r>
      <w:r w:rsidR="00BC3838" w:rsidRPr="006434FB">
        <w:rPr>
          <w:b/>
          <w:bCs/>
        </w:rPr>
        <w:instrText xml:space="preserve"> REF _Ref185204336 \h </w:instrText>
      </w:r>
      <w:r w:rsidR="00BC3838">
        <w:rPr>
          <w:b/>
          <w:bCs/>
        </w:rPr>
        <w:instrText xml:space="preserve"> \* MERGEFORMAT </w:instrText>
      </w:r>
      <w:r w:rsidR="00BC3838" w:rsidRPr="006434FB">
        <w:rPr>
          <w:b/>
          <w:bCs/>
        </w:rPr>
      </w:r>
      <w:r w:rsidR="00BC3838" w:rsidRPr="006434FB">
        <w:rPr>
          <w:b/>
          <w:bCs/>
        </w:rPr>
        <w:fldChar w:fldCharType="separate"/>
      </w:r>
      <w:ins w:id="1645" w:author="Szerző">
        <w:r w:rsidR="007E41D0" w:rsidRPr="00294685">
          <w:rPr>
            <w:b/>
            <w:bCs/>
            <w:rPrChange w:id="1646" w:author="Szerző">
              <w:rPr/>
            </w:rPrChange>
          </w:rPr>
          <w:t>NAV által az e-pénztárgépeknek biztosított üzleti szolgáltatások</w:t>
        </w:r>
      </w:ins>
      <w:del w:id="1647" w:author="Szerző">
        <w:r w:rsidR="000F44AA" w:rsidRPr="000F44AA" w:rsidDel="007E41D0">
          <w:rPr>
            <w:b/>
            <w:bCs/>
          </w:rPr>
          <w:delText>NAV által az e-pénztárgépeknek biztosított üzleti szolgáltatások</w:delText>
        </w:r>
      </w:del>
      <w:r w:rsidR="00BC3838" w:rsidRPr="006434FB">
        <w:rPr>
          <w:b/>
          <w:bCs/>
        </w:rPr>
        <w:fldChar w:fldCharType="end"/>
      </w:r>
      <w:r>
        <w:t xml:space="preserve">”, </w:t>
      </w:r>
      <w:r w:rsidR="00BC3838">
        <w:t xml:space="preserve">a </w:t>
      </w:r>
      <w:r>
        <w:t>„</w:t>
      </w:r>
      <w:r w:rsidR="00BC3838" w:rsidRPr="006434FB">
        <w:rPr>
          <w:b/>
          <w:bCs/>
        </w:rPr>
        <w:fldChar w:fldCharType="begin"/>
      </w:r>
      <w:r w:rsidR="00BC3838" w:rsidRPr="006434FB">
        <w:rPr>
          <w:b/>
          <w:bCs/>
        </w:rPr>
        <w:instrText xml:space="preserve"> REF _Ref185204365 \h </w:instrText>
      </w:r>
      <w:r w:rsidR="00BC3838">
        <w:rPr>
          <w:b/>
          <w:bCs/>
        </w:rPr>
        <w:instrText xml:space="preserve"> \* MERGEFORMAT </w:instrText>
      </w:r>
      <w:r w:rsidR="00BC3838" w:rsidRPr="006434FB">
        <w:rPr>
          <w:b/>
          <w:bCs/>
        </w:rPr>
      </w:r>
      <w:r w:rsidR="00BC3838" w:rsidRPr="006434FB">
        <w:rPr>
          <w:b/>
          <w:bCs/>
        </w:rPr>
        <w:fldChar w:fldCharType="separate"/>
      </w:r>
      <w:ins w:id="1648" w:author="Szerző">
        <w:r w:rsidR="007E41D0" w:rsidRPr="00294685">
          <w:rPr>
            <w:b/>
            <w:bCs/>
            <w:rPrChange w:id="1649" w:author="Szerző">
              <w:rPr/>
            </w:rPrChange>
          </w:rPr>
          <w:t>Nyugtatár által biztosított szolgáltatások</w:t>
        </w:r>
      </w:ins>
      <w:del w:id="1650" w:author="Szerző">
        <w:r w:rsidR="000F44AA" w:rsidRPr="000F44AA" w:rsidDel="007E41D0">
          <w:rPr>
            <w:b/>
            <w:bCs/>
          </w:rPr>
          <w:delText>Nyugtatár által biztosított szolgáltatások</w:delText>
        </w:r>
      </w:del>
      <w:r w:rsidR="00BC3838" w:rsidRPr="006434FB">
        <w:rPr>
          <w:b/>
          <w:bCs/>
        </w:rPr>
        <w:fldChar w:fldCharType="end"/>
      </w:r>
      <w:r>
        <w:t>” valamint „</w:t>
      </w:r>
      <w:r w:rsidR="007B7449" w:rsidRPr="008D6A81">
        <w:rPr>
          <w:b/>
          <w:bCs/>
        </w:rPr>
        <w:fldChar w:fldCharType="begin"/>
      </w:r>
      <w:r w:rsidR="007B7449" w:rsidRPr="006434FB">
        <w:rPr>
          <w:b/>
          <w:bCs/>
        </w:rPr>
        <w:instrText xml:space="preserve"> REF _Ref185204400 \h  \* MERGEFORMAT </w:instrText>
      </w:r>
      <w:r w:rsidR="007B7449" w:rsidRPr="008D6A81">
        <w:rPr>
          <w:b/>
          <w:bCs/>
        </w:rPr>
      </w:r>
      <w:r w:rsidR="007B7449" w:rsidRPr="008D6A81">
        <w:rPr>
          <w:b/>
          <w:bCs/>
        </w:rPr>
        <w:fldChar w:fldCharType="separate"/>
      </w:r>
      <w:ins w:id="1651" w:author="Szerző">
        <w:r w:rsidR="007E41D0" w:rsidRPr="00294685">
          <w:rPr>
            <w:b/>
            <w:bCs/>
            <w:rPrChange w:id="1652" w:author="Szerző">
              <w:rPr/>
            </w:rPrChange>
          </w:rPr>
          <w:t>Felhőalapú adóügyi modul (FAM)</w:t>
        </w:r>
      </w:ins>
      <w:del w:id="1653" w:author="Szerző">
        <w:r w:rsidR="000F44AA" w:rsidRPr="000F44AA" w:rsidDel="007E41D0">
          <w:rPr>
            <w:b/>
            <w:bCs/>
          </w:rPr>
          <w:delText>Felhőalapú adóügyi modul (FAM)</w:delText>
        </w:r>
      </w:del>
      <w:r w:rsidR="007B7449" w:rsidRPr="008D6A81">
        <w:rPr>
          <w:b/>
          <w:bCs/>
        </w:rPr>
        <w:fldChar w:fldCharType="end"/>
      </w:r>
      <w:r>
        <w:t>” fejezetekben ismertetett szolgáltatások végpontjai</w:t>
      </w:r>
      <w:r w:rsidR="00AE2CB8">
        <w:t>nak mintahívásai</w:t>
      </w:r>
      <w:r>
        <w:t xml:space="preserve">t </w:t>
      </w:r>
      <w:r w:rsidR="00AE2CB8">
        <w:t xml:space="preserve">a NAV </w:t>
      </w:r>
      <w:r w:rsidR="00795F50">
        <w:t xml:space="preserve">a hivatalos GitHub oldalán </w:t>
      </w:r>
      <w:r>
        <w:t>Apidog collection</w:t>
      </w:r>
      <w:r w:rsidR="00AE2CB8">
        <w:t xml:space="preserve"> formájában teszi közzé</w:t>
      </w:r>
      <w:r w:rsidR="00795F50">
        <w:t>.</w:t>
      </w:r>
    </w:p>
    <w:p w14:paraId="489D6267" w14:textId="77777777" w:rsidR="00B84008" w:rsidRDefault="00B84008" w:rsidP="00B84008">
      <w:pPr>
        <w:jc w:val="both"/>
      </w:pPr>
    </w:p>
    <w:p w14:paraId="73EEDC7F" w14:textId="77777777" w:rsidR="001C2EAD" w:rsidRPr="005977A9" w:rsidRDefault="001C2EAD" w:rsidP="003A7816">
      <w:pPr>
        <w:pStyle w:val="Cmsor2"/>
        <w:rPr>
          <w:lang w:val="en-US"/>
        </w:rPr>
      </w:pPr>
      <w:bookmarkStart w:id="1654" w:name="_Toc187886476"/>
      <w:bookmarkStart w:id="1655" w:name="_Toc135127669"/>
      <w:bookmarkStart w:id="1656" w:name="_Toc138241241"/>
      <w:bookmarkStart w:id="1657" w:name="_Toc138749156"/>
      <w:bookmarkStart w:id="1658" w:name="_Toc147150913"/>
      <w:bookmarkStart w:id="1659" w:name="_Toc167061747"/>
      <w:bookmarkStart w:id="1660" w:name="_Toc618815870"/>
      <w:bookmarkStart w:id="1661" w:name="_Toc195567260"/>
      <w:bookmarkEnd w:id="1654"/>
      <w:r w:rsidRPr="005977A9">
        <w:rPr>
          <w:lang w:val="en-US"/>
        </w:rPr>
        <w:t>Éles környezet</w:t>
      </w:r>
      <w:bookmarkEnd w:id="1655"/>
      <w:bookmarkEnd w:id="1656"/>
      <w:bookmarkEnd w:id="1657"/>
      <w:bookmarkEnd w:id="1658"/>
      <w:bookmarkEnd w:id="1659"/>
      <w:bookmarkEnd w:id="1660"/>
      <w:bookmarkEnd w:id="1661"/>
    </w:p>
    <w:p w14:paraId="41D02D82" w14:textId="440419BC" w:rsidR="005D5C5E" w:rsidRDefault="596A3F40" w:rsidP="005D5C5E">
      <w:pPr>
        <w:pStyle w:val="Cmsor3"/>
      </w:pPr>
      <w:bookmarkStart w:id="1662" w:name="_Toc195567261"/>
      <w:r w:rsidRPr="46920C6E">
        <w:rPr>
          <w:lang w:val="en-US"/>
        </w:rPr>
        <w:t>Éles környezeti URL-ek</w:t>
      </w:r>
      <w:bookmarkEnd w:id="1662"/>
    </w:p>
    <w:p w14:paraId="6A6EAC91" w14:textId="77777777" w:rsidR="005D5C5E" w:rsidRDefault="005D5C5E" w:rsidP="005D5C5E">
      <w:pPr>
        <w:jc w:val="both"/>
      </w:pPr>
    </w:p>
    <w:tbl>
      <w:tblPr>
        <w:tblStyle w:val="Rcsostblzat"/>
        <w:tblW w:w="0" w:type="auto"/>
        <w:tblLook w:val="04A0" w:firstRow="1" w:lastRow="0" w:firstColumn="1" w:lastColumn="0" w:noHBand="0" w:noVBand="1"/>
      </w:tblPr>
      <w:tblGrid>
        <w:gridCol w:w="2547"/>
        <w:gridCol w:w="4252"/>
        <w:gridCol w:w="2263"/>
      </w:tblGrid>
      <w:tr w:rsidR="00E404F5" w:rsidRPr="002D1711" w14:paraId="1B7E97A3" w14:textId="77777777" w:rsidTr="002946FF">
        <w:tc>
          <w:tcPr>
            <w:tcW w:w="2547" w:type="dxa"/>
          </w:tcPr>
          <w:p w14:paraId="41F8F04B" w14:textId="77777777" w:rsidR="00E404F5" w:rsidRPr="002317B0" w:rsidRDefault="00E404F5" w:rsidP="00B80784">
            <w:pPr>
              <w:jc w:val="center"/>
              <w:rPr>
                <w:b/>
                <w:bCs/>
              </w:rPr>
            </w:pPr>
            <w:r w:rsidRPr="002317B0">
              <w:rPr>
                <w:b/>
                <w:bCs/>
              </w:rPr>
              <w:t>Interfész</w:t>
            </w:r>
          </w:p>
        </w:tc>
        <w:tc>
          <w:tcPr>
            <w:tcW w:w="4252" w:type="dxa"/>
          </w:tcPr>
          <w:p w14:paraId="06274D9C" w14:textId="77777777" w:rsidR="00E404F5" w:rsidRPr="002317B0" w:rsidRDefault="00E404F5" w:rsidP="00B80784">
            <w:pPr>
              <w:jc w:val="center"/>
              <w:rPr>
                <w:b/>
                <w:bCs/>
              </w:rPr>
            </w:pPr>
            <w:r w:rsidRPr="002317B0">
              <w:rPr>
                <w:b/>
                <w:bCs/>
              </w:rPr>
              <w:t>URL</w:t>
            </w:r>
          </w:p>
        </w:tc>
        <w:tc>
          <w:tcPr>
            <w:tcW w:w="2263" w:type="dxa"/>
          </w:tcPr>
          <w:p w14:paraId="2CD8FD6A" w14:textId="77777777" w:rsidR="00E404F5" w:rsidRPr="002317B0" w:rsidRDefault="00E404F5" w:rsidP="00B80784">
            <w:pPr>
              <w:jc w:val="center"/>
              <w:rPr>
                <w:b/>
                <w:bCs/>
              </w:rPr>
            </w:pPr>
            <w:r w:rsidRPr="002317B0">
              <w:rPr>
                <w:b/>
                <w:bCs/>
              </w:rPr>
              <w:t>Honnan érhető el</w:t>
            </w:r>
          </w:p>
        </w:tc>
      </w:tr>
      <w:tr w:rsidR="00E404F5" w:rsidRPr="00E404F5" w14:paraId="79E626D4" w14:textId="77777777" w:rsidTr="002946FF">
        <w:tc>
          <w:tcPr>
            <w:tcW w:w="2547" w:type="dxa"/>
          </w:tcPr>
          <w:p w14:paraId="628C10AB" w14:textId="77777777" w:rsidR="00E404F5" w:rsidRPr="00E404F5" w:rsidRDefault="00E404F5" w:rsidP="00B80784">
            <w:pPr>
              <w:jc w:val="both"/>
            </w:pPr>
            <w:r w:rsidRPr="00E404F5">
              <w:t>NAV-I nem authentikált</w:t>
            </w:r>
          </w:p>
        </w:tc>
        <w:tc>
          <w:tcPr>
            <w:tcW w:w="4252" w:type="dxa"/>
          </w:tcPr>
          <w:p w14:paraId="326862C3" w14:textId="7C1BEDEF" w:rsidR="00E404F5" w:rsidRPr="006434FB" w:rsidRDefault="00E404F5" w:rsidP="00B80784">
            <w:pPr>
              <w:jc w:val="both"/>
            </w:pPr>
            <w:r w:rsidRPr="006434FB">
              <w:t>https://</w:t>
            </w:r>
            <w:hyperlink r:id="rId133" w:tgtFrame="_blank" w:tooltip="https://navi-bv.enyugta.nav.gov.hu/" w:history="1">
              <w:r w:rsidRPr="00E404F5">
                <w:rPr>
                  <w:rStyle w:val="Hiperhivatkozs"/>
                  <w:rFonts w:eastAsia="Calibri"/>
                </w:rPr>
                <w:t>navi.enyugta.nav.gov.hu</w:t>
              </w:r>
            </w:hyperlink>
          </w:p>
        </w:tc>
        <w:tc>
          <w:tcPr>
            <w:tcW w:w="2263" w:type="dxa"/>
          </w:tcPr>
          <w:p w14:paraId="69A1A93B" w14:textId="77777777" w:rsidR="00E404F5" w:rsidRPr="00E404F5" w:rsidRDefault="00E404F5" w:rsidP="00B80784">
            <w:pPr>
              <w:jc w:val="both"/>
            </w:pPr>
            <w:r w:rsidRPr="00E404F5">
              <w:t>A hardveres AE-k számára biztosított zárt APN</w:t>
            </w:r>
          </w:p>
        </w:tc>
      </w:tr>
      <w:tr w:rsidR="00E404F5" w14:paraId="5B02FE49" w14:textId="77777777" w:rsidTr="002946FF">
        <w:tc>
          <w:tcPr>
            <w:tcW w:w="2547" w:type="dxa"/>
          </w:tcPr>
          <w:p w14:paraId="0D6C9086" w14:textId="77777777" w:rsidR="00E404F5" w:rsidRPr="00E404F5" w:rsidRDefault="00E404F5" w:rsidP="00B80784">
            <w:pPr>
              <w:jc w:val="both"/>
            </w:pPr>
            <w:r w:rsidRPr="00E404F5">
              <w:t>NAV-I authentikált</w:t>
            </w:r>
          </w:p>
        </w:tc>
        <w:tc>
          <w:tcPr>
            <w:tcW w:w="4252" w:type="dxa"/>
          </w:tcPr>
          <w:p w14:paraId="18F121C0" w14:textId="3686AA46" w:rsidR="00E404F5" w:rsidRPr="006434FB" w:rsidRDefault="00E404F5" w:rsidP="00B80784">
            <w:pPr>
              <w:jc w:val="both"/>
            </w:pPr>
            <w:r w:rsidRPr="006434FB">
              <w:t>https://</w:t>
            </w:r>
            <w:hyperlink r:id="rId134" w:tgtFrame="_blank" w:tooltip="https://navi-bv-sec.enyugta.nav.gov.hu/" w:history="1">
              <w:r w:rsidRPr="00E404F5">
                <w:rPr>
                  <w:rStyle w:val="Hiperhivatkozs"/>
                  <w:rFonts w:eastAsia="Calibri"/>
                </w:rPr>
                <w:t>navi-sec.enyugta.nav.gov.hu</w:t>
              </w:r>
            </w:hyperlink>
          </w:p>
        </w:tc>
        <w:tc>
          <w:tcPr>
            <w:tcW w:w="2263" w:type="dxa"/>
          </w:tcPr>
          <w:p w14:paraId="75A877A5" w14:textId="77777777" w:rsidR="00E404F5" w:rsidRDefault="00E404F5" w:rsidP="00B80784">
            <w:pPr>
              <w:jc w:val="both"/>
            </w:pPr>
            <w:r w:rsidRPr="00E404F5">
              <w:t>A hardveres AE-k számára biztosított zárt APN</w:t>
            </w:r>
          </w:p>
        </w:tc>
      </w:tr>
      <w:tr w:rsidR="00E404F5" w14:paraId="7973481F" w14:textId="77777777" w:rsidTr="002946FF">
        <w:tc>
          <w:tcPr>
            <w:tcW w:w="2547" w:type="dxa"/>
          </w:tcPr>
          <w:p w14:paraId="1CE20E6A" w14:textId="77777777" w:rsidR="00E404F5" w:rsidRDefault="00E404F5" w:rsidP="00B80784">
            <w:pPr>
              <w:jc w:val="both"/>
            </w:pPr>
            <w:r>
              <w:t>FAM nem authentikált</w:t>
            </w:r>
          </w:p>
        </w:tc>
        <w:tc>
          <w:tcPr>
            <w:tcW w:w="4252" w:type="dxa"/>
          </w:tcPr>
          <w:p w14:paraId="274FAE75" w14:textId="62CBC8BE" w:rsidR="00E404F5" w:rsidRPr="00CE2C76" w:rsidRDefault="00E404F5" w:rsidP="00B80784">
            <w:pPr>
              <w:jc w:val="both"/>
              <w:rPr>
                <w:highlight w:val="yellow"/>
              </w:rPr>
            </w:pPr>
            <w:r>
              <w:rPr>
                <w:u w:val="single"/>
              </w:rPr>
              <w:t>https://</w:t>
            </w:r>
            <w:hyperlink r:id="rId135" w:tgtFrame="_blank" w:tooltip="https://fam-bv.enyugta.nav.gov.hu/" w:history="1">
              <w:r w:rsidRPr="008D6C60">
                <w:rPr>
                  <w:rStyle w:val="Hiperhivatkozs"/>
                  <w:rFonts w:eastAsia="Calibri"/>
                </w:rPr>
                <w:t>fam.enyugta.nav.gov.hu</w:t>
              </w:r>
            </w:hyperlink>
          </w:p>
        </w:tc>
        <w:tc>
          <w:tcPr>
            <w:tcW w:w="2263" w:type="dxa"/>
          </w:tcPr>
          <w:p w14:paraId="36E48FF4" w14:textId="77777777" w:rsidR="00E404F5" w:rsidRDefault="00E404F5" w:rsidP="00B80784">
            <w:pPr>
              <w:jc w:val="both"/>
            </w:pPr>
            <w:r>
              <w:t>Internet</w:t>
            </w:r>
          </w:p>
        </w:tc>
      </w:tr>
      <w:tr w:rsidR="00E404F5" w14:paraId="3436C2D8" w14:textId="77777777" w:rsidTr="002946FF">
        <w:tc>
          <w:tcPr>
            <w:tcW w:w="2547" w:type="dxa"/>
          </w:tcPr>
          <w:p w14:paraId="56A2CE36" w14:textId="51F52BE6" w:rsidR="00E404F5" w:rsidRDefault="00E404F5" w:rsidP="00B80784">
            <w:pPr>
              <w:jc w:val="both"/>
            </w:pPr>
            <w:r>
              <w:t>F</w:t>
            </w:r>
            <w:r w:rsidR="00D814BD">
              <w:t>AM</w:t>
            </w:r>
            <w:r>
              <w:t xml:space="preserve"> authentikált</w:t>
            </w:r>
          </w:p>
        </w:tc>
        <w:tc>
          <w:tcPr>
            <w:tcW w:w="4252" w:type="dxa"/>
          </w:tcPr>
          <w:p w14:paraId="3ECDDEAF" w14:textId="0DDF3DAE" w:rsidR="00E404F5" w:rsidRPr="00CE2C76" w:rsidRDefault="00E404F5" w:rsidP="00B80784">
            <w:pPr>
              <w:jc w:val="both"/>
              <w:rPr>
                <w:highlight w:val="yellow"/>
              </w:rPr>
            </w:pPr>
            <w:r>
              <w:rPr>
                <w:u w:val="single"/>
              </w:rPr>
              <w:t>https://</w:t>
            </w:r>
            <w:hyperlink r:id="rId136" w:tgtFrame="_blank" w:tooltip="https://fam-bv-sec.enyugta.nav.gov.hu/" w:history="1">
              <w:r w:rsidRPr="008D6C60">
                <w:rPr>
                  <w:rStyle w:val="Hiperhivatkozs"/>
                  <w:rFonts w:eastAsia="Calibri"/>
                </w:rPr>
                <w:t>fam-sec.enyugta.nav.gov.hu</w:t>
              </w:r>
            </w:hyperlink>
          </w:p>
        </w:tc>
        <w:tc>
          <w:tcPr>
            <w:tcW w:w="2263" w:type="dxa"/>
          </w:tcPr>
          <w:p w14:paraId="7AE4BD15" w14:textId="77777777" w:rsidR="00E404F5" w:rsidRDefault="00E404F5" w:rsidP="00B80784">
            <w:pPr>
              <w:jc w:val="both"/>
            </w:pPr>
            <w:r>
              <w:t>Internet</w:t>
            </w:r>
          </w:p>
        </w:tc>
      </w:tr>
      <w:tr w:rsidR="00C400EF" w14:paraId="639E27DB" w14:textId="77777777" w:rsidTr="00B026B8">
        <w:tc>
          <w:tcPr>
            <w:tcW w:w="2547" w:type="dxa"/>
          </w:tcPr>
          <w:p w14:paraId="44A8660B" w14:textId="77777777" w:rsidR="00153A33" w:rsidRDefault="00153A33">
            <w:pPr>
              <w:jc w:val="both"/>
            </w:pPr>
            <w:r>
              <w:t>Nyugtatár regisztrációs és token-megújítás</w:t>
            </w:r>
          </w:p>
        </w:tc>
        <w:tc>
          <w:tcPr>
            <w:tcW w:w="4252" w:type="dxa"/>
          </w:tcPr>
          <w:p w14:paraId="0B5F9A34" w14:textId="3B6EAFD6" w:rsidR="00153A33" w:rsidRDefault="006142E9">
            <w:pPr>
              <w:jc w:val="both"/>
              <w:rPr>
                <w:u w:val="single"/>
              </w:rPr>
            </w:pPr>
            <w:hyperlink r:id="rId137" w:history="1">
              <w:r w:rsidRPr="002F0319">
                <w:rPr>
                  <w:rStyle w:val="Hiperhivatkozs"/>
                </w:rPr>
                <w:t>https://lekerdezo-reg.enyugta.nav.gov.hu</w:t>
              </w:r>
            </w:hyperlink>
            <w:r>
              <w:rPr>
                <w:u w:val="single"/>
              </w:rPr>
              <w:t xml:space="preserve"> </w:t>
            </w:r>
          </w:p>
        </w:tc>
        <w:tc>
          <w:tcPr>
            <w:tcW w:w="2263" w:type="dxa"/>
          </w:tcPr>
          <w:p w14:paraId="6DAB6713" w14:textId="77777777" w:rsidR="00153A33" w:rsidRDefault="00153A33">
            <w:pPr>
              <w:jc w:val="both"/>
            </w:pPr>
            <w:r>
              <w:t>Vevői app backend fix IP cím</w:t>
            </w:r>
          </w:p>
        </w:tc>
      </w:tr>
      <w:tr w:rsidR="00E404F5" w14:paraId="6A3092C1" w14:textId="77777777" w:rsidTr="002946FF">
        <w:tc>
          <w:tcPr>
            <w:tcW w:w="2547" w:type="dxa"/>
          </w:tcPr>
          <w:p w14:paraId="33DDA7D2" w14:textId="77777777" w:rsidR="00E404F5" w:rsidRDefault="00E404F5" w:rsidP="00B80784">
            <w:pPr>
              <w:jc w:val="both"/>
            </w:pPr>
            <w:r>
              <w:t>Nyugtatár</w:t>
            </w:r>
          </w:p>
        </w:tc>
        <w:tc>
          <w:tcPr>
            <w:tcW w:w="4252" w:type="dxa"/>
          </w:tcPr>
          <w:p w14:paraId="597BE47A" w14:textId="24A413C5" w:rsidR="00E404F5" w:rsidRPr="002317B0" w:rsidRDefault="00E404F5" w:rsidP="00B80784">
            <w:pPr>
              <w:jc w:val="both"/>
              <w:rPr>
                <w:highlight w:val="yellow"/>
              </w:rPr>
            </w:pPr>
            <w:r>
              <w:rPr>
                <w:u w:val="single"/>
              </w:rPr>
              <w:t>https://</w:t>
            </w:r>
            <w:hyperlink r:id="rId138" w:tgtFrame="_blank" w:tooltip="https://lekerdezo-bv.enyugta.nav.gov.hu/" w:history="1">
              <w:r w:rsidRPr="008D6C60">
                <w:rPr>
                  <w:rStyle w:val="Hiperhivatkozs"/>
                  <w:rFonts w:eastAsia="Calibri"/>
                </w:rPr>
                <w:t>lekerdezo.enyugta.nav.gov.hu</w:t>
              </w:r>
            </w:hyperlink>
          </w:p>
        </w:tc>
        <w:tc>
          <w:tcPr>
            <w:tcW w:w="2263" w:type="dxa"/>
          </w:tcPr>
          <w:p w14:paraId="00F8F736" w14:textId="77777777" w:rsidR="00E404F5" w:rsidRDefault="00E404F5" w:rsidP="00B80784">
            <w:pPr>
              <w:jc w:val="both"/>
            </w:pPr>
            <w:r>
              <w:t>Internet</w:t>
            </w:r>
          </w:p>
        </w:tc>
      </w:tr>
    </w:tbl>
    <w:p w14:paraId="2A11775F" w14:textId="77777777" w:rsidR="00EE4F0C" w:rsidRDefault="00EE4F0C" w:rsidP="005D5C5E">
      <w:pPr>
        <w:jc w:val="both"/>
      </w:pPr>
    </w:p>
    <w:p w14:paraId="0B4AE67D" w14:textId="2F3B0482" w:rsidR="00E60A84" w:rsidRPr="006434FB" w:rsidRDefault="00E60A84" w:rsidP="006434FB">
      <w:pPr>
        <w:pStyle w:val="Cmsor1"/>
        <w:rPr>
          <w:lang w:val="en-US"/>
        </w:rPr>
      </w:pPr>
      <w:bookmarkStart w:id="1663" w:name="_Toc187886479"/>
      <w:bookmarkStart w:id="1664" w:name="_Toc135127670"/>
      <w:bookmarkStart w:id="1665" w:name="_Toc138241242"/>
      <w:bookmarkStart w:id="1666" w:name="_Toc138749157"/>
      <w:bookmarkStart w:id="1667" w:name="_Toc147150914"/>
      <w:bookmarkStart w:id="1668" w:name="_Toc167061748"/>
      <w:bookmarkStart w:id="1669" w:name="_Toc1581201092"/>
      <w:bookmarkStart w:id="1670" w:name="_Toc195567262"/>
      <w:bookmarkEnd w:id="1663"/>
      <w:r w:rsidRPr="0130D6B0">
        <w:rPr>
          <w:lang w:val="en-US"/>
        </w:rPr>
        <w:t>H</w:t>
      </w:r>
      <w:r w:rsidR="0054648F" w:rsidRPr="0130D6B0">
        <w:rPr>
          <w:lang w:val="en-US"/>
        </w:rPr>
        <w:t>elpdesk és technikai segítségnyújtás</w:t>
      </w:r>
      <w:bookmarkEnd w:id="1664"/>
      <w:bookmarkEnd w:id="1665"/>
      <w:bookmarkEnd w:id="1666"/>
      <w:bookmarkEnd w:id="1667"/>
      <w:bookmarkEnd w:id="1668"/>
      <w:bookmarkEnd w:id="1669"/>
      <w:bookmarkEnd w:id="1670"/>
    </w:p>
    <w:p w14:paraId="5379086D" w14:textId="77777777" w:rsidR="00E60A84" w:rsidRPr="006434FB" w:rsidRDefault="00E60A84" w:rsidP="00DA3390">
      <w:pPr>
        <w:jc w:val="both"/>
      </w:pPr>
      <w:r w:rsidRPr="006434FB">
        <w:t>A fejezet a hibaelhárításhoz és további segítség igénybevételéhez nyújt támpontokat.</w:t>
      </w:r>
    </w:p>
    <w:p w14:paraId="65450E38" w14:textId="77777777" w:rsidR="00E60A84" w:rsidRPr="006434FB" w:rsidRDefault="00E60A84" w:rsidP="00DA3390">
      <w:pPr>
        <w:jc w:val="both"/>
      </w:pPr>
    </w:p>
    <w:p w14:paraId="467BA7D9" w14:textId="77777777" w:rsidR="00E60A84" w:rsidRPr="005977A9" w:rsidRDefault="00E60A84" w:rsidP="003A7816">
      <w:pPr>
        <w:pStyle w:val="Cmsor2"/>
        <w:rPr>
          <w:lang w:val="en-US"/>
        </w:rPr>
      </w:pPr>
      <w:bookmarkStart w:id="1671" w:name="_Toc135127672"/>
      <w:bookmarkStart w:id="1672" w:name="_Toc138241243"/>
      <w:bookmarkStart w:id="1673" w:name="_Toc138749158"/>
      <w:bookmarkStart w:id="1674" w:name="_Toc147150915"/>
      <w:bookmarkStart w:id="1675" w:name="_Toc167061749"/>
      <w:bookmarkStart w:id="1676" w:name="_Toc510221172"/>
      <w:bookmarkStart w:id="1677" w:name="_Toc195567263"/>
      <w:r w:rsidRPr="005977A9">
        <w:rPr>
          <w:lang w:val="en-US"/>
        </w:rPr>
        <w:t>Helpdesk elérhetőség</w:t>
      </w:r>
      <w:bookmarkStart w:id="1678" w:name="_Toc25256246"/>
      <w:bookmarkEnd w:id="1671"/>
      <w:bookmarkEnd w:id="1672"/>
      <w:bookmarkEnd w:id="1673"/>
      <w:bookmarkEnd w:id="1674"/>
      <w:bookmarkEnd w:id="1675"/>
      <w:bookmarkEnd w:id="1676"/>
      <w:bookmarkEnd w:id="1677"/>
    </w:p>
    <w:p w14:paraId="10E306C1" w14:textId="1CD602B7" w:rsidR="00E60A84" w:rsidRPr="005977A9" w:rsidRDefault="00BE571D" w:rsidP="00DA3390">
      <w:pPr>
        <w:jc w:val="both"/>
      </w:pPr>
      <w:r w:rsidRPr="005977A9">
        <w:t>A</w:t>
      </w:r>
      <w:r w:rsidR="00E60A84" w:rsidRPr="005977A9">
        <w:t xml:space="preserve"> rendszerben felmerülő hibák megoldására és kérdések megválaszolására két különálló helpdesk vehető igénybe. Minden éles rendszerrel kapcsolatos kérdéssel és problémával az </w:t>
      </w:r>
      <w:hyperlink r:id="rId139" w:history="1">
        <w:r w:rsidR="00E60A84" w:rsidRPr="005977A9">
          <w:rPr>
            <w:rStyle w:val="Hiperhivatkozs"/>
          </w:rPr>
          <w:t>https://www.nav.gov.hu/nav/e-ugyfsz/levelkuldes</w:t>
        </w:r>
      </w:hyperlink>
      <w:r w:rsidR="00E60A84" w:rsidRPr="005977A9">
        <w:t xml:space="preserve"> funkción keresztül „</w:t>
      </w:r>
      <w:r w:rsidRPr="005977A9">
        <w:t>e-</w:t>
      </w:r>
      <w:r w:rsidR="00E60A84" w:rsidRPr="005977A9">
        <w:t xml:space="preserve">Pénztárgép - informatikai problémák” tárggyal küldött megkereséssel lehet fordulni. </w:t>
      </w:r>
    </w:p>
    <w:p w14:paraId="166AAE5D" w14:textId="77777777" w:rsidR="00DC44BE" w:rsidRDefault="00DC44BE" w:rsidP="00DA3390">
      <w:pPr>
        <w:jc w:val="both"/>
      </w:pPr>
    </w:p>
    <w:p w14:paraId="7086C233" w14:textId="7A2A0319" w:rsidR="00E60A84" w:rsidRPr="005977A9" w:rsidRDefault="00E60A84" w:rsidP="00DA3390">
      <w:pPr>
        <w:jc w:val="both"/>
        <w:rPr>
          <w:rFonts w:asciiTheme="minorHAnsi" w:eastAsiaTheme="minorHAnsi" w:hAnsiTheme="minorHAnsi" w:cstheme="minorHAnsi"/>
          <w:szCs w:val="22"/>
          <w:lang w:eastAsia="en-US"/>
        </w:rPr>
      </w:pPr>
      <w:r w:rsidRPr="005977A9">
        <w:t xml:space="preserve">Kizárólag a teszt rendszerre vonatkozó és ott is kizárólag </w:t>
      </w:r>
      <w:r w:rsidR="00475D99" w:rsidRPr="005977A9">
        <w:t>az</w:t>
      </w:r>
      <w:r w:rsidRPr="005977A9">
        <w:t xml:space="preserve"> interfészszolgáltatással kapcsolatos, fejlesztőknek szóló technikai segí</w:t>
      </w:r>
      <w:r w:rsidR="00863569" w:rsidRPr="005977A9">
        <w:t>tségnyújtás a g</w:t>
      </w:r>
      <w:r w:rsidRPr="005977A9">
        <w:t xml:space="preserve">ithub.com </w:t>
      </w:r>
      <w:r w:rsidR="00475D99" w:rsidRPr="005977A9">
        <w:t>felületén e célra létrehozott</w:t>
      </w:r>
      <w:r w:rsidR="00BE571D" w:rsidRPr="005977A9">
        <w:t xml:space="preserve"> </w:t>
      </w:r>
      <w:hyperlink r:id="rId140" w:history="1">
        <w:r w:rsidR="00BE571D" w:rsidRPr="005977A9">
          <w:rPr>
            <w:rStyle w:val="Hiperhivatkozs"/>
          </w:rPr>
          <w:t>https://github.com/nav-gov-hu/eReceipt/issues</w:t>
        </w:r>
      </w:hyperlink>
      <w:r w:rsidR="00BE571D" w:rsidRPr="005977A9">
        <w:t xml:space="preserve"> </w:t>
      </w:r>
      <w:r w:rsidR="00475D99" w:rsidRPr="005977A9">
        <w:t>linken</w:t>
      </w:r>
      <w:r w:rsidR="00DC44BE">
        <w:t xml:space="preserve">, illetve az </w:t>
      </w:r>
      <w:hyperlink r:id="rId141" w:history="1">
        <w:r w:rsidR="00DC44BE" w:rsidRPr="00301B25">
          <w:rPr>
            <w:rStyle w:val="Hiperhivatkozs"/>
          </w:rPr>
          <w:t>init.epg.helpdesk@nav.gov.hu</w:t>
        </w:r>
      </w:hyperlink>
      <w:r w:rsidR="00DC44BE">
        <w:t xml:space="preserve"> email címre küldött emailen keresztül valósul meg.</w:t>
      </w:r>
    </w:p>
    <w:p w14:paraId="7CD4FF2E" w14:textId="77777777" w:rsidR="00E60A84" w:rsidRPr="005977A9" w:rsidRDefault="00E60A84" w:rsidP="00DA3390">
      <w:pPr>
        <w:jc w:val="both"/>
      </w:pPr>
    </w:p>
    <w:p w14:paraId="124E9434" w14:textId="77777777" w:rsidR="00E60A84" w:rsidRPr="006434FB" w:rsidRDefault="002200C3" w:rsidP="006434FB">
      <w:pPr>
        <w:pStyle w:val="Cmsor1"/>
        <w:rPr>
          <w:lang w:val="en-US"/>
        </w:rPr>
      </w:pPr>
      <w:bookmarkStart w:id="1679" w:name="_Toc135127673"/>
      <w:bookmarkStart w:id="1680" w:name="_Toc138241244"/>
      <w:bookmarkStart w:id="1681" w:name="_Toc138749159"/>
      <w:bookmarkStart w:id="1682" w:name="_Toc167061750"/>
      <w:bookmarkStart w:id="1683" w:name="_Toc2116949054"/>
      <w:bookmarkStart w:id="1684" w:name="_Toc195567264"/>
      <w:r w:rsidRPr="0130D6B0">
        <w:rPr>
          <w:lang w:val="en-US"/>
        </w:rPr>
        <w:t>Verziókövetés</w:t>
      </w:r>
      <w:bookmarkEnd w:id="1678"/>
      <w:bookmarkEnd w:id="1679"/>
      <w:bookmarkEnd w:id="1680"/>
      <w:bookmarkEnd w:id="1681"/>
      <w:bookmarkEnd w:id="1682"/>
      <w:bookmarkEnd w:id="1683"/>
      <w:bookmarkEnd w:id="1684"/>
    </w:p>
    <w:p w14:paraId="6B98588B" w14:textId="082F93B8" w:rsidR="00F81541" w:rsidRDefault="002200C3" w:rsidP="00DA3390">
      <w:pPr>
        <w:spacing w:after="165" w:line="259" w:lineRule="auto"/>
        <w:jc w:val="both"/>
      </w:pPr>
      <w:r w:rsidRPr="005977A9">
        <w:t xml:space="preserve">A szolgáltatás módosításának könnyebb nyomon követhetősége miatt jelen </w:t>
      </w:r>
      <w:r w:rsidR="007055E0">
        <w:t>fejezet</w:t>
      </w:r>
      <w:r w:rsidR="007055E0" w:rsidRPr="005977A9">
        <w:t xml:space="preserve"> </w:t>
      </w:r>
      <w:r w:rsidRPr="005977A9">
        <w:t>tartalmazza a lényegesebb változásokat és a különböző bevezetett interfész verziókat</w:t>
      </w:r>
      <w:r w:rsidR="00F81541" w:rsidRPr="005977A9">
        <w:t>.</w:t>
      </w:r>
    </w:p>
    <w:p w14:paraId="5E8B0942" w14:textId="42508D97" w:rsidR="007E265D" w:rsidRDefault="007E265D" w:rsidP="00DA3390">
      <w:pPr>
        <w:spacing w:after="165" w:line="259" w:lineRule="auto"/>
        <w:jc w:val="both"/>
      </w:pPr>
      <w:r>
        <w:t>A szolgáltatások – különös</w:t>
      </w:r>
      <w:r w:rsidR="00876076">
        <w:t>en</w:t>
      </w:r>
      <w:r>
        <w:t xml:space="preserve"> az interfészek – változása esetén</w:t>
      </w:r>
      <w:r w:rsidR="00876076">
        <w:t xml:space="preserve"> új Feljesztői Dokumentáció kerül kiadásra.</w:t>
      </w:r>
    </w:p>
    <w:p w14:paraId="435F5AD5" w14:textId="7B1D3703" w:rsidR="00876076" w:rsidRDefault="00876076" w:rsidP="00DA3390">
      <w:pPr>
        <w:spacing w:after="165" w:line="259" w:lineRule="auto"/>
        <w:jc w:val="both"/>
      </w:pPr>
      <w:r>
        <w:t xml:space="preserve">Amennyiben a változás </w:t>
      </w:r>
      <w:r w:rsidR="00A932C2">
        <w:t xml:space="preserve">visszafelé kompatiblis az előző verzióval, </w:t>
      </w:r>
      <w:r w:rsidR="00F04146">
        <w:t>nem változik a főverzió, így a context root</w:t>
      </w:r>
      <w:r w:rsidR="00DF20F5">
        <w:t>-ban lévő verziószám</w:t>
      </w:r>
      <w:r w:rsidR="007A7F5B">
        <w:t>ot</w:t>
      </w:r>
      <w:r w:rsidR="00DF20F5">
        <w:t xml:space="preserve"> sem</w:t>
      </w:r>
      <w:r w:rsidR="007A7F5B">
        <w:t xml:space="preserve"> kell megváltoztatni</w:t>
      </w:r>
      <w:r w:rsidR="00DF20F5">
        <w:t>.</w:t>
      </w:r>
    </w:p>
    <w:p w14:paraId="0839589F" w14:textId="246B8DD1" w:rsidR="003328D5" w:rsidRPr="005977A9" w:rsidRDefault="003328D5" w:rsidP="00DA3390">
      <w:pPr>
        <w:spacing w:after="165" w:line="259" w:lineRule="auto"/>
        <w:jc w:val="both"/>
      </w:pPr>
    </w:p>
    <w:p w14:paraId="4E89BB8A" w14:textId="77777777" w:rsidR="002200C3" w:rsidRPr="005977A9" w:rsidRDefault="002200C3" w:rsidP="003A7816">
      <w:pPr>
        <w:pStyle w:val="Cmsor2"/>
        <w:rPr>
          <w:lang w:val="en-US"/>
        </w:rPr>
      </w:pPr>
      <w:bookmarkStart w:id="1685" w:name="_Toc25256247"/>
      <w:bookmarkStart w:id="1686" w:name="_Toc135127674"/>
      <w:bookmarkStart w:id="1687" w:name="_Toc138241245"/>
      <w:bookmarkStart w:id="1688" w:name="_Toc138749160"/>
      <w:bookmarkStart w:id="1689" w:name="_Toc167061751"/>
      <w:bookmarkStart w:id="1690" w:name="_Toc607347055"/>
      <w:bookmarkStart w:id="1691" w:name="_Toc195567265"/>
      <w:r w:rsidRPr="005977A9">
        <w:rPr>
          <w:lang w:val="en-US"/>
        </w:rPr>
        <w:t>1.0-ás verzió</w:t>
      </w:r>
      <w:bookmarkEnd w:id="1685"/>
      <w:bookmarkEnd w:id="1686"/>
      <w:bookmarkEnd w:id="1687"/>
      <w:bookmarkEnd w:id="1688"/>
      <w:bookmarkEnd w:id="1689"/>
      <w:bookmarkEnd w:id="1690"/>
      <w:bookmarkEnd w:id="1691"/>
    </w:p>
    <w:p w14:paraId="14EC7E78" w14:textId="77777777" w:rsidR="002200C3" w:rsidRPr="00D63241" w:rsidRDefault="002200C3" w:rsidP="00DA3390">
      <w:pPr>
        <w:spacing w:after="165" w:line="259" w:lineRule="auto"/>
        <w:jc w:val="both"/>
      </w:pPr>
      <w:r w:rsidRPr="005977A9">
        <w:t>A dokumentum publikálásának idején a header/requestVersion elem</w:t>
      </w:r>
      <w:r w:rsidR="004F348A" w:rsidRPr="005977A9">
        <w:t>ében 1.0-át kell szerepeltetni.</w:t>
      </w:r>
    </w:p>
    <w:sectPr w:rsidR="002200C3" w:rsidRPr="00D63241" w:rsidSect="00132D4C">
      <w:pgSz w:w="11906" w:h="16838"/>
      <w:pgMar w:top="1417" w:right="1417" w:bottom="1417" w:left="1417" w:header="127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05D2FF" w14:textId="77777777" w:rsidR="007E41D0" w:rsidRDefault="007E41D0" w:rsidP="002200C3">
      <w:r>
        <w:separator/>
      </w:r>
    </w:p>
  </w:endnote>
  <w:endnote w:type="continuationSeparator" w:id="0">
    <w:p w14:paraId="060C1073" w14:textId="77777777" w:rsidR="007E41D0" w:rsidRDefault="007E41D0" w:rsidP="002200C3">
      <w:r>
        <w:continuationSeparator/>
      </w:r>
    </w:p>
  </w:endnote>
  <w:endnote w:type="continuationNotice" w:id="1">
    <w:p w14:paraId="7E59EB0A" w14:textId="77777777" w:rsidR="007E41D0" w:rsidRDefault="007E41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w:panose1 w:val="02070409020205020404"/>
    <w:charset w:val="00"/>
    <w:family w:val="modern"/>
    <w:pitch w:val="fixed"/>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 w:name="Cascadia Mono">
    <w:altName w:val="Calibri"/>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91DE5A" w14:textId="220AD951" w:rsidR="007E41D0" w:rsidRDefault="007E41D0" w:rsidP="003A46D0">
    <w:pPr>
      <w:pStyle w:val="llb"/>
      <w:jc w:val="right"/>
      <w:rPr>
        <w:noProof/>
      </w:rPr>
    </w:pPr>
    <w:r>
      <w:t>e-Pénztárgép rendszer</w:t>
    </w:r>
    <w:r>
      <w:tab/>
    </w:r>
    <w:r>
      <w:tab/>
    </w:r>
    <w:sdt>
      <w:sdtPr>
        <w:id w:val="-1322450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94685">
          <w:rPr>
            <w:noProof/>
          </w:rPr>
          <w:t>116</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BF6DD" w14:textId="77A82E01" w:rsidR="007E41D0" w:rsidRDefault="007E41D0" w:rsidP="003A46D0">
    <w:pPr>
      <w:pStyle w:val="llb"/>
      <w:jc w:val="right"/>
      <w:rPr>
        <w:noProof/>
      </w:rPr>
    </w:pPr>
    <w:r>
      <w:t>e-Pénztárgép rendszer</w:t>
    </w:r>
    <w:r>
      <w:tab/>
    </w:r>
    <w:r>
      <w:tab/>
    </w:r>
    <w:sdt>
      <w:sdtPr>
        <w:id w:val="142661833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E7A80">
          <w:rPr>
            <w:noProof/>
          </w:rPr>
          <w:t>291</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ED3E7F" w14:textId="77777777" w:rsidR="007E41D0" w:rsidRDefault="007E41D0" w:rsidP="002200C3">
      <w:r>
        <w:separator/>
      </w:r>
    </w:p>
  </w:footnote>
  <w:footnote w:type="continuationSeparator" w:id="0">
    <w:p w14:paraId="1883F2AA" w14:textId="77777777" w:rsidR="007E41D0" w:rsidRDefault="007E41D0" w:rsidP="002200C3">
      <w:r>
        <w:continuationSeparator/>
      </w:r>
    </w:p>
  </w:footnote>
  <w:footnote w:type="continuationNotice" w:id="1">
    <w:p w14:paraId="5930129D" w14:textId="77777777" w:rsidR="007E41D0" w:rsidRDefault="007E41D0"/>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D09A" w14:textId="6476195B" w:rsidR="007E41D0" w:rsidRDefault="007E41D0">
    <w:pPr>
      <w:pStyle w:val="lfej"/>
    </w:pPr>
    <w:r>
      <w:rPr>
        <w:noProof/>
        <w:color w:val="000000"/>
        <w:lang w:val="hu-HU" w:eastAsia="hu-HU"/>
      </w:rPr>
      <mc:AlternateContent>
        <mc:Choice Requires="wpg">
          <w:drawing>
            <wp:anchor distT="0" distB="0" distL="114300" distR="114300" simplePos="0" relativeHeight="251658241" behindDoc="0" locked="0" layoutInCell="1" allowOverlap="1" wp14:anchorId="4F4F713A" wp14:editId="33C357E6">
              <wp:simplePos x="0" y="0"/>
              <wp:positionH relativeFrom="page">
                <wp:posOffset>899795</wp:posOffset>
              </wp:positionH>
              <wp:positionV relativeFrom="page">
                <wp:posOffset>96520</wp:posOffset>
              </wp:positionV>
              <wp:extent cx="5798820" cy="754380"/>
              <wp:effectExtent l="0" t="0" r="0" b="7620"/>
              <wp:wrapSquare wrapText="bothSides"/>
              <wp:docPr id="29" name="Group 29" descr="Nemzeti Adó -és Vámhivatal Logój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754380"/>
                        <a:chOff x="0" y="0"/>
                        <a:chExt cx="57985" cy="7546"/>
                      </a:xfrm>
                    </wpg:grpSpPr>
                    <wps:wsp>
                      <wps:cNvPr id="30" name="Rectangle 629221"/>
                      <wps:cNvSpPr>
                        <a:spLocks noChangeArrowheads="1"/>
                      </wps:cNvSpPr>
                      <wps:spPr bwMode="auto">
                        <a:xfrm>
                          <a:off x="35271" y="473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A33C5" w14:textId="77777777" w:rsidR="007E41D0" w:rsidRDefault="007E41D0" w:rsidP="002200C3">
                            <w:pPr>
                              <w:spacing w:after="160" w:line="259" w:lineRule="auto"/>
                            </w:pPr>
                          </w:p>
                        </w:txbxContent>
                      </wps:txbx>
                      <wps:bodyPr rot="0" vert="horz" wrap="square" lIns="0" tIns="0" rIns="0" bIns="0" anchor="t" anchorCtr="0" upright="1">
                        <a:noAutofit/>
                      </wps:bodyPr>
                    </wps:wsp>
                    <wps:wsp>
                      <wps:cNvPr id="31" name="Shape 663050"/>
                      <wps:cNvSpPr>
                        <a:spLocks/>
                      </wps:cNvSpPr>
                      <wps:spPr bwMode="auto">
                        <a:xfrm>
                          <a:off x="0" y="7272"/>
                          <a:ext cx="57985" cy="274"/>
                        </a:xfrm>
                        <a:custGeom>
                          <a:avLst/>
                          <a:gdLst>
                            <a:gd name="T0" fmla="*/ 0 w 5798566"/>
                            <a:gd name="T1" fmla="*/ 0 h 27432"/>
                            <a:gd name="T2" fmla="*/ 5798566 w 5798566"/>
                            <a:gd name="T3" fmla="*/ 0 h 27432"/>
                            <a:gd name="T4" fmla="*/ 5798566 w 5798566"/>
                            <a:gd name="T5" fmla="*/ 27432 h 27432"/>
                            <a:gd name="T6" fmla="*/ 0 w 5798566"/>
                            <a:gd name="T7" fmla="*/ 27432 h 27432"/>
                            <a:gd name="T8" fmla="*/ 0 w 5798566"/>
                            <a:gd name="T9" fmla="*/ 0 h 27432"/>
                            <a:gd name="T10" fmla="*/ 0 w 5798566"/>
                            <a:gd name="T11" fmla="*/ 0 h 27432"/>
                            <a:gd name="T12" fmla="*/ 5798566 w 5798566"/>
                            <a:gd name="T13" fmla="*/ 27432 h 27432"/>
                          </a:gdLst>
                          <a:ahLst/>
                          <a:cxnLst>
                            <a:cxn ang="0">
                              <a:pos x="T0" y="T1"/>
                            </a:cxn>
                            <a:cxn ang="0">
                              <a:pos x="T2" y="T3"/>
                            </a:cxn>
                            <a:cxn ang="0">
                              <a:pos x="T4" y="T5"/>
                            </a:cxn>
                            <a:cxn ang="0">
                              <a:pos x="T6" y="T7"/>
                            </a:cxn>
                            <a:cxn ang="0">
                              <a:pos x="T8" y="T9"/>
                            </a:cxn>
                          </a:cxnLst>
                          <a:rect l="T10" t="T11" r="T12" b="T13"/>
                          <a:pathLst>
                            <a:path w="5798566" h="27432">
                              <a:moveTo>
                                <a:pt x="0" y="0"/>
                              </a:moveTo>
                              <a:lnTo>
                                <a:pt x="5798566" y="0"/>
                              </a:lnTo>
                              <a:lnTo>
                                <a:pt x="5798566" y="27432"/>
                              </a:lnTo>
                              <a:lnTo>
                                <a:pt x="0" y="27432"/>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028261696" name="Picture 6292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2703" y="0"/>
                          <a:ext cx="12573" cy="57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F4F713A" id="Group 29" o:spid="_x0000_s1026" alt="Nemzeti Adó -és Vámhivatal Logója" style="position:absolute;margin-left:70.85pt;margin-top:7.6pt;width:456.6pt;height:59.4pt;z-index:251658241;mso-position-horizontal-relative:page;mso-position-vertical-relative:page" coordsize="57985,7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&#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">
              <v:rect id="Rectangle 629221" o:spid="_x0000_s1027" style="position:absolute;left:35271;top:47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DBA33C5" w14:textId="77777777" w:rsidR="007E41D0" w:rsidRDefault="007E41D0" w:rsidP="002200C3">
                      <w:pPr>
                        <w:spacing w:after="160" w:line="259" w:lineRule="auto"/>
                      </w:pPr>
                    </w:p>
                  </w:txbxContent>
                </v:textbox>
              </v:rect>
              <v:shape id="Shape 663050" o:spid="_x0000_s1028" style="position:absolute;top:7272;width:57985;height:274;visibility:visible;mso-wrap-style:square;v-text-anchor:top" coordsize="579856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" path="m,l5798566,r,27432l,27432,,e" fillcolor="#999" stroked="f" strokeweight="0">
                <v:stroke miterlimit="83231f" joinstyle="miter"/>
                <v:path arrowok="t" o:connecttype="custom" o:connectlocs="0,0;57985,0;57985,274;0,274;0,0" o:connectangles="0,0,0,0,0" textboxrect="0,0,5798566,274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20" o:spid="_x0000_s1029" type="#_x0000_t75" style="position:absolute;left:22703;width:12573;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">
                <v:imagedata r:id="rId2" o:title=""/>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09DAA6" w14:textId="5663CDDA" w:rsidR="007E41D0" w:rsidRDefault="007E41D0">
    <w:pPr>
      <w:pStyle w:val="lfej"/>
    </w:pPr>
    <w:r>
      <w:rPr>
        <w:noProof/>
        <w:color w:val="000000"/>
        <w:lang w:val="hu-HU" w:eastAsia="hu-HU"/>
      </w:rPr>
      <mc:AlternateContent>
        <mc:Choice Requires="wpg">
          <w:drawing>
            <wp:anchor distT="0" distB="0" distL="114300" distR="114300" simplePos="0" relativeHeight="251658240" behindDoc="0" locked="0" layoutInCell="1" allowOverlap="1" wp14:anchorId="1B4D0505" wp14:editId="130416C9">
              <wp:simplePos x="0" y="0"/>
              <wp:positionH relativeFrom="page">
                <wp:posOffset>899795</wp:posOffset>
              </wp:positionH>
              <wp:positionV relativeFrom="page">
                <wp:posOffset>96520</wp:posOffset>
              </wp:positionV>
              <wp:extent cx="5798820" cy="754380"/>
              <wp:effectExtent l="0" t="0" r="0" b="7620"/>
              <wp:wrapSquare wrapText="bothSides"/>
              <wp:docPr id="1" name="Group 1" descr="Nemzeti Adó- és Vámhivatal Logój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754380"/>
                        <a:chOff x="0" y="0"/>
                        <a:chExt cx="57985" cy="7546"/>
                      </a:xfrm>
                    </wpg:grpSpPr>
                    <wps:wsp>
                      <wps:cNvPr id="1500449379" name="Rectangle 629221"/>
                      <wps:cNvSpPr>
                        <a:spLocks noChangeArrowheads="1"/>
                      </wps:cNvSpPr>
                      <wps:spPr bwMode="auto">
                        <a:xfrm>
                          <a:off x="35271" y="473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4B27" w14:textId="77777777" w:rsidR="007E41D0" w:rsidRDefault="007E41D0" w:rsidP="002200C3">
                            <w:pPr>
                              <w:spacing w:after="160" w:line="259" w:lineRule="auto"/>
                            </w:pPr>
                          </w:p>
                        </w:txbxContent>
                      </wps:txbx>
                      <wps:bodyPr rot="0" vert="horz" wrap="square" lIns="0" tIns="0" rIns="0" bIns="0" anchor="t" anchorCtr="0" upright="1">
                        <a:noAutofit/>
                      </wps:bodyPr>
                    </wps:wsp>
                    <wps:wsp>
                      <wps:cNvPr id="1575828967" name="Shape 663050"/>
                      <wps:cNvSpPr>
                        <a:spLocks/>
                      </wps:cNvSpPr>
                      <wps:spPr bwMode="auto">
                        <a:xfrm>
                          <a:off x="0" y="7272"/>
                          <a:ext cx="57985" cy="274"/>
                        </a:xfrm>
                        <a:custGeom>
                          <a:avLst/>
                          <a:gdLst>
                            <a:gd name="T0" fmla="*/ 0 w 5798566"/>
                            <a:gd name="T1" fmla="*/ 0 h 27432"/>
                            <a:gd name="T2" fmla="*/ 5798566 w 5798566"/>
                            <a:gd name="T3" fmla="*/ 0 h 27432"/>
                            <a:gd name="T4" fmla="*/ 5798566 w 5798566"/>
                            <a:gd name="T5" fmla="*/ 27432 h 27432"/>
                            <a:gd name="T6" fmla="*/ 0 w 5798566"/>
                            <a:gd name="T7" fmla="*/ 27432 h 27432"/>
                            <a:gd name="T8" fmla="*/ 0 w 5798566"/>
                            <a:gd name="T9" fmla="*/ 0 h 27432"/>
                            <a:gd name="T10" fmla="*/ 0 w 5798566"/>
                            <a:gd name="T11" fmla="*/ 0 h 27432"/>
                            <a:gd name="T12" fmla="*/ 5798566 w 5798566"/>
                            <a:gd name="T13" fmla="*/ 27432 h 27432"/>
                          </a:gdLst>
                          <a:ahLst/>
                          <a:cxnLst>
                            <a:cxn ang="0">
                              <a:pos x="T0" y="T1"/>
                            </a:cxn>
                            <a:cxn ang="0">
                              <a:pos x="T2" y="T3"/>
                            </a:cxn>
                            <a:cxn ang="0">
                              <a:pos x="T4" y="T5"/>
                            </a:cxn>
                            <a:cxn ang="0">
                              <a:pos x="T6" y="T7"/>
                            </a:cxn>
                            <a:cxn ang="0">
                              <a:pos x="T8" y="T9"/>
                            </a:cxn>
                          </a:cxnLst>
                          <a:rect l="T10" t="T11" r="T12" b="T13"/>
                          <a:pathLst>
                            <a:path w="5798566" h="27432">
                              <a:moveTo>
                                <a:pt x="0" y="0"/>
                              </a:moveTo>
                              <a:lnTo>
                                <a:pt x="5798566" y="0"/>
                              </a:lnTo>
                              <a:lnTo>
                                <a:pt x="5798566" y="27432"/>
                              </a:lnTo>
                              <a:lnTo>
                                <a:pt x="0" y="27432"/>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028261712" name="Picture 6292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2703" y="0"/>
                          <a:ext cx="12573" cy="57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B4D0505" id="Group 1" o:spid="_x0000_s1030" alt="Nemzeti Adó- és Vámhivatal Logója" style="position:absolute;margin-left:70.85pt;margin-top:7.6pt;width:456.6pt;height:59.4pt;z-index:251658240;mso-position-horizontal-relative:page;mso-position-vertical-relative:page" coordsize="57985,7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">
              <v:rect id="Rectangle 629221" o:spid="_x0000_s1031" style="position:absolute;left:35271;top:47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" filled="f" stroked="f">
                <v:textbox inset="0,0,0,0">
                  <w:txbxContent>
                    <w:p w14:paraId="13DE4B27" w14:textId="77777777" w:rsidR="007E41D0" w:rsidRDefault="007E41D0" w:rsidP="002200C3">
                      <w:pPr>
                        <w:spacing w:after="160" w:line="259" w:lineRule="auto"/>
                      </w:pPr>
                    </w:p>
                  </w:txbxContent>
                </v:textbox>
              </v:rect>
              <v:shape id="Shape 663050" o:spid="_x0000_s1032" style="position:absolute;top:7272;width:57985;height:274;visibility:visible;mso-wrap-style:square;v-text-anchor:top" coordsize="579856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" path="m,l5798566,r,27432l,27432,,e" fillcolor="#999" stroked="f" strokeweight="0">
                <v:stroke miterlimit="83231f" joinstyle="miter"/>
                <v:path arrowok="t" o:connecttype="custom" o:connectlocs="0,0;57985,0;57985,274;0,274;0,0" o:connectangles="0,0,0,0,0" textboxrect="0,0,5798566,274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20" o:spid="_x0000_s1033" type="#_x0000_t75" style="position:absolute;left:22703;width:12573;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">
                <v:imagedata r:id="rId2"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Szmozottlista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Szmozottlista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67324F1C"/>
    <w:lvl w:ilvl="0">
      <w:start w:val="1"/>
      <w:numFmt w:val="bullet"/>
      <w:pStyle w:val="Felsorols3"/>
      <w:lvlText w:val=""/>
      <w:lvlJc w:val="left"/>
      <w:pPr>
        <w:ind w:left="2157" w:hanging="360"/>
      </w:pPr>
      <w:rPr>
        <w:rFonts w:ascii="Wingdings" w:hAnsi="Wingdings" w:hint="default"/>
      </w:rPr>
    </w:lvl>
  </w:abstractNum>
  <w:abstractNum w:abstractNumId="6" w15:restartNumberingAfterBreak="0">
    <w:nsid w:val="FFFFFF83"/>
    <w:multiLevelType w:val="singleLevel"/>
    <w:tmpl w:val="8E4217B4"/>
    <w:lvl w:ilvl="0">
      <w:start w:val="1"/>
      <w:numFmt w:val="bullet"/>
      <w:pStyle w:val="Felsorols2"/>
      <w:lvlText w:val="o"/>
      <w:lvlJc w:val="left"/>
      <w:pPr>
        <w:ind w:left="1437" w:hanging="360"/>
      </w:pPr>
      <w:rPr>
        <w:rFonts w:ascii="Courier New" w:hAnsi="Courier New" w:cs="Courier New" w:hint="default"/>
      </w:rPr>
    </w:lvl>
  </w:abstractNum>
  <w:abstractNum w:abstractNumId="7" w15:restartNumberingAfterBreak="0">
    <w:nsid w:val="FFFFFF88"/>
    <w:multiLevelType w:val="singleLevel"/>
    <w:tmpl w:val="D0A62B40"/>
    <w:lvl w:ilvl="0">
      <w:start w:val="1"/>
      <w:numFmt w:val="decimal"/>
      <w:pStyle w:val="Szmozottlista"/>
      <w:lvlText w:val="%1."/>
      <w:lvlJc w:val="left"/>
      <w:pPr>
        <w:tabs>
          <w:tab w:val="num" w:pos="360"/>
        </w:tabs>
        <w:ind w:left="360" w:hanging="360"/>
      </w:pPr>
    </w:lvl>
  </w:abstractNum>
  <w:abstractNum w:abstractNumId="8" w15:restartNumberingAfterBreak="0">
    <w:nsid w:val="FFFFFF89"/>
    <w:multiLevelType w:val="singleLevel"/>
    <w:tmpl w:val="B44E8EAE"/>
    <w:lvl w:ilvl="0">
      <w:start w:val="1"/>
      <w:numFmt w:val="bullet"/>
      <w:pStyle w:val="Felsorols"/>
      <w:lvlText w:val=""/>
      <w:lvlJc w:val="left"/>
      <w:pPr>
        <w:ind w:left="717" w:hanging="360"/>
      </w:pPr>
      <w:rPr>
        <w:rFonts w:ascii="Symbol" w:hAnsi="Symbol" w:hint="default"/>
      </w:rPr>
    </w:lvl>
  </w:abstractNum>
  <w:abstractNum w:abstractNumId="9" w15:restartNumberingAfterBreak="0">
    <w:nsid w:val="000563D7"/>
    <w:multiLevelType w:val="hybridMultilevel"/>
    <w:tmpl w:val="1A42A7F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004A3A83"/>
    <w:multiLevelType w:val="hybridMultilevel"/>
    <w:tmpl w:val="FA40FE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08F141F"/>
    <w:multiLevelType w:val="hybridMultilevel"/>
    <w:tmpl w:val="4058EF0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009C0CB1"/>
    <w:multiLevelType w:val="hybridMultilevel"/>
    <w:tmpl w:val="47A25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2AE6FA2"/>
    <w:multiLevelType w:val="multilevel"/>
    <w:tmpl w:val="8C9CAF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2C85D8C"/>
    <w:multiLevelType w:val="hybridMultilevel"/>
    <w:tmpl w:val="FB860BD0"/>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5" w15:restartNumberingAfterBreak="0">
    <w:nsid w:val="030D2C41"/>
    <w:multiLevelType w:val="hybridMultilevel"/>
    <w:tmpl w:val="EC9A4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7956CF"/>
    <w:multiLevelType w:val="hybridMultilevel"/>
    <w:tmpl w:val="0992A00E"/>
    <w:lvl w:ilvl="0" w:tplc="040E0017">
      <w:start w:val="1"/>
      <w:numFmt w:val="lowerLetter"/>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03E16DFF"/>
    <w:multiLevelType w:val="multilevel"/>
    <w:tmpl w:val="4284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257B96"/>
    <w:multiLevelType w:val="hybridMultilevel"/>
    <w:tmpl w:val="11F8AE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05F24A51"/>
    <w:multiLevelType w:val="multilevel"/>
    <w:tmpl w:val="79D20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D707A"/>
    <w:multiLevelType w:val="hybridMultilevel"/>
    <w:tmpl w:val="0980E788"/>
    <w:lvl w:ilvl="0" w:tplc="040E000F">
      <w:start w:val="1"/>
      <w:numFmt w:val="decimal"/>
      <w:lvlText w:val="%1."/>
      <w:lvlJc w:val="left"/>
      <w:pPr>
        <w:ind w:left="1080" w:hanging="360"/>
      </w:pPr>
      <w:rPr>
        <w:rFonts w:hint="default"/>
      </w:rPr>
    </w:lvl>
    <w:lvl w:ilvl="1" w:tplc="040E0001">
      <w:start w:val="1"/>
      <w:numFmt w:val="bullet"/>
      <w:lvlText w:val=""/>
      <w:lvlJc w:val="left"/>
      <w:pPr>
        <w:ind w:left="180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1" w15:restartNumberingAfterBreak="0">
    <w:nsid w:val="06A2304E"/>
    <w:multiLevelType w:val="hybridMultilevel"/>
    <w:tmpl w:val="D8C81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076A23BD"/>
    <w:multiLevelType w:val="multilevel"/>
    <w:tmpl w:val="801C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EA39FD"/>
    <w:multiLevelType w:val="hybridMultilevel"/>
    <w:tmpl w:val="9842A2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083450C1"/>
    <w:multiLevelType w:val="hybridMultilevel"/>
    <w:tmpl w:val="919EEB86"/>
    <w:lvl w:ilvl="0" w:tplc="FFFFFFFF">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252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08426E8C"/>
    <w:multiLevelType w:val="multilevel"/>
    <w:tmpl w:val="99E8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4E4010"/>
    <w:multiLevelType w:val="hybridMultilevel"/>
    <w:tmpl w:val="C400C1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093E521B"/>
    <w:multiLevelType w:val="multilevel"/>
    <w:tmpl w:val="56C2E8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09D14D33"/>
    <w:multiLevelType w:val="multilevel"/>
    <w:tmpl w:val="E566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D90971"/>
    <w:multiLevelType w:val="hybridMultilevel"/>
    <w:tmpl w:val="AF1A2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A0B709E"/>
    <w:multiLevelType w:val="hybridMultilevel"/>
    <w:tmpl w:val="3B9C31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0A8E13D5"/>
    <w:multiLevelType w:val="hybridMultilevel"/>
    <w:tmpl w:val="C218885A"/>
    <w:lvl w:ilvl="0" w:tplc="040E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0C73377F"/>
    <w:multiLevelType w:val="hybridMultilevel"/>
    <w:tmpl w:val="70B2F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CDE618C"/>
    <w:multiLevelType w:val="hybridMultilevel"/>
    <w:tmpl w:val="0980E788"/>
    <w:lvl w:ilvl="0" w:tplc="040E000F">
      <w:start w:val="1"/>
      <w:numFmt w:val="decimal"/>
      <w:lvlText w:val="%1."/>
      <w:lvlJc w:val="left"/>
      <w:pPr>
        <w:ind w:left="1080" w:hanging="360"/>
      </w:pPr>
      <w:rPr>
        <w:rFonts w:hint="default"/>
      </w:rPr>
    </w:lvl>
    <w:lvl w:ilvl="1" w:tplc="040E0001">
      <w:start w:val="1"/>
      <w:numFmt w:val="bullet"/>
      <w:lvlText w:val=""/>
      <w:lvlJc w:val="left"/>
      <w:pPr>
        <w:ind w:left="180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4" w15:restartNumberingAfterBreak="0">
    <w:nsid w:val="0F1374B9"/>
    <w:multiLevelType w:val="hybridMultilevel"/>
    <w:tmpl w:val="442000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0F210EA1"/>
    <w:multiLevelType w:val="hybridMultilevel"/>
    <w:tmpl w:val="626C4B3A"/>
    <w:lvl w:ilvl="0" w:tplc="040E0003">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0F9E46E5"/>
    <w:multiLevelType w:val="hybridMultilevel"/>
    <w:tmpl w:val="E9CCFC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106237CE"/>
    <w:multiLevelType w:val="hybridMultilevel"/>
    <w:tmpl w:val="1050214C"/>
    <w:lvl w:ilvl="0" w:tplc="040E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1D6168A"/>
    <w:multiLevelType w:val="hybridMultilevel"/>
    <w:tmpl w:val="E7A8B50A"/>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hint="default"/>
      </w:rPr>
    </w:lvl>
    <w:lvl w:ilvl="2" w:tplc="A4829C68">
      <w:start w:val="1"/>
      <w:numFmt w:val="bullet"/>
      <w:lvlText w:val=""/>
      <w:lvlJc w:val="left"/>
      <w:pPr>
        <w:ind w:left="2160" w:hanging="360"/>
      </w:pPr>
      <w:rPr>
        <w:rFonts w:ascii="Wingdings" w:hAnsi="Wingdings" w:hint="default"/>
      </w:rPr>
    </w:lvl>
    <w:lvl w:ilvl="3" w:tplc="E3388E72">
      <w:start w:val="1"/>
      <w:numFmt w:val="bullet"/>
      <w:lvlText w:val=""/>
      <w:lvlJc w:val="left"/>
      <w:pPr>
        <w:ind w:left="2880" w:hanging="360"/>
      </w:pPr>
      <w:rPr>
        <w:rFonts w:ascii="Symbol" w:hAnsi="Symbol" w:hint="default"/>
      </w:rPr>
    </w:lvl>
    <w:lvl w:ilvl="4" w:tplc="22D222C2">
      <w:start w:val="1"/>
      <w:numFmt w:val="bullet"/>
      <w:lvlText w:val="o"/>
      <w:lvlJc w:val="left"/>
      <w:pPr>
        <w:ind w:left="3600" w:hanging="360"/>
      </w:pPr>
      <w:rPr>
        <w:rFonts w:ascii="Courier New" w:hAnsi="Courier New" w:hint="default"/>
      </w:rPr>
    </w:lvl>
    <w:lvl w:ilvl="5" w:tplc="D658779E">
      <w:start w:val="1"/>
      <w:numFmt w:val="bullet"/>
      <w:lvlText w:val=""/>
      <w:lvlJc w:val="left"/>
      <w:pPr>
        <w:ind w:left="4320" w:hanging="360"/>
      </w:pPr>
      <w:rPr>
        <w:rFonts w:ascii="Wingdings" w:hAnsi="Wingdings" w:hint="default"/>
      </w:rPr>
    </w:lvl>
    <w:lvl w:ilvl="6" w:tplc="815653FA">
      <w:start w:val="1"/>
      <w:numFmt w:val="bullet"/>
      <w:lvlText w:val=""/>
      <w:lvlJc w:val="left"/>
      <w:pPr>
        <w:ind w:left="5040" w:hanging="360"/>
      </w:pPr>
      <w:rPr>
        <w:rFonts w:ascii="Symbol" w:hAnsi="Symbol" w:hint="default"/>
      </w:rPr>
    </w:lvl>
    <w:lvl w:ilvl="7" w:tplc="08D668E4">
      <w:start w:val="1"/>
      <w:numFmt w:val="bullet"/>
      <w:lvlText w:val="o"/>
      <w:lvlJc w:val="left"/>
      <w:pPr>
        <w:ind w:left="5760" w:hanging="360"/>
      </w:pPr>
      <w:rPr>
        <w:rFonts w:ascii="Courier New" w:hAnsi="Courier New" w:hint="default"/>
      </w:rPr>
    </w:lvl>
    <w:lvl w:ilvl="8" w:tplc="5BD08D76">
      <w:start w:val="1"/>
      <w:numFmt w:val="bullet"/>
      <w:lvlText w:val=""/>
      <w:lvlJc w:val="left"/>
      <w:pPr>
        <w:ind w:left="6480" w:hanging="360"/>
      </w:pPr>
      <w:rPr>
        <w:rFonts w:ascii="Wingdings" w:hAnsi="Wingdings" w:hint="default"/>
      </w:rPr>
    </w:lvl>
  </w:abstractNum>
  <w:abstractNum w:abstractNumId="39" w15:restartNumberingAfterBreak="0">
    <w:nsid w:val="11F17E05"/>
    <w:multiLevelType w:val="hybridMultilevel"/>
    <w:tmpl w:val="D024B5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128F3643"/>
    <w:multiLevelType w:val="hybridMultilevel"/>
    <w:tmpl w:val="EDE0657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12C70CFA"/>
    <w:multiLevelType w:val="hybridMultilevel"/>
    <w:tmpl w:val="190C24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138F08DD"/>
    <w:multiLevelType w:val="hybridMultilevel"/>
    <w:tmpl w:val="4BFEE0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146E02A3"/>
    <w:multiLevelType w:val="hybridMultilevel"/>
    <w:tmpl w:val="963056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16BE2CE1"/>
    <w:multiLevelType w:val="hybridMultilevel"/>
    <w:tmpl w:val="EA3201CA"/>
    <w:lvl w:ilvl="0" w:tplc="040E0001">
      <w:start w:val="1"/>
      <w:numFmt w:val="bullet"/>
      <w:lvlText w:val=""/>
      <w:lvlJc w:val="left"/>
      <w:pPr>
        <w:ind w:left="832" w:hanging="360"/>
      </w:pPr>
      <w:rPr>
        <w:rFonts w:ascii="Symbol" w:hAnsi="Symbol" w:hint="default"/>
      </w:rPr>
    </w:lvl>
    <w:lvl w:ilvl="1" w:tplc="040E0003">
      <w:start w:val="1"/>
      <w:numFmt w:val="bullet"/>
      <w:lvlText w:val="o"/>
      <w:lvlJc w:val="left"/>
      <w:pPr>
        <w:ind w:left="1552" w:hanging="360"/>
      </w:pPr>
      <w:rPr>
        <w:rFonts w:ascii="Courier New" w:hAnsi="Courier New" w:cs="Courier New" w:hint="default"/>
      </w:rPr>
    </w:lvl>
    <w:lvl w:ilvl="2" w:tplc="040E0005">
      <w:start w:val="1"/>
      <w:numFmt w:val="bullet"/>
      <w:lvlText w:val=""/>
      <w:lvlJc w:val="left"/>
      <w:pPr>
        <w:ind w:left="2272" w:hanging="360"/>
      </w:pPr>
      <w:rPr>
        <w:rFonts w:ascii="Wingdings" w:hAnsi="Wingdings" w:hint="default"/>
      </w:rPr>
    </w:lvl>
    <w:lvl w:ilvl="3" w:tplc="040E0001" w:tentative="1">
      <w:start w:val="1"/>
      <w:numFmt w:val="bullet"/>
      <w:lvlText w:val=""/>
      <w:lvlJc w:val="left"/>
      <w:pPr>
        <w:ind w:left="2992" w:hanging="360"/>
      </w:pPr>
      <w:rPr>
        <w:rFonts w:ascii="Symbol" w:hAnsi="Symbol" w:hint="default"/>
      </w:rPr>
    </w:lvl>
    <w:lvl w:ilvl="4" w:tplc="040E0003" w:tentative="1">
      <w:start w:val="1"/>
      <w:numFmt w:val="bullet"/>
      <w:lvlText w:val="o"/>
      <w:lvlJc w:val="left"/>
      <w:pPr>
        <w:ind w:left="3712" w:hanging="360"/>
      </w:pPr>
      <w:rPr>
        <w:rFonts w:ascii="Courier New" w:hAnsi="Courier New" w:cs="Courier New" w:hint="default"/>
      </w:rPr>
    </w:lvl>
    <w:lvl w:ilvl="5" w:tplc="040E0005" w:tentative="1">
      <w:start w:val="1"/>
      <w:numFmt w:val="bullet"/>
      <w:lvlText w:val=""/>
      <w:lvlJc w:val="left"/>
      <w:pPr>
        <w:ind w:left="4432" w:hanging="360"/>
      </w:pPr>
      <w:rPr>
        <w:rFonts w:ascii="Wingdings" w:hAnsi="Wingdings" w:hint="default"/>
      </w:rPr>
    </w:lvl>
    <w:lvl w:ilvl="6" w:tplc="040E0001" w:tentative="1">
      <w:start w:val="1"/>
      <w:numFmt w:val="bullet"/>
      <w:lvlText w:val=""/>
      <w:lvlJc w:val="left"/>
      <w:pPr>
        <w:ind w:left="5152" w:hanging="360"/>
      </w:pPr>
      <w:rPr>
        <w:rFonts w:ascii="Symbol" w:hAnsi="Symbol" w:hint="default"/>
      </w:rPr>
    </w:lvl>
    <w:lvl w:ilvl="7" w:tplc="040E0003" w:tentative="1">
      <w:start w:val="1"/>
      <w:numFmt w:val="bullet"/>
      <w:lvlText w:val="o"/>
      <w:lvlJc w:val="left"/>
      <w:pPr>
        <w:ind w:left="5872" w:hanging="360"/>
      </w:pPr>
      <w:rPr>
        <w:rFonts w:ascii="Courier New" w:hAnsi="Courier New" w:cs="Courier New" w:hint="default"/>
      </w:rPr>
    </w:lvl>
    <w:lvl w:ilvl="8" w:tplc="040E0005" w:tentative="1">
      <w:start w:val="1"/>
      <w:numFmt w:val="bullet"/>
      <w:lvlText w:val=""/>
      <w:lvlJc w:val="left"/>
      <w:pPr>
        <w:ind w:left="6592" w:hanging="360"/>
      </w:pPr>
      <w:rPr>
        <w:rFonts w:ascii="Wingdings" w:hAnsi="Wingdings" w:hint="default"/>
      </w:rPr>
    </w:lvl>
  </w:abstractNum>
  <w:abstractNum w:abstractNumId="45" w15:restartNumberingAfterBreak="0">
    <w:nsid w:val="16C66A88"/>
    <w:multiLevelType w:val="hybridMultilevel"/>
    <w:tmpl w:val="3F8C69F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16DF24E4"/>
    <w:multiLevelType w:val="multilevel"/>
    <w:tmpl w:val="4456F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19714B09"/>
    <w:multiLevelType w:val="hybridMultilevel"/>
    <w:tmpl w:val="B4AE1D8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1BA25EDF"/>
    <w:multiLevelType w:val="multilevel"/>
    <w:tmpl w:val="A866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8B1D86"/>
    <w:multiLevelType w:val="multilevel"/>
    <w:tmpl w:val="B112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9762B6"/>
    <w:multiLevelType w:val="hybridMultilevel"/>
    <w:tmpl w:val="7514E9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1DF3320D"/>
    <w:multiLevelType w:val="hybridMultilevel"/>
    <w:tmpl w:val="969A1EE6"/>
    <w:lvl w:ilvl="0" w:tplc="040E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1F20359B"/>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1F2212E3"/>
    <w:multiLevelType w:val="hybridMultilevel"/>
    <w:tmpl w:val="9F9A4A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1F6A5977"/>
    <w:multiLevelType w:val="hybridMultilevel"/>
    <w:tmpl w:val="E75C76D8"/>
    <w:lvl w:ilvl="0" w:tplc="040E0011">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09D5F97"/>
    <w:multiLevelType w:val="hybridMultilevel"/>
    <w:tmpl w:val="FCBC53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6" w15:restartNumberingAfterBreak="0">
    <w:nsid w:val="21253F16"/>
    <w:multiLevelType w:val="hybridMultilevel"/>
    <w:tmpl w:val="CAE41554"/>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7" w15:restartNumberingAfterBreak="0">
    <w:nsid w:val="21CA0C24"/>
    <w:multiLevelType w:val="hybridMultilevel"/>
    <w:tmpl w:val="F08830A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22A41E51"/>
    <w:multiLevelType w:val="hybridMultilevel"/>
    <w:tmpl w:val="635E89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4557D65"/>
    <w:multiLevelType w:val="multilevel"/>
    <w:tmpl w:val="BDE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02030D"/>
    <w:multiLevelType w:val="hybridMultilevel"/>
    <w:tmpl w:val="60BC68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1" w15:restartNumberingAfterBreak="0">
    <w:nsid w:val="26217518"/>
    <w:multiLevelType w:val="hybridMultilevel"/>
    <w:tmpl w:val="C136B7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268B6C86"/>
    <w:multiLevelType w:val="hybridMultilevel"/>
    <w:tmpl w:val="3BE87F22"/>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63" w15:restartNumberingAfterBreak="0">
    <w:nsid w:val="27077117"/>
    <w:multiLevelType w:val="multilevel"/>
    <w:tmpl w:val="79A2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0E052D"/>
    <w:multiLevelType w:val="hybridMultilevel"/>
    <w:tmpl w:val="58AAE3F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27CC7811"/>
    <w:multiLevelType w:val="multilevel"/>
    <w:tmpl w:val="CD9A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FB0892"/>
    <w:multiLevelType w:val="hybridMultilevel"/>
    <w:tmpl w:val="15085C2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282E2F4C"/>
    <w:multiLevelType w:val="hybridMultilevel"/>
    <w:tmpl w:val="8CB0AC18"/>
    <w:lvl w:ilvl="0" w:tplc="FFFFFFFF">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8" w15:restartNumberingAfterBreak="0">
    <w:nsid w:val="283F3328"/>
    <w:multiLevelType w:val="hybridMultilevel"/>
    <w:tmpl w:val="78D86C4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28951365"/>
    <w:multiLevelType w:val="hybridMultilevel"/>
    <w:tmpl w:val="8EBE8D48"/>
    <w:lvl w:ilvl="0" w:tplc="040E000F">
      <w:start w:val="1"/>
      <w:numFmt w:val="decimal"/>
      <w:lvlText w:val="%1."/>
      <w:lvlJc w:val="left"/>
      <w:pPr>
        <w:ind w:left="360" w:hanging="360"/>
      </w:pPr>
      <w:rPr>
        <w:rFont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290C73AE"/>
    <w:multiLevelType w:val="hybridMultilevel"/>
    <w:tmpl w:val="6B74A0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29CC22C3"/>
    <w:multiLevelType w:val="hybridMultilevel"/>
    <w:tmpl w:val="917E28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2" w15:restartNumberingAfterBreak="0">
    <w:nsid w:val="2A85703B"/>
    <w:multiLevelType w:val="hybridMultilevel"/>
    <w:tmpl w:val="C748A8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3" w15:restartNumberingAfterBreak="0">
    <w:nsid w:val="2AA00130"/>
    <w:multiLevelType w:val="multilevel"/>
    <w:tmpl w:val="6768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B324E04"/>
    <w:multiLevelType w:val="hybridMultilevel"/>
    <w:tmpl w:val="8A68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B32552D"/>
    <w:multiLevelType w:val="hybridMultilevel"/>
    <w:tmpl w:val="D84EE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E09595F"/>
    <w:multiLevelType w:val="hybridMultilevel"/>
    <w:tmpl w:val="AAA615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E843C85"/>
    <w:multiLevelType w:val="hybridMultilevel"/>
    <w:tmpl w:val="FDF435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2F57467C"/>
    <w:multiLevelType w:val="hybridMultilevel"/>
    <w:tmpl w:val="6A0EF8E2"/>
    <w:lvl w:ilvl="0" w:tplc="FFFFFFFF">
      <w:start w:val="1"/>
      <w:numFmt w:val="bullet"/>
      <w:lvlText w:val=""/>
      <w:lvlJc w:val="left"/>
      <w:pPr>
        <w:ind w:left="2160" w:hanging="360"/>
      </w:pPr>
      <w:rPr>
        <w:rFonts w:ascii="Symbol" w:hAnsi="Symbol" w:hint="default"/>
      </w:rPr>
    </w:lvl>
    <w:lvl w:ilvl="1" w:tplc="040E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9" w15:restartNumberingAfterBreak="0">
    <w:nsid w:val="303E6708"/>
    <w:multiLevelType w:val="hybridMultilevel"/>
    <w:tmpl w:val="DBD4E0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30A86293"/>
    <w:multiLevelType w:val="hybridMultilevel"/>
    <w:tmpl w:val="DC46E2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31733DA9"/>
    <w:multiLevelType w:val="hybridMultilevel"/>
    <w:tmpl w:val="887A307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32B05A60"/>
    <w:multiLevelType w:val="hybridMultilevel"/>
    <w:tmpl w:val="DC4AB674"/>
    <w:lvl w:ilvl="0" w:tplc="1806248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3" w15:restartNumberingAfterBreak="0">
    <w:nsid w:val="32BC25C6"/>
    <w:multiLevelType w:val="hybridMultilevel"/>
    <w:tmpl w:val="C89451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4" w15:restartNumberingAfterBreak="0">
    <w:nsid w:val="32DE2C83"/>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330742E7"/>
    <w:multiLevelType w:val="hybridMultilevel"/>
    <w:tmpl w:val="978C5C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331A1F4D"/>
    <w:multiLevelType w:val="hybridMultilevel"/>
    <w:tmpl w:val="3C2A8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347700D"/>
    <w:multiLevelType w:val="hybridMultilevel"/>
    <w:tmpl w:val="C652AB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33550149"/>
    <w:multiLevelType w:val="hybridMultilevel"/>
    <w:tmpl w:val="EA3A5F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9" w15:restartNumberingAfterBreak="0">
    <w:nsid w:val="3374328E"/>
    <w:multiLevelType w:val="multilevel"/>
    <w:tmpl w:val="5D68C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397668F"/>
    <w:multiLevelType w:val="hybridMultilevel"/>
    <w:tmpl w:val="7CBA5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3CB28ED"/>
    <w:multiLevelType w:val="hybridMultilevel"/>
    <w:tmpl w:val="708AF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4171E9F"/>
    <w:multiLevelType w:val="hybridMultilevel"/>
    <w:tmpl w:val="67E2B2BA"/>
    <w:lvl w:ilvl="0" w:tplc="040E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3" w15:restartNumberingAfterBreak="0">
    <w:nsid w:val="342B075C"/>
    <w:multiLevelType w:val="hybridMultilevel"/>
    <w:tmpl w:val="EEC838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470589A"/>
    <w:multiLevelType w:val="hybridMultilevel"/>
    <w:tmpl w:val="840408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5" w15:restartNumberingAfterBreak="0">
    <w:nsid w:val="34BF3B8D"/>
    <w:multiLevelType w:val="hybridMultilevel"/>
    <w:tmpl w:val="859E6B08"/>
    <w:lvl w:ilvl="0" w:tplc="040E0001">
      <w:start w:val="1"/>
      <w:numFmt w:val="bullet"/>
      <w:lvlText w:val=""/>
      <w:lvlJc w:val="left"/>
      <w:pPr>
        <w:ind w:left="827" w:hanging="360"/>
      </w:pPr>
      <w:rPr>
        <w:rFonts w:ascii="Symbol" w:hAnsi="Symbol" w:hint="default"/>
      </w:rPr>
    </w:lvl>
    <w:lvl w:ilvl="1" w:tplc="040E0003" w:tentative="1">
      <w:start w:val="1"/>
      <w:numFmt w:val="bullet"/>
      <w:lvlText w:val="o"/>
      <w:lvlJc w:val="left"/>
      <w:pPr>
        <w:ind w:left="1547" w:hanging="360"/>
      </w:pPr>
      <w:rPr>
        <w:rFonts w:ascii="Courier New" w:hAnsi="Courier New" w:cs="Courier New" w:hint="default"/>
      </w:rPr>
    </w:lvl>
    <w:lvl w:ilvl="2" w:tplc="040E0005" w:tentative="1">
      <w:start w:val="1"/>
      <w:numFmt w:val="bullet"/>
      <w:lvlText w:val=""/>
      <w:lvlJc w:val="left"/>
      <w:pPr>
        <w:ind w:left="2267" w:hanging="360"/>
      </w:pPr>
      <w:rPr>
        <w:rFonts w:ascii="Wingdings" w:hAnsi="Wingdings" w:hint="default"/>
      </w:rPr>
    </w:lvl>
    <w:lvl w:ilvl="3" w:tplc="040E0001" w:tentative="1">
      <w:start w:val="1"/>
      <w:numFmt w:val="bullet"/>
      <w:lvlText w:val=""/>
      <w:lvlJc w:val="left"/>
      <w:pPr>
        <w:ind w:left="2987" w:hanging="360"/>
      </w:pPr>
      <w:rPr>
        <w:rFonts w:ascii="Symbol" w:hAnsi="Symbol" w:hint="default"/>
      </w:rPr>
    </w:lvl>
    <w:lvl w:ilvl="4" w:tplc="040E0003" w:tentative="1">
      <w:start w:val="1"/>
      <w:numFmt w:val="bullet"/>
      <w:lvlText w:val="o"/>
      <w:lvlJc w:val="left"/>
      <w:pPr>
        <w:ind w:left="3707" w:hanging="360"/>
      </w:pPr>
      <w:rPr>
        <w:rFonts w:ascii="Courier New" w:hAnsi="Courier New" w:cs="Courier New" w:hint="default"/>
      </w:rPr>
    </w:lvl>
    <w:lvl w:ilvl="5" w:tplc="040E0005" w:tentative="1">
      <w:start w:val="1"/>
      <w:numFmt w:val="bullet"/>
      <w:lvlText w:val=""/>
      <w:lvlJc w:val="left"/>
      <w:pPr>
        <w:ind w:left="4427" w:hanging="360"/>
      </w:pPr>
      <w:rPr>
        <w:rFonts w:ascii="Wingdings" w:hAnsi="Wingdings" w:hint="default"/>
      </w:rPr>
    </w:lvl>
    <w:lvl w:ilvl="6" w:tplc="040E0001" w:tentative="1">
      <w:start w:val="1"/>
      <w:numFmt w:val="bullet"/>
      <w:lvlText w:val=""/>
      <w:lvlJc w:val="left"/>
      <w:pPr>
        <w:ind w:left="5147" w:hanging="360"/>
      </w:pPr>
      <w:rPr>
        <w:rFonts w:ascii="Symbol" w:hAnsi="Symbol" w:hint="default"/>
      </w:rPr>
    </w:lvl>
    <w:lvl w:ilvl="7" w:tplc="040E0003" w:tentative="1">
      <w:start w:val="1"/>
      <w:numFmt w:val="bullet"/>
      <w:lvlText w:val="o"/>
      <w:lvlJc w:val="left"/>
      <w:pPr>
        <w:ind w:left="5867" w:hanging="360"/>
      </w:pPr>
      <w:rPr>
        <w:rFonts w:ascii="Courier New" w:hAnsi="Courier New" w:cs="Courier New" w:hint="default"/>
      </w:rPr>
    </w:lvl>
    <w:lvl w:ilvl="8" w:tplc="040E0005" w:tentative="1">
      <w:start w:val="1"/>
      <w:numFmt w:val="bullet"/>
      <w:lvlText w:val=""/>
      <w:lvlJc w:val="left"/>
      <w:pPr>
        <w:ind w:left="6587" w:hanging="360"/>
      </w:pPr>
      <w:rPr>
        <w:rFonts w:ascii="Wingdings" w:hAnsi="Wingdings" w:hint="default"/>
      </w:rPr>
    </w:lvl>
  </w:abstractNum>
  <w:abstractNum w:abstractNumId="96" w15:restartNumberingAfterBreak="0">
    <w:nsid w:val="34F67FCF"/>
    <w:multiLevelType w:val="multilevel"/>
    <w:tmpl w:val="EF040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4FF550D"/>
    <w:multiLevelType w:val="hybridMultilevel"/>
    <w:tmpl w:val="3528A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35856507"/>
    <w:multiLevelType w:val="multilevel"/>
    <w:tmpl w:val="1D523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5856EF0"/>
    <w:multiLevelType w:val="hybridMultilevel"/>
    <w:tmpl w:val="696EFB0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0" w15:restartNumberingAfterBreak="0">
    <w:nsid w:val="362D12E4"/>
    <w:multiLevelType w:val="hybridMultilevel"/>
    <w:tmpl w:val="EE3E6C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1" w15:restartNumberingAfterBreak="0">
    <w:nsid w:val="362E2F52"/>
    <w:multiLevelType w:val="hybridMultilevel"/>
    <w:tmpl w:val="483A2D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2" w15:restartNumberingAfterBreak="0">
    <w:nsid w:val="369770D4"/>
    <w:multiLevelType w:val="hybridMultilevel"/>
    <w:tmpl w:val="6EECDC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36C90C0F"/>
    <w:multiLevelType w:val="multilevel"/>
    <w:tmpl w:val="94C6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7771618"/>
    <w:multiLevelType w:val="hybridMultilevel"/>
    <w:tmpl w:val="A6FCBF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5" w15:restartNumberingAfterBreak="0">
    <w:nsid w:val="37F15F56"/>
    <w:multiLevelType w:val="hybridMultilevel"/>
    <w:tmpl w:val="469C1E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93B55B7"/>
    <w:multiLevelType w:val="hybridMultilevel"/>
    <w:tmpl w:val="0C50B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B7F25AF"/>
    <w:multiLevelType w:val="hybridMultilevel"/>
    <w:tmpl w:val="CBA63A46"/>
    <w:lvl w:ilvl="0" w:tplc="FFFFFFFF">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8" w15:restartNumberingAfterBreak="0">
    <w:nsid w:val="3CA66FFD"/>
    <w:multiLevelType w:val="hybridMultilevel"/>
    <w:tmpl w:val="20A6DE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15:restartNumberingAfterBreak="0">
    <w:nsid w:val="3CE73A88"/>
    <w:multiLevelType w:val="hybridMultilevel"/>
    <w:tmpl w:val="DB48DE86"/>
    <w:lvl w:ilvl="0" w:tplc="384E683E">
      <w:start w:val="1"/>
      <w:numFmt w:val="bullet"/>
      <w:lvlText w:val=""/>
      <w:lvlJc w:val="left"/>
      <w:pPr>
        <w:ind w:left="1440" w:hanging="720"/>
      </w:pPr>
      <w:rPr>
        <w:rFonts w:ascii="Symbol" w:hAnsi="Symbol" w:hint="default"/>
      </w:rPr>
    </w:lvl>
    <w:lvl w:ilvl="1" w:tplc="040E0019">
      <w:start w:val="1"/>
      <w:numFmt w:val="lowerLetter"/>
      <w:lvlText w:val="%2."/>
      <w:lvlJc w:val="left"/>
      <w:pPr>
        <w:ind w:left="1800" w:hanging="360"/>
      </w:pPr>
    </w:lvl>
    <w:lvl w:ilvl="2" w:tplc="040E001B">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10" w15:restartNumberingAfterBreak="0">
    <w:nsid w:val="3EC37481"/>
    <w:multiLevelType w:val="hybridMultilevel"/>
    <w:tmpl w:val="04989A5E"/>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1" w15:restartNumberingAfterBreak="0">
    <w:nsid w:val="3EF909B4"/>
    <w:multiLevelType w:val="hybridMultilevel"/>
    <w:tmpl w:val="CBE491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2" w15:restartNumberingAfterBreak="0">
    <w:nsid w:val="42545B56"/>
    <w:multiLevelType w:val="hybridMultilevel"/>
    <w:tmpl w:val="5964D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44746BEA"/>
    <w:multiLevelType w:val="multilevel"/>
    <w:tmpl w:val="64688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7B68A1"/>
    <w:multiLevelType w:val="hybridMultilevel"/>
    <w:tmpl w:val="5A9ED51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5" w15:restartNumberingAfterBreak="0">
    <w:nsid w:val="44C7376D"/>
    <w:multiLevelType w:val="hybridMultilevel"/>
    <w:tmpl w:val="1820D4C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6" w15:restartNumberingAfterBreak="0">
    <w:nsid w:val="458368A8"/>
    <w:multiLevelType w:val="hybridMultilevel"/>
    <w:tmpl w:val="78C467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7" w15:restartNumberingAfterBreak="0">
    <w:nsid w:val="45B338FC"/>
    <w:multiLevelType w:val="multilevel"/>
    <w:tmpl w:val="A4CEF4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8" w15:restartNumberingAfterBreak="0">
    <w:nsid w:val="45E52C99"/>
    <w:multiLevelType w:val="hybridMultilevel"/>
    <w:tmpl w:val="4D808A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9" w15:restartNumberingAfterBreak="0">
    <w:nsid w:val="460A22C8"/>
    <w:multiLevelType w:val="hybridMultilevel"/>
    <w:tmpl w:val="070481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0" w15:restartNumberingAfterBreak="0">
    <w:nsid w:val="4624181A"/>
    <w:multiLevelType w:val="hybridMultilevel"/>
    <w:tmpl w:val="B5A294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1" w15:restartNumberingAfterBreak="0">
    <w:nsid w:val="463E0DFB"/>
    <w:multiLevelType w:val="hybridMultilevel"/>
    <w:tmpl w:val="3522CC88"/>
    <w:lvl w:ilvl="0" w:tplc="3F38C9B8">
      <w:start w:val="1"/>
      <w:numFmt w:val="bullet"/>
      <w:lvlText w:val=""/>
      <w:lvlJc w:val="left"/>
      <w:pPr>
        <w:ind w:left="720" w:hanging="360"/>
      </w:pPr>
      <w:rPr>
        <w:rFonts w:ascii="Symbol" w:hAnsi="Symbol" w:hint="default"/>
      </w:rPr>
    </w:lvl>
    <w:lvl w:ilvl="1" w:tplc="4A565546" w:tentative="1">
      <w:start w:val="1"/>
      <w:numFmt w:val="bullet"/>
      <w:lvlText w:val="o"/>
      <w:lvlJc w:val="left"/>
      <w:pPr>
        <w:ind w:left="1440" w:hanging="360"/>
      </w:pPr>
      <w:rPr>
        <w:rFonts w:ascii="Courier New" w:hAnsi="Courier New" w:cs="Courier New" w:hint="default"/>
      </w:rPr>
    </w:lvl>
    <w:lvl w:ilvl="2" w:tplc="EE142B32" w:tentative="1">
      <w:start w:val="1"/>
      <w:numFmt w:val="bullet"/>
      <w:lvlText w:val=""/>
      <w:lvlJc w:val="left"/>
      <w:pPr>
        <w:ind w:left="2160" w:hanging="360"/>
      </w:pPr>
      <w:rPr>
        <w:rFonts w:ascii="Wingdings" w:hAnsi="Wingdings" w:hint="default"/>
      </w:rPr>
    </w:lvl>
    <w:lvl w:ilvl="3" w:tplc="A04864F0" w:tentative="1">
      <w:start w:val="1"/>
      <w:numFmt w:val="bullet"/>
      <w:lvlText w:val=""/>
      <w:lvlJc w:val="left"/>
      <w:pPr>
        <w:ind w:left="2880" w:hanging="360"/>
      </w:pPr>
      <w:rPr>
        <w:rFonts w:ascii="Symbol" w:hAnsi="Symbol" w:hint="default"/>
      </w:rPr>
    </w:lvl>
    <w:lvl w:ilvl="4" w:tplc="A4446C0C" w:tentative="1">
      <w:start w:val="1"/>
      <w:numFmt w:val="bullet"/>
      <w:lvlText w:val="o"/>
      <w:lvlJc w:val="left"/>
      <w:pPr>
        <w:ind w:left="3600" w:hanging="360"/>
      </w:pPr>
      <w:rPr>
        <w:rFonts w:ascii="Courier New" w:hAnsi="Courier New" w:cs="Courier New" w:hint="default"/>
      </w:rPr>
    </w:lvl>
    <w:lvl w:ilvl="5" w:tplc="7AA2FB9A" w:tentative="1">
      <w:start w:val="1"/>
      <w:numFmt w:val="bullet"/>
      <w:lvlText w:val=""/>
      <w:lvlJc w:val="left"/>
      <w:pPr>
        <w:ind w:left="4320" w:hanging="360"/>
      </w:pPr>
      <w:rPr>
        <w:rFonts w:ascii="Wingdings" w:hAnsi="Wingdings" w:hint="default"/>
      </w:rPr>
    </w:lvl>
    <w:lvl w:ilvl="6" w:tplc="FEB65556" w:tentative="1">
      <w:start w:val="1"/>
      <w:numFmt w:val="bullet"/>
      <w:lvlText w:val=""/>
      <w:lvlJc w:val="left"/>
      <w:pPr>
        <w:ind w:left="5040" w:hanging="360"/>
      </w:pPr>
      <w:rPr>
        <w:rFonts w:ascii="Symbol" w:hAnsi="Symbol" w:hint="default"/>
      </w:rPr>
    </w:lvl>
    <w:lvl w:ilvl="7" w:tplc="33DC0986" w:tentative="1">
      <w:start w:val="1"/>
      <w:numFmt w:val="bullet"/>
      <w:lvlText w:val="o"/>
      <w:lvlJc w:val="left"/>
      <w:pPr>
        <w:ind w:left="5760" w:hanging="360"/>
      </w:pPr>
      <w:rPr>
        <w:rFonts w:ascii="Courier New" w:hAnsi="Courier New" w:cs="Courier New" w:hint="default"/>
      </w:rPr>
    </w:lvl>
    <w:lvl w:ilvl="8" w:tplc="B11AE50A" w:tentative="1">
      <w:start w:val="1"/>
      <w:numFmt w:val="bullet"/>
      <w:lvlText w:val=""/>
      <w:lvlJc w:val="left"/>
      <w:pPr>
        <w:ind w:left="6480" w:hanging="360"/>
      </w:pPr>
      <w:rPr>
        <w:rFonts w:ascii="Wingdings" w:hAnsi="Wingdings" w:hint="default"/>
      </w:rPr>
    </w:lvl>
  </w:abstractNum>
  <w:abstractNum w:abstractNumId="122" w15:restartNumberingAfterBreak="0">
    <w:nsid w:val="468060DB"/>
    <w:multiLevelType w:val="hybridMultilevel"/>
    <w:tmpl w:val="FF2249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4774706E"/>
    <w:multiLevelType w:val="hybridMultilevel"/>
    <w:tmpl w:val="EAE2833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4" w15:restartNumberingAfterBreak="0">
    <w:nsid w:val="48152448"/>
    <w:multiLevelType w:val="hybridMultilevel"/>
    <w:tmpl w:val="52B8B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8907CB2"/>
    <w:multiLevelType w:val="hybridMultilevel"/>
    <w:tmpl w:val="1BB67B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6" w15:restartNumberingAfterBreak="0">
    <w:nsid w:val="4AC23276"/>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7" w15:restartNumberingAfterBreak="0">
    <w:nsid w:val="4AC52B23"/>
    <w:multiLevelType w:val="hybridMultilevel"/>
    <w:tmpl w:val="3A40FA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4B6B1D08"/>
    <w:multiLevelType w:val="hybridMultilevel"/>
    <w:tmpl w:val="D32E2A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E031FFE"/>
    <w:multiLevelType w:val="hybridMultilevel"/>
    <w:tmpl w:val="096E02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0" w15:restartNumberingAfterBreak="0">
    <w:nsid w:val="4E236118"/>
    <w:multiLevelType w:val="hybridMultilevel"/>
    <w:tmpl w:val="41A480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1" w15:restartNumberingAfterBreak="0">
    <w:nsid w:val="4E2B1C0B"/>
    <w:multiLevelType w:val="hybridMultilevel"/>
    <w:tmpl w:val="FC12CD44"/>
    <w:lvl w:ilvl="0" w:tplc="040E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E3E5F5C"/>
    <w:multiLevelType w:val="hybridMultilevel"/>
    <w:tmpl w:val="4566BE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3" w15:restartNumberingAfterBreak="0">
    <w:nsid w:val="4EF8448B"/>
    <w:multiLevelType w:val="hybridMultilevel"/>
    <w:tmpl w:val="7EEC8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4EFD09AF"/>
    <w:multiLevelType w:val="hybridMultilevel"/>
    <w:tmpl w:val="75EA1D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5" w15:restartNumberingAfterBreak="0">
    <w:nsid w:val="4F832C92"/>
    <w:multiLevelType w:val="hybridMultilevel"/>
    <w:tmpl w:val="450683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6" w15:restartNumberingAfterBreak="0">
    <w:nsid w:val="50047E02"/>
    <w:multiLevelType w:val="hybridMultilevel"/>
    <w:tmpl w:val="D54EB0A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7" w15:restartNumberingAfterBreak="0">
    <w:nsid w:val="5079034D"/>
    <w:multiLevelType w:val="hybridMultilevel"/>
    <w:tmpl w:val="8B06F7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8" w15:restartNumberingAfterBreak="0">
    <w:nsid w:val="52013E03"/>
    <w:multiLevelType w:val="hybridMultilevel"/>
    <w:tmpl w:val="943077B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9" w15:restartNumberingAfterBreak="0">
    <w:nsid w:val="521941BC"/>
    <w:multiLevelType w:val="hybridMultilevel"/>
    <w:tmpl w:val="F836B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52EF6055"/>
    <w:multiLevelType w:val="hybridMultilevel"/>
    <w:tmpl w:val="750A6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534A0AA5"/>
    <w:multiLevelType w:val="multilevel"/>
    <w:tmpl w:val="148ED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3E0010A"/>
    <w:multiLevelType w:val="hybridMultilevel"/>
    <w:tmpl w:val="0C4C1D3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3" w15:restartNumberingAfterBreak="0">
    <w:nsid w:val="5434188A"/>
    <w:multiLevelType w:val="hybridMultilevel"/>
    <w:tmpl w:val="1A96594E"/>
    <w:lvl w:ilvl="0" w:tplc="040E0001">
      <w:start w:val="1"/>
      <w:numFmt w:val="bullet"/>
      <w:lvlText w:val=""/>
      <w:lvlJc w:val="left"/>
      <w:pPr>
        <w:ind w:left="2145" w:hanging="360"/>
      </w:pPr>
      <w:rPr>
        <w:rFonts w:ascii="Symbol" w:hAnsi="Symbol" w:hint="default"/>
      </w:rPr>
    </w:lvl>
    <w:lvl w:ilvl="1" w:tplc="040E0003">
      <w:start w:val="1"/>
      <w:numFmt w:val="bullet"/>
      <w:lvlText w:val="o"/>
      <w:lvlJc w:val="left"/>
      <w:pPr>
        <w:ind w:left="2865" w:hanging="360"/>
      </w:pPr>
      <w:rPr>
        <w:rFonts w:ascii="Courier New" w:hAnsi="Courier New" w:cs="Courier New" w:hint="default"/>
      </w:rPr>
    </w:lvl>
    <w:lvl w:ilvl="2" w:tplc="040E0005" w:tentative="1">
      <w:start w:val="1"/>
      <w:numFmt w:val="bullet"/>
      <w:lvlText w:val=""/>
      <w:lvlJc w:val="left"/>
      <w:pPr>
        <w:ind w:left="3585" w:hanging="360"/>
      </w:pPr>
      <w:rPr>
        <w:rFonts w:ascii="Wingdings" w:hAnsi="Wingdings" w:hint="default"/>
      </w:rPr>
    </w:lvl>
    <w:lvl w:ilvl="3" w:tplc="040E0001" w:tentative="1">
      <w:start w:val="1"/>
      <w:numFmt w:val="bullet"/>
      <w:lvlText w:val=""/>
      <w:lvlJc w:val="left"/>
      <w:pPr>
        <w:ind w:left="4305" w:hanging="360"/>
      </w:pPr>
      <w:rPr>
        <w:rFonts w:ascii="Symbol" w:hAnsi="Symbol" w:hint="default"/>
      </w:rPr>
    </w:lvl>
    <w:lvl w:ilvl="4" w:tplc="040E0003" w:tentative="1">
      <w:start w:val="1"/>
      <w:numFmt w:val="bullet"/>
      <w:lvlText w:val="o"/>
      <w:lvlJc w:val="left"/>
      <w:pPr>
        <w:ind w:left="5025" w:hanging="360"/>
      </w:pPr>
      <w:rPr>
        <w:rFonts w:ascii="Courier New" w:hAnsi="Courier New" w:cs="Courier New" w:hint="default"/>
      </w:rPr>
    </w:lvl>
    <w:lvl w:ilvl="5" w:tplc="040E0005" w:tentative="1">
      <w:start w:val="1"/>
      <w:numFmt w:val="bullet"/>
      <w:lvlText w:val=""/>
      <w:lvlJc w:val="left"/>
      <w:pPr>
        <w:ind w:left="5745" w:hanging="360"/>
      </w:pPr>
      <w:rPr>
        <w:rFonts w:ascii="Wingdings" w:hAnsi="Wingdings" w:hint="default"/>
      </w:rPr>
    </w:lvl>
    <w:lvl w:ilvl="6" w:tplc="040E0001" w:tentative="1">
      <w:start w:val="1"/>
      <w:numFmt w:val="bullet"/>
      <w:lvlText w:val=""/>
      <w:lvlJc w:val="left"/>
      <w:pPr>
        <w:ind w:left="6465" w:hanging="360"/>
      </w:pPr>
      <w:rPr>
        <w:rFonts w:ascii="Symbol" w:hAnsi="Symbol" w:hint="default"/>
      </w:rPr>
    </w:lvl>
    <w:lvl w:ilvl="7" w:tplc="040E0003" w:tentative="1">
      <w:start w:val="1"/>
      <w:numFmt w:val="bullet"/>
      <w:lvlText w:val="o"/>
      <w:lvlJc w:val="left"/>
      <w:pPr>
        <w:ind w:left="7185" w:hanging="360"/>
      </w:pPr>
      <w:rPr>
        <w:rFonts w:ascii="Courier New" w:hAnsi="Courier New" w:cs="Courier New" w:hint="default"/>
      </w:rPr>
    </w:lvl>
    <w:lvl w:ilvl="8" w:tplc="040E0005" w:tentative="1">
      <w:start w:val="1"/>
      <w:numFmt w:val="bullet"/>
      <w:lvlText w:val=""/>
      <w:lvlJc w:val="left"/>
      <w:pPr>
        <w:ind w:left="7905" w:hanging="360"/>
      </w:pPr>
      <w:rPr>
        <w:rFonts w:ascii="Wingdings" w:hAnsi="Wingdings" w:hint="default"/>
      </w:rPr>
    </w:lvl>
  </w:abstractNum>
  <w:abstractNum w:abstractNumId="144" w15:restartNumberingAfterBreak="0">
    <w:nsid w:val="547716EF"/>
    <w:multiLevelType w:val="hybridMultilevel"/>
    <w:tmpl w:val="4342A5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5" w15:restartNumberingAfterBreak="0">
    <w:nsid w:val="54841B2F"/>
    <w:multiLevelType w:val="hybridMultilevel"/>
    <w:tmpl w:val="001467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6" w15:restartNumberingAfterBreak="0">
    <w:nsid w:val="54E50FB0"/>
    <w:multiLevelType w:val="hybridMultilevel"/>
    <w:tmpl w:val="03229CA8"/>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7" w15:restartNumberingAfterBreak="0">
    <w:nsid w:val="5768791B"/>
    <w:multiLevelType w:val="hybridMultilevel"/>
    <w:tmpl w:val="A300CFF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8" w15:restartNumberingAfterBreak="0">
    <w:nsid w:val="57C143DB"/>
    <w:multiLevelType w:val="hybridMultilevel"/>
    <w:tmpl w:val="F94EC1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9" w15:restartNumberingAfterBreak="0">
    <w:nsid w:val="59183B13"/>
    <w:multiLevelType w:val="hybridMultilevel"/>
    <w:tmpl w:val="300A74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5A373BEC"/>
    <w:multiLevelType w:val="hybridMultilevel"/>
    <w:tmpl w:val="11509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5B645C3B"/>
    <w:multiLevelType w:val="hybridMultilevel"/>
    <w:tmpl w:val="2764ABD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2" w15:restartNumberingAfterBreak="0">
    <w:nsid w:val="5B9F38FC"/>
    <w:multiLevelType w:val="multilevel"/>
    <w:tmpl w:val="A4CEF4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3" w15:restartNumberingAfterBreak="0">
    <w:nsid w:val="5C0E4EC6"/>
    <w:multiLevelType w:val="hybridMultilevel"/>
    <w:tmpl w:val="F5E4C730"/>
    <w:lvl w:ilvl="0" w:tplc="DC286AEA">
      <w:start w:val="1"/>
      <w:numFmt w:val="decimal"/>
      <w:lvlText w:val="%1.)"/>
      <w:lvlJc w:val="left"/>
      <w:pPr>
        <w:ind w:left="360" w:hanging="360"/>
      </w:pPr>
      <w:rPr>
        <w:rFonts w:hint="default"/>
      </w:rPr>
    </w:lvl>
    <w:lvl w:ilvl="1" w:tplc="07AE1C96">
      <w:start w:val="1"/>
      <w:numFmt w:val="lowerLetter"/>
      <w:lvlText w:val="%2."/>
      <w:lvlJc w:val="left"/>
      <w:pPr>
        <w:ind w:left="1080" w:hanging="360"/>
      </w:pPr>
    </w:lvl>
    <w:lvl w:ilvl="2" w:tplc="023AB12C">
      <w:start w:val="1"/>
      <w:numFmt w:val="lowerRoman"/>
      <w:lvlText w:val="%3."/>
      <w:lvlJc w:val="right"/>
      <w:pPr>
        <w:ind w:left="1800" w:hanging="180"/>
      </w:pPr>
    </w:lvl>
    <w:lvl w:ilvl="3" w:tplc="5EDC83F4">
      <w:start w:val="1"/>
      <w:numFmt w:val="decimal"/>
      <w:lvlText w:val="%4."/>
      <w:lvlJc w:val="left"/>
      <w:pPr>
        <w:ind w:left="2520" w:hanging="360"/>
      </w:pPr>
    </w:lvl>
    <w:lvl w:ilvl="4" w:tplc="AFD4CA56" w:tentative="1">
      <w:start w:val="1"/>
      <w:numFmt w:val="lowerLetter"/>
      <w:lvlText w:val="%5."/>
      <w:lvlJc w:val="left"/>
      <w:pPr>
        <w:ind w:left="3240" w:hanging="360"/>
      </w:pPr>
    </w:lvl>
    <w:lvl w:ilvl="5" w:tplc="BC94F6B4" w:tentative="1">
      <w:start w:val="1"/>
      <w:numFmt w:val="lowerRoman"/>
      <w:lvlText w:val="%6."/>
      <w:lvlJc w:val="right"/>
      <w:pPr>
        <w:ind w:left="3960" w:hanging="180"/>
      </w:pPr>
    </w:lvl>
    <w:lvl w:ilvl="6" w:tplc="F3C8D2C0" w:tentative="1">
      <w:start w:val="1"/>
      <w:numFmt w:val="decimal"/>
      <w:lvlText w:val="%7."/>
      <w:lvlJc w:val="left"/>
      <w:pPr>
        <w:ind w:left="4680" w:hanging="360"/>
      </w:pPr>
    </w:lvl>
    <w:lvl w:ilvl="7" w:tplc="A120CE52" w:tentative="1">
      <w:start w:val="1"/>
      <w:numFmt w:val="lowerLetter"/>
      <w:lvlText w:val="%8."/>
      <w:lvlJc w:val="left"/>
      <w:pPr>
        <w:ind w:left="5400" w:hanging="360"/>
      </w:pPr>
    </w:lvl>
    <w:lvl w:ilvl="8" w:tplc="CA6AFB32" w:tentative="1">
      <w:start w:val="1"/>
      <w:numFmt w:val="lowerRoman"/>
      <w:lvlText w:val="%9."/>
      <w:lvlJc w:val="right"/>
      <w:pPr>
        <w:ind w:left="6120" w:hanging="180"/>
      </w:pPr>
    </w:lvl>
  </w:abstractNum>
  <w:abstractNum w:abstractNumId="154" w15:restartNumberingAfterBreak="0">
    <w:nsid w:val="5C1A23E1"/>
    <w:multiLevelType w:val="hybridMultilevel"/>
    <w:tmpl w:val="70001054"/>
    <w:lvl w:ilvl="0" w:tplc="13AC1FDE">
      <w:start w:val="1"/>
      <w:numFmt w:val="decimal"/>
      <w:lvlText w:val="%1."/>
      <w:lvlJc w:val="left"/>
      <w:pPr>
        <w:ind w:left="360" w:hanging="360"/>
      </w:pPr>
    </w:lvl>
    <w:lvl w:ilvl="1" w:tplc="040E0019">
      <w:start w:val="1"/>
      <w:numFmt w:val="lowerLetter"/>
      <w:lvlText w:val="%2."/>
      <w:lvlJc w:val="left"/>
      <w:pPr>
        <w:ind w:left="1080" w:hanging="360"/>
      </w:pPr>
    </w:lvl>
    <w:lvl w:ilvl="2" w:tplc="040E001B">
      <w:numFmt w:val="bullet"/>
      <w:lvlText w:val="-"/>
      <w:lvlJc w:val="left"/>
      <w:pPr>
        <w:ind w:left="1980" w:hanging="360"/>
      </w:pPr>
      <w:rPr>
        <w:rFonts w:ascii="Calibri" w:eastAsiaTheme="minorHAnsi" w:hAnsi="Calibri" w:cs="Calibri" w:hint="default"/>
      </w:r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155" w15:restartNumberingAfterBreak="0">
    <w:nsid w:val="5CBB2B2D"/>
    <w:multiLevelType w:val="hybridMultilevel"/>
    <w:tmpl w:val="3DF8A89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6" w15:restartNumberingAfterBreak="0">
    <w:nsid w:val="5E2B57E4"/>
    <w:multiLevelType w:val="hybridMultilevel"/>
    <w:tmpl w:val="A9D6ED70"/>
    <w:lvl w:ilvl="0" w:tplc="040E0003">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157" w15:restartNumberingAfterBreak="0">
    <w:nsid w:val="5EC50064"/>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8" w15:restartNumberingAfterBreak="0">
    <w:nsid w:val="5F865309"/>
    <w:multiLevelType w:val="hybridMultilevel"/>
    <w:tmpl w:val="9B301F9E"/>
    <w:lvl w:ilvl="0" w:tplc="409AA0DA">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59" w15:restartNumberingAfterBreak="0">
    <w:nsid w:val="5F89687C"/>
    <w:multiLevelType w:val="multilevel"/>
    <w:tmpl w:val="4C94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F980200"/>
    <w:multiLevelType w:val="hybridMultilevel"/>
    <w:tmpl w:val="B02890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1" w15:restartNumberingAfterBreak="0">
    <w:nsid w:val="60032B49"/>
    <w:multiLevelType w:val="multilevel"/>
    <w:tmpl w:val="77EE5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05F7594"/>
    <w:multiLevelType w:val="hybridMultilevel"/>
    <w:tmpl w:val="E8EE6E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3" w15:restartNumberingAfterBreak="0">
    <w:nsid w:val="618155CA"/>
    <w:multiLevelType w:val="hybridMultilevel"/>
    <w:tmpl w:val="EEFA9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4" w15:restartNumberingAfterBreak="0">
    <w:nsid w:val="629B2E68"/>
    <w:multiLevelType w:val="hybridMultilevel"/>
    <w:tmpl w:val="27AA3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62B347EF"/>
    <w:multiLevelType w:val="hybridMultilevel"/>
    <w:tmpl w:val="B5FAEBEE"/>
    <w:lvl w:ilvl="0" w:tplc="040E000F">
      <w:start w:val="1"/>
      <w:numFmt w:val="bullet"/>
      <w:lvlText w:val=""/>
      <w:lvlJc w:val="left"/>
      <w:pPr>
        <w:ind w:left="720" w:hanging="360"/>
      </w:pPr>
      <w:rPr>
        <w:rFonts w:ascii="Symbol" w:hAnsi="Symbol" w:hint="default"/>
      </w:rPr>
    </w:lvl>
    <w:lvl w:ilvl="1" w:tplc="040E0019" w:tentative="1">
      <w:start w:val="1"/>
      <w:numFmt w:val="bullet"/>
      <w:lvlText w:val="o"/>
      <w:lvlJc w:val="left"/>
      <w:pPr>
        <w:ind w:left="1440" w:hanging="360"/>
      </w:pPr>
      <w:rPr>
        <w:rFonts w:ascii="Courier New" w:hAnsi="Courier New" w:cs="Courier New" w:hint="default"/>
      </w:rPr>
    </w:lvl>
    <w:lvl w:ilvl="2" w:tplc="E6F0031E" w:tentative="1">
      <w:start w:val="1"/>
      <w:numFmt w:val="bullet"/>
      <w:lvlText w:val=""/>
      <w:lvlJc w:val="left"/>
      <w:pPr>
        <w:ind w:left="2160" w:hanging="360"/>
      </w:pPr>
      <w:rPr>
        <w:rFonts w:ascii="Wingdings" w:hAnsi="Wingdings" w:hint="default"/>
      </w:rPr>
    </w:lvl>
    <w:lvl w:ilvl="3" w:tplc="040E000F" w:tentative="1">
      <w:start w:val="1"/>
      <w:numFmt w:val="bullet"/>
      <w:lvlText w:val=""/>
      <w:lvlJc w:val="left"/>
      <w:pPr>
        <w:ind w:left="2880" w:hanging="360"/>
      </w:pPr>
      <w:rPr>
        <w:rFonts w:ascii="Symbol" w:hAnsi="Symbol" w:hint="default"/>
      </w:rPr>
    </w:lvl>
    <w:lvl w:ilvl="4" w:tplc="040E0019" w:tentative="1">
      <w:start w:val="1"/>
      <w:numFmt w:val="bullet"/>
      <w:lvlText w:val="o"/>
      <w:lvlJc w:val="left"/>
      <w:pPr>
        <w:ind w:left="3600" w:hanging="360"/>
      </w:pPr>
      <w:rPr>
        <w:rFonts w:ascii="Courier New" w:hAnsi="Courier New" w:cs="Courier New" w:hint="default"/>
      </w:rPr>
    </w:lvl>
    <w:lvl w:ilvl="5" w:tplc="040E001B" w:tentative="1">
      <w:start w:val="1"/>
      <w:numFmt w:val="bullet"/>
      <w:lvlText w:val=""/>
      <w:lvlJc w:val="left"/>
      <w:pPr>
        <w:ind w:left="4320" w:hanging="360"/>
      </w:pPr>
      <w:rPr>
        <w:rFonts w:ascii="Wingdings" w:hAnsi="Wingdings" w:hint="default"/>
      </w:rPr>
    </w:lvl>
    <w:lvl w:ilvl="6" w:tplc="040E000F" w:tentative="1">
      <w:start w:val="1"/>
      <w:numFmt w:val="bullet"/>
      <w:lvlText w:val=""/>
      <w:lvlJc w:val="left"/>
      <w:pPr>
        <w:ind w:left="5040" w:hanging="360"/>
      </w:pPr>
      <w:rPr>
        <w:rFonts w:ascii="Symbol" w:hAnsi="Symbol" w:hint="default"/>
      </w:rPr>
    </w:lvl>
    <w:lvl w:ilvl="7" w:tplc="040E0019" w:tentative="1">
      <w:start w:val="1"/>
      <w:numFmt w:val="bullet"/>
      <w:lvlText w:val="o"/>
      <w:lvlJc w:val="left"/>
      <w:pPr>
        <w:ind w:left="5760" w:hanging="360"/>
      </w:pPr>
      <w:rPr>
        <w:rFonts w:ascii="Courier New" w:hAnsi="Courier New" w:cs="Courier New" w:hint="default"/>
      </w:rPr>
    </w:lvl>
    <w:lvl w:ilvl="8" w:tplc="040E001B" w:tentative="1">
      <w:start w:val="1"/>
      <w:numFmt w:val="bullet"/>
      <w:lvlText w:val=""/>
      <w:lvlJc w:val="left"/>
      <w:pPr>
        <w:ind w:left="6480" w:hanging="360"/>
      </w:pPr>
      <w:rPr>
        <w:rFonts w:ascii="Wingdings" w:hAnsi="Wingdings" w:hint="default"/>
      </w:rPr>
    </w:lvl>
  </w:abstractNum>
  <w:abstractNum w:abstractNumId="166" w15:restartNumberingAfterBreak="0">
    <w:nsid w:val="63E50633"/>
    <w:multiLevelType w:val="hybridMultilevel"/>
    <w:tmpl w:val="F2508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7" w15:restartNumberingAfterBreak="0">
    <w:nsid w:val="64793485"/>
    <w:multiLevelType w:val="hybridMultilevel"/>
    <w:tmpl w:val="46A21DC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8" w15:restartNumberingAfterBreak="0">
    <w:nsid w:val="65857A1A"/>
    <w:multiLevelType w:val="hybridMultilevel"/>
    <w:tmpl w:val="0A70B3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9" w15:restartNumberingAfterBreak="0">
    <w:nsid w:val="67295E53"/>
    <w:multiLevelType w:val="multilevel"/>
    <w:tmpl w:val="CE94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73232DC"/>
    <w:multiLevelType w:val="hybridMultilevel"/>
    <w:tmpl w:val="C10EC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1" w15:restartNumberingAfterBreak="0">
    <w:nsid w:val="679162EF"/>
    <w:multiLevelType w:val="hybridMultilevel"/>
    <w:tmpl w:val="66368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7BF6ABF"/>
    <w:multiLevelType w:val="hybridMultilevel"/>
    <w:tmpl w:val="CE485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68320BAB"/>
    <w:multiLevelType w:val="hybridMultilevel"/>
    <w:tmpl w:val="98E62C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69442133"/>
    <w:multiLevelType w:val="hybridMultilevel"/>
    <w:tmpl w:val="9F5ABF6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5" w15:restartNumberingAfterBreak="0">
    <w:nsid w:val="6964660B"/>
    <w:multiLevelType w:val="hybridMultilevel"/>
    <w:tmpl w:val="3FB224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6" w15:restartNumberingAfterBreak="0">
    <w:nsid w:val="6BD05EF6"/>
    <w:multiLevelType w:val="hybridMultilevel"/>
    <w:tmpl w:val="92647420"/>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177" w15:restartNumberingAfterBreak="0">
    <w:nsid w:val="6C972013"/>
    <w:multiLevelType w:val="hybridMultilevel"/>
    <w:tmpl w:val="40CAF6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8" w15:restartNumberingAfterBreak="0">
    <w:nsid w:val="6CF83486"/>
    <w:multiLevelType w:val="hybridMultilevel"/>
    <w:tmpl w:val="DE6EB22E"/>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552"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6DB04693"/>
    <w:multiLevelType w:val="hybridMultilevel"/>
    <w:tmpl w:val="94FCF6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0" w15:restartNumberingAfterBreak="0">
    <w:nsid w:val="6E1602B3"/>
    <w:multiLevelType w:val="multilevel"/>
    <w:tmpl w:val="81D43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E1E4F16"/>
    <w:multiLevelType w:val="multilevel"/>
    <w:tmpl w:val="9EB62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F2C2CE1"/>
    <w:multiLevelType w:val="hybridMultilevel"/>
    <w:tmpl w:val="912842F8"/>
    <w:lvl w:ilvl="0" w:tplc="FFFFFFFF">
      <w:start w:val="1"/>
      <w:numFmt w:val="bullet"/>
      <w:lvlText w:val=""/>
      <w:lvlJc w:val="left"/>
      <w:pPr>
        <w:ind w:left="-360" w:hanging="360"/>
      </w:pPr>
      <w:rPr>
        <w:rFonts w:ascii="Symbol" w:hAnsi="Symbol" w:hint="default"/>
      </w:rPr>
    </w:lvl>
    <w:lvl w:ilvl="1" w:tplc="040E0001">
      <w:start w:val="1"/>
      <w:numFmt w:val="bullet"/>
      <w:lvlText w:val=""/>
      <w:lvlJc w:val="left"/>
      <w:pPr>
        <w:ind w:left="720" w:hanging="360"/>
      </w:pPr>
      <w:rPr>
        <w:rFonts w:ascii="Symbol" w:hAnsi="Symbol"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83" w15:restartNumberingAfterBreak="0">
    <w:nsid w:val="6F3468C4"/>
    <w:multiLevelType w:val="hybridMultilevel"/>
    <w:tmpl w:val="3C666430"/>
    <w:lvl w:ilvl="0" w:tplc="384E683E">
      <w:start w:val="1"/>
      <w:numFmt w:val="bullet"/>
      <w:pStyle w:val="Listaszerbekezds"/>
      <w:lvlText w:val=""/>
      <w:lvlJc w:val="left"/>
      <w:pPr>
        <w:ind w:left="720" w:hanging="360"/>
      </w:pPr>
      <w:rPr>
        <w:rFonts w:ascii="Symbol" w:hAnsi="Symbol" w:hint="default"/>
      </w:rPr>
    </w:lvl>
    <w:lvl w:ilvl="1" w:tplc="040E0003">
      <w:start w:val="1"/>
      <w:numFmt w:val="bullet"/>
      <w:lvlText w:val="o"/>
      <w:lvlJc w:val="left"/>
      <w:pPr>
        <w:ind w:left="1552"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4" w15:restartNumberingAfterBreak="0">
    <w:nsid w:val="700F3D33"/>
    <w:multiLevelType w:val="hybridMultilevel"/>
    <w:tmpl w:val="1046AB8A"/>
    <w:lvl w:ilvl="0" w:tplc="10EA4F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704564B7"/>
    <w:multiLevelType w:val="hybridMultilevel"/>
    <w:tmpl w:val="01509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70BD5394"/>
    <w:multiLevelType w:val="multilevel"/>
    <w:tmpl w:val="1512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0FF2F72"/>
    <w:multiLevelType w:val="hybridMultilevel"/>
    <w:tmpl w:val="E37EEC9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8" w15:restartNumberingAfterBreak="0">
    <w:nsid w:val="72434E28"/>
    <w:multiLevelType w:val="hybridMultilevel"/>
    <w:tmpl w:val="18469E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9" w15:restartNumberingAfterBreak="0">
    <w:nsid w:val="73037A98"/>
    <w:multiLevelType w:val="hybridMultilevel"/>
    <w:tmpl w:val="BAC22A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0" w15:restartNumberingAfterBreak="0">
    <w:nsid w:val="74407AB9"/>
    <w:multiLevelType w:val="hybridMultilevel"/>
    <w:tmpl w:val="B4BAF3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1" w15:restartNumberingAfterBreak="0">
    <w:nsid w:val="752141A2"/>
    <w:multiLevelType w:val="hybridMultilevel"/>
    <w:tmpl w:val="8A2A01E2"/>
    <w:lvl w:ilvl="0" w:tplc="FFFFFFFF">
      <w:start w:val="1"/>
      <w:numFmt w:val="bullet"/>
      <w:lvlText w:val=""/>
      <w:lvlJc w:val="left"/>
      <w:pPr>
        <w:ind w:left="720" w:hanging="360"/>
      </w:pPr>
      <w:rPr>
        <w:rFonts w:ascii="Symbol" w:hAnsi="Symbol" w:hint="default"/>
      </w:rPr>
    </w:lvl>
    <w:lvl w:ilvl="1" w:tplc="040E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2" w15:restartNumberingAfterBreak="0">
    <w:nsid w:val="75DD7D5F"/>
    <w:multiLevelType w:val="multilevel"/>
    <w:tmpl w:val="0409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93" w15:restartNumberingAfterBreak="0">
    <w:nsid w:val="76241E0D"/>
    <w:multiLevelType w:val="hybridMultilevel"/>
    <w:tmpl w:val="2F2626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76667740"/>
    <w:multiLevelType w:val="hybridMultilevel"/>
    <w:tmpl w:val="E058541C"/>
    <w:lvl w:ilvl="0" w:tplc="040E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95" w15:restartNumberingAfterBreak="0">
    <w:nsid w:val="76765471"/>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77513D35"/>
    <w:multiLevelType w:val="hybridMultilevel"/>
    <w:tmpl w:val="B404A1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7" w15:restartNumberingAfterBreak="0">
    <w:nsid w:val="77FB2DFF"/>
    <w:multiLevelType w:val="hybridMultilevel"/>
    <w:tmpl w:val="B52290C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8" w15:restartNumberingAfterBreak="0">
    <w:nsid w:val="78327081"/>
    <w:multiLevelType w:val="hybridMultilevel"/>
    <w:tmpl w:val="B89601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9" w15:restartNumberingAfterBreak="0">
    <w:nsid w:val="7B26214B"/>
    <w:multiLevelType w:val="hybridMultilevel"/>
    <w:tmpl w:val="F5BE35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7B8627F6"/>
    <w:multiLevelType w:val="hybridMultilevel"/>
    <w:tmpl w:val="8B0242AE"/>
    <w:lvl w:ilvl="0" w:tplc="040E0001">
      <w:numFmt w:val="bullet"/>
      <w:lvlText w:val="-"/>
      <w:lvlJc w:val="left"/>
      <w:pPr>
        <w:ind w:left="1080" w:hanging="360"/>
      </w:pPr>
      <w:rPr>
        <w:rFonts w:ascii="Calibri" w:eastAsiaTheme="minorHAnsi" w:hAnsi="Calibri" w:cs="Calibr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01" w15:restartNumberingAfterBreak="0">
    <w:nsid w:val="7BA77AD1"/>
    <w:multiLevelType w:val="hybridMultilevel"/>
    <w:tmpl w:val="D62CDE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2" w15:restartNumberingAfterBreak="0">
    <w:nsid w:val="7BAC3A58"/>
    <w:multiLevelType w:val="hybridMultilevel"/>
    <w:tmpl w:val="C876D55A"/>
    <w:lvl w:ilvl="0" w:tplc="040E0001">
      <w:start w:val="1"/>
      <w:numFmt w:val="bullet"/>
      <w:lvlText w:val=""/>
      <w:lvlJc w:val="left"/>
      <w:pPr>
        <w:ind w:left="1310" w:hanging="360"/>
      </w:pPr>
      <w:rPr>
        <w:rFonts w:ascii="Symbol" w:hAnsi="Symbol" w:hint="default"/>
      </w:rPr>
    </w:lvl>
    <w:lvl w:ilvl="1" w:tplc="040E0003">
      <w:start w:val="1"/>
      <w:numFmt w:val="bullet"/>
      <w:lvlText w:val="o"/>
      <w:lvlJc w:val="left"/>
      <w:pPr>
        <w:ind w:left="-130" w:hanging="360"/>
      </w:pPr>
      <w:rPr>
        <w:rFonts w:ascii="Courier New" w:hAnsi="Courier New" w:cs="Courier New" w:hint="default"/>
      </w:rPr>
    </w:lvl>
    <w:lvl w:ilvl="2" w:tplc="040E0005">
      <w:start w:val="1"/>
      <w:numFmt w:val="bullet"/>
      <w:lvlText w:val=""/>
      <w:lvlJc w:val="left"/>
      <w:pPr>
        <w:ind w:left="2750" w:hanging="360"/>
      </w:pPr>
      <w:rPr>
        <w:rFonts w:ascii="Wingdings" w:hAnsi="Wingdings" w:hint="default"/>
      </w:rPr>
    </w:lvl>
    <w:lvl w:ilvl="3" w:tplc="040E0001">
      <w:start w:val="1"/>
      <w:numFmt w:val="bullet"/>
      <w:lvlText w:val=""/>
      <w:lvlJc w:val="left"/>
      <w:pPr>
        <w:ind w:left="3470" w:hanging="360"/>
      </w:pPr>
      <w:rPr>
        <w:rFonts w:ascii="Symbol" w:hAnsi="Symbol" w:hint="default"/>
      </w:rPr>
    </w:lvl>
    <w:lvl w:ilvl="4" w:tplc="040E0003" w:tentative="1">
      <w:start w:val="1"/>
      <w:numFmt w:val="bullet"/>
      <w:lvlText w:val="o"/>
      <w:lvlJc w:val="left"/>
      <w:pPr>
        <w:ind w:left="4190" w:hanging="360"/>
      </w:pPr>
      <w:rPr>
        <w:rFonts w:ascii="Courier New" w:hAnsi="Courier New" w:cs="Courier New" w:hint="default"/>
      </w:rPr>
    </w:lvl>
    <w:lvl w:ilvl="5" w:tplc="040E0005" w:tentative="1">
      <w:start w:val="1"/>
      <w:numFmt w:val="bullet"/>
      <w:lvlText w:val=""/>
      <w:lvlJc w:val="left"/>
      <w:pPr>
        <w:ind w:left="4910" w:hanging="360"/>
      </w:pPr>
      <w:rPr>
        <w:rFonts w:ascii="Wingdings" w:hAnsi="Wingdings" w:hint="default"/>
      </w:rPr>
    </w:lvl>
    <w:lvl w:ilvl="6" w:tplc="040E0001" w:tentative="1">
      <w:start w:val="1"/>
      <w:numFmt w:val="bullet"/>
      <w:lvlText w:val=""/>
      <w:lvlJc w:val="left"/>
      <w:pPr>
        <w:ind w:left="5630" w:hanging="360"/>
      </w:pPr>
      <w:rPr>
        <w:rFonts w:ascii="Symbol" w:hAnsi="Symbol" w:hint="default"/>
      </w:rPr>
    </w:lvl>
    <w:lvl w:ilvl="7" w:tplc="040E0003" w:tentative="1">
      <w:start w:val="1"/>
      <w:numFmt w:val="bullet"/>
      <w:lvlText w:val="o"/>
      <w:lvlJc w:val="left"/>
      <w:pPr>
        <w:ind w:left="6350" w:hanging="360"/>
      </w:pPr>
      <w:rPr>
        <w:rFonts w:ascii="Courier New" w:hAnsi="Courier New" w:cs="Courier New" w:hint="default"/>
      </w:rPr>
    </w:lvl>
    <w:lvl w:ilvl="8" w:tplc="040E0005" w:tentative="1">
      <w:start w:val="1"/>
      <w:numFmt w:val="bullet"/>
      <w:lvlText w:val=""/>
      <w:lvlJc w:val="left"/>
      <w:pPr>
        <w:ind w:left="7070" w:hanging="360"/>
      </w:pPr>
      <w:rPr>
        <w:rFonts w:ascii="Wingdings" w:hAnsi="Wingdings" w:hint="default"/>
      </w:rPr>
    </w:lvl>
  </w:abstractNum>
  <w:abstractNum w:abstractNumId="203" w15:restartNumberingAfterBreak="0">
    <w:nsid w:val="7E4D368F"/>
    <w:multiLevelType w:val="hybridMultilevel"/>
    <w:tmpl w:val="BB5AE448"/>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4" w15:restartNumberingAfterBreak="0">
    <w:nsid w:val="7E902671"/>
    <w:multiLevelType w:val="hybridMultilevel"/>
    <w:tmpl w:val="0BD2DF0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5" w15:restartNumberingAfterBreak="0">
    <w:nsid w:val="7E96070A"/>
    <w:multiLevelType w:val="hybridMultilevel"/>
    <w:tmpl w:val="79647D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6" w15:restartNumberingAfterBreak="0">
    <w:nsid w:val="7EE90EC5"/>
    <w:multiLevelType w:val="hybridMultilevel"/>
    <w:tmpl w:val="9642E4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7" w15:restartNumberingAfterBreak="0">
    <w:nsid w:val="7EF9702F"/>
    <w:multiLevelType w:val="hybridMultilevel"/>
    <w:tmpl w:val="015C8A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8" w15:restartNumberingAfterBreak="0">
    <w:nsid w:val="7F0A6B1F"/>
    <w:multiLevelType w:val="hybridMultilevel"/>
    <w:tmpl w:val="CA048D9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9" w15:restartNumberingAfterBreak="0">
    <w:nsid w:val="7F7F0F8C"/>
    <w:multiLevelType w:val="hybridMultilevel"/>
    <w:tmpl w:val="274A9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0" w15:restartNumberingAfterBreak="0">
    <w:nsid w:val="7FC332D9"/>
    <w:multiLevelType w:val="hybridMultilevel"/>
    <w:tmpl w:val="F46210F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1" w15:restartNumberingAfterBreak="0">
    <w:nsid w:val="7FF94BCE"/>
    <w:multiLevelType w:val="multilevel"/>
    <w:tmpl w:val="A0B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7"/>
  </w:num>
  <w:num w:numId="5">
    <w:abstractNumId w:val="3"/>
  </w:num>
  <w:num w:numId="6">
    <w:abstractNumId w:val="2"/>
  </w:num>
  <w:num w:numId="7">
    <w:abstractNumId w:val="183"/>
  </w:num>
  <w:num w:numId="8">
    <w:abstractNumId w:val="109"/>
  </w:num>
  <w:num w:numId="9">
    <w:abstractNumId w:val="120"/>
  </w:num>
  <w:num w:numId="10">
    <w:abstractNumId w:val="80"/>
  </w:num>
  <w:num w:numId="11">
    <w:abstractNumId w:val="187"/>
  </w:num>
  <w:num w:numId="12">
    <w:abstractNumId w:val="118"/>
  </w:num>
  <w:num w:numId="13">
    <w:abstractNumId w:val="33"/>
  </w:num>
  <w:num w:numId="14">
    <w:abstractNumId w:val="95"/>
  </w:num>
  <w:num w:numId="15">
    <w:abstractNumId w:val="20"/>
  </w:num>
  <w:num w:numId="16">
    <w:abstractNumId w:val="115"/>
  </w:num>
  <w:num w:numId="17">
    <w:abstractNumId w:val="16"/>
  </w:num>
  <w:num w:numId="18">
    <w:abstractNumId w:val="192"/>
  </w:num>
  <w:num w:numId="19">
    <w:abstractNumId w:val="82"/>
  </w:num>
  <w:num w:numId="20">
    <w:abstractNumId w:val="44"/>
  </w:num>
  <w:num w:numId="21">
    <w:abstractNumId w:val="69"/>
  </w:num>
  <w:num w:numId="22">
    <w:abstractNumId w:val="204"/>
  </w:num>
  <w:num w:numId="23">
    <w:abstractNumId w:val="146"/>
  </w:num>
  <w:num w:numId="24">
    <w:abstractNumId w:val="176"/>
  </w:num>
  <w:num w:numId="25">
    <w:abstractNumId w:val="38"/>
  </w:num>
  <w:num w:numId="26">
    <w:abstractNumId w:val="141"/>
  </w:num>
  <w:num w:numId="27">
    <w:abstractNumId w:val="186"/>
  </w:num>
  <w:num w:numId="28">
    <w:abstractNumId w:val="48"/>
  </w:num>
  <w:num w:numId="29">
    <w:abstractNumId w:val="25"/>
  </w:num>
  <w:num w:numId="30">
    <w:abstractNumId w:val="211"/>
  </w:num>
  <w:num w:numId="31">
    <w:abstractNumId w:val="17"/>
  </w:num>
  <w:num w:numId="32">
    <w:abstractNumId w:val="180"/>
  </w:num>
  <w:num w:numId="33">
    <w:abstractNumId w:val="159"/>
  </w:num>
  <w:num w:numId="34">
    <w:abstractNumId w:val="96"/>
  </w:num>
  <w:num w:numId="35">
    <w:abstractNumId w:val="19"/>
  </w:num>
  <w:num w:numId="36">
    <w:abstractNumId w:val="103"/>
  </w:num>
  <w:num w:numId="37">
    <w:abstractNumId w:val="63"/>
  </w:num>
  <w:num w:numId="38">
    <w:abstractNumId w:val="169"/>
  </w:num>
  <w:num w:numId="39">
    <w:abstractNumId w:val="89"/>
  </w:num>
  <w:num w:numId="40">
    <w:abstractNumId w:val="161"/>
  </w:num>
  <w:num w:numId="41">
    <w:abstractNumId w:val="98"/>
  </w:num>
  <w:num w:numId="42">
    <w:abstractNumId w:val="28"/>
  </w:num>
  <w:num w:numId="43">
    <w:abstractNumId w:val="65"/>
  </w:num>
  <w:num w:numId="44">
    <w:abstractNumId w:val="113"/>
  </w:num>
  <w:num w:numId="45">
    <w:abstractNumId w:val="22"/>
  </w:num>
  <w:num w:numId="46">
    <w:abstractNumId w:val="181"/>
  </w:num>
  <w:num w:numId="47">
    <w:abstractNumId w:val="209"/>
  </w:num>
  <w:num w:numId="48">
    <w:abstractNumId w:val="97"/>
  </w:num>
  <w:num w:numId="49">
    <w:abstractNumId w:val="49"/>
  </w:num>
  <w:num w:numId="50">
    <w:abstractNumId w:val="164"/>
  </w:num>
  <w:num w:numId="51">
    <w:abstractNumId w:val="14"/>
  </w:num>
  <w:num w:numId="52">
    <w:abstractNumId w:val="183"/>
  </w:num>
  <w:num w:numId="53">
    <w:abstractNumId w:val="195"/>
  </w:num>
  <w:num w:numId="54">
    <w:abstractNumId w:val="84"/>
  </w:num>
  <w:num w:numId="55">
    <w:abstractNumId w:val="178"/>
  </w:num>
  <w:num w:numId="56">
    <w:abstractNumId w:val="199"/>
  </w:num>
  <w:num w:numId="57">
    <w:abstractNumId w:val="144"/>
  </w:num>
  <w:num w:numId="58">
    <w:abstractNumId w:val="42"/>
  </w:num>
  <w:num w:numId="59">
    <w:abstractNumId w:val="81"/>
  </w:num>
  <w:num w:numId="60">
    <w:abstractNumId w:val="60"/>
  </w:num>
  <w:num w:numId="61">
    <w:abstractNumId w:val="40"/>
  </w:num>
  <w:num w:numId="62">
    <w:abstractNumId w:val="206"/>
  </w:num>
  <w:num w:numId="63">
    <w:abstractNumId w:val="197"/>
  </w:num>
  <w:num w:numId="64">
    <w:abstractNumId w:val="43"/>
  </w:num>
  <w:num w:numId="65">
    <w:abstractNumId w:val="99"/>
  </w:num>
  <w:num w:numId="66">
    <w:abstractNumId w:val="55"/>
  </w:num>
  <w:num w:numId="67">
    <w:abstractNumId w:val="125"/>
  </w:num>
  <w:num w:numId="68">
    <w:abstractNumId w:val="151"/>
  </w:num>
  <w:num w:numId="69">
    <w:abstractNumId w:val="210"/>
  </w:num>
  <w:num w:numId="70">
    <w:abstractNumId w:val="123"/>
  </w:num>
  <w:num w:numId="71">
    <w:abstractNumId w:val="10"/>
  </w:num>
  <w:num w:numId="72">
    <w:abstractNumId w:val="18"/>
  </w:num>
  <w:num w:numId="73">
    <w:abstractNumId w:val="142"/>
  </w:num>
  <w:num w:numId="74">
    <w:abstractNumId w:val="57"/>
  </w:num>
  <w:num w:numId="75">
    <w:abstractNumId w:val="147"/>
  </w:num>
  <w:num w:numId="76">
    <w:abstractNumId w:val="198"/>
  </w:num>
  <w:num w:numId="77">
    <w:abstractNumId w:val="179"/>
  </w:num>
  <w:num w:numId="78">
    <w:abstractNumId w:val="130"/>
  </w:num>
  <w:num w:numId="79">
    <w:abstractNumId w:val="11"/>
  </w:num>
  <w:num w:numId="80">
    <w:abstractNumId w:val="88"/>
  </w:num>
  <w:num w:numId="81">
    <w:abstractNumId w:val="45"/>
  </w:num>
  <w:num w:numId="82">
    <w:abstractNumId w:val="148"/>
  </w:num>
  <w:num w:numId="83">
    <w:abstractNumId w:val="68"/>
  </w:num>
  <w:num w:numId="84">
    <w:abstractNumId w:val="138"/>
  </w:num>
  <w:num w:numId="85">
    <w:abstractNumId w:val="160"/>
  </w:num>
  <w:num w:numId="86">
    <w:abstractNumId w:val="39"/>
  </w:num>
  <w:num w:numId="87">
    <w:abstractNumId w:val="201"/>
  </w:num>
  <w:num w:numId="88">
    <w:abstractNumId w:val="207"/>
  </w:num>
  <w:num w:numId="89">
    <w:abstractNumId w:val="66"/>
  </w:num>
  <w:num w:numId="90">
    <w:abstractNumId w:val="64"/>
  </w:num>
  <w:num w:numId="91">
    <w:abstractNumId w:val="114"/>
  </w:num>
  <w:num w:numId="92">
    <w:abstractNumId w:val="109"/>
    <w:lvlOverride w:ilvl="0">
      <w:startOverride w:val="1"/>
    </w:lvlOverride>
  </w:num>
  <w:num w:numId="93">
    <w:abstractNumId w:val="37"/>
  </w:num>
  <w:num w:numId="94">
    <w:abstractNumId w:val="131"/>
  </w:num>
  <w:num w:numId="95">
    <w:abstractNumId w:val="51"/>
  </w:num>
  <w:num w:numId="96">
    <w:abstractNumId w:val="15"/>
  </w:num>
  <w:num w:numId="97">
    <w:abstractNumId w:val="108"/>
  </w:num>
  <w:num w:numId="98">
    <w:abstractNumId w:val="205"/>
  </w:num>
  <w:num w:numId="99">
    <w:abstractNumId w:val="23"/>
  </w:num>
  <w:num w:numId="100">
    <w:abstractNumId w:val="21"/>
  </w:num>
  <w:num w:numId="101">
    <w:abstractNumId w:val="116"/>
  </w:num>
  <w:num w:numId="102">
    <w:abstractNumId w:val="188"/>
  </w:num>
  <w:num w:numId="103">
    <w:abstractNumId w:val="145"/>
  </w:num>
  <w:num w:numId="104">
    <w:abstractNumId w:val="129"/>
  </w:num>
  <w:num w:numId="105">
    <w:abstractNumId w:val="168"/>
  </w:num>
  <w:num w:numId="106">
    <w:abstractNumId w:val="50"/>
  </w:num>
  <w:num w:numId="107">
    <w:abstractNumId w:val="102"/>
  </w:num>
  <w:num w:numId="108">
    <w:abstractNumId w:val="190"/>
  </w:num>
  <w:num w:numId="109">
    <w:abstractNumId w:val="101"/>
  </w:num>
  <w:num w:numId="110">
    <w:abstractNumId w:val="119"/>
  </w:num>
  <w:num w:numId="111">
    <w:abstractNumId w:val="100"/>
  </w:num>
  <w:num w:numId="112">
    <w:abstractNumId w:val="41"/>
  </w:num>
  <w:num w:numId="113">
    <w:abstractNumId w:val="166"/>
  </w:num>
  <w:num w:numId="114">
    <w:abstractNumId w:val="53"/>
  </w:num>
  <w:num w:numId="115">
    <w:abstractNumId w:val="70"/>
  </w:num>
  <w:num w:numId="116">
    <w:abstractNumId w:val="34"/>
  </w:num>
  <w:num w:numId="117">
    <w:abstractNumId w:val="111"/>
  </w:num>
  <w:num w:numId="118">
    <w:abstractNumId w:val="156"/>
  </w:num>
  <w:num w:numId="119">
    <w:abstractNumId w:val="202"/>
  </w:num>
  <w:num w:numId="120">
    <w:abstractNumId w:val="110"/>
  </w:num>
  <w:num w:numId="121">
    <w:abstractNumId w:val="132"/>
  </w:num>
  <w:num w:numId="122">
    <w:abstractNumId w:val="78"/>
  </w:num>
  <w:num w:numId="123">
    <w:abstractNumId w:val="35"/>
  </w:num>
  <w:num w:numId="124">
    <w:abstractNumId w:val="24"/>
  </w:num>
  <w:num w:numId="125">
    <w:abstractNumId w:val="107"/>
  </w:num>
  <w:num w:numId="126">
    <w:abstractNumId w:val="31"/>
  </w:num>
  <w:num w:numId="127">
    <w:abstractNumId w:val="194"/>
  </w:num>
  <w:num w:numId="128">
    <w:abstractNumId w:val="182"/>
  </w:num>
  <w:num w:numId="129">
    <w:abstractNumId w:val="56"/>
  </w:num>
  <w:num w:numId="130">
    <w:abstractNumId w:val="189"/>
  </w:num>
  <w:num w:numId="131">
    <w:abstractNumId w:val="155"/>
  </w:num>
  <w:num w:numId="132">
    <w:abstractNumId w:val="136"/>
  </w:num>
  <w:num w:numId="133">
    <w:abstractNumId w:val="177"/>
  </w:num>
  <w:num w:numId="134">
    <w:abstractNumId w:val="104"/>
  </w:num>
  <w:num w:numId="135">
    <w:abstractNumId w:val="71"/>
  </w:num>
  <w:num w:numId="136">
    <w:abstractNumId w:val="193"/>
  </w:num>
  <w:num w:numId="137">
    <w:abstractNumId w:val="191"/>
  </w:num>
  <w:num w:numId="138">
    <w:abstractNumId w:val="67"/>
  </w:num>
  <w:num w:numId="139">
    <w:abstractNumId w:val="208"/>
  </w:num>
  <w:num w:numId="140">
    <w:abstractNumId w:val="93"/>
  </w:num>
  <w:num w:numId="141">
    <w:abstractNumId w:val="92"/>
  </w:num>
  <w:num w:numId="142">
    <w:abstractNumId w:val="203"/>
  </w:num>
  <w:num w:numId="143">
    <w:abstractNumId w:val="173"/>
  </w:num>
  <w:num w:numId="144">
    <w:abstractNumId w:val="85"/>
  </w:num>
  <w:num w:numId="145">
    <w:abstractNumId w:val="106"/>
  </w:num>
  <w:num w:numId="146">
    <w:abstractNumId w:val="105"/>
  </w:num>
  <w:num w:numId="147">
    <w:abstractNumId w:val="74"/>
  </w:num>
  <w:num w:numId="148">
    <w:abstractNumId w:val="170"/>
  </w:num>
  <w:num w:numId="149">
    <w:abstractNumId w:val="87"/>
  </w:num>
  <w:num w:numId="150">
    <w:abstractNumId w:val="36"/>
  </w:num>
  <w:num w:numId="151">
    <w:abstractNumId w:val="185"/>
  </w:num>
  <w:num w:numId="152">
    <w:abstractNumId w:val="58"/>
  </w:num>
  <w:num w:numId="153">
    <w:abstractNumId w:val="163"/>
  </w:num>
  <w:num w:numId="154">
    <w:abstractNumId w:val="149"/>
  </w:num>
  <w:num w:numId="155">
    <w:abstractNumId w:val="76"/>
  </w:num>
  <w:num w:numId="156">
    <w:abstractNumId w:val="126"/>
  </w:num>
  <w:num w:numId="157">
    <w:abstractNumId w:val="112"/>
  </w:num>
  <w:num w:numId="158">
    <w:abstractNumId w:val="79"/>
  </w:num>
  <w:num w:numId="159">
    <w:abstractNumId w:val="137"/>
  </w:num>
  <w:num w:numId="160">
    <w:abstractNumId w:val="52"/>
  </w:num>
  <w:num w:numId="161">
    <w:abstractNumId w:val="157"/>
  </w:num>
  <w:num w:numId="162">
    <w:abstractNumId w:val="90"/>
  </w:num>
  <w:num w:numId="163">
    <w:abstractNumId w:val="184"/>
  </w:num>
  <w:num w:numId="164">
    <w:abstractNumId w:val="143"/>
  </w:num>
  <w:num w:numId="165">
    <w:abstractNumId w:val="54"/>
  </w:num>
  <w:num w:numId="166">
    <w:abstractNumId w:val="154"/>
  </w:num>
  <w:num w:numId="167">
    <w:abstractNumId w:val="175"/>
  </w:num>
  <w:num w:numId="168">
    <w:abstractNumId w:val="167"/>
  </w:num>
  <w:num w:numId="169">
    <w:abstractNumId w:val="86"/>
  </w:num>
  <w:num w:numId="170">
    <w:abstractNumId w:val="124"/>
  </w:num>
  <w:num w:numId="171">
    <w:abstractNumId w:val="91"/>
  </w:num>
  <w:num w:numId="172">
    <w:abstractNumId w:val="121"/>
  </w:num>
  <w:num w:numId="173">
    <w:abstractNumId w:val="46"/>
  </w:num>
  <w:num w:numId="174">
    <w:abstractNumId w:val="62"/>
  </w:num>
  <w:num w:numId="175">
    <w:abstractNumId w:val="200"/>
  </w:num>
  <w:num w:numId="176">
    <w:abstractNumId w:val="13"/>
  </w:num>
  <w:num w:numId="177">
    <w:abstractNumId w:val="152"/>
  </w:num>
  <w:num w:numId="178">
    <w:abstractNumId w:val="117"/>
  </w:num>
  <w:num w:numId="179">
    <w:abstractNumId w:val="27"/>
  </w:num>
  <w:num w:numId="180">
    <w:abstractNumId w:val="153"/>
  </w:num>
  <w:num w:numId="181">
    <w:abstractNumId w:val="9"/>
  </w:num>
  <w:num w:numId="18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33"/>
  </w:num>
  <w:num w:numId="186">
    <w:abstractNumId w:val="165"/>
  </w:num>
  <w:num w:numId="187">
    <w:abstractNumId w:val="196"/>
  </w:num>
  <w:num w:numId="188">
    <w:abstractNumId w:val="77"/>
  </w:num>
  <w:num w:numId="189">
    <w:abstractNumId w:val="72"/>
  </w:num>
  <w:num w:numId="190">
    <w:abstractNumId w:val="174"/>
  </w:num>
  <w:num w:numId="191">
    <w:abstractNumId w:val="83"/>
  </w:num>
  <w:num w:numId="192">
    <w:abstractNumId w:val="94"/>
  </w:num>
  <w:num w:numId="19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71"/>
  </w:num>
  <w:num w:numId="19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47"/>
  </w:num>
  <w:num w:numId="197">
    <w:abstractNumId w:val="26"/>
  </w:num>
  <w:num w:numId="198">
    <w:abstractNumId w:val="61"/>
  </w:num>
  <w:num w:numId="19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4"/>
  </w:num>
  <w:num w:numId="201">
    <w:abstractNumId w:val="1"/>
  </w:num>
  <w:num w:numId="202">
    <w:abstractNumId w:val="0"/>
  </w:num>
  <w:num w:numId="203">
    <w:abstractNumId w:val="122"/>
  </w:num>
  <w:num w:numId="204">
    <w:abstractNumId w:val="150"/>
  </w:num>
  <w:num w:numId="205">
    <w:abstractNumId w:val="30"/>
  </w:num>
  <w:num w:numId="206">
    <w:abstractNumId w:val="12"/>
  </w:num>
  <w:num w:numId="207">
    <w:abstractNumId w:val="75"/>
  </w:num>
  <w:num w:numId="208">
    <w:abstractNumId w:val="128"/>
  </w:num>
  <w:num w:numId="209">
    <w:abstractNumId w:val="172"/>
  </w:num>
  <w:num w:numId="210">
    <w:abstractNumId w:val="140"/>
  </w:num>
  <w:num w:numId="211">
    <w:abstractNumId w:val="7"/>
    <w:lvlOverride w:ilvl="0">
      <w:startOverride w:val="1"/>
    </w:lvlOverride>
  </w:num>
  <w:num w:numId="212">
    <w:abstractNumId w:val="7"/>
    <w:lvlOverride w:ilvl="0">
      <w:startOverride w:val="1"/>
    </w:lvlOverride>
  </w:num>
  <w:num w:numId="213">
    <w:abstractNumId w:val="7"/>
    <w:lvlOverride w:ilvl="0">
      <w:startOverride w:val="1"/>
    </w:lvlOverride>
  </w:num>
  <w:num w:numId="214">
    <w:abstractNumId w:val="7"/>
    <w:lvlOverride w:ilvl="0">
      <w:startOverride w:val="1"/>
    </w:lvlOverride>
  </w:num>
  <w:num w:numId="215">
    <w:abstractNumId w:val="7"/>
    <w:lvlOverride w:ilvl="0">
      <w:startOverride w:val="1"/>
    </w:lvlOverride>
  </w:num>
  <w:num w:numId="216">
    <w:abstractNumId w:val="7"/>
    <w:lvlOverride w:ilvl="0">
      <w:startOverride w:val="1"/>
    </w:lvlOverride>
  </w:num>
  <w:num w:numId="217">
    <w:abstractNumId w:val="7"/>
    <w:lvlOverride w:ilvl="0">
      <w:startOverride w:val="1"/>
    </w:lvlOverride>
  </w:num>
  <w:num w:numId="218">
    <w:abstractNumId w:val="7"/>
    <w:lvlOverride w:ilvl="0">
      <w:startOverride w:val="1"/>
    </w:lvlOverride>
  </w:num>
  <w:num w:numId="219">
    <w:abstractNumId w:val="7"/>
    <w:lvlOverride w:ilvl="0">
      <w:startOverride w:val="1"/>
    </w:lvlOverride>
  </w:num>
  <w:num w:numId="220">
    <w:abstractNumId w:val="7"/>
    <w:lvlOverride w:ilvl="0">
      <w:startOverride w:val="1"/>
    </w:lvlOverride>
  </w:num>
  <w:num w:numId="221">
    <w:abstractNumId w:val="7"/>
    <w:lvlOverride w:ilvl="0">
      <w:startOverride w:val="1"/>
    </w:lvlOverride>
  </w:num>
  <w:num w:numId="222">
    <w:abstractNumId w:val="7"/>
    <w:lvlOverride w:ilvl="0">
      <w:startOverride w:val="1"/>
    </w:lvlOverride>
  </w:num>
  <w:num w:numId="223">
    <w:abstractNumId w:val="7"/>
    <w:lvlOverride w:ilvl="0">
      <w:startOverride w:val="3"/>
    </w:lvlOverride>
  </w:num>
  <w:num w:numId="224">
    <w:abstractNumId w:val="7"/>
    <w:lvlOverride w:ilvl="0">
      <w:startOverride w:val="1"/>
    </w:lvlOverride>
  </w:num>
  <w:num w:numId="225">
    <w:abstractNumId w:val="59"/>
  </w:num>
  <w:num w:numId="226">
    <w:abstractNumId w:val="183"/>
  </w:num>
  <w:num w:numId="227">
    <w:abstractNumId w:val="158"/>
  </w:num>
  <w:num w:numId="228">
    <w:abstractNumId w:val="162"/>
  </w:num>
  <w:num w:numId="229">
    <w:abstractNumId w:val="139"/>
  </w:num>
  <w:num w:numId="230">
    <w:abstractNumId w:val="183"/>
  </w:num>
  <w:num w:numId="231">
    <w:abstractNumId w:val="192"/>
  </w:num>
  <w:num w:numId="232">
    <w:abstractNumId w:val="192"/>
  </w:num>
  <w:num w:numId="233">
    <w:abstractNumId w:val="135"/>
  </w:num>
  <w:num w:numId="234">
    <w:abstractNumId w:val="127"/>
  </w:num>
  <w:num w:numId="235">
    <w:abstractNumId w:val="134"/>
  </w:num>
  <w:num w:numId="236">
    <w:abstractNumId w:val="183"/>
  </w:num>
  <w:num w:numId="237">
    <w:abstractNumId w:val="32"/>
  </w:num>
  <w:num w:numId="238">
    <w:abstractNumId w:val="29"/>
  </w:num>
  <w:num w:numId="239">
    <w:abstractNumId w:val="73"/>
  </w:num>
  <w:numIdMacAtCleanup w:val="2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removePersonalInformation/>
  <w:removeDateAndTime/>
  <w:hideSpellingErrors/>
  <w:trackRevisions/>
  <w:defaultTabStop w:val="709"/>
  <w:hyphenationZone w:val="425"/>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0C3"/>
    <w:rsid w:val="00000374"/>
    <w:rsid w:val="0000055C"/>
    <w:rsid w:val="000005B6"/>
    <w:rsid w:val="0000093B"/>
    <w:rsid w:val="000009C0"/>
    <w:rsid w:val="00000AF9"/>
    <w:rsid w:val="00001120"/>
    <w:rsid w:val="00001567"/>
    <w:rsid w:val="00001A08"/>
    <w:rsid w:val="00001B8E"/>
    <w:rsid w:val="00001FBB"/>
    <w:rsid w:val="0000296A"/>
    <w:rsid w:val="00002BC6"/>
    <w:rsid w:val="00002F3A"/>
    <w:rsid w:val="00003030"/>
    <w:rsid w:val="0000303F"/>
    <w:rsid w:val="00003289"/>
    <w:rsid w:val="0000338F"/>
    <w:rsid w:val="000034ED"/>
    <w:rsid w:val="00003568"/>
    <w:rsid w:val="000037E8"/>
    <w:rsid w:val="00003813"/>
    <w:rsid w:val="000038EC"/>
    <w:rsid w:val="00003C8D"/>
    <w:rsid w:val="00003E4C"/>
    <w:rsid w:val="00004264"/>
    <w:rsid w:val="000047DF"/>
    <w:rsid w:val="000047F3"/>
    <w:rsid w:val="00004830"/>
    <w:rsid w:val="00004E6B"/>
    <w:rsid w:val="00004F5F"/>
    <w:rsid w:val="00005458"/>
    <w:rsid w:val="00005881"/>
    <w:rsid w:val="00005CF3"/>
    <w:rsid w:val="00005F07"/>
    <w:rsid w:val="00006004"/>
    <w:rsid w:val="00006067"/>
    <w:rsid w:val="00006489"/>
    <w:rsid w:val="00006799"/>
    <w:rsid w:val="00006815"/>
    <w:rsid w:val="00006E79"/>
    <w:rsid w:val="00006F22"/>
    <w:rsid w:val="0000732C"/>
    <w:rsid w:val="0000733B"/>
    <w:rsid w:val="00007D8F"/>
    <w:rsid w:val="00007E47"/>
    <w:rsid w:val="00007F7F"/>
    <w:rsid w:val="000100B4"/>
    <w:rsid w:val="000102CB"/>
    <w:rsid w:val="00010356"/>
    <w:rsid w:val="00010699"/>
    <w:rsid w:val="00010980"/>
    <w:rsid w:val="00010BFA"/>
    <w:rsid w:val="00010CBB"/>
    <w:rsid w:val="00010D70"/>
    <w:rsid w:val="00011616"/>
    <w:rsid w:val="0001188D"/>
    <w:rsid w:val="00011B8F"/>
    <w:rsid w:val="00011BB1"/>
    <w:rsid w:val="00011D72"/>
    <w:rsid w:val="00012211"/>
    <w:rsid w:val="00012229"/>
    <w:rsid w:val="00012253"/>
    <w:rsid w:val="00012307"/>
    <w:rsid w:val="0001236C"/>
    <w:rsid w:val="00012529"/>
    <w:rsid w:val="0001275F"/>
    <w:rsid w:val="000127CE"/>
    <w:rsid w:val="000128B2"/>
    <w:rsid w:val="00012A6E"/>
    <w:rsid w:val="00012A9C"/>
    <w:rsid w:val="00013071"/>
    <w:rsid w:val="0001309F"/>
    <w:rsid w:val="000131E7"/>
    <w:rsid w:val="0001341A"/>
    <w:rsid w:val="00013450"/>
    <w:rsid w:val="000138F1"/>
    <w:rsid w:val="000139C0"/>
    <w:rsid w:val="00013B02"/>
    <w:rsid w:val="00013BF0"/>
    <w:rsid w:val="00013C6F"/>
    <w:rsid w:val="000146C3"/>
    <w:rsid w:val="000148E8"/>
    <w:rsid w:val="000149B1"/>
    <w:rsid w:val="00014E64"/>
    <w:rsid w:val="00014FCA"/>
    <w:rsid w:val="00015694"/>
    <w:rsid w:val="0001599C"/>
    <w:rsid w:val="00015EAB"/>
    <w:rsid w:val="00015F9D"/>
    <w:rsid w:val="00016222"/>
    <w:rsid w:val="00016243"/>
    <w:rsid w:val="0001643B"/>
    <w:rsid w:val="000166DE"/>
    <w:rsid w:val="00016710"/>
    <w:rsid w:val="00016829"/>
    <w:rsid w:val="00016A02"/>
    <w:rsid w:val="00016A28"/>
    <w:rsid w:val="00016CD4"/>
    <w:rsid w:val="00016CEE"/>
    <w:rsid w:val="00016F73"/>
    <w:rsid w:val="0001736F"/>
    <w:rsid w:val="0001792A"/>
    <w:rsid w:val="00017EAA"/>
    <w:rsid w:val="000200F5"/>
    <w:rsid w:val="00020610"/>
    <w:rsid w:val="000207F9"/>
    <w:rsid w:val="0002081E"/>
    <w:rsid w:val="00021249"/>
    <w:rsid w:val="0002134F"/>
    <w:rsid w:val="0002139B"/>
    <w:rsid w:val="000214A6"/>
    <w:rsid w:val="00022223"/>
    <w:rsid w:val="0002259A"/>
    <w:rsid w:val="000229EC"/>
    <w:rsid w:val="00022A44"/>
    <w:rsid w:val="00022B51"/>
    <w:rsid w:val="00022FC8"/>
    <w:rsid w:val="0002304F"/>
    <w:rsid w:val="0002305E"/>
    <w:rsid w:val="00023BF8"/>
    <w:rsid w:val="0002400B"/>
    <w:rsid w:val="00024085"/>
    <w:rsid w:val="000241C0"/>
    <w:rsid w:val="00024276"/>
    <w:rsid w:val="0002434F"/>
    <w:rsid w:val="000245F6"/>
    <w:rsid w:val="000246A0"/>
    <w:rsid w:val="00024938"/>
    <w:rsid w:val="00024B0D"/>
    <w:rsid w:val="00024CF5"/>
    <w:rsid w:val="00024D43"/>
    <w:rsid w:val="00024DE4"/>
    <w:rsid w:val="000251DE"/>
    <w:rsid w:val="0002536A"/>
    <w:rsid w:val="00025629"/>
    <w:rsid w:val="00025FAA"/>
    <w:rsid w:val="00026286"/>
    <w:rsid w:val="0002639B"/>
    <w:rsid w:val="000263CC"/>
    <w:rsid w:val="0002663A"/>
    <w:rsid w:val="0002683C"/>
    <w:rsid w:val="00026BE0"/>
    <w:rsid w:val="00026D74"/>
    <w:rsid w:val="00026F14"/>
    <w:rsid w:val="00026FE7"/>
    <w:rsid w:val="00027671"/>
    <w:rsid w:val="000278AE"/>
    <w:rsid w:val="000278F8"/>
    <w:rsid w:val="00027A6D"/>
    <w:rsid w:val="00027C69"/>
    <w:rsid w:val="00027CC1"/>
    <w:rsid w:val="00027F19"/>
    <w:rsid w:val="00030949"/>
    <w:rsid w:val="00030DDA"/>
    <w:rsid w:val="00030E94"/>
    <w:rsid w:val="00030F60"/>
    <w:rsid w:val="00031165"/>
    <w:rsid w:val="000311A2"/>
    <w:rsid w:val="000311B9"/>
    <w:rsid w:val="0003231F"/>
    <w:rsid w:val="000323D1"/>
    <w:rsid w:val="000326A7"/>
    <w:rsid w:val="00032C15"/>
    <w:rsid w:val="00032D27"/>
    <w:rsid w:val="00032DC1"/>
    <w:rsid w:val="00032E8F"/>
    <w:rsid w:val="00033045"/>
    <w:rsid w:val="00033CB1"/>
    <w:rsid w:val="00033D21"/>
    <w:rsid w:val="00033DCA"/>
    <w:rsid w:val="00034028"/>
    <w:rsid w:val="000343DB"/>
    <w:rsid w:val="000344BE"/>
    <w:rsid w:val="0003452A"/>
    <w:rsid w:val="0003460F"/>
    <w:rsid w:val="00034673"/>
    <w:rsid w:val="00034811"/>
    <w:rsid w:val="00034A84"/>
    <w:rsid w:val="00034BAE"/>
    <w:rsid w:val="00035163"/>
    <w:rsid w:val="00035770"/>
    <w:rsid w:val="00035976"/>
    <w:rsid w:val="000359D3"/>
    <w:rsid w:val="0003686C"/>
    <w:rsid w:val="00036BBB"/>
    <w:rsid w:val="00037035"/>
    <w:rsid w:val="00037115"/>
    <w:rsid w:val="00037636"/>
    <w:rsid w:val="0003785E"/>
    <w:rsid w:val="00037D92"/>
    <w:rsid w:val="00037F98"/>
    <w:rsid w:val="0004027D"/>
    <w:rsid w:val="0004064E"/>
    <w:rsid w:val="000409AE"/>
    <w:rsid w:val="00040D83"/>
    <w:rsid w:val="0004152A"/>
    <w:rsid w:val="00041C3B"/>
    <w:rsid w:val="00041D21"/>
    <w:rsid w:val="00042203"/>
    <w:rsid w:val="00042690"/>
    <w:rsid w:val="0004275E"/>
    <w:rsid w:val="0004295B"/>
    <w:rsid w:val="00043028"/>
    <w:rsid w:val="00043597"/>
    <w:rsid w:val="0004399D"/>
    <w:rsid w:val="00043C94"/>
    <w:rsid w:val="00043D1F"/>
    <w:rsid w:val="00044381"/>
    <w:rsid w:val="000444EC"/>
    <w:rsid w:val="0004476C"/>
    <w:rsid w:val="000449EC"/>
    <w:rsid w:val="00044A78"/>
    <w:rsid w:val="00044E5C"/>
    <w:rsid w:val="00045C1E"/>
    <w:rsid w:val="00045CD2"/>
    <w:rsid w:val="00045E73"/>
    <w:rsid w:val="00045EFF"/>
    <w:rsid w:val="000464DC"/>
    <w:rsid w:val="00046E28"/>
    <w:rsid w:val="0004703C"/>
    <w:rsid w:val="0004708E"/>
    <w:rsid w:val="000471F6"/>
    <w:rsid w:val="00047567"/>
    <w:rsid w:val="00047605"/>
    <w:rsid w:val="00047732"/>
    <w:rsid w:val="00047A61"/>
    <w:rsid w:val="00050362"/>
    <w:rsid w:val="00050532"/>
    <w:rsid w:val="000507D6"/>
    <w:rsid w:val="00050CCC"/>
    <w:rsid w:val="00050CD9"/>
    <w:rsid w:val="00051038"/>
    <w:rsid w:val="0005154E"/>
    <w:rsid w:val="00051684"/>
    <w:rsid w:val="00051BDD"/>
    <w:rsid w:val="00051C9A"/>
    <w:rsid w:val="00051DEA"/>
    <w:rsid w:val="00051F94"/>
    <w:rsid w:val="0005222B"/>
    <w:rsid w:val="0005237E"/>
    <w:rsid w:val="000523B7"/>
    <w:rsid w:val="0005273C"/>
    <w:rsid w:val="00052C34"/>
    <w:rsid w:val="00052D1B"/>
    <w:rsid w:val="000530D6"/>
    <w:rsid w:val="000532E2"/>
    <w:rsid w:val="00053980"/>
    <w:rsid w:val="00053DD5"/>
    <w:rsid w:val="00054348"/>
    <w:rsid w:val="0005449D"/>
    <w:rsid w:val="000544B3"/>
    <w:rsid w:val="00054C3C"/>
    <w:rsid w:val="00054CC1"/>
    <w:rsid w:val="00054CC9"/>
    <w:rsid w:val="000550C3"/>
    <w:rsid w:val="000551A8"/>
    <w:rsid w:val="0005529B"/>
    <w:rsid w:val="000554AB"/>
    <w:rsid w:val="000557EE"/>
    <w:rsid w:val="000563B4"/>
    <w:rsid w:val="0005681C"/>
    <w:rsid w:val="00056A50"/>
    <w:rsid w:val="00056E06"/>
    <w:rsid w:val="00056F42"/>
    <w:rsid w:val="00057060"/>
    <w:rsid w:val="0005728C"/>
    <w:rsid w:val="0005756F"/>
    <w:rsid w:val="00057669"/>
    <w:rsid w:val="000577E3"/>
    <w:rsid w:val="00057EAA"/>
    <w:rsid w:val="00060042"/>
    <w:rsid w:val="000601D4"/>
    <w:rsid w:val="00060297"/>
    <w:rsid w:val="0006048D"/>
    <w:rsid w:val="000604D5"/>
    <w:rsid w:val="00060B0C"/>
    <w:rsid w:val="00061205"/>
    <w:rsid w:val="00061457"/>
    <w:rsid w:val="000615DF"/>
    <w:rsid w:val="000616CE"/>
    <w:rsid w:val="00061915"/>
    <w:rsid w:val="00061B2A"/>
    <w:rsid w:val="00061E7B"/>
    <w:rsid w:val="000621CE"/>
    <w:rsid w:val="00062693"/>
    <w:rsid w:val="000626D2"/>
    <w:rsid w:val="000626F0"/>
    <w:rsid w:val="000628E1"/>
    <w:rsid w:val="0006332A"/>
    <w:rsid w:val="00063FD7"/>
    <w:rsid w:val="000641B5"/>
    <w:rsid w:val="000641EB"/>
    <w:rsid w:val="000642D5"/>
    <w:rsid w:val="0006447E"/>
    <w:rsid w:val="0006463B"/>
    <w:rsid w:val="0006470A"/>
    <w:rsid w:val="000647CC"/>
    <w:rsid w:val="00064B6B"/>
    <w:rsid w:val="00064EA6"/>
    <w:rsid w:val="00064EF9"/>
    <w:rsid w:val="0006524E"/>
    <w:rsid w:val="0006530E"/>
    <w:rsid w:val="000659DB"/>
    <w:rsid w:val="00065A7D"/>
    <w:rsid w:val="00065CF8"/>
    <w:rsid w:val="0006611A"/>
    <w:rsid w:val="0006615C"/>
    <w:rsid w:val="0006650D"/>
    <w:rsid w:val="0006689F"/>
    <w:rsid w:val="0006691C"/>
    <w:rsid w:val="00066B2E"/>
    <w:rsid w:val="00066BD0"/>
    <w:rsid w:val="00066D3E"/>
    <w:rsid w:val="00067510"/>
    <w:rsid w:val="00067A61"/>
    <w:rsid w:val="00067CB2"/>
    <w:rsid w:val="00067F27"/>
    <w:rsid w:val="00070181"/>
    <w:rsid w:val="00070250"/>
    <w:rsid w:val="00070334"/>
    <w:rsid w:val="00070420"/>
    <w:rsid w:val="00070AD9"/>
    <w:rsid w:val="00070C3A"/>
    <w:rsid w:val="0007111C"/>
    <w:rsid w:val="00071342"/>
    <w:rsid w:val="000719B9"/>
    <w:rsid w:val="00071E47"/>
    <w:rsid w:val="00072092"/>
    <w:rsid w:val="000724DD"/>
    <w:rsid w:val="000728D6"/>
    <w:rsid w:val="00072B62"/>
    <w:rsid w:val="00072C84"/>
    <w:rsid w:val="000730E6"/>
    <w:rsid w:val="00073147"/>
    <w:rsid w:val="00073511"/>
    <w:rsid w:val="000735C9"/>
    <w:rsid w:val="00074249"/>
    <w:rsid w:val="00074444"/>
    <w:rsid w:val="0007492A"/>
    <w:rsid w:val="00074A2A"/>
    <w:rsid w:val="00074AA1"/>
    <w:rsid w:val="00075382"/>
    <w:rsid w:val="00075C5A"/>
    <w:rsid w:val="00075CC4"/>
    <w:rsid w:val="0007628F"/>
    <w:rsid w:val="0007632F"/>
    <w:rsid w:val="00076D8E"/>
    <w:rsid w:val="00077010"/>
    <w:rsid w:val="00077025"/>
    <w:rsid w:val="00077266"/>
    <w:rsid w:val="000773AF"/>
    <w:rsid w:val="000776AD"/>
    <w:rsid w:val="0007784D"/>
    <w:rsid w:val="00077ADF"/>
    <w:rsid w:val="00077BCF"/>
    <w:rsid w:val="00077C0C"/>
    <w:rsid w:val="000801DA"/>
    <w:rsid w:val="000803E2"/>
    <w:rsid w:val="00080827"/>
    <w:rsid w:val="00080AC4"/>
    <w:rsid w:val="00080D1A"/>
    <w:rsid w:val="000810EC"/>
    <w:rsid w:val="00081489"/>
    <w:rsid w:val="00081928"/>
    <w:rsid w:val="00081B9F"/>
    <w:rsid w:val="00082008"/>
    <w:rsid w:val="00082134"/>
    <w:rsid w:val="000823FD"/>
    <w:rsid w:val="000825F9"/>
    <w:rsid w:val="000827FB"/>
    <w:rsid w:val="000830B3"/>
    <w:rsid w:val="00083329"/>
    <w:rsid w:val="00083851"/>
    <w:rsid w:val="00083D10"/>
    <w:rsid w:val="00083D76"/>
    <w:rsid w:val="000841D1"/>
    <w:rsid w:val="000845C4"/>
    <w:rsid w:val="00084695"/>
    <w:rsid w:val="000848B4"/>
    <w:rsid w:val="00084960"/>
    <w:rsid w:val="00084BD1"/>
    <w:rsid w:val="00084C98"/>
    <w:rsid w:val="00084F8C"/>
    <w:rsid w:val="0008506E"/>
    <w:rsid w:val="0008513D"/>
    <w:rsid w:val="000851C4"/>
    <w:rsid w:val="00085322"/>
    <w:rsid w:val="000854E2"/>
    <w:rsid w:val="0008550C"/>
    <w:rsid w:val="000856DF"/>
    <w:rsid w:val="000857AA"/>
    <w:rsid w:val="00085A62"/>
    <w:rsid w:val="00085DF0"/>
    <w:rsid w:val="0008638D"/>
    <w:rsid w:val="000863D0"/>
    <w:rsid w:val="000866D2"/>
    <w:rsid w:val="000867A2"/>
    <w:rsid w:val="00086C53"/>
    <w:rsid w:val="00086CED"/>
    <w:rsid w:val="00086D41"/>
    <w:rsid w:val="00086EB4"/>
    <w:rsid w:val="00087005"/>
    <w:rsid w:val="000871D3"/>
    <w:rsid w:val="00087353"/>
    <w:rsid w:val="00087455"/>
    <w:rsid w:val="0008757B"/>
    <w:rsid w:val="00087589"/>
    <w:rsid w:val="00087D54"/>
    <w:rsid w:val="00087FCD"/>
    <w:rsid w:val="00087FE1"/>
    <w:rsid w:val="0009060E"/>
    <w:rsid w:val="0009067B"/>
    <w:rsid w:val="00090698"/>
    <w:rsid w:val="00090AA6"/>
    <w:rsid w:val="0009122B"/>
    <w:rsid w:val="00091302"/>
    <w:rsid w:val="0009140C"/>
    <w:rsid w:val="00091448"/>
    <w:rsid w:val="000917DC"/>
    <w:rsid w:val="0009191F"/>
    <w:rsid w:val="0009196A"/>
    <w:rsid w:val="00092018"/>
    <w:rsid w:val="00092773"/>
    <w:rsid w:val="000927D1"/>
    <w:rsid w:val="000927DC"/>
    <w:rsid w:val="00092858"/>
    <w:rsid w:val="00092A63"/>
    <w:rsid w:val="00092C12"/>
    <w:rsid w:val="00092CE3"/>
    <w:rsid w:val="00092F47"/>
    <w:rsid w:val="000930F6"/>
    <w:rsid w:val="000934C6"/>
    <w:rsid w:val="00093992"/>
    <w:rsid w:val="0009406D"/>
    <w:rsid w:val="000942B5"/>
    <w:rsid w:val="000942BA"/>
    <w:rsid w:val="00094373"/>
    <w:rsid w:val="000945C4"/>
    <w:rsid w:val="0009586D"/>
    <w:rsid w:val="00095A38"/>
    <w:rsid w:val="00095B51"/>
    <w:rsid w:val="0009611E"/>
    <w:rsid w:val="000965F5"/>
    <w:rsid w:val="0009676C"/>
    <w:rsid w:val="000969BA"/>
    <w:rsid w:val="00096B4B"/>
    <w:rsid w:val="00097049"/>
    <w:rsid w:val="000972BF"/>
    <w:rsid w:val="000973D8"/>
    <w:rsid w:val="0009780D"/>
    <w:rsid w:val="00097838"/>
    <w:rsid w:val="00097EE0"/>
    <w:rsid w:val="000A00BD"/>
    <w:rsid w:val="000A00FE"/>
    <w:rsid w:val="000A0349"/>
    <w:rsid w:val="000A0630"/>
    <w:rsid w:val="000A1097"/>
    <w:rsid w:val="000A1561"/>
    <w:rsid w:val="000A1D21"/>
    <w:rsid w:val="000A252B"/>
    <w:rsid w:val="000A2531"/>
    <w:rsid w:val="000A27A9"/>
    <w:rsid w:val="000A2BD8"/>
    <w:rsid w:val="000A2D7C"/>
    <w:rsid w:val="000A2F52"/>
    <w:rsid w:val="000A3048"/>
    <w:rsid w:val="000A3049"/>
    <w:rsid w:val="000A32B3"/>
    <w:rsid w:val="000A33CE"/>
    <w:rsid w:val="000A35C9"/>
    <w:rsid w:val="000A386C"/>
    <w:rsid w:val="000A3890"/>
    <w:rsid w:val="000A3B98"/>
    <w:rsid w:val="000A3DED"/>
    <w:rsid w:val="000A409D"/>
    <w:rsid w:val="000A42FB"/>
    <w:rsid w:val="000A43EF"/>
    <w:rsid w:val="000A4433"/>
    <w:rsid w:val="000A4553"/>
    <w:rsid w:val="000A467A"/>
    <w:rsid w:val="000A47E4"/>
    <w:rsid w:val="000A4A8B"/>
    <w:rsid w:val="000A50F4"/>
    <w:rsid w:val="000A52BF"/>
    <w:rsid w:val="000A536D"/>
    <w:rsid w:val="000A5844"/>
    <w:rsid w:val="000A5847"/>
    <w:rsid w:val="000A59A6"/>
    <w:rsid w:val="000A5B21"/>
    <w:rsid w:val="000A5BA8"/>
    <w:rsid w:val="000A5C15"/>
    <w:rsid w:val="000A5ED7"/>
    <w:rsid w:val="000A62B2"/>
    <w:rsid w:val="000A62CD"/>
    <w:rsid w:val="000A63E9"/>
    <w:rsid w:val="000A65E0"/>
    <w:rsid w:val="000A667E"/>
    <w:rsid w:val="000A6ACF"/>
    <w:rsid w:val="000A6ECF"/>
    <w:rsid w:val="000A7075"/>
    <w:rsid w:val="000A7185"/>
    <w:rsid w:val="000A721D"/>
    <w:rsid w:val="000A789A"/>
    <w:rsid w:val="000A7C14"/>
    <w:rsid w:val="000A7C1F"/>
    <w:rsid w:val="000A7D64"/>
    <w:rsid w:val="000B03E1"/>
    <w:rsid w:val="000B0529"/>
    <w:rsid w:val="000B0761"/>
    <w:rsid w:val="000B080C"/>
    <w:rsid w:val="000B08A0"/>
    <w:rsid w:val="000B0AAC"/>
    <w:rsid w:val="000B0DA3"/>
    <w:rsid w:val="000B1441"/>
    <w:rsid w:val="000B1451"/>
    <w:rsid w:val="000B1735"/>
    <w:rsid w:val="000B18CE"/>
    <w:rsid w:val="000B1913"/>
    <w:rsid w:val="000B1BE7"/>
    <w:rsid w:val="000B21A9"/>
    <w:rsid w:val="000B22CC"/>
    <w:rsid w:val="000B2432"/>
    <w:rsid w:val="000B2450"/>
    <w:rsid w:val="000B24A8"/>
    <w:rsid w:val="000B2CF8"/>
    <w:rsid w:val="000B2EB5"/>
    <w:rsid w:val="000B3148"/>
    <w:rsid w:val="000B3915"/>
    <w:rsid w:val="000B4B58"/>
    <w:rsid w:val="000B4CF7"/>
    <w:rsid w:val="000B52C1"/>
    <w:rsid w:val="000B5347"/>
    <w:rsid w:val="000B5532"/>
    <w:rsid w:val="000B5611"/>
    <w:rsid w:val="000B57B6"/>
    <w:rsid w:val="000B5FCF"/>
    <w:rsid w:val="000B6A07"/>
    <w:rsid w:val="000B6A4C"/>
    <w:rsid w:val="000B6B10"/>
    <w:rsid w:val="000B6D09"/>
    <w:rsid w:val="000B71DB"/>
    <w:rsid w:val="000B7358"/>
    <w:rsid w:val="000B75BF"/>
    <w:rsid w:val="000B7610"/>
    <w:rsid w:val="000B77D5"/>
    <w:rsid w:val="000B7803"/>
    <w:rsid w:val="000B7839"/>
    <w:rsid w:val="000B7A7B"/>
    <w:rsid w:val="000C00A4"/>
    <w:rsid w:val="000C023D"/>
    <w:rsid w:val="000C0483"/>
    <w:rsid w:val="000C0565"/>
    <w:rsid w:val="000C0726"/>
    <w:rsid w:val="000C076C"/>
    <w:rsid w:val="000C07DA"/>
    <w:rsid w:val="000C092B"/>
    <w:rsid w:val="000C1038"/>
    <w:rsid w:val="000C132C"/>
    <w:rsid w:val="000C146C"/>
    <w:rsid w:val="000C180A"/>
    <w:rsid w:val="000C1F19"/>
    <w:rsid w:val="000C20FE"/>
    <w:rsid w:val="000C22A1"/>
    <w:rsid w:val="000C23F1"/>
    <w:rsid w:val="000C2454"/>
    <w:rsid w:val="000C26FD"/>
    <w:rsid w:val="000C293E"/>
    <w:rsid w:val="000C300F"/>
    <w:rsid w:val="000C32F3"/>
    <w:rsid w:val="000C34EF"/>
    <w:rsid w:val="000C358F"/>
    <w:rsid w:val="000C3858"/>
    <w:rsid w:val="000C3D1D"/>
    <w:rsid w:val="000C3E6E"/>
    <w:rsid w:val="000C44CF"/>
    <w:rsid w:val="000C4A76"/>
    <w:rsid w:val="000C4B39"/>
    <w:rsid w:val="000C4D58"/>
    <w:rsid w:val="000C4E61"/>
    <w:rsid w:val="000C5088"/>
    <w:rsid w:val="000C5508"/>
    <w:rsid w:val="000C5665"/>
    <w:rsid w:val="000C5B2F"/>
    <w:rsid w:val="000C6057"/>
    <w:rsid w:val="000C6269"/>
    <w:rsid w:val="000C62B0"/>
    <w:rsid w:val="000C6B26"/>
    <w:rsid w:val="000C72C2"/>
    <w:rsid w:val="000C7369"/>
    <w:rsid w:val="000C79F2"/>
    <w:rsid w:val="000C7C95"/>
    <w:rsid w:val="000D00D4"/>
    <w:rsid w:val="000D075A"/>
    <w:rsid w:val="000D07CA"/>
    <w:rsid w:val="000D0929"/>
    <w:rsid w:val="000D0968"/>
    <w:rsid w:val="000D0CE4"/>
    <w:rsid w:val="000D0D82"/>
    <w:rsid w:val="000D1475"/>
    <w:rsid w:val="000D1E4D"/>
    <w:rsid w:val="000D1F14"/>
    <w:rsid w:val="000D1FAA"/>
    <w:rsid w:val="000D20A7"/>
    <w:rsid w:val="000D234E"/>
    <w:rsid w:val="000D2A51"/>
    <w:rsid w:val="000D3744"/>
    <w:rsid w:val="000D3935"/>
    <w:rsid w:val="000D39E3"/>
    <w:rsid w:val="000D3B58"/>
    <w:rsid w:val="000D3DF3"/>
    <w:rsid w:val="000D4255"/>
    <w:rsid w:val="000D44B8"/>
    <w:rsid w:val="000D45BF"/>
    <w:rsid w:val="000D468B"/>
    <w:rsid w:val="000D498C"/>
    <w:rsid w:val="000D4A0C"/>
    <w:rsid w:val="000D4BEE"/>
    <w:rsid w:val="000D4CB0"/>
    <w:rsid w:val="000D536F"/>
    <w:rsid w:val="000D546A"/>
    <w:rsid w:val="000D5633"/>
    <w:rsid w:val="000D5FCB"/>
    <w:rsid w:val="000D6055"/>
    <w:rsid w:val="000D60FA"/>
    <w:rsid w:val="000D6702"/>
    <w:rsid w:val="000D6743"/>
    <w:rsid w:val="000D6995"/>
    <w:rsid w:val="000D6AC8"/>
    <w:rsid w:val="000D6C02"/>
    <w:rsid w:val="000D70BB"/>
    <w:rsid w:val="000D7194"/>
    <w:rsid w:val="000D7261"/>
    <w:rsid w:val="000D7438"/>
    <w:rsid w:val="000D752C"/>
    <w:rsid w:val="000D7583"/>
    <w:rsid w:val="000D7D77"/>
    <w:rsid w:val="000D7DE3"/>
    <w:rsid w:val="000E00B7"/>
    <w:rsid w:val="000E047F"/>
    <w:rsid w:val="000E09A0"/>
    <w:rsid w:val="000E0F03"/>
    <w:rsid w:val="000E11F1"/>
    <w:rsid w:val="000E120F"/>
    <w:rsid w:val="000E1313"/>
    <w:rsid w:val="000E2161"/>
    <w:rsid w:val="000E21A2"/>
    <w:rsid w:val="000E258C"/>
    <w:rsid w:val="000E261C"/>
    <w:rsid w:val="000E2D53"/>
    <w:rsid w:val="000E324C"/>
    <w:rsid w:val="000E3B81"/>
    <w:rsid w:val="000E3B9A"/>
    <w:rsid w:val="000E3C95"/>
    <w:rsid w:val="000E3C97"/>
    <w:rsid w:val="000E3E94"/>
    <w:rsid w:val="000E402C"/>
    <w:rsid w:val="000E4722"/>
    <w:rsid w:val="000E4A99"/>
    <w:rsid w:val="000E4B29"/>
    <w:rsid w:val="000E4CC6"/>
    <w:rsid w:val="000E4F77"/>
    <w:rsid w:val="000E502D"/>
    <w:rsid w:val="000E5234"/>
    <w:rsid w:val="000E5C3B"/>
    <w:rsid w:val="000E6616"/>
    <w:rsid w:val="000E766C"/>
    <w:rsid w:val="000E7965"/>
    <w:rsid w:val="000E7A2F"/>
    <w:rsid w:val="000E7A80"/>
    <w:rsid w:val="000F0670"/>
    <w:rsid w:val="000F0711"/>
    <w:rsid w:val="000F0B62"/>
    <w:rsid w:val="000F0F74"/>
    <w:rsid w:val="000F1745"/>
    <w:rsid w:val="000F1CC2"/>
    <w:rsid w:val="000F1D33"/>
    <w:rsid w:val="000F1E44"/>
    <w:rsid w:val="000F2453"/>
    <w:rsid w:val="000F26F4"/>
    <w:rsid w:val="000F294B"/>
    <w:rsid w:val="000F29FC"/>
    <w:rsid w:val="000F2A08"/>
    <w:rsid w:val="000F2C97"/>
    <w:rsid w:val="000F2CC8"/>
    <w:rsid w:val="000F358C"/>
    <w:rsid w:val="000F39F6"/>
    <w:rsid w:val="000F3D43"/>
    <w:rsid w:val="000F3DD7"/>
    <w:rsid w:val="000F43A8"/>
    <w:rsid w:val="000F44AA"/>
    <w:rsid w:val="000F4678"/>
    <w:rsid w:val="000F46C3"/>
    <w:rsid w:val="000F5706"/>
    <w:rsid w:val="000F5744"/>
    <w:rsid w:val="000F585C"/>
    <w:rsid w:val="000F5A27"/>
    <w:rsid w:val="000F5AF4"/>
    <w:rsid w:val="000F601C"/>
    <w:rsid w:val="000F604D"/>
    <w:rsid w:val="000F639B"/>
    <w:rsid w:val="000F63A0"/>
    <w:rsid w:val="000F67FD"/>
    <w:rsid w:val="000F6A2E"/>
    <w:rsid w:val="000F6B94"/>
    <w:rsid w:val="000F6D01"/>
    <w:rsid w:val="000F7200"/>
    <w:rsid w:val="000F787B"/>
    <w:rsid w:val="000F7EFF"/>
    <w:rsid w:val="00100479"/>
    <w:rsid w:val="00100780"/>
    <w:rsid w:val="001007EA"/>
    <w:rsid w:val="00100926"/>
    <w:rsid w:val="00101532"/>
    <w:rsid w:val="001015A0"/>
    <w:rsid w:val="00101AAB"/>
    <w:rsid w:val="00102458"/>
    <w:rsid w:val="001027E8"/>
    <w:rsid w:val="00102DA4"/>
    <w:rsid w:val="00102DE7"/>
    <w:rsid w:val="0010334B"/>
    <w:rsid w:val="00103449"/>
    <w:rsid w:val="00103470"/>
    <w:rsid w:val="00103936"/>
    <w:rsid w:val="00103A3C"/>
    <w:rsid w:val="00103A7E"/>
    <w:rsid w:val="00103FCD"/>
    <w:rsid w:val="001040CC"/>
    <w:rsid w:val="00104F4E"/>
    <w:rsid w:val="001052ED"/>
    <w:rsid w:val="0010585A"/>
    <w:rsid w:val="00105A07"/>
    <w:rsid w:val="00105FB4"/>
    <w:rsid w:val="00106164"/>
    <w:rsid w:val="001061D0"/>
    <w:rsid w:val="001062D7"/>
    <w:rsid w:val="00106514"/>
    <w:rsid w:val="00106A76"/>
    <w:rsid w:val="00106BAF"/>
    <w:rsid w:val="00106F2C"/>
    <w:rsid w:val="00107223"/>
    <w:rsid w:val="00107372"/>
    <w:rsid w:val="00107429"/>
    <w:rsid w:val="0010756D"/>
    <w:rsid w:val="00107729"/>
    <w:rsid w:val="00107772"/>
    <w:rsid w:val="0010780D"/>
    <w:rsid w:val="00107830"/>
    <w:rsid w:val="00107CEF"/>
    <w:rsid w:val="00107E01"/>
    <w:rsid w:val="00107F52"/>
    <w:rsid w:val="0011045D"/>
    <w:rsid w:val="0011089C"/>
    <w:rsid w:val="001108D6"/>
    <w:rsid w:val="00110A54"/>
    <w:rsid w:val="00110ADA"/>
    <w:rsid w:val="00110E94"/>
    <w:rsid w:val="00110EF9"/>
    <w:rsid w:val="00110FB7"/>
    <w:rsid w:val="00111305"/>
    <w:rsid w:val="00111721"/>
    <w:rsid w:val="0011199B"/>
    <w:rsid w:val="00111D7A"/>
    <w:rsid w:val="00111D91"/>
    <w:rsid w:val="00112185"/>
    <w:rsid w:val="001129CF"/>
    <w:rsid w:val="00112C82"/>
    <w:rsid w:val="00112D16"/>
    <w:rsid w:val="00112E94"/>
    <w:rsid w:val="00112F45"/>
    <w:rsid w:val="00112FD2"/>
    <w:rsid w:val="0011310C"/>
    <w:rsid w:val="0011315E"/>
    <w:rsid w:val="00113195"/>
    <w:rsid w:val="001132A7"/>
    <w:rsid w:val="00113336"/>
    <w:rsid w:val="00113531"/>
    <w:rsid w:val="001137B5"/>
    <w:rsid w:val="0011380B"/>
    <w:rsid w:val="00113ABA"/>
    <w:rsid w:val="00113BA8"/>
    <w:rsid w:val="00113F27"/>
    <w:rsid w:val="001140D6"/>
    <w:rsid w:val="001144BB"/>
    <w:rsid w:val="00114576"/>
    <w:rsid w:val="00114DB3"/>
    <w:rsid w:val="00114F95"/>
    <w:rsid w:val="00115081"/>
    <w:rsid w:val="00115157"/>
    <w:rsid w:val="00115583"/>
    <w:rsid w:val="00115B5F"/>
    <w:rsid w:val="00115EDC"/>
    <w:rsid w:val="00115FDC"/>
    <w:rsid w:val="00116114"/>
    <w:rsid w:val="00116169"/>
    <w:rsid w:val="0011617A"/>
    <w:rsid w:val="00116395"/>
    <w:rsid w:val="0011652F"/>
    <w:rsid w:val="00116CA3"/>
    <w:rsid w:val="00116CB1"/>
    <w:rsid w:val="00116ED8"/>
    <w:rsid w:val="00116F1A"/>
    <w:rsid w:val="00116F78"/>
    <w:rsid w:val="00117624"/>
    <w:rsid w:val="00117890"/>
    <w:rsid w:val="00117930"/>
    <w:rsid w:val="00117AD2"/>
    <w:rsid w:val="00117B51"/>
    <w:rsid w:val="0012036B"/>
    <w:rsid w:val="0012080A"/>
    <w:rsid w:val="00120A35"/>
    <w:rsid w:val="00120A6D"/>
    <w:rsid w:val="00120AB6"/>
    <w:rsid w:val="00121310"/>
    <w:rsid w:val="0012173D"/>
    <w:rsid w:val="001217A7"/>
    <w:rsid w:val="00121B6C"/>
    <w:rsid w:val="00121D35"/>
    <w:rsid w:val="001220F0"/>
    <w:rsid w:val="0012210D"/>
    <w:rsid w:val="00122302"/>
    <w:rsid w:val="001226A9"/>
    <w:rsid w:val="001227D3"/>
    <w:rsid w:val="00122866"/>
    <w:rsid w:val="00122A1C"/>
    <w:rsid w:val="00122A4A"/>
    <w:rsid w:val="00123188"/>
    <w:rsid w:val="001232D2"/>
    <w:rsid w:val="001235AE"/>
    <w:rsid w:val="00123673"/>
    <w:rsid w:val="001236A8"/>
    <w:rsid w:val="001237D6"/>
    <w:rsid w:val="001239B8"/>
    <w:rsid w:val="00123B8E"/>
    <w:rsid w:val="00123FE7"/>
    <w:rsid w:val="0012402E"/>
    <w:rsid w:val="001241DB"/>
    <w:rsid w:val="0012476C"/>
    <w:rsid w:val="00124FF8"/>
    <w:rsid w:val="00125162"/>
    <w:rsid w:val="0012563D"/>
    <w:rsid w:val="0012567C"/>
    <w:rsid w:val="0012587D"/>
    <w:rsid w:val="00125A6E"/>
    <w:rsid w:val="00125AF8"/>
    <w:rsid w:val="00125DCD"/>
    <w:rsid w:val="0012607B"/>
    <w:rsid w:val="001261A3"/>
    <w:rsid w:val="00126468"/>
    <w:rsid w:val="00126979"/>
    <w:rsid w:val="00126AC4"/>
    <w:rsid w:val="00126B2A"/>
    <w:rsid w:val="00126B38"/>
    <w:rsid w:val="00126C4A"/>
    <w:rsid w:val="00127409"/>
    <w:rsid w:val="0012761E"/>
    <w:rsid w:val="00127766"/>
    <w:rsid w:val="001278D8"/>
    <w:rsid w:val="00127A8F"/>
    <w:rsid w:val="00127B8E"/>
    <w:rsid w:val="00127E60"/>
    <w:rsid w:val="00130022"/>
    <w:rsid w:val="001300B2"/>
    <w:rsid w:val="00130142"/>
    <w:rsid w:val="00130155"/>
    <w:rsid w:val="0013022A"/>
    <w:rsid w:val="0013022D"/>
    <w:rsid w:val="00130986"/>
    <w:rsid w:val="00130B93"/>
    <w:rsid w:val="00130BB6"/>
    <w:rsid w:val="00130CE7"/>
    <w:rsid w:val="00130E78"/>
    <w:rsid w:val="0013104B"/>
    <w:rsid w:val="001311C3"/>
    <w:rsid w:val="00131509"/>
    <w:rsid w:val="001319FD"/>
    <w:rsid w:val="00131C7B"/>
    <w:rsid w:val="001323BD"/>
    <w:rsid w:val="001324B0"/>
    <w:rsid w:val="00132D4C"/>
    <w:rsid w:val="00132F60"/>
    <w:rsid w:val="001330BC"/>
    <w:rsid w:val="001332FE"/>
    <w:rsid w:val="00133427"/>
    <w:rsid w:val="001334DA"/>
    <w:rsid w:val="001334E8"/>
    <w:rsid w:val="0013350F"/>
    <w:rsid w:val="001336EC"/>
    <w:rsid w:val="00133B74"/>
    <w:rsid w:val="0013412C"/>
    <w:rsid w:val="00134374"/>
    <w:rsid w:val="001345E5"/>
    <w:rsid w:val="001348DD"/>
    <w:rsid w:val="00134A4A"/>
    <w:rsid w:val="00134AE0"/>
    <w:rsid w:val="00134C80"/>
    <w:rsid w:val="00134EEF"/>
    <w:rsid w:val="001353C9"/>
    <w:rsid w:val="001356D7"/>
    <w:rsid w:val="00135A40"/>
    <w:rsid w:val="00135C6F"/>
    <w:rsid w:val="001366CC"/>
    <w:rsid w:val="00136842"/>
    <w:rsid w:val="00136FE5"/>
    <w:rsid w:val="0013709A"/>
    <w:rsid w:val="00137294"/>
    <w:rsid w:val="001372E3"/>
    <w:rsid w:val="001376BA"/>
    <w:rsid w:val="001376D2"/>
    <w:rsid w:val="001376D7"/>
    <w:rsid w:val="001378EC"/>
    <w:rsid w:val="00137AD5"/>
    <w:rsid w:val="00137D70"/>
    <w:rsid w:val="00137D85"/>
    <w:rsid w:val="001402D4"/>
    <w:rsid w:val="0014037A"/>
    <w:rsid w:val="001403C4"/>
    <w:rsid w:val="00140575"/>
    <w:rsid w:val="00140B01"/>
    <w:rsid w:val="00140E02"/>
    <w:rsid w:val="00140F05"/>
    <w:rsid w:val="00140F5E"/>
    <w:rsid w:val="0014103B"/>
    <w:rsid w:val="0014131B"/>
    <w:rsid w:val="0014139E"/>
    <w:rsid w:val="00141657"/>
    <w:rsid w:val="00141A3E"/>
    <w:rsid w:val="00141DF0"/>
    <w:rsid w:val="001422B9"/>
    <w:rsid w:val="00142333"/>
    <w:rsid w:val="00142593"/>
    <w:rsid w:val="0014272A"/>
    <w:rsid w:val="00142737"/>
    <w:rsid w:val="001427C8"/>
    <w:rsid w:val="00143067"/>
    <w:rsid w:val="00143430"/>
    <w:rsid w:val="00143902"/>
    <w:rsid w:val="00143BCB"/>
    <w:rsid w:val="00143BF7"/>
    <w:rsid w:val="00143C8C"/>
    <w:rsid w:val="00143F25"/>
    <w:rsid w:val="0014424B"/>
    <w:rsid w:val="0014445F"/>
    <w:rsid w:val="0014448E"/>
    <w:rsid w:val="0014454E"/>
    <w:rsid w:val="0014455A"/>
    <w:rsid w:val="0014462E"/>
    <w:rsid w:val="0014473A"/>
    <w:rsid w:val="00144B7A"/>
    <w:rsid w:val="001450AB"/>
    <w:rsid w:val="001451F5"/>
    <w:rsid w:val="0014545F"/>
    <w:rsid w:val="001461F7"/>
    <w:rsid w:val="001463A8"/>
    <w:rsid w:val="00146604"/>
    <w:rsid w:val="00146899"/>
    <w:rsid w:val="00146AF8"/>
    <w:rsid w:val="00146E89"/>
    <w:rsid w:val="00146E92"/>
    <w:rsid w:val="00146FA8"/>
    <w:rsid w:val="0014730F"/>
    <w:rsid w:val="00147749"/>
    <w:rsid w:val="00147913"/>
    <w:rsid w:val="001479A6"/>
    <w:rsid w:val="00147B07"/>
    <w:rsid w:val="00147B92"/>
    <w:rsid w:val="00147D6B"/>
    <w:rsid w:val="00150567"/>
    <w:rsid w:val="001509FD"/>
    <w:rsid w:val="00150B89"/>
    <w:rsid w:val="00150E8C"/>
    <w:rsid w:val="001516C4"/>
    <w:rsid w:val="001516FF"/>
    <w:rsid w:val="00151988"/>
    <w:rsid w:val="00151E85"/>
    <w:rsid w:val="00152101"/>
    <w:rsid w:val="0015235C"/>
    <w:rsid w:val="001524C1"/>
    <w:rsid w:val="00152616"/>
    <w:rsid w:val="0015283C"/>
    <w:rsid w:val="00152B49"/>
    <w:rsid w:val="00152C1C"/>
    <w:rsid w:val="00152C95"/>
    <w:rsid w:val="00152DA1"/>
    <w:rsid w:val="00152E89"/>
    <w:rsid w:val="0015330B"/>
    <w:rsid w:val="001535B0"/>
    <w:rsid w:val="00153832"/>
    <w:rsid w:val="00153A33"/>
    <w:rsid w:val="00153B03"/>
    <w:rsid w:val="00153CDA"/>
    <w:rsid w:val="00153EFC"/>
    <w:rsid w:val="00153F22"/>
    <w:rsid w:val="001540E8"/>
    <w:rsid w:val="00154586"/>
    <w:rsid w:val="00154593"/>
    <w:rsid w:val="001546F6"/>
    <w:rsid w:val="001548B7"/>
    <w:rsid w:val="00154CFA"/>
    <w:rsid w:val="001550D5"/>
    <w:rsid w:val="00155D91"/>
    <w:rsid w:val="00155EF3"/>
    <w:rsid w:val="0015608E"/>
    <w:rsid w:val="00156299"/>
    <w:rsid w:val="00156388"/>
    <w:rsid w:val="00156660"/>
    <w:rsid w:val="00156871"/>
    <w:rsid w:val="00156C95"/>
    <w:rsid w:val="00157040"/>
    <w:rsid w:val="001571BF"/>
    <w:rsid w:val="001571DF"/>
    <w:rsid w:val="001572A3"/>
    <w:rsid w:val="00157626"/>
    <w:rsid w:val="00157725"/>
    <w:rsid w:val="00157816"/>
    <w:rsid w:val="001579A6"/>
    <w:rsid w:val="00157A6A"/>
    <w:rsid w:val="00157C14"/>
    <w:rsid w:val="00157C9E"/>
    <w:rsid w:val="00157D6D"/>
    <w:rsid w:val="00160227"/>
    <w:rsid w:val="00160AF5"/>
    <w:rsid w:val="00161198"/>
    <w:rsid w:val="00161225"/>
    <w:rsid w:val="0016153B"/>
    <w:rsid w:val="00161637"/>
    <w:rsid w:val="00161681"/>
    <w:rsid w:val="001616A8"/>
    <w:rsid w:val="001617EF"/>
    <w:rsid w:val="00161CE1"/>
    <w:rsid w:val="0016212C"/>
    <w:rsid w:val="0016236B"/>
    <w:rsid w:val="0016243D"/>
    <w:rsid w:val="00162612"/>
    <w:rsid w:val="001629A1"/>
    <w:rsid w:val="00162C4A"/>
    <w:rsid w:val="001631DE"/>
    <w:rsid w:val="00163430"/>
    <w:rsid w:val="001636A2"/>
    <w:rsid w:val="00163AC6"/>
    <w:rsid w:val="00163E6E"/>
    <w:rsid w:val="00164CB5"/>
    <w:rsid w:val="00164DC3"/>
    <w:rsid w:val="00164EE8"/>
    <w:rsid w:val="001651F9"/>
    <w:rsid w:val="0016530E"/>
    <w:rsid w:val="00165352"/>
    <w:rsid w:val="001655D8"/>
    <w:rsid w:val="00165682"/>
    <w:rsid w:val="0016568F"/>
    <w:rsid w:val="00165ED9"/>
    <w:rsid w:val="0016642E"/>
    <w:rsid w:val="00166582"/>
    <w:rsid w:val="0016683F"/>
    <w:rsid w:val="00166A26"/>
    <w:rsid w:val="00166AF3"/>
    <w:rsid w:val="00166EA7"/>
    <w:rsid w:val="001673DF"/>
    <w:rsid w:val="00167792"/>
    <w:rsid w:val="00167EF6"/>
    <w:rsid w:val="00167F3D"/>
    <w:rsid w:val="001703CA"/>
    <w:rsid w:val="00170BD5"/>
    <w:rsid w:val="00171415"/>
    <w:rsid w:val="00171798"/>
    <w:rsid w:val="001717EF"/>
    <w:rsid w:val="00171C10"/>
    <w:rsid w:val="00172148"/>
    <w:rsid w:val="001727C6"/>
    <w:rsid w:val="00172AA9"/>
    <w:rsid w:val="00172ABC"/>
    <w:rsid w:val="00172BFB"/>
    <w:rsid w:val="00172DA6"/>
    <w:rsid w:val="00173196"/>
    <w:rsid w:val="00173A81"/>
    <w:rsid w:val="00173B18"/>
    <w:rsid w:val="00173B3B"/>
    <w:rsid w:val="00173BDC"/>
    <w:rsid w:val="00173D91"/>
    <w:rsid w:val="00173F3C"/>
    <w:rsid w:val="00174064"/>
    <w:rsid w:val="001741B5"/>
    <w:rsid w:val="00174237"/>
    <w:rsid w:val="0017486B"/>
    <w:rsid w:val="00174AAB"/>
    <w:rsid w:val="00174EFB"/>
    <w:rsid w:val="00174FA3"/>
    <w:rsid w:val="001756AE"/>
    <w:rsid w:val="00175E94"/>
    <w:rsid w:val="00176019"/>
    <w:rsid w:val="001761BB"/>
    <w:rsid w:val="00176462"/>
    <w:rsid w:val="00176594"/>
    <w:rsid w:val="001766DE"/>
    <w:rsid w:val="0017678C"/>
    <w:rsid w:val="00176911"/>
    <w:rsid w:val="00176C29"/>
    <w:rsid w:val="00176C41"/>
    <w:rsid w:val="00176F1D"/>
    <w:rsid w:val="0017714F"/>
    <w:rsid w:val="00177AD9"/>
    <w:rsid w:val="00177B62"/>
    <w:rsid w:val="00177EA1"/>
    <w:rsid w:val="001809A0"/>
    <w:rsid w:val="00180A12"/>
    <w:rsid w:val="00180C39"/>
    <w:rsid w:val="00180E74"/>
    <w:rsid w:val="0018120D"/>
    <w:rsid w:val="001816F3"/>
    <w:rsid w:val="00181BA5"/>
    <w:rsid w:val="00181F0C"/>
    <w:rsid w:val="0018263B"/>
    <w:rsid w:val="0018277C"/>
    <w:rsid w:val="001829B4"/>
    <w:rsid w:val="00182F66"/>
    <w:rsid w:val="00183332"/>
    <w:rsid w:val="001833C2"/>
    <w:rsid w:val="00183ACC"/>
    <w:rsid w:val="00183B7D"/>
    <w:rsid w:val="00183BF8"/>
    <w:rsid w:val="00183E39"/>
    <w:rsid w:val="00183EC6"/>
    <w:rsid w:val="00183FBA"/>
    <w:rsid w:val="00184132"/>
    <w:rsid w:val="00184A9E"/>
    <w:rsid w:val="00184B83"/>
    <w:rsid w:val="00184FD8"/>
    <w:rsid w:val="00185843"/>
    <w:rsid w:val="0018589E"/>
    <w:rsid w:val="00185924"/>
    <w:rsid w:val="00185BB5"/>
    <w:rsid w:val="001860E5"/>
    <w:rsid w:val="00186134"/>
    <w:rsid w:val="001862C6"/>
    <w:rsid w:val="001864A7"/>
    <w:rsid w:val="00186555"/>
    <w:rsid w:val="0018670C"/>
    <w:rsid w:val="001867BF"/>
    <w:rsid w:val="001867E9"/>
    <w:rsid w:val="001868E9"/>
    <w:rsid w:val="00186D69"/>
    <w:rsid w:val="0018723B"/>
    <w:rsid w:val="00187716"/>
    <w:rsid w:val="001878F6"/>
    <w:rsid w:val="00187D2B"/>
    <w:rsid w:val="00187E75"/>
    <w:rsid w:val="001905EC"/>
    <w:rsid w:val="0019075D"/>
    <w:rsid w:val="0019084A"/>
    <w:rsid w:val="0019098E"/>
    <w:rsid w:val="00190AF6"/>
    <w:rsid w:val="00190B40"/>
    <w:rsid w:val="00190C4B"/>
    <w:rsid w:val="0019110C"/>
    <w:rsid w:val="00191310"/>
    <w:rsid w:val="00191387"/>
    <w:rsid w:val="00191872"/>
    <w:rsid w:val="00191B89"/>
    <w:rsid w:val="00191CAE"/>
    <w:rsid w:val="00191CC0"/>
    <w:rsid w:val="00191F2C"/>
    <w:rsid w:val="00191F82"/>
    <w:rsid w:val="00191FB4"/>
    <w:rsid w:val="001921BA"/>
    <w:rsid w:val="0019285A"/>
    <w:rsid w:val="001928BB"/>
    <w:rsid w:val="001928CF"/>
    <w:rsid w:val="00192A44"/>
    <w:rsid w:val="00193274"/>
    <w:rsid w:val="001935D1"/>
    <w:rsid w:val="00193739"/>
    <w:rsid w:val="00193855"/>
    <w:rsid w:val="001939A6"/>
    <w:rsid w:val="00193DB6"/>
    <w:rsid w:val="001944CF"/>
    <w:rsid w:val="00194BD0"/>
    <w:rsid w:val="00194EC5"/>
    <w:rsid w:val="00195415"/>
    <w:rsid w:val="001954EF"/>
    <w:rsid w:val="00195EBA"/>
    <w:rsid w:val="001963F8"/>
    <w:rsid w:val="0019663A"/>
    <w:rsid w:val="00196B3D"/>
    <w:rsid w:val="0019730E"/>
    <w:rsid w:val="001973F6"/>
    <w:rsid w:val="001974B9"/>
    <w:rsid w:val="00197B14"/>
    <w:rsid w:val="00197D5E"/>
    <w:rsid w:val="00197DEF"/>
    <w:rsid w:val="001A046A"/>
    <w:rsid w:val="001A05A4"/>
    <w:rsid w:val="001A081B"/>
    <w:rsid w:val="001A08C3"/>
    <w:rsid w:val="001A0952"/>
    <w:rsid w:val="001A0A29"/>
    <w:rsid w:val="001A12FD"/>
    <w:rsid w:val="001A14B2"/>
    <w:rsid w:val="001A1561"/>
    <w:rsid w:val="001A1769"/>
    <w:rsid w:val="001A19D8"/>
    <w:rsid w:val="001A19EB"/>
    <w:rsid w:val="001A1A98"/>
    <w:rsid w:val="001A1A9D"/>
    <w:rsid w:val="001A1B4E"/>
    <w:rsid w:val="001A1D09"/>
    <w:rsid w:val="001A1D88"/>
    <w:rsid w:val="001A20ED"/>
    <w:rsid w:val="001A2155"/>
    <w:rsid w:val="001A22C9"/>
    <w:rsid w:val="001A23FC"/>
    <w:rsid w:val="001A2405"/>
    <w:rsid w:val="001A24A2"/>
    <w:rsid w:val="001A25B8"/>
    <w:rsid w:val="001A3060"/>
    <w:rsid w:val="001A350A"/>
    <w:rsid w:val="001A37E9"/>
    <w:rsid w:val="001A385D"/>
    <w:rsid w:val="001A3B9B"/>
    <w:rsid w:val="001A42DF"/>
    <w:rsid w:val="001A43D4"/>
    <w:rsid w:val="001A43E7"/>
    <w:rsid w:val="001A4778"/>
    <w:rsid w:val="001A48C1"/>
    <w:rsid w:val="001A4D39"/>
    <w:rsid w:val="001A50A0"/>
    <w:rsid w:val="001A5311"/>
    <w:rsid w:val="001A5376"/>
    <w:rsid w:val="001A548C"/>
    <w:rsid w:val="001A5576"/>
    <w:rsid w:val="001A5655"/>
    <w:rsid w:val="001A5833"/>
    <w:rsid w:val="001A5E30"/>
    <w:rsid w:val="001A6000"/>
    <w:rsid w:val="001A6071"/>
    <w:rsid w:val="001A617D"/>
    <w:rsid w:val="001A62C0"/>
    <w:rsid w:val="001A66B3"/>
    <w:rsid w:val="001A6819"/>
    <w:rsid w:val="001A6D79"/>
    <w:rsid w:val="001A701C"/>
    <w:rsid w:val="001A7495"/>
    <w:rsid w:val="001A773A"/>
    <w:rsid w:val="001A7A85"/>
    <w:rsid w:val="001A7AF8"/>
    <w:rsid w:val="001B0360"/>
    <w:rsid w:val="001B0522"/>
    <w:rsid w:val="001B0B58"/>
    <w:rsid w:val="001B0BB8"/>
    <w:rsid w:val="001B0D76"/>
    <w:rsid w:val="001B10F0"/>
    <w:rsid w:val="001B1127"/>
    <w:rsid w:val="001B1315"/>
    <w:rsid w:val="001B1452"/>
    <w:rsid w:val="001B1518"/>
    <w:rsid w:val="001B19D6"/>
    <w:rsid w:val="001B210C"/>
    <w:rsid w:val="001B28B6"/>
    <w:rsid w:val="001B29E6"/>
    <w:rsid w:val="001B2C5E"/>
    <w:rsid w:val="001B3234"/>
    <w:rsid w:val="001B3A8B"/>
    <w:rsid w:val="001B3C19"/>
    <w:rsid w:val="001B425C"/>
    <w:rsid w:val="001B484A"/>
    <w:rsid w:val="001B4B12"/>
    <w:rsid w:val="001B4C69"/>
    <w:rsid w:val="001B4DEA"/>
    <w:rsid w:val="001B4E0D"/>
    <w:rsid w:val="001B5037"/>
    <w:rsid w:val="001B5CBE"/>
    <w:rsid w:val="001B63E1"/>
    <w:rsid w:val="001B6E61"/>
    <w:rsid w:val="001B702D"/>
    <w:rsid w:val="001B728A"/>
    <w:rsid w:val="001B72E5"/>
    <w:rsid w:val="001B7389"/>
    <w:rsid w:val="001B7503"/>
    <w:rsid w:val="001B7766"/>
    <w:rsid w:val="001B7898"/>
    <w:rsid w:val="001B7979"/>
    <w:rsid w:val="001B7ABF"/>
    <w:rsid w:val="001B7BFD"/>
    <w:rsid w:val="001B7E14"/>
    <w:rsid w:val="001B7E93"/>
    <w:rsid w:val="001C03A7"/>
    <w:rsid w:val="001C0818"/>
    <w:rsid w:val="001C0BCB"/>
    <w:rsid w:val="001C101F"/>
    <w:rsid w:val="001C1673"/>
    <w:rsid w:val="001C18C0"/>
    <w:rsid w:val="001C1997"/>
    <w:rsid w:val="001C1D02"/>
    <w:rsid w:val="001C1E4E"/>
    <w:rsid w:val="001C217C"/>
    <w:rsid w:val="001C2325"/>
    <w:rsid w:val="001C23FF"/>
    <w:rsid w:val="001C29B8"/>
    <w:rsid w:val="001C2BCE"/>
    <w:rsid w:val="001C2D10"/>
    <w:rsid w:val="001C2D53"/>
    <w:rsid w:val="001C2EAD"/>
    <w:rsid w:val="001C314A"/>
    <w:rsid w:val="001C339D"/>
    <w:rsid w:val="001C3752"/>
    <w:rsid w:val="001C3801"/>
    <w:rsid w:val="001C3895"/>
    <w:rsid w:val="001C3995"/>
    <w:rsid w:val="001C443F"/>
    <w:rsid w:val="001C4A85"/>
    <w:rsid w:val="001C4B3E"/>
    <w:rsid w:val="001C4D42"/>
    <w:rsid w:val="001C516E"/>
    <w:rsid w:val="001C5239"/>
    <w:rsid w:val="001C5263"/>
    <w:rsid w:val="001C5432"/>
    <w:rsid w:val="001C5576"/>
    <w:rsid w:val="001C5E25"/>
    <w:rsid w:val="001C5E3B"/>
    <w:rsid w:val="001C5F96"/>
    <w:rsid w:val="001C627C"/>
    <w:rsid w:val="001C63C8"/>
    <w:rsid w:val="001C68F2"/>
    <w:rsid w:val="001C6ABC"/>
    <w:rsid w:val="001C6EC4"/>
    <w:rsid w:val="001C7A95"/>
    <w:rsid w:val="001C7BF1"/>
    <w:rsid w:val="001C7EEE"/>
    <w:rsid w:val="001D0714"/>
    <w:rsid w:val="001D0B16"/>
    <w:rsid w:val="001D0CF9"/>
    <w:rsid w:val="001D1012"/>
    <w:rsid w:val="001D16B2"/>
    <w:rsid w:val="001D1A95"/>
    <w:rsid w:val="001D1C09"/>
    <w:rsid w:val="001D2035"/>
    <w:rsid w:val="001D20D2"/>
    <w:rsid w:val="001D2780"/>
    <w:rsid w:val="001D2A67"/>
    <w:rsid w:val="001D322C"/>
    <w:rsid w:val="001D3352"/>
    <w:rsid w:val="001D34B8"/>
    <w:rsid w:val="001D3724"/>
    <w:rsid w:val="001D39DD"/>
    <w:rsid w:val="001D3BAA"/>
    <w:rsid w:val="001D3CC8"/>
    <w:rsid w:val="001D3DE1"/>
    <w:rsid w:val="001D4C20"/>
    <w:rsid w:val="001D4EBA"/>
    <w:rsid w:val="001D5258"/>
    <w:rsid w:val="001D55D1"/>
    <w:rsid w:val="001D561E"/>
    <w:rsid w:val="001D5775"/>
    <w:rsid w:val="001D6041"/>
    <w:rsid w:val="001D6100"/>
    <w:rsid w:val="001D616D"/>
    <w:rsid w:val="001D655C"/>
    <w:rsid w:val="001D6F43"/>
    <w:rsid w:val="001D6F94"/>
    <w:rsid w:val="001D7521"/>
    <w:rsid w:val="001D7686"/>
    <w:rsid w:val="001D7D4C"/>
    <w:rsid w:val="001D7E56"/>
    <w:rsid w:val="001E07B3"/>
    <w:rsid w:val="001E0A52"/>
    <w:rsid w:val="001E0C99"/>
    <w:rsid w:val="001E10D6"/>
    <w:rsid w:val="001E1346"/>
    <w:rsid w:val="001E176A"/>
    <w:rsid w:val="001E184E"/>
    <w:rsid w:val="001E1B9C"/>
    <w:rsid w:val="001E1BD4"/>
    <w:rsid w:val="001E2539"/>
    <w:rsid w:val="001E27D6"/>
    <w:rsid w:val="001E2ACE"/>
    <w:rsid w:val="001E2C4C"/>
    <w:rsid w:val="001E2CD6"/>
    <w:rsid w:val="001E2F25"/>
    <w:rsid w:val="001E302B"/>
    <w:rsid w:val="001E307E"/>
    <w:rsid w:val="001E31C1"/>
    <w:rsid w:val="001E31EB"/>
    <w:rsid w:val="001E3383"/>
    <w:rsid w:val="001E3B5F"/>
    <w:rsid w:val="001E3F15"/>
    <w:rsid w:val="001E3F36"/>
    <w:rsid w:val="001E5039"/>
    <w:rsid w:val="001E5883"/>
    <w:rsid w:val="001E5B47"/>
    <w:rsid w:val="001E5C64"/>
    <w:rsid w:val="001E5C7F"/>
    <w:rsid w:val="001E5FAC"/>
    <w:rsid w:val="001E5FCB"/>
    <w:rsid w:val="001E6713"/>
    <w:rsid w:val="001E6B23"/>
    <w:rsid w:val="001E6E11"/>
    <w:rsid w:val="001E6E59"/>
    <w:rsid w:val="001E6E90"/>
    <w:rsid w:val="001E776E"/>
    <w:rsid w:val="001E77AC"/>
    <w:rsid w:val="001E7937"/>
    <w:rsid w:val="001E7FA4"/>
    <w:rsid w:val="001F00A4"/>
    <w:rsid w:val="001F0326"/>
    <w:rsid w:val="001F0343"/>
    <w:rsid w:val="001F0D0A"/>
    <w:rsid w:val="001F0D61"/>
    <w:rsid w:val="001F0E99"/>
    <w:rsid w:val="001F11D3"/>
    <w:rsid w:val="001F122D"/>
    <w:rsid w:val="001F129D"/>
    <w:rsid w:val="001F12BF"/>
    <w:rsid w:val="001F17D0"/>
    <w:rsid w:val="001F196D"/>
    <w:rsid w:val="001F1A37"/>
    <w:rsid w:val="001F1B58"/>
    <w:rsid w:val="001F1C73"/>
    <w:rsid w:val="001F1D27"/>
    <w:rsid w:val="001F1D85"/>
    <w:rsid w:val="001F1EE0"/>
    <w:rsid w:val="001F212A"/>
    <w:rsid w:val="001F2648"/>
    <w:rsid w:val="001F2938"/>
    <w:rsid w:val="001F296E"/>
    <w:rsid w:val="001F3009"/>
    <w:rsid w:val="001F348C"/>
    <w:rsid w:val="001F370F"/>
    <w:rsid w:val="001F39D5"/>
    <w:rsid w:val="001F3A7E"/>
    <w:rsid w:val="001F3B2C"/>
    <w:rsid w:val="001F3E4B"/>
    <w:rsid w:val="001F412A"/>
    <w:rsid w:val="001F4421"/>
    <w:rsid w:val="001F49EB"/>
    <w:rsid w:val="001F4C44"/>
    <w:rsid w:val="001F4D4E"/>
    <w:rsid w:val="001F4E8E"/>
    <w:rsid w:val="001F51D1"/>
    <w:rsid w:val="001F538F"/>
    <w:rsid w:val="001F5698"/>
    <w:rsid w:val="001F5933"/>
    <w:rsid w:val="001F5985"/>
    <w:rsid w:val="001F5C69"/>
    <w:rsid w:val="001F607E"/>
    <w:rsid w:val="001F63DA"/>
    <w:rsid w:val="001F6456"/>
    <w:rsid w:val="001F66DC"/>
    <w:rsid w:val="001F6860"/>
    <w:rsid w:val="001F6A8D"/>
    <w:rsid w:val="001F6CFB"/>
    <w:rsid w:val="001F6EA3"/>
    <w:rsid w:val="001F784A"/>
    <w:rsid w:val="001F78E8"/>
    <w:rsid w:val="001F78F5"/>
    <w:rsid w:val="002000E4"/>
    <w:rsid w:val="0020023A"/>
    <w:rsid w:val="00200B10"/>
    <w:rsid w:val="00200C74"/>
    <w:rsid w:val="00200D4B"/>
    <w:rsid w:val="00201927"/>
    <w:rsid w:val="00201AB3"/>
    <w:rsid w:val="00201CF4"/>
    <w:rsid w:val="00201E02"/>
    <w:rsid w:val="00202251"/>
    <w:rsid w:val="002024EB"/>
    <w:rsid w:val="00202708"/>
    <w:rsid w:val="002028D7"/>
    <w:rsid w:val="002029C4"/>
    <w:rsid w:val="002029DA"/>
    <w:rsid w:val="00202A26"/>
    <w:rsid w:val="00202A91"/>
    <w:rsid w:val="00202ABA"/>
    <w:rsid w:val="00202C14"/>
    <w:rsid w:val="00202CE2"/>
    <w:rsid w:val="00202DF8"/>
    <w:rsid w:val="00202EED"/>
    <w:rsid w:val="002030D0"/>
    <w:rsid w:val="0020325B"/>
    <w:rsid w:val="0020325F"/>
    <w:rsid w:val="002032F6"/>
    <w:rsid w:val="00203373"/>
    <w:rsid w:val="00203513"/>
    <w:rsid w:val="0020360D"/>
    <w:rsid w:val="002036C3"/>
    <w:rsid w:val="00203967"/>
    <w:rsid w:val="00203ADA"/>
    <w:rsid w:val="00203BB9"/>
    <w:rsid w:val="002042A3"/>
    <w:rsid w:val="002046B8"/>
    <w:rsid w:val="002046D0"/>
    <w:rsid w:val="0020498D"/>
    <w:rsid w:val="002049B5"/>
    <w:rsid w:val="00204B16"/>
    <w:rsid w:val="00204BA4"/>
    <w:rsid w:val="00204ECD"/>
    <w:rsid w:val="00204F3B"/>
    <w:rsid w:val="00204FA8"/>
    <w:rsid w:val="002050AB"/>
    <w:rsid w:val="0020512B"/>
    <w:rsid w:val="00205986"/>
    <w:rsid w:val="00205B98"/>
    <w:rsid w:val="00206106"/>
    <w:rsid w:val="002069EF"/>
    <w:rsid w:val="00206D8D"/>
    <w:rsid w:val="002070C5"/>
    <w:rsid w:val="0020713D"/>
    <w:rsid w:val="00207238"/>
    <w:rsid w:val="002072A9"/>
    <w:rsid w:val="0020753E"/>
    <w:rsid w:val="002075BA"/>
    <w:rsid w:val="002075F5"/>
    <w:rsid w:val="00207754"/>
    <w:rsid w:val="00207A81"/>
    <w:rsid w:val="00207B29"/>
    <w:rsid w:val="00207DF7"/>
    <w:rsid w:val="00207E21"/>
    <w:rsid w:val="00207E8D"/>
    <w:rsid w:val="00207F8A"/>
    <w:rsid w:val="002104E7"/>
    <w:rsid w:val="00210A5D"/>
    <w:rsid w:val="00210C1A"/>
    <w:rsid w:val="00211FB8"/>
    <w:rsid w:val="002120E7"/>
    <w:rsid w:val="002123A8"/>
    <w:rsid w:val="002125AB"/>
    <w:rsid w:val="00212613"/>
    <w:rsid w:val="002129B1"/>
    <w:rsid w:val="00212B9F"/>
    <w:rsid w:val="00212C23"/>
    <w:rsid w:val="00212FB8"/>
    <w:rsid w:val="0021352D"/>
    <w:rsid w:val="002139FD"/>
    <w:rsid w:val="00213F5E"/>
    <w:rsid w:val="00213FF9"/>
    <w:rsid w:val="00214225"/>
    <w:rsid w:val="00214501"/>
    <w:rsid w:val="002146DE"/>
    <w:rsid w:val="0021474E"/>
    <w:rsid w:val="00214C72"/>
    <w:rsid w:val="00214D97"/>
    <w:rsid w:val="00215040"/>
    <w:rsid w:val="002150C4"/>
    <w:rsid w:val="00215371"/>
    <w:rsid w:val="002154DF"/>
    <w:rsid w:val="00215747"/>
    <w:rsid w:val="00215D2B"/>
    <w:rsid w:val="00215F5D"/>
    <w:rsid w:val="00216175"/>
    <w:rsid w:val="002163ED"/>
    <w:rsid w:val="00216987"/>
    <w:rsid w:val="0021698B"/>
    <w:rsid w:val="002169D3"/>
    <w:rsid w:val="00216B3A"/>
    <w:rsid w:val="00216BB2"/>
    <w:rsid w:val="00216CEC"/>
    <w:rsid w:val="00216D8E"/>
    <w:rsid w:val="00216F51"/>
    <w:rsid w:val="00217071"/>
    <w:rsid w:val="002170DE"/>
    <w:rsid w:val="00217193"/>
    <w:rsid w:val="002172C9"/>
    <w:rsid w:val="002173F7"/>
    <w:rsid w:val="00217418"/>
    <w:rsid w:val="002174D2"/>
    <w:rsid w:val="002175FB"/>
    <w:rsid w:val="002176BD"/>
    <w:rsid w:val="002177E6"/>
    <w:rsid w:val="00217943"/>
    <w:rsid w:val="0021796C"/>
    <w:rsid w:val="002179C1"/>
    <w:rsid w:val="00217E8B"/>
    <w:rsid w:val="002200C3"/>
    <w:rsid w:val="00220306"/>
    <w:rsid w:val="00220402"/>
    <w:rsid w:val="00220894"/>
    <w:rsid w:val="00220ACF"/>
    <w:rsid w:val="00220B86"/>
    <w:rsid w:val="00220D90"/>
    <w:rsid w:val="00220DCC"/>
    <w:rsid w:val="00221647"/>
    <w:rsid w:val="002219D2"/>
    <w:rsid w:val="00221C63"/>
    <w:rsid w:val="00221D78"/>
    <w:rsid w:val="00221ED1"/>
    <w:rsid w:val="002220C5"/>
    <w:rsid w:val="002220D9"/>
    <w:rsid w:val="002221E1"/>
    <w:rsid w:val="002228EB"/>
    <w:rsid w:val="00223109"/>
    <w:rsid w:val="002235E6"/>
    <w:rsid w:val="002236D9"/>
    <w:rsid w:val="00223D94"/>
    <w:rsid w:val="00223FF4"/>
    <w:rsid w:val="00224444"/>
    <w:rsid w:val="0022452C"/>
    <w:rsid w:val="0022475F"/>
    <w:rsid w:val="00224842"/>
    <w:rsid w:val="002249DE"/>
    <w:rsid w:val="00224C8B"/>
    <w:rsid w:val="0022503B"/>
    <w:rsid w:val="002254E3"/>
    <w:rsid w:val="002257E3"/>
    <w:rsid w:val="0022580C"/>
    <w:rsid w:val="00225A96"/>
    <w:rsid w:val="00225ADF"/>
    <w:rsid w:val="00225BC3"/>
    <w:rsid w:val="00226169"/>
    <w:rsid w:val="00226C02"/>
    <w:rsid w:val="00226D31"/>
    <w:rsid w:val="00226D45"/>
    <w:rsid w:val="002272D6"/>
    <w:rsid w:val="002275FA"/>
    <w:rsid w:val="002276B5"/>
    <w:rsid w:val="002278DE"/>
    <w:rsid w:val="00227EB4"/>
    <w:rsid w:val="002300E0"/>
    <w:rsid w:val="002304E4"/>
    <w:rsid w:val="00230993"/>
    <w:rsid w:val="00230AA4"/>
    <w:rsid w:val="0023137F"/>
    <w:rsid w:val="002315BE"/>
    <w:rsid w:val="00231774"/>
    <w:rsid w:val="00231910"/>
    <w:rsid w:val="00231C97"/>
    <w:rsid w:val="00231D44"/>
    <w:rsid w:val="00231E54"/>
    <w:rsid w:val="00231E5B"/>
    <w:rsid w:val="00231EFA"/>
    <w:rsid w:val="0023220E"/>
    <w:rsid w:val="00232780"/>
    <w:rsid w:val="002327C3"/>
    <w:rsid w:val="00232CCE"/>
    <w:rsid w:val="00232DCA"/>
    <w:rsid w:val="00232F28"/>
    <w:rsid w:val="0023318B"/>
    <w:rsid w:val="00233250"/>
    <w:rsid w:val="002333B2"/>
    <w:rsid w:val="00233DC1"/>
    <w:rsid w:val="002340E1"/>
    <w:rsid w:val="0023455D"/>
    <w:rsid w:val="002345E3"/>
    <w:rsid w:val="00234A86"/>
    <w:rsid w:val="00234E53"/>
    <w:rsid w:val="00234F45"/>
    <w:rsid w:val="002353B0"/>
    <w:rsid w:val="002355AF"/>
    <w:rsid w:val="002358BD"/>
    <w:rsid w:val="00235B85"/>
    <w:rsid w:val="00235DB7"/>
    <w:rsid w:val="00235E2C"/>
    <w:rsid w:val="00236133"/>
    <w:rsid w:val="00236526"/>
    <w:rsid w:val="0023664F"/>
    <w:rsid w:val="0023691E"/>
    <w:rsid w:val="00236A11"/>
    <w:rsid w:val="00236CDF"/>
    <w:rsid w:val="002372E1"/>
    <w:rsid w:val="00237480"/>
    <w:rsid w:val="00237512"/>
    <w:rsid w:val="002377D0"/>
    <w:rsid w:val="00237942"/>
    <w:rsid w:val="00237B2D"/>
    <w:rsid w:val="00237E13"/>
    <w:rsid w:val="002402AB"/>
    <w:rsid w:val="00240610"/>
    <w:rsid w:val="00240847"/>
    <w:rsid w:val="00240879"/>
    <w:rsid w:val="00240B02"/>
    <w:rsid w:val="00240B62"/>
    <w:rsid w:val="00241293"/>
    <w:rsid w:val="002413E4"/>
    <w:rsid w:val="0024146D"/>
    <w:rsid w:val="002416AA"/>
    <w:rsid w:val="00241FED"/>
    <w:rsid w:val="00242465"/>
    <w:rsid w:val="00242699"/>
    <w:rsid w:val="00242AF2"/>
    <w:rsid w:val="00242FF5"/>
    <w:rsid w:val="00242FFA"/>
    <w:rsid w:val="002439F6"/>
    <w:rsid w:val="00244036"/>
    <w:rsid w:val="002440C9"/>
    <w:rsid w:val="002446BB"/>
    <w:rsid w:val="0024492A"/>
    <w:rsid w:val="00244BEA"/>
    <w:rsid w:val="00244C06"/>
    <w:rsid w:val="002451B9"/>
    <w:rsid w:val="0024543F"/>
    <w:rsid w:val="00245859"/>
    <w:rsid w:val="00245900"/>
    <w:rsid w:val="00245ACD"/>
    <w:rsid w:val="00245D34"/>
    <w:rsid w:val="00245D36"/>
    <w:rsid w:val="00245E58"/>
    <w:rsid w:val="00245EF4"/>
    <w:rsid w:val="00246203"/>
    <w:rsid w:val="002463F5"/>
    <w:rsid w:val="002464B1"/>
    <w:rsid w:val="00246BFF"/>
    <w:rsid w:val="00246C19"/>
    <w:rsid w:val="00246C5D"/>
    <w:rsid w:val="00246DBB"/>
    <w:rsid w:val="002470FC"/>
    <w:rsid w:val="002471A8"/>
    <w:rsid w:val="002474DB"/>
    <w:rsid w:val="0024784E"/>
    <w:rsid w:val="002478B4"/>
    <w:rsid w:val="00247DF2"/>
    <w:rsid w:val="00247E82"/>
    <w:rsid w:val="00247E9E"/>
    <w:rsid w:val="00247EB7"/>
    <w:rsid w:val="0025009C"/>
    <w:rsid w:val="00250235"/>
    <w:rsid w:val="0025025C"/>
    <w:rsid w:val="002503FD"/>
    <w:rsid w:val="00250662"/>
    <w:rsid w:val="002508CE"/>
    <w:rsid w:val="002509FE"/>
    <w:rsid w:val="00250ABA"/>
    <w:rsid w:val="0025126C"/>
    <w:rsid w:val="0025129C"/>
    <w:rsid w:val="002513D5"/>
    <w:rsid w:val="002514E8"/>
    <w:rsid w:val="00251B8C"/>
    <w:rsid w:val="00251C7D"/>
    <w:rsid w:val="0025237C"/>
    <w:rsid w:val="00252794"/>
    <w:rsid w:val="00252C76"/>
    <w:rsid w:val="00252DD8"/>
    <w:rsid w:val="00252F05"/>
    <w:rsid w:val="00253137"/>
    <w:rsid w:val="0025327D"/>
    <w:rsid w:val="002533C5"/>
    <w:rsid w:val="0025365B"/>
    <w:rsid w:val="00253AC3"/>
    <w:rsid w:val="00253D0F"/>
    <w:rsid w:val="0025411E"/>
    <w:rsid w:val="0025421D"/>
    <w:rsid w:val="00254269"/>
    <w:rsid w:val="0025450A"/>
    <w:rsid w:val="00254664"/>
    <w:rsid w:val="0025475B"/>
    <w:rsid w:val="002555C4"/>
    <w:rsid w:val="00255646"/>
    <w:rsid w:val="00255762"/>
    <w:rsid w:val="0025715F"/>
    <w:rsid w:val="0025734E"/>
    <w:rsid w:val="0025736E"/>
    <w:rsid w:val="00257676"/>
    <w:rsid w:val="002578A4"/>
    <w:rsid w:val="00257ABD"/>
    <w:rsid w:val="00257ED9"/>
    <w:rsid w:val="00260302"/>
    <w:rsid w:val="00260454"/>
    <w:rsid w:val="00260490"/>
    <w:rsid w:val="00260883"/>
    <w:rsid w:val="00260C68"/>
    <w:rsid w:val="00261016"/>
    <w:rsid w:val="00261B08"/>
    <w:rsid w:val="00261C60"/>
    <w:rsid w:val="00261ED7"/>
    <w:rsid w:val="00261EEC"/>
    <w:rsid w:val="00261FA4"/>
    <w:rsid w:val="002620F4"/>
    <w:rsid w:val="002622FC"/>
    <w:rsid w:val="00262496"/>
    <w:rsid w:val="002629DB"/>
    <w:rsid w:val="00262BD1"/>
    <w:rsid w:val="00262CB2"/>
    <w:rsid w:val="00262DE9"/>
    <w:rsid w:val="0026316D"/>
    <w:rsid w:val="002634BD"/>
    <w:rsid w:val="002634E4"/>
    <w:rsid w:val="0026365E"/>
    <w:rsid w:val="002636BA"/>
    <w:rsid w:val="00263812"/>
    <w:rsid w:val="00263BCE"/>
    <w:rsid w:val="0026419C"/>
    <w:rsid w:val="00264256"/>
    <w:rsid w:val="00264322"/>
    <w:rsid w:val="002647ED"/>
    <w:rsid w:val="00264C7B"/>
    <w:rsid w:val="00264E06"/>
    <w:rsid w:val="00264F02"/>
    <w:rsid w:val="00264F58"/>
    <w:rsid w:val="00265223"/>
    <w:rsid w:val="0026537C"/>
    <w:rsid w:val="00265AF4"/>
    <w:rsid w:val="00265D7B"/>
    <w:rsid w:val="00266200"/>
    <w:rsid w:val="002663E7"/>
    <w:rsid w:val="00266419"/>
    <w:rsid w:val="0026649D"/>
    <w:rsid w:val="00266626"/>
    <w:rsid w:val="002666F6"/>
    <w:rsid w:val="0026681C"/>
    <w:rsid w:val="00266904"/>
    <w:rsid w:val="00266EF1"/>
    <w:rsid w:val="002675DC"/>
    <w:rsid w:val="002676CB"/>
    <w:rsid w:val="00267758"/>
    <w:rsid w:val="002678E3"/>
    <w:rsid w:val="00267DF4"/>
    <w:rsid w:val="00267EE1"/>
    <w:rsid w:val="00267EF4"/>
    <w:rsid w:val="0027032A"/>
    <w:rsid w:val="0027049D"/>
    <w:rsid w:val="00270614"/>
    <w:rsid w:val="00270701"/>
    <w:rsid w:val="002708AE"/>
    <w:rsid w:val="002708D7"/>
    <w:rsid w:val="0027098D"/>
    <w:rsid w:val="00271489"/>
    <w:rsid w:val="0027154B"/>
    <w:rsid w:val="0027159F"/>
    <w:rsid w:val="002716BA"/>
    <w:rsid w:val="002718CE"/>
    <w:rsid w:val="00271A09"/>
    <w:rsid w:val="00271B55"/>
    <w:rsid w:val="002720D4"/>
    <w:rsid w:val="002723E9"/>
    <w:rsid w:val="00272763"/>
    <w:rsid w:val="00272B52"/>
    <w:rsid w:val="00272DF0"/>
    <w:rsid w:val="0027317D"/>
    <w:rsid w:val="00273482"/>
    <w:rsid w:val="00273ADC"/>
    <w:rsid w:val="00274178"/>
    <w:rsid w:val="00274468"/>
    <w:rsid w:val="0027450C"/>
    <w:rsid w:val="00274531"/>
    <w:rsid w:val="00274AC8"/>
    <w:rsid w:val="00274C80"/>
    <w:rsid w:val="00274CD9"/>
    <w:rsid w:val="002751D4"/>
    <w:rsid w:val="002751F0"/>
    <w:rsid w:val="002754DA"/>
    <w:rsid w:val="00275637"/>
    <w:rsid w:val="002758DD"/>
    <w:rsid w:val="00275913"/>
    <w:rsid w:val="00275A63"/>
    <w:rsid w:val="00275D74"/>
    <w:rsid w:val="00275E19"/>
    <w:rsid w:val="00276021"/>
    <w:rsid w:val="00276334"/>
    <w:rsid w:val="002763C3"/>
    <w:rsid w:val="0027648A"/>
    <w:rsid w:val="00276DC3"/>
    <w:rsid w:val="00276F9C"/>
    <w:rsid w:val="00277047"/>
    <w:rsid w:val="002770B8"/>
    <w:rsid w:val="002775A5"/>
    <w:rsid w:val="00277757"/>
    <w:rsid w:val="002778D9"/>
    <w:rsid w:val="002779D4"/>
    <w:rsid w:val="00277AF1"/>
    <w:rsid w:val="00277CBB"/>
    <w:rsid w:val="00277F1A"/>
    <w:rsid w:val="00277F2D"/>
    <w:rsid w:val="0027C2F4"/>
    <w:rsid w:val="0028004B"/>
    <w:rsid w:val="002805B5"/>
    <w:rsid w:val="00280817"/>
    <w:rsid w:val="00280A2F"/>
    <w:rsid w:val="00280B1B"/>
    <w:rsid w:val="0028112C"/>
    <w:rsid w:val="00281185"/>
    <w:rsid w:val="002812EB"/>
    <w:rsid w:val="0028163C"/>
    <w:rsid w:val="002817F7"/>
    <w:rsid w:val="00281898"/>
    <w:rsid w:val="00281FCF"/>
    <w:rsid w:val="00282403"/>
    <w:rsid w:val="00282A22"/>
    <w:rsid w:val="00282B50"/>
    <w:rsid w:val="002831C2"/>
    <w:rsid w:val="002836D1"/>
    <w:rsid w:val="002837C9"/>
    <w:rsid w:val="00283A5C"/>
    <w:rsid w:val="00284AE4"/>
    <w:rsid w:val="00284B7A"/>
    <w:rsid w:val="00284D78"/>
    <w:rsid w:val="00284DF6"/>
    <w:rsid w:val="00285027"/>
    <w:rsid w:val="00285361"/>
    <w:rsid w:val="002853A4"/>
    <w:rsid w:val="002853D1"/>
    <w:rsid w:val="00285579"/>
    <w:rsid w:val="00285777"/>
    <w:rsid w:val="00286121"/>
    <w:rsid w:val="0028632C"/>
    <w:rsid w:val="00286584"/>
    <w:rsid w:val="0028673E"/>
    <w:rsid w:val="00286B15"/>
    <w:rsid w:val="00286B3C"/>
    <w:rsid w:val="00286C7C"/>
    <w:rsid w:val="00287428"/>
    <w:rsid w:val="002877E5"/>
    <w:rsid w:val="0029004A"/>
    <w:rsid w:val="002900A7"/>
    <w:rsid w:val="002906E4"/>
    <w:rsid w:val="00290BEF"/>
    <w:rsid w:val="00290C87"/>
    <w:rsid w:val="00290D8C"/>
    <w:rsid w:val="00290F6F"/>
    <w:rsid w:val="0029112C"/>
    <w:rsid w:val="0029124B"/>
    <w:rsid w:val="00291285"/>
    <w:rsid w:val="00291643"/>
    <w:rsid w:val="00291727"/>
    <w:rsid w:val="00291CDB"/>
    <w:rsid w:val="00291CE1"/>
    <w:rsid w:val="0029215B"/>
    <w:rsid w:val="00292179"/>
    <w:rsid w:val="00292704"/>
    <w:rsid w:val="00292A08"/>
    <w:rsid w:val="00292AB9"/>
    <w:rsid w:val="00292E7C"/>
    <w:rsid w:val="00292F6C"/>
    <w:rsid w:val="00293852"/>
    <w:rsid w:val="00293EBD"/>
    <w:rsid w:val="002940CB"/>
    <w:rsid w:val="00294208"/>
    <w:rsid w:val="0029453E"/>
    <w:rsid w:val="00294685"/>
    <w:rsid w:val="002946FF"/>
    <w:rsid w:val="00294921"/>
    <w:rsid w:val="00294A57"/>
    <w:rsid w:val="00294DA8"/>
    <w:rsid w:val="00294EE9"/>
    <w:rsid w:val="00294FFC"/>
    <w:rsid w:val="00295066"/>
    <w:rsid w:val="00295285"/>
    <w:rsid w:val="002953AB"/>
    <w:rsid w:val="002955AF"/>
    <w:rsid w:val="00295622"/>
    <w:rsid w:val="0029573E"/>
    <w:rsid w:val="002959FC"/>
    <w:rsid w:val="00295B36"/>
    <w:rsid w:val="00295C16"/>
    <w:rsid w:val="00296098"/>
    <w:rsid w:val="002966E8"/>
    <w:rsid w:val="002969CA"/>
    <w:rsid w:val="00296BBF"/>
    <w:rsid w:val="00296E17"/>
    <w:rsid w:val="002971FB"/>
    <w:rsid w:val="00297288"/>
    <w:rsid w:val="0029732F"/>
    <w:rsid w:val="00297817"/>
    <w:rsid w:val="00297880"/>
    <w:rsid w:val="00297A78"/>
    <w:rsid w:val="00297B3F"/>
    <w:rsid w:val="00297EB5"/>
    <w:rsid w:val="002A0574"/>
    <w:rsid w:val="002A06D9"/>
    <w:rsid w:val="002A1142"/>
    <w:rsid w:val="002A15AC"/>
    <w:rsid w:val="002A15B6"/>
    <w:rsid w:val="002A18B3"/>
    <w:rsid w:val="002A1A0C"/>
    <w:rsid w:val="002A1AEA"/>
    <w:rsid w:val="002A1C0E"/>
    <w:rsid w:val="002A1DA7"/>
    <w:rsid w:val="002A2295"/>
    <w:rsid w:val="002A27BC"/>
    <w:rsid w:val="002A291B"/>
    <w:rsid w:val="002A2990"/>
    <w:rsid w:val="002A2D23"/>
    <w:rsid w:val="002A2E55"/>
    <w:rsid w:val="002A3670"/>
    <w:rsid w:val="002A370C"/>
    <w:rsid w:val="002A3941"/>
    <w:rsid w:val="002A3B25"/>
    <w:rsid w:val="002A3C50"/>
    <w:rsid w:val="002A3E47"/>
    <w:rsid w:val="002A4490"/>
    <w:rsid w:val="002A461A"/>
    <w:rsid w:val="002A4648"/>
    <w:rsid w:val="002A4AED"/>
    <w:rsid w:val="002A4AF8"/>
    <w:rsid w:val="002A4BBF"/>
    <w:rsid w:val="002A4C0B"/>
    <w:rsid w:val="002A4C4B"/>
    <w:rsid w:val="002A505E"/>
    <w:rsid w:val="002A5570"/>
    <w:rsid w:val="002A5A2E"/>
    <w:rsid w:val="002A5AFE"/>
    <w:rsid w:val="002A5BCA"/>
    <w:rsid w:val="002A6F9A"/>
    <w:rsid w:val="002A7103"/>
    <w:rsid w:val="002A73A9"/>
    <w:rsid w:val="002A76F9"/>
    <w:rsid w:val="002A7E49"/>
    <w:rsid w:val="002B00ED"/>
    <w:rsid w:val="002B029B"/>
    <w:rsid w:val="002B05B0"/>
    <w:rsid w:val="002B0850"/>
    <w:rsid w:val="002B0BBF"/>
    <w:rsid w:val="002B0BD4"/>
    <w:rsid w:val="002B0D75"/>
    <w:rsid w:val="002B0F6D"/>
    <w:rsid w:val="002B12B7"/>
    <w:rsid w:val="002B13C5"/>
    <w:rsid w:val="002B14EC"/>
    <w:rsid w:val="002B166D"/>
    <w:rsid w:val="002B16C4"/>
    <w:rsid w:val="002B17C0"/>
    <w:rsid w:val="002B18D4"/>
    <w:rsid w:val="002B1B4B"/>
    <w:rsid w:val="002B1CC3"/>
    <w:rsid w:val="002B1DC9"/>
    <w:rsid w:val="002B1E96"/>
    <w:rsid w:val="002B1EC4"/>
    <w:rsid w:val="002B1FAE"/>
    <w:rsid w:val="002B26FC"/>
    <w:rsid w:val="002B2AC9"/>
    <w:rsid w:val="002B2B24"/>
    <w:rsid w:val="002B2D94"/>
    <w:rsid w:val="002B2EEB"/>
    <w:rsid w:val="002B350F"/>
    <w:rsid w:val="002B3590"/>
    <w:rsid w:val="002B36DA"/>
    <w:rsid w:val="002B36F7"/>
    <w:rsid w:val="002B3809"/>
    <w:rsid w:val="002B399B"/>
    <w:rsid w:val="002B3CED"/>
    <w:rsid w:val="002B3DE8"/>
    <w:rsid w:val="002B3EB6"/>
    <w:rsid w:val="002B3FC5"/>
    <w:rsid w:val="002B42B0"/>
    <w:rsid w:val="002B440C"/>
    <w:rsid w:val="002B45A3"/>
    <w:rsid w:val="002B46E0"/>
    <w:rsid w:val="002B4CF8"/>
    <w:rsid w:val="002B4DAA"/>
    <w:rsid w:val="002B515F"/>
    <w:rsid w:val="002B528B"/>
    <w:rsid w:val="002B5405"/>
    <w:rsid w:val="002B563C"/>
    <w:rsid w:val="002B628F"/>
    <w:rsid w:val="002B6355"/>
    <w:rsid w:val="002B6438"/>
    <w:rsid w:val="002B644C"/>
    <w:rsid w:val="002B6840"/>
    <w:rsid w:val="002B68B0"/>
    <w:rsid w:val="002B6901"/>
    <w:rsid w:val="002B6E91"/>
    <w:rsid w:val="002B6F54"/>
    <w:rsid w:val="002B7505"/>
    <w:rsid w:val="002B77FD"/>
    <w:rsid w:val="002B7886"/>
    <w:rsid w:val="002B7A29"/>
    <w:rsid w:val="002B7AE5"/>
    <w:rsid w:val="002B7B26"/>
    <w:rsid w:val="002B7F92"/>
    <w:rsid w:val="002B7FB2"/>
    <w:rsid w:val="002C035F"/>
    <w:rsid w:val="002C0377"/>
    <w:rsid w:val="002C04D2"/>
    <w:rsid w:val="002C0605"/>
    <w:rsid w:val="002C0988"/>
    <w:rsid w:val="002C0DC1"/>
    <w:rsid w:val="002C0E94"/>
    <w:rsid w:val="002C1001"/>
    <w:rsid w:val="002C13E9"/>
    <w:rsid w:val="002C1420"/>
    <w:rsid w:val="002C205A"/>
    <w:rsid w:val="002C212C"/>
    <w:rsid w:val="002C2546"/>
    <w:rsid w:val="002C2A30"/>
    <w:rsid w:val="002C2C44"/>
    <w:rsid w:val="002C2C9D"/>
    <w:rsid w:val="002C32D3"/>
    <w:rsid w:val="002C3504"/>
    <w:rsid w:val="002C386E"/>
    <w:rsid w:val="002C3E07"/>
    <w:rsid w:val="002C3E96"/>
    <w:rsid w:val="002C4082"/>
    <w:rsid w:val="002C430A"/>
    <w:rsid w:val="002C4A3A"/>
    <w:rsid w:val="002C4B1F"/>
    <w:rsid w:val="002C4B64"/>
    <w:rsid w:val="002C4FD1"/>
    <w:rsid w:val="002C51CC"/>
    <w:rsid w:val="002C5DEC"/>
    <w:rsid w:val="002C615A"/>
    <w:rsid w:val="002C642F"/>
    <w:rsid w:val="002C6D50"/>
    <w:rsid w:val="002C70D2"/>
    <w:rsid w:val="002C75EF"/>
    <w:rsid w:val="002C7BF6"/>
    <w:rsid w:val="002C7CE0"/>
    <w:rsid w:val="002D04C6"/>
    <w:rsid w:val="002D0629"/>
    <w:rsid w:val="002D0932"/>
    <w:rsid w:val="002D0948"/>
    <w:rsid w:val="002D0F12"/>
    <w:rsid w:val="002D14AF"/>
    <w:rsid w:val="002D1695"/>
    <w:rsid w:val="002D16E2"/>
    <w:rsid w:val="002D1711"/>
    <w:rsid w:val="002D1B31"/>
    <w:rsid w:val="002D1BE9"/>
    <w:rsid w:val="002D21D8"/>
    <w:rsid w:val="002D236D"/>
    <w:rsid w:val="002D2858"/>
    <w:rsid w:val="002D30EA"/>
    <w:rsid w:val="002D313C"/>
    <w:rsid w:val="002D381D"/>
    <w:rsid w:val="002D3B37"/>
    <w:rsid w:val="002D3F2E"/>
    <w:rsid w:val="002D3F7A"/>
    <w:rsid w:val="002D41FB"/>
    <w:rsid w:val="002D4F29"/>
    <w:rsid w:val="002D5101"/>
    <w:rsid w:val="002D5107"/>
    <w:rsid w:val="002D5395"/>
    <w:rsid w:val="002D55FA"/>
    <w:rsid w:val="002D573A"/>
    <w:rsid w:val="002D5C8B"/>
    <w:rsid w:val="002D63C9"/>
    <w:rsid w:val="002D6567"/>
    <w:rsid w:val="002D66E0"/>
    <w:rsid w:val="002D67B9"/>
    <w:rsid w:val="002D6D95"/>
    <w:rsid w:val="002D6E14"/>
    <w:rsid w:val="002D6EEF"/>
    <w:rsid w:val="002D6EF0"/>
    <w:rsid w:val="002D7332"/>
    <w:rsid w:val="002D7858"/>
    <w:rsid w:val="002D7B34"/>
    <w:rsid w:val="002D7BD4"/>
    <w:rsid w:val="002D7BF5"/>
    <w:rsid w:val="002D7F22"/>
    <w:rsid w:val="002E0017"/>
    <w:rsid w:val="002E0228"/>
    <w:rsid w:val="002E0235"/>
    <w:rsid w:val="002E0775"/>
    <w:rsid w:val="002E12A3"/>
    <w:rsid w:val="002E1324"/>
    <w:rsid w:val="002E175E"/>
    <w:rsid w:val="002E18AA"/>
    <w:rsid w:val="002E190D"/>
    <w:rsid w:val="002E1950"/>
    <w:rsid w:val="002E1DC4"/>
    <w:rsid w:val="002E1F23"/>
    <w:rsid w:val="002E209B"/>
    <w:rsid w:val="002E22DA"/>
    <w:rsid w:val="002E251C"/>
    <w:rsid w:val="002E271F"/>
    <w:rsid w:val="002E27EF"/>
    <w:rsid w:val="002E2C3F"/>
    <w:rsid w:val="002E2CEC"/>
    <w:rsid w:val="002E3108"/>
    <w:rsid w:val="002E33C3"/>
    <w:rsid w:val="002E3CA7"/>
    <w:rsid w:val="002E4374"/>
    <w:rsid w:val="002E451F"/>
    <w:rsid w:val="002E4B18"/>
    <w:rsid w:val="002E4D45"/>
    <w:rsid w:val="002E4DC3"/>
    <w:rsid w:val="002E4EAD"/>
    <w:rsid w:val="002E4EEB"/>
    <w:rsid w:val="002E5106"/>
    <w:rsid w:val="002E5D14"/>
    <w:rsid w:val="002E5EB9"/>
    <w:rsid w:val="002E65EB"/>
    <w:rsid w:val="002E69FC"/>
    <w:rsid w:val="002E6B4F"/>
    <w:rsid w:val="002E6C8D"/>
    <w:rsid w:val="002E6E58"/>
    <w:rsid w:val="002E74AD"/>
    <w:rsid w:val="002E75FC"/>
    <w:rsid w:val="002E7650"/>
    <w:rsid w:val="002E77A3"/>
    <w:rsid w:val="002E7A14"/>
    <w:rsid w:val="002E7BCF"/>
    <w:rsid w:val="002E7C38"/>
    <w:rsid w:val="002E7C44"/>
    <w:rsid w:val="002F0173"/>
    <w:rsid w:val="002F0224"/>
    <w:rsid w:val="002F051F"/>
    <w:rsid w:val="002F0849"/>
    <w:rsid w:val="002F09E3"/>
    <w:rsid w:val="002F0A53"/>
    <w:rsid w:val="002F0B5A"/>
    <w:rsid w:val="002F11B7"/>
    <w:rsid w:val="002F15B8"/>
    <w:rsid w:val="002F1718"/>
    <w:rsid w:val="002F18E8"/>
    <w:rsid w:val="002F1BAF"/>
    <w:rsid w:val="002F1CE2"/>
    <w:rsid w:val="002F1E1A"/>
    <w:rsid w:val="002F20ED"/>
    <w:rsid w:val="002F2554"/>
    <w:rsid w:val="002F2B18"/>
    <w:rsid w:val="002F2C96"/>
    <w:rsid w:val="002F2DE2"/>
    <w:rsid w:val="002F30FB"/>
    <w:rsid w:val="002F3316"/>
    <w:rsid w:val="002F360D"/>
    <w:rsid w:val="002F3B31"/>
    <w:rsid w:val="002F3E38"/>
    <w:rsid w:val="002F3F89"/>
    <w:rsid w:val="002F3FD7"/>
    <w:rsid w:val="002F5823"/>
    <w:rsid w:val="002F59C6"/>
    <w:rsid w:val="002F5AF0"/>
    <w:rsid w:val="002F6132"/>
    <w:rsid w:val="002F6246"/>
    <w:rsid w:val="002F6DA8"/>
    <w:rsid w:val="002F6E67"/>
    <w:rsid w:val="002F71AC"/>
    <w:rsid w:val="002F743D"/>
    <w:rsid w:val="002F756C"/>
    <w:rsid w:val="002F7C25"/>
    <w:rsid w:val="002F7CD8"/>
    <w:rsid w:val="002F7DA2"/>
    <w:rsid w:val="002F7ECF"/>
    <w:rsid w:val="00300D63"/>
    <w:rsid w:val="00300E1D"/>
    <w:rsid w:val="00301144"/>
    <w:rsid w:val="00301243"/>
    <w:rsid w:val="003013CA"/>
    <w:rsid w:val="0030164C"/>
    <w:rsid w:val="00301869"/>
    <w:rsid w:val="00301A38"/>
    <w:rsid w:val="00301B12"/>
    <w:rsid w:val="00301D2D"/>
    <w:rsid w:val="00301D6B"/>
    <w:rsid w:val="00301D98"/>
    <w:rsid w:val="00302160"/>
    <w:rsid w:val="003025AB"/>
    <w:rsid w:val="003026DD"/>
    <w:rsid w:val="003031B0"/>
    <w:rsid w:val="00303264"/>
    <w:rsid w:val="0030337A"/>
    <w:rsid w:val="00303656"/>
    <w:rsid w:val="003038C5"/>
    <w:rsid w:val="00303C43"/>
    <w:rsid w:val="00303D8A"/>
    <w:rsid w:val="0030452C"/>
    <w:rsid w:val="0030478B"/>
    <w:rsid w:val="003047C8"/>
    <w:rsid w:val="00304A8F"/>
    <w:rsid w:val="00304F9C"/>
    <w:rsid w:val="00305679"/>
    <w:rsid w:val="00305729"/>
    <w:rsid w:val="003059E0"/>
    <w:rsid w:val="00305ABA"/>
    <w:rsid w:val="00305DAC"/>
    <w:rsid w:val="00306027"/>
    <w:rsid w:val="00306247"/>
    <w:rsid w:val="003062CE"/>
    <w:rsid w:val="003063C9"/>
    <w:rsid w:val="00306460"/>
    <w:rsid w:val="003065BD"/>
    <w:rsid w:val="00306718"/>
    <w:rsid w:val="0030690E"/>
    <w:rsid w:val="00306D40"/>
    <w:rsid w:val="003071D9"/>
    <w:rsid w:val="00307535"/>
    <w:rsid w:val="003075AC"/>
    <w:rsid w:val="003075FA"/>
    <w:rsid w:val="00307ABF"/>
    <w:rsid w:val="0031014F"/>
    <w:rsid w:val="0031018D"/>
    <w:rsid w:val="003108DA"/>
    <w:rsid w:val="00310B86"/>
    <w:rsid w:val="00310D1E"/>
    <w:rsid w:val="00310EC0"/>
    <w:rsid w:val="00310F71"/>
    <w:rsid w:val="003111E9"/>
    <w:rsid w:val="003116C7"/>
    <w:rsid w:val="003116FC"/>
    <w:rsid w:val="00311947"/>
    <w:rsid w:val="00311C53"/>
    <w:rsid w:val="00312004"/>
    <w:rsid w:val="003124D5"/>
    <w:rsid w:val="00312A67"/>
    <w:rsid w:val="00312CE1"/>
    <w:rsid w:val="00312D2A"/>
    <w:rsid w:val="00312DA5"/>
    <w:rsid w:val="00312F2A"/>
    <w:rsid w:val="003131C0"/>
    <w:rsid w:val="0031330E"/>
    <w:rsid w:val="0031347D"/>
    <w:rsid w:val="00313480"/>
    <w:rsid w:val="003134E6"/>
    <w:rsid w:val="003138A5"/>
    <w:rsid w:val="00313A15"/>
    <w:rsid w:val="00313A73"/>
    <w:rsid w:val="0031425E"/>
    <w:rsid w:val="003144C1"/>
    <w:rsid w:val="00314658"/>
    <w:rsid w:val="003147F9"/>
    <w:rsid w:val="00314827"/>
    <w:rsid w:val="00314875"/>
    <w:rsid w:val="00314CD6"/>
    <w:rsid w:val="00314FC2"/>
    <w:rsid w:val="003152CA"/>
    <w:rsid w:val="00315676"/>
    <w:rsid w:val="00315919"/>
    <w:rsid w:val="00315E24"/>
    <w:rsid w:val="0031622E"/>
    <w:rsid w:val="0031664C"/>
    <w:rsid w:val="003166DA"/>
    <w:rsid w:val="00316809"/>
    <w:rsid w:val="0031684B"/>
    <w:rsid w:val="003169CD"/>
    <w:rsid w:val="00316EF1"/>
    <w:rsid w:val="0031705B"/>
    <w:rsid w:val="003175EE"/>
    <w:rsid w:val="00317814"/>
    <w:rsid w:val="00317880"/>
    <w:rsid w:val="00317936"/>
    <w:rsid w:val="00317B44"/>
    <w:rsid w:val="00317CD4"/>
    <w:rsid w:val="00320133"/>
    <w:rsid w:val="003206FF"/>
    <w:rsid w:val="003207B7"/>
    <w:rsid w:val="00320A2C"/>
    <w:rsid w:val="00321110"/>
    <w:rsid w:val="00321373"/>
    <w:rsid w:val="003217FF"/>
    <w:rsid w:val="00321910"/>
    <w:rsid w:val="00321CA9"/>
    <w:rsid w:val="00321EC0"/>
    <w:rsid w:val="00321F78"/>
    <w:rsid w:val="003220D7"/>
    <w:rsid w:val="00322296"/>
    <w:rsid w:val="00322540"/>
    <w:rsid w:val="0032277E"/>
    <w:rsid w:val="003228A5"/>
    <w:rsid w:val="003228E0"/>
    <w:rsid w:val="00322C92"/>
    <w:rsid w:val="00323399"/>
    <w:rsid w:val="00323A60"/>
    <w:rsid w:val="00324095"/>
    <w:rsid w:val="003242C9"/>
    <w:rsid w:val="00324492"/>
    <w:rsid w:val="003248DD"/>
    <w:rsid w:val="003249D9"/>
    <w:rsid w:val="00324B73"/>
    <w:rsid w:val="00324C23"/>
    <w:rsid w:val="00324C68"/>
    <w:rsid w:val="00324F70"/>
    <w:rsid w:val="0032511B"/>
    <w:rsid w:val="00325208"/>
    <w:rsid w:val="003252A1"/>
    <w:rsid w:val="00325690"/>
    <w:rsid w:val="003258A1"/>
    <w:rsid w:val="003259A3"/>
    <w:rsid w:val="00325CCD"/>
    <w:rsid w:val="00325D04"/>
    <w:rsid w:val="00325EC3"/>
    <w:rsid w:val="0032613C"/>
    <w:rsid w:val="00326167"/>
    <w:rsid w:val="00326176"/>
    <w:rsid w:val="0032630C"/>
    <w:rsid w:val="00326980"/>
    <w:rsid w:val="00326F46"/>
    <w:rsid w:val="0032729E"/>
    <w:rsid w:val="00327C45"/>
    <w:rsid w:val="00327DF8"/>
    <w:rsid w:val="00327F42"/>
    <w:rsid w:val="003300EF"/>
    <w:rsid w:val="0033010A"/>
    <w:rsid w:val="00330356"/>
    <w:rsid w:val="0033074B"/>
    <w:rsid w:val="0033095D"/>
    <w:rsid w:val="00330D2E"/>
    <w:rsid w:val="00330E93"/>
    <w:rsid w:val="00331034"/>
    <w:rsid w:val="00331541"/>
    <w:rsid w:val="0033195D"/>
    <w:rsid w:val="003320CF"/>
    <w:rsid w:val="00332472"/>
    <w:rsid w:val="00332579"/>
    <w:rsid w:val="0033289E"/>
    <w:rsid w:val="003328BB"/>
    <w:rsid w:val="003328D5"/>
    <w:rsid w:val="00332C4B"/>
    <w:rsid w:val="00332C94"/>
    <w:rsid w:val="00332D12"/>
    <w:rsid w:val="00332ECD"/>
    <w:rsid w:val="00332F7D"/>
    <w:rsid w:val="003331B8"/>
    <w:rsid w:val="003331E9"/>
    <w:rsid w:val="00333271"/>
    <w:rsid w:val="00333361"/>
    <w:rsid w:val="003335B0"/>
    <w:rsid w:val="00333859"/>
    <w:rsid w:val="00333AC6"/>
    <w:rsid w:val="00333C89"/>
    <w:rsid w:val="00333EBD"/>
    <w:rsid w:val="003346B3"/>
    <w:rsid w:val="00335014"/>
    <w:rsid w:val="00335089"/>
    <w:rsid w:val="003353D0"/>
    <w:rsid w:val="00335852"/>
    <w:rsid w:val="003358E4"/>
    <w:rsid w:val="00335AC6"/>
    <w:rsid w:val="0033608C"/>
    <w:rsid w:val="003360AF"/>
    <w:rsid w:val="00336188"/>
    <w:rsid w:val="003368E1"/>
    <w:rsid w:val="00336B9F"/>
    <w:rsid w:val="00336C55"/>
    <w:rsid w:val="00336CF2"/>
    <w:rsid w:val="00336DDC"/>
    <w:rsid w:val="00337627"/>
    <w:rsid w:val="00337ADE"/>
    <w:rsid w:val="00337CCD"/>
    <w:rsid w:val="00337DB1"/>
    <w:rsid w:val="00337DE0"/>
    <w:rsid w:val="003400E9"/>
    <w:rsid w:val="00341012"/>
    <w:rsid w:val="003411D0"/>
    <w:rsid w:val="003412CF"/>
    <w:rsid w:val="00341316"/>
    <w:rsid w:val="00341485"/>
    <w:rsid w:val="00341589"/>
    <w:rsid w:val="003415CA"/>
    <w:rsid w:val="003416BD"/>
    <w:rsid w:val="003417E2"/>
    <w:rsid w:val="00341B0D"/>
    <w:rsid w:val="00341DC0"/>
    <w:rsid w:val="00341EEC"/>
    <w:rsid w:val="0034221A"/>
    <w:rsid w:val="0034286D"/>
    <w:rsid w:val="00342ED5"/>
    <w:rsid w:val="0034303F"/>
    <w:rsid w:val="00343058"/>
    <w:rsid w:val="00343192"/>
    <w:rsid w:val="0034329D"/>
    <w:rsid w:val="00343728"/>
    <w:rsid w:val="00343CD8"/>
    <w:rsid w:val="00344467"/>
    <w:rsid w:val="00344795"/>
    <w:rsid w:val="003449A9"/>
    <w:rsid w:val="00344D01"/>
    <w:rsid w:val="00345127"/>
    <w:rsid w:val="00345410"/>
    <w:rsid w:val="0034575B"/>
    <w:rsid w:val="003457A6"/>
    <w:rsid w:val="00345A9E"/>
    <w:rsid w:val="00345B2F"/>
    <w:rsid w:val="00345D23"/>
    <w:rsid w:val="00345FA2"/>
    <w:rsid w:val="00346052"/>
    <w:rsid w:val="003461B7"/>
    <w:rsid w:val="00346407"/>
    <w:rsid w:val="00346B4B"/>
    <w:rsid w:val="00346D31"/>
    <w:rsid w:val="003471BC"/>
    <w:rsid w:val="0034723C"/>
    <w:rsid w:val="003473AC"/>
    <w:rsid w:val="003473B1"/>
    <w:rsid w:val="00347410"/>
    <w:rsid w:val="00347467"/>
    <w:rsid w:val="00347766"/>
    <w:rsid w:val="003477A6"/>
    <w:rsid w:val="003478B5"/>
    <w:rsid w:val="003478E1"/>
    <w:rsid w:val="00347CA3"/>
    <w:rsid w:val="00350053"/>
    <w:rsid w:val="003500B8"/>
    <w:rsid w:val="00350354"/>
    <w:rsid w:val="00350628"/>
    <w:rsid w:val="0035099F"/>
    <w:rsid w:val="00350A83"/>
    <w:rsid w:val="00350ADB"/>
    <w:rsid w:val="00350BF9"/>
    <w:rsid w:val="00350D47"/>
    <w:rsid w:val="00350FE8"/>
    <w:rsid w:val="0035120A"/>
    <w:rsid w:val="0035146B"/>
    <w:rsid w:val="00351657"/>
    <w:rsid w:val="003517D6"/>
    <w:rsid w:val="00351EA4"/>
    <w:rsid w:val="00351F17"/>
    <w:rsid w:val="00351F69"/>
    <w:rsid w:val="0035216C"/>
    <w:rsid w:val="003522C8"/>
    <w:rsid w:val="0035263D"/>
    <w:rsid w:val="003526B4"/>
    <w:rsid w:val="00352865"/>
    <w:rsid w:val="00352C48"/>
    <w:rsid w:val="00352CF4"/>
    <w:rsid w:val="00352DB3"/>
    <w:rsid w:val="003532F9"/>
    <w:rsid w:val="0035352F"/>
    <w:rsid w:val="00353555"/>
    <w:rsid w:val="00353B3E"/>
    <w:rsid w:val="00353BED"/>
    <w:rsid w:val="00353F83"/>
    <w:rsid w:val="0035418A"/>
    <w:rsid w:val="003541A8"/>
    <w:rsid w:val="0035442C"/>
    <w:rsid w:val="0035456D"/>
    <w:rsid w:val="0035486E"/>
    <w:rsid w:val="00354A8E"/>
    <w:rsid w:val="00354C1C"/>
    <w:rsid w:val="00354CB3"/>
    <w:rsid w:val="00354CFE"/>
    <w:rsid w:val="00354E2B"/>
    <w:rsid w:val="00354EF2"/>
    <w:rsid w:val="00354FA7"/>
    <w:rsid w:val="0035501D"/>
    <w:rsid w:val="0035511F"/>
    <w:rsid w:val="003551C0"/>
    <w:rsid w:val="003551F6"/>
    <w:rsid w:val="00355366"/>
    <w:rsid w:val="0035556F"/>
    <w:rsid w:val="00355A6E"/>
    <w:rsid w:val="00355ED1"/>
    <w:rsid w:val="00355FD7"/>
    <w:rsid w:val="00355FE9"/>
    <w:rsid w:val="00356047"/>
    <w:rsid w:val="0035633E"/>
    <w:rsid w:val="00356882"/>
    <w:rsid w:val="00356BA7"/>
    <w:rsid w:val="00356EA5"/>
    <w:rsid w:val="003570EB"/>
    <w:rsid w:val="003571F8"/>
    <w:rsid w:val="0035742B"/>
    <w:rsid w:val="003574A1"/>
    <w:rsid w:val="003575BC"/>
    <w:rsid w:val="00357A80"/>
    <w:rsid w:val="00360345"/>
    <w:rsid w:val="003603E7"/>
    <w:rsid w:val="003604FB"/>
    <w:rsid w:val="00360778"/>
    <w:rsid w:val="00360C5D"/>
    <w:rsid w:val="003610A8"/>
    <w:rsid w:val="003610D3"/>
    <w:rsid w:val="00361297"/>
    <w:rsid w:val="00361506"/>
    <w:rsid w:val="00361935"/>
    <w:rsid w:val="00361A29"/>
    <w:rsid w:val="00361EBF"/>
    <w:rsid w:val="00362591"/>
    <w:rsid w:val="003626C8"/>
    <w:rsid w:val="0036296B"/>
    <w:rsid w:val="00362BB1"/>
    <w:rsid w:val="00363210"/>
    <w:rsid w:val="0036331F"/>
    <w:rsid w:val="0036332E"/>
    <w:rsid w:val="003637A3"/>
    <w:rsid w:val="00363B93"/>
    <w:rsid w:val="003640C1"/>
    <w:rsid w:val="0036413B"/>
    <w:rsid w:val="0036468A"/>
    <w:rsid w:val="003647D4"/>
    <w:rsid w:val="003649CD"/>
    <w:rsid w:val="003655FF"/>
    <w:rsid w:val="00365A4C"/>
    <w:rsid w:val="0036608E"/>
    <w:rsid w:val="003662A3"/>
    <w:rsid w:val="003667CE"/>
    <w:rsid w:val="00366EE2"/>
    <w:rsid w:val="0036716C"/>
    <w:rsid w:val="003672AE"/>
    <w:rsid w:val="0036771D"/>
    <w:rsid w:val="00367AB2"/>
    <w:rsid w:val="003700A8"/>
    <w:rsid w:val="0037016D"/>
    <w:rsid w:val="00370310"/>
    <w:rsid w:val="00370656"/>
    <w:rsid w:val="00370887"/>
    <w:rsid w:val="003714C5"/>
    <w:rsid w:val="0037151C"/>
    <w:rsid w:val="00371531"/>
    <w:rsid w:val="00371A63"/>
    <w:rsid w:val="003725E0"/>
    <w:rsid w:val="00373002"/>
    <w:rsid w:val="0037327C"/>
    <w:rsid w:val="00373403"/>
    <w:rsid w:val="003736DF"/>
    <w:rsid w:val="00373835"/>
    <w:rsid w:val="00373839"/>
    <w:rsid w:val="003738A2"/>
    <w:rsid w:val="00373920"/>
    <w:rsid w:val="00373A26"/>
    <w:rsid w:val="00373D16"/>
    <w:rsid w:val="00373F29"/>
    <w:rsid w:val="00374707"/>
    <w:rsid w:val="00374A2F"/>
    <w:rsid w:val="00374A7A"/>
    <w:rsid w:val="00374CE2"/>
    <w:rsid w:val="00374E27"/>
    <w:rsid w:val="0037518B"/>
    <w:rsid w:val="00375536"/>
    <w:rsid w:val="00375548"/>
    <w:rsid w:val="00375B50"/>
    <w:rsid w:val="00375D4E"/>
    <w:rsid w:val="00376068"/>
    <w:rsid w:val="003761A1"/>
    <w:rsid w:val="003761BB"/>
    <w:rsid w:val="00376324"/>
    <w:rsid w:val="003769B6"/>
    <w:rsid w:val="00376A6C"/>
    <w:rsid w:val="00376A9D"/>
    <w:rsid w:val="00376D76"/>
    <w:rsid w:val="00376E40"/>
    <w:rsid w:val="00376FE5"/>
    <w:rsid w:val="0037705C"/>
    <w:rsid w:val="003773B1"/>
    <w:rsid w:val="003775F0"/>
    <w:rsid w:val="003800D1"/>
    <w:rsid w:val="003805AC"/>
    <w:rsid w:val="0038070D"/>
    <w:rsid w:val="003811ED"/>
    <w:rsid w:val="0038129D"/>
    <w:rsid w:val="003812F9"/>
    <w:rsid w:val="00381CBB"/>
    <w:rsid w:val="00381D9E"/>
    <w:rsid w:val="00381DAA"/>
    <w:rsid w:val="00382208"/>
    <w:rsid w:val="00382326"/>
    <w:rsid w:val="00382548"/>
    <w:rsid w:val="0038294A"/>
    <w:rsid w:val="003831ED"/>
    <w:rsid w:val="0038320D"/>
    <w:rsid w:val="00383524"/>
    <w:rsid w:val="00383A71"/>
    <w:rsid w:val="00383C57"/>
    <w:rsid w:val="00383EDE"/>
    <w:rsid w:val="0038404B"/>
    <w:rsid w:val="00384118"/>
    <w:rsid w:val="00384692"/>
    <w:rsid w:val="00384F79"/>
    <w:rsid w:val="00384FC9"/>
    <w:rsid w:val="0038557A"/>
    <w:rsid w:val="00385A93"/>
    <w:rsid w:val="00385BA1"/>
    <w:rsid w:val="0038672F"/>
    <w:rsid w:val="00386854"/>
    <w:rsid w:val="00386929"/>
    <w:rsid w:val="00386AE8"/>
    <w:rsid w:val="00386B11"/>
    <w:rsid w:val="00386F4F"/>
    <w:rsid w:val="00386FCC"/>
    <w:rsid w:val="0038746A"/>
    <w:rsid w:val="00387C47"/>
    <w:rsid w:val="00387D4A"/>
    <w:rsid w:val="00387E53"/>
    <w:rsid w:val="00387F2F"/>
    <w:rsid w:val="00390179"/>
    <w:rsid w:val="00390221"/>
    <w:rsid w:val="0039071D"/>
    <w:rsid w:val="003907EF"/>
    <w:rsid w:val="003908ED"/>
    <w:rsid w:val="00390CC7"/>
    <w:rsid w:val="00390D49"/>
    <w:rsid w:val="00391225"/>
    <w:rsid w:val="00391388"/>
    <w:rsid w:val="00391615"/>
    <w:rsid w:val="00391857"/>
    <w:rsid w:val="00391AC7"/>
    <w:rsid w:val="00391D01"/>
    <w:rsid w:val="00392003"/>
    <w:rsid w:val="0039253B"/>
    <w:rsid w:val="0039261B"/>
    <w:rsid w:val="003935EA"/>
    <w:rsid w:val="003938A8"/>
    <w:rsid w:val="00393DE1"/>
    <w:rsid w:val="00393EB4"/>
    <w:rsid w:val="0039416B"/>
    <w:rsid w:val="003941A0"/>
    <w:rsid w:val="00394374"/>
    <w:rsid w:val="00394869"/>
    <w:rsid w:val="00394968"/>
    <w:rsid w:val="003949F6"/>
    <w:rsid w:val="00395032"/>
    <w:rsid w:val="00395044"/>
    <w:rsid w:val="0039517C"/>
    <w:rsid w:val="00395B15"/>
    <w:rsid w:val="00395B1E"/>
    <w:rsid w:val="00395B3C"/>
    <w:rsid w:val="00395BC6"/>
    <w:rsid w:val="00395C39"/>
    <w:rsid w:val="00395C42"/>
    <w:rsid w:val="00395D6A"/>
    <w:rsid w:val="003962F9"/>
    <w:rsid w:val="00396314"/>
    <w:rsid w:val="0039679B"/>
    <w:rsid w:val="003967DD"/>
    <w:rsid w:val="00396A03"/>
    <w:rsid w:val="00396E0B"/>
    <w:rsid w:val="00396E3A"/>
    <w:rsid w:val="00396E62"/>
    <w:rsid w:val="00397146"/>
    <w:rsid w:val="003971C7"/>
    <w:rsid w:val="003979CE"/>
    <w:rsid w:val="003A00C3"/>
    <w:rsid w:val="003A020A"/>
    <w:rsid w:val="003A0828"/>
    <w:rsid w:val="003A1146"/>
    <w:rsid w:val="003A1264"/>
    <w:rsid w:val="003A1C19"/>
    <w:rsid w:val="003A2029"/>
    <w:rsid w:val="003A24FD"/>
    <w:rsid w:val="003A272A"/>
    <w:rsid w:val="003A285B"/>
    <w:rsid w:val="003A2D9A"/>
    <w:rsid w:val="003A2F5D"/>
    <w:rsid w:val="003A2F6C"/>
    <w:rsid w:val="003A301F"/>
    <w:rsid w:val="003A36E2"/>
    <w:rsid w:val="003A38CD"/>
    <w:rsid w:val="003A3D5C"/>
    <w:rsid w:val="003A3EDF"/>
    <w:rsid w:val="003A4087"/>
    <w:rsid w:val="003A4222"/>
    <w:rsid w:val="003A43B2"/>
    <w:rsid w:val="003A445F"/>
    <w:rsid w:val="003A4497"/>
    <w:rsid w:val="003A44C5"/>
    <w:rsid w:val="003A46A3"/>
    <w:rsid w:val="003A46D0"/>
    <w:rsid w:val="003A4B85"/>
    <w:rsid w:val="003A4C0B"/>
    <w:rsid w:val="003A4C15"/>
    <w:rsid w:val="003A4D71"/>
    <w:rsid w:val="003A4DB2"/>
    <w:rsid w:val="003A52CB"/>
    <w:rsid w:val="003A54A5"/>
    <w:rsid w:val="003A587C"/>
    <w:rsid w:val="003A5E54"/>
    <w:rsid w:val="003A63B9"/>
    <w:rsid w:val="003A6526"/>
    <w:rsid w:val="003A676C"/>
    <w:rsid w:val="003A6913"/>
    <w:rsid w:val="003A6D5A"/>
    <w:rsid w:val="003A6E87"/>
    <w:rsid w:val="003A6FAD"/>
    <w:rsid w:val="003A718D"/>
    <w:rsid w:val="003A71BF"/>
    <w:rsid w:val="003A7399"/>
    <w:rsid w:val="003A73FC"/>
    <w:rsid w:val="003A7637"/>
    <w:rsid w:val="003A7816"/>
    <w:rsid w:val="003A79B5"/>
    <w:rsid w:val="003A7D47"/>
    <w:rsid w:val="003A7D97"/>
    <w:rsid w:val="003A7E3D"/>
    <w:rsid w:val="003B0021"/>
    <w:rsid w:val="003B04EF"/>
    <w:rsid w:val="003B0523"/>
    <w:rsid w:val="003B05DC"/>
    <w:rsid w:val="003B0645"/>
    <w:rsid w:val="003B066B"/>
    <w:rsid w:val="003B08A2"/>
    <w:rsid w:val="003B0A73"/>
    <w:rsid w:val="003B22CE"/>
    <w:rsid w:val="003B2522"/>
    <w:rsid w:val="003B260A"/>
    <w:rsid w:val="003B28E2"/>
    <w:rsid w:val="003B2B2E"/>
    <w:rsid w:val="003B3AF2"/>
    <w:rsid w:val="003B3D5A"/>
    <w:rsid w:val="003B3DB1"/>
    <w:rsid w:val="003B3F6A"/>
    <w:rsid w:val="003B4356"/>
    <w:rsid w:val="003B471B"/>
    <w:rsid w:val="003B4931"/>
    <w:rsid w:val="003B4B32"/>
    <w:rsid w:val="003B4B4D"/>
    <w:rsid w:val="003B4BE0"/>
    <w:rsid w:val="003B4DAC"/>
    <w:rsid w:val="003B4DBF"/>
    <w:rsid w:val="003B509E"/>
    <w:rsid w:val="003B537F"/>
    <w:rsid w:val="003B547E"/>
    <w:rsid w:val="003B54C9"/>
    <w:rsid w:val="003B562A"/>
    <w:rsid w:val="003B58D6"/>
    <w:rsid w:val="003B5C51"/>
    <w:rsid w:val="003B5C6F"/>
    <w:rsid w:val="003B5F71"/>
    <w:rsid w:val="003B627D"/>
    <w:rsid w:val="003B628B"/>
    <w:rsid w:val="003B6A59"/>
    <w:rsid w:val="003B6B3C"/>
    <w:rsid w:val="003B6D5F"/>
    <w:rsid w:val="003B703E"/>
    <w:rsid w:val="003B72C4"/>
    <w:rsid w:val="003C00E5"/>
    <w:rsid w:val="003C02B8"/>
    <w:rsid w:val="003C03F1"/>
    <w:rsid w:val="003C0534"/>
    <w:rsid w:val="003C057E"/>
    <w:rsid w:val="003C08CF"/>
    <w:rsid w:val="003C0FCE"/>
    <w:rsid w:val="003C1012"/>
    <w:rsid w:val="003C10AE"/>
    <w:rsid w:val="003C11A6"/>
    <w:rsid w:val="003C1481"/>
    <w:rsid w:val="003C1754"/>
    <w:rsid w:val="003C1B59"/>
    <w:rsid w:val="003C1D1F"/>
    <w:rsid w:val="003C1DDC"/>
    <w:rsid w:val="003C2341"/>
    <w:rsid w:val="003C23A4"/>
    <w:rsid w:val="003C2567"/>
    <w:rsid w:val="003C2669"/>
    <w:rsid w:val="003C26A9"/>
    <w:rsid w:val="003C2906"/>
    <w:rsid w:val="003C292B"/>
    <w:rsid w:val="003C2950"/>
    <w:rsid w:val="003C326D"/>
    <w:rsid w:val="003C3370"/>
    <w:rsid w:val="003C345B"/>
    <w:rsid w:val="003C36CC"/>
    <w:rsid w:val="003C3B67"/>
    <w:rsid w:val="003C41FE"/>
    <w:rsid w:val="003C43AA"/>
    <w:rsid w:val="003C4608"/>
    <w:rsid w:val="003C483A"/>
    <w:rsid w:val="003C498D"/>
    <w:rsid w:val="003C4ED5"/>
    <w:rsid w:val="003C540D"/>
    <w:rsid w:val="003C5532"/>
    <w:rsid w:val="003C55DB"/>
    <w:rsid w:val="003C5663"/>
    <w:rsid w:val="003C5A98"/>
    <w:rsid w:val="003C5A9A"/>
    <w:rsid w:val="003C6106"/>
    <w:rsid w:val="003C6487"/>
    <w:rsid w:val="003C69FC"/>
    <w:rsid w:val="003C6BF3"/>
    <w:rsid w:val="003C6D62"/>
    <w:rsid w:val="003C6EDF"/>
    <w:rsid w:val="003C6F85"/>
    <w:rsid w:val="003C7097"/>
    <w:rsid w:val="003C71A9"/>
    <w:rsid w:val="003C7388"/>
    <w:rsid w:val="003C758B"/>
    <w:rsid w:val="003C75BD"/>
    <w:rsid w:val="003C75D2"/>
    <w:rsid w:val="003C7A3E"/>
    <w:rsid w:val="003D0426"/>
    <w:rsid w:val="003D0537"/>
    <w:rsid w:val="003D0A9D"/>
    <w:rsid w:val="003D0BD9"/>
    <w:rsid w:val="003D0CFD"/>
    <w:rsid w:val="003D1100"/>
    <w:rsid w:val="003D1CDD"/>
    <w:rsid w:val="003D1CED"/>
    <w:rsid w:val="003D1E00"/>
    <w:rsid w:val="003D1FC1"/>
    <w:rsid w:val="003D22F8"/>
    <w:rsid w:val="003D2783"/>
    <w:rsid w:val="003D290D"/>
    <w:rsid w:val="003D2C62"/>
    <w:rsid w:val="003D2EDA"/>
    <w:rsid w:val="003D2F5B"/>
    <w:rsid w:val="003D3499"/>
    <w:rsid w:val="003D34BE"/>
    <w:rsid w:val="003D353B"/>
    <w:rsid w:val="003D3C7B"/>
    <w:rsid w:val="003D3DF6"/>
    <w:rsid w:val="003D3EEE"/>
    <w:rsid w:val="003D429C"/>
    <w:rsid w:val="003D451A"/>
    <w:rsid w:val="003D46B7"/>
    <w:rsid w:val="003D471B"/>
    <w:rsid w:val="003D489B"/>
    <w:rsid w:val="003D49D9"/>
    <w:rsid w:val="003D4AD3"/>
    <w:rsid w:val="003D4CFF"/>
    <w:rsid w:val="003D4D39"/>
    <w:rsid w:val="003D4EBA"/>
    <w:rsid w:val="003D56F0"/>
    <w:rsid w:val="003D5AC4"/>
    <w:rsid w:val="003D5AE3"/>
    <w:rsid w:val="003D5B80"/>
    <w:rsid w:val="003D5BCA"/>
    <w:rsid w:val="003D60AC"/>
    <w:rsid w:val="003D6265"/>
    <w:rsid w:val="003D6537"/>
    <w:rsid w:val="003D6557"/>
    <w:rsid w:val="003D65CD"/>
    <w:rsid w:val="003D686E"/>
    <w:rsid w:val="003D6A6F"/>
    <w:rsid w:val="003D6F11"/>
    <w:rsid w:val="003D7135"/>
    <w:rsid w:val="003D778A"/>
    <w:rsid w:val="003D791C"/>
    <w:rsid w:val="003D7960"/>
    <w:rsid w:val="003D7D87"/>
    <w:rsid w:val="003E0189"/>
    <w:rsid w:val="003E07A1"/>
    <w:rsid w:val="003E0B69"/>
    <w:rsid w:val="003E0B87"/>
    <w:rsid w:val="003E0DF8"/>
    <w:rsid w:val="003E0FA1"/>
    <w:rsid w:val="003E1347"/>
    <w:rsid w:val="003E142F"/>
    <w:rsid w:val="003E1809"/>
    <w:rsid w:val="003E1F02"/>
    <w:rsid w:val="003E1F3F"/>
    <w:rsid w:val="003E223F"/>
    <w:rsid w:val="003E252C"/>
    <w:rsid w:val="003E2637"/>
    <w:rsid w:val="003E264E"/>
    <w:rsid w:val="003E27C5"/>
    <w:rsid w:val="003E27D8"/>
    <w:rsid w:val="003E284F"/>
    <w:rsid w:val="003E2A8E"/>
    <w:rsid w:val="003E2A93"/>
    <w:rsid w:val="003E2C7B"/>
    <w:rsid w:val="003E2D1F"/>
    <w:rsid w:val="003E2E49"/>
    <w:rsid w:val="003E3037"/>
    <w:rsid w:val="003E309C"/>
    <w:rsid w:val="003E311C"/>
    <w:rsid w:val="003E373F"/>
    <w:rsid w:val="003E3983"/>
    <w:rsid w:val="003E3D25"/>
    <w:rsid w:val="003E3DBC"/>
    <w:rsid w:val="003E3DEE"/>
    <w:rsid w:val="003E4224"/>
    <w:rsid w:val="003E5073"/>
    <w:rsid w:val="003E50D5"/>
    <w:rsid w:val="003E512F"/>
    <w:rsid w:val="003E52CA"/>
    <w:rsid w:val="003E5412"/>
    <w:rsid w:val="003E5AD3"/>
    <w:rsid w:val="003E608A"/>
    <w:rsid w:val="003E62B1"/>
    <w:rsid w:val="003E63E1"/>
    <w:rsid w:val="003E6462"/>
    <w:rsid w:val="003E66D2"/>
    <w:rsid w:val="003E6809"/>
    <w:rsid w:val="003E6CAB"/>
    <w:rsid w:val="003E6F31"/>
    <w:rsid w:val="003E7053"/>
    <w:rsid w:val="003E7871"/>
    <w:rsid w:val="003F0367"/>
    <w:rsid w:val="003F0678"/>
    <w:rsid w:val="003F06B8"/>
    <w:rsid w:val="003F0B2B"/>
    <w:rsid w:val="003F0B98"/>
    <w:rsid w:val="003F0DC9"/>
    <w:rsid w:val="003F0F92"/>
    <w:rsid w:val="003F0FCB"/>
    <w:rsid w:val="003F10D6"/>
    <w:rsid w:val="003F12C2"/>
    <w:rsid w:val="003F183C"/>
    <w:rsid w:val="003F1A1C"/>
    <w:rsid w:val="003F1D1E"/>
    <w:rsid w:val="003F1E11"/>
    <w:rsid w:val="003F1F16"/>
    <w:rsid w:val="003F206F"/>
    <w:rsid w:val="003F23D3"/>
    <w:rsid w:val="003F2492"/>
    <w:rsid w:val="003F29E7"/>
    <w:rsid w:val="003F2F2E"/>
    <w:rsid w:val="003F3090"/>
    <w:rsid w:val="003F3098"/>
    <w:rsid w:val="003F30A4"/>
    <w:rsid w:val="003F3145"/>
    <w:rsid w:val="003F322F"/>
    <w:rsid w:val="003F3320"/>
    <w:rsid w:val="003F345D"/>
    <w:rsid w:val="003F36DE"/>
    <w:rsid w:val="003F3868"/>
    <w:rsid w:val="003F39C9"/>
    <w:rsid w:val="003F3B9D"/>
    <w:rsid w:val="003F3D95"/>
    <w:rsid w:val="003F3E34"/>
    <w:rsid w:val="003F3F84"/>
    <w:rsid w:val="003F3FE2"/>
    <w:rsid w:val="003F48B7"/>
    <w:rsid w:val="003F4A41"/>
    <w:rsid w:val="003F4D02"/>
    <w:rsid w:val="003F51CC"/>
    <w:rsid w:val="003F5317"/>
    <w:rsid w:val="003F53A1"/>
    <w:rsid w:val="003F5A0F"/>
    <w:rsid w:val="003F5FAC"/>
    <w:rsid w:val="003F5FE2"/>
    <w:rsid w:val="003F6443"/>
    <w:rsid w:val="003F6541"/>
    <w:rsid w:val="003F6638"/>
    <w:rsid w:val="003F6681"/>
    <w:rsid w:val="003F68A4"/>
    <w:rsid w:val="003F6DBC"/>
    <w:rsid w:val="003F6E9E"/>
    <w:rsid w:val="003F7727"/>
    <w:rsid w:val="003F7925"/>
    <w:rsid w:val="003F7950"/>
    <w:rsid w:val="003F7B55"/>
    <w:rsid w:val="003F7C08"/>
    <w:rsid w:val="00400275"/>
    <w:rsid w:val="00400292"/>
    <w:rsid w:val="0040036A"/>
    <w:rsid w:val="00400446"/>
    <w:rsid w:val="004008E9"/>
    <w:rsid w:val="0040093C"/>
    <w:rsid w:val="00400AD5"/>
    <w:rsid w:val="00400FF2"/>
    <w:rsid w:val="0040106C"/>
    <w:rsid w:val="004016A8"/>
    <w:rsid w:val="004016C7"/>
    <w:rsid w:val="0040180A"/>
    <w:rsid w:val="0040250F"/>
    <w:rsid w:val="004027B5"/>
    <w:rsid w:val="00402834"/>
    <w:rsid w:val="00402A45"/>
    <w:rsid w:val="00402B6F"/>
    <w:rsid w:val="00403145"/>
    <w:rsid w:val="004033BD"/>
    <w:rsid w:val="0040342A"/>
    <w:rsid w:val="0040370A"/>
    <w:rsid w:val="00403B6C"/>
    <w:rsid w:val="00403BAB"/>
    <w:rsid w:val="00403CFF"/>
    <w:rsid w:val="0040401E"/>
    <w:rsid w:val="0040473C"/>
    <w:rsid w:val="00404BFF"/>
    <w:rsid w:val="00405AA6"/>
    <w:rsid w:val="00405CE6"/>
    <w:rsid w:val="0040619A"/>
    <w:rsid w:val="00406209"/>
    <w:rsid w:val="004065DE"/>
    <w:rsid w:val="0040684C"/>
    <w:rsid w:val="00406C99"/>
    <w:rsid w:val="00406CEA"/>
    <w:rsid w:val="00406ED4"/>
    <w:rsid w:val="00407700"/>
    <w:rsid w:val="0040797D"/>
    <w:rsid w:val="00407C0E"/>
    <w:rsid w:val="00407C38"/>
    <w:rsid w:val="0041033B"/>
    <w:rsid w:val="004107D9"/>
    <w:rsid w:val="0041094D"/>
    <w:rsid w:val="00410EF2"/>
    <w:rsid w:val="004111FD"/>
    <w:rsid w:val="00411443"/>
    <w:rsid w:val="00411487"/>
    <w:rsid w:val="00411508"/>
    <w:rsid w:val="004118F4"/>
    <w:rsid w:val="00411A1A"/>
    <w:rsid w:val="00412014"/>
    <w:rsid w:val="0041202B"/>
    <w:rsid w:val="0041212B"/>
    <w:rsid w:val="00412261"/>
    <w:rsid w:val="00413175"/>
    <w:rsid w:val="00413393"/>
    <w:rsid w:val="004135C9"/>
    <w:rsid w:val="004135EC"/>
    <w:rsid w:val="00413A5D"/>
    <w:rsid w:val="00413B57"/>
    <w:rsid w:val="00413C7E"/>
    <w:rsid w:val="00413CEB"/>
    <w:rsid w:val="00413E1C"/>
    <w:rsid w:val="00413F6E"/>
    <w:rsid w:val="0041407A"/>
    <w:rsid w:val="0041412A"/>
    <w:rsid w:val="004143F5"/>
    <w:rsid w:val="00414613"/>
    <w:rsid w:val="00414D26"/>
    <w:rsid w:val="00414DCA"/>
    <w:rsid w:val="004154E8"/>
    <w:rsid w:val="00415774"/>
    <w:rsid w:val="00415D4E"/>
    <w:rsid w:val="00415DE0"/>
    <w:rsid w:val="00415E6F"/>
    <w:rsid w:val="004161CD"/>
    <w:rsid w:val="00416A72"/>
    <w:rsid w:val="00416DEC"/>
    <w:rsid w:val="00416FA5"/>
    <w:rsid w:val="00417062"/>
    <w:rsid w:val="00417201"/>
    <w:rsid w:val="004177EE"/>
    <w:rsid w:val="00417ADC"/>
    <w:rsid w:val="00420650"/>
    <w:rsid w:val="00420653"/>
    <w:rsid w:val="004217A7"/>
    <w:rsid w:val="00421943"/>
    <w:rsid w:val="00421B48"/>
    <w:rsid w:val="00421CD0"/>
    <w:rsid w:val="00421DFC"/>
    <w:rsid w:val="00421E06"/>
    <w:rsid w:val="004220A8"/>
    <w:rsid w:val="0042223F"/>
    <w:rsid w:val="004222E4"/>
    <w:rsid w:val="004222F4"/>
    <w:rsid w:val="004225A1"/>
    <w:rsid w:val="004226AF"/>
    <w:rsid w:val="004226BC"/>
    <w:rsid w:val="00422A1E"/>
    <w:rsid w:val="00422BD2"/>
    <w:rsid w:val="00422CF7"/>
    <w:rsid w:val="00422DCB"/>
    <w:rsid w:val="00422DE3"/>
    <w:rsid w:val="00422F0F"/>
    <w:rsid w:val="0042313E"/>
    <w:rsid w:val="00423334"/>
    <w:rsid w:val="00423873"/>
    <w:rsid w:val="00423A51"/>
    <w:rsid w:val="00423D3E"/>
    <w:rsid w:val="0042403C"/>
    <w:rsid w:val="004240CC"/>
    <w:rsid w:val="004241B8"/>
    <w:rsid w:val="0042443E"/>
    <w:rsid w:val="00424680"/>
    <w:rsid w:val="004246E8"/>
    <w:rsid w:val="004251FA"/>
    <w:rsid w:val="00425457"/>
    <w:rsid w:val="00425961"/>
    <w:rsid w:val="00425C03"/>
    <w:rsid w:val="00425F41"/>
    <w:rsid w:val="004262EA"/>
    <w:rsid w:val="0042648C"/>
    <w:rsid w:val="004265F8"/>
    <w:rsid w:val="00426B42"/>
    <w:rsid w:val="00426CC0"/>
    <w:rsid w:val="00427205"/>
    <w:rsid w:val="00427258"/>
    <w:rsid w:val="00427597"/>
    <w:rsid w:val="00427939"/>
    <w:rsid w:val="00427D77"/>
    <w:rsid w:val="00427D7A"/>
    <w:rsid w:val="00430166"/>
    <w:rsid w:val="00430501"/>
    <w:rsid w:val="0043067C"/>
    <w:rsid w:val="0043085A"/>
    <w:rsid w:val="00430CF6"/>
    <w:rsid w:val="0043105E"/>
    <w:rsid w:val="0043127C"/>
    <w:rsid w:val="0043129F"/>
    <w:rsid w:val="0043139F"/>
    <w:rsid w:val="0043177F"/>
    <w:rsid w:val="0043181C"/>
    <w:rsid w:val="00431832"/>
    <w:rsid w:val="00431EBF"/>
    <w:rsid w:val="0043214D"/>
    <w:rsid w:val="00432183"/>
    <w:rsid w:val="00432261"/>
    <w:rsid w:val="00432274"/>
    <w:rsid w:val="00432AB8"/>
    <w:rsid w:val="00432B5D"/>
    <w:rsid w:val="00432BD2"/>
    <w:rsid w:val="00432E07"/>
    <w:rsid w:val="0043301F"/>
    <w:rsid w:val="00433055"/>
    <w:rsid w:val="004331C6"/>
    <w:rsid w:val="004332DF"/>
    <w:rsid w:val="00433D98"/>
    <w:rsid w:val="00433F1F"/>
    <w:rsid w:val="004341A1"/>
    <w:rsid w:val="004342CF"/>
    <w:rsid w:val="00434856"/>
    <w:rsid w:val="00435080"/>
    <w:rsid w:val="0043518F"/>
    <w:rsid w:val="00435360"/>
    <w:rsid w:val="0043574E"/>
    <w:rsid w:val="00435750"/>
    <w:rsid w:val="00435A97"/>
    <w:rsid w:val="00435F66"/>
    <w:rsid w:val="00436419"/>
    <w:rsid w:val="00436A56"/>
    <w:rsid w:val="00436AAB"/>
    <w:rsid w:val="00436E23"/>
    <w:rsid w:val="00436F7F"/>
    <w:rsid w:val="00436FF9"/>
    <w:rsid w:val="00437156"/>
    <w:rsid w:val="004373C5"/>
    <w:rsid w:val="004374F7"/>
    <w:rsid w:val="004375F6"/>
    <w:rsid w:val="00437671"/>
    <w:rsid w:val="00437891"/>
    <w:rsid w:val="00437D41"/>
    <w:rsid w:val="00437DCA"/>
    <w:rsid w:val="00437E88"/>
    <w:rsid w:val="0044041E"/>
    <w:rsid w:val="0044057D"/>
    <w:rsid w:val="004405A9"/>
    <w:rsid w:val="0044072E"/>
    <w:rsid w:val="00440770"/>
    <w:rsid w:val="00440CA0"/>
    <w:rsid w:val="00440DD1"/>
    <w:rsid w:val="00441666"/>
    <w:rsid w:val="00441860"/>
    <w:rsid w:val="00441D3A"/>
    <w:rsid w:val="00441EFA"/>
    <w:rsid w:val="00442003"/>
    <w:rsid w:val="00442193"/>
    <w:rsid w:val="004421A1"/>
    <w:rsid w:val="004421A8"/>
    <w:rsid w:val="004423F2"/>
    <w:rsid w:val="004427C4"/>
    <w:rsid w:val="0044283A"/>
    <w:rsid w:val="00442A40"/>
    <w:rsid w:val="00442AD4"/>
    <w:rsid w:val="00442D21"/>
    <w:rsid w:val="00443105"/>
    <w:rsid w:val="00443390"/>
    <w:rsid w:val="004433EE"/>
    <w:rsid w:val="0044378C"/>
    <w:rsid w:val="00443876"/>
    <w:rsid w:val="00443C8F"/>
    <w:rsid w:val="004443D6"/>
    <w:rsid w:val="00444576"/>
    <w:rsid w:val="00444B28"/>
    <w:rsid w:val="00444BA9"/>
    <w:rsid w:val="0044536E"/>
    <w:rsid w:val="0044560C"/>
    <w:rsid w:val="00445902"/>
    <w:rsid w:val="0044591F"/>
    <w:rsid w:val="004459ED"/>
    <w:rsid w:val="00445C6F"/>
    <w:rsid w:val="004461A0"/>
    <w:rsid w:val="004461E9"/>
    <w:rsid w:val="004462F9"/>
    <w:rsid w:val="004463FB"/>
    <w:rsid w:val="00446405"/>
    <w:rsid w:val="00446621"/>
    <w:rsid w:val="004467CD"/>
    <w:rsid w:val="00446B57"/>
    <w:rsid w:val="00447992"/>
    <w:rsid w:val="00447B0C"/>
    <w:rsid w:val="00447C1E"/>
    <w:rsid w:val="00447CB2"/>
    <w:rsid w:val="00447E51"/>
    <w:rsid w:val="00447E7D"/>
    <w:rsid w:val="00450314"/>
    <w:rsid w:val="00450729"/>
    <w:rsid w:val="00450C09"/>
    <w:rsid w:val="00450D49"/>
    <w:rsid w:val="00450D7A"/>
    <w:rsid w:val="004510AA"/>
    <w:rsid w:val="004511E4"/>
    <w:rsid w:val="00451664"/>
    <w:rsid w:val="00451684"/>
    <w:rsid w:val="00451775"/>
    <w:rsid w:val="004518E9"/>
    <w:rsid w:val="00451A2A"/>
    <w:rsid w:val="00451D84"/>
    <w:rsid w:val="00451D86"/>
    <w:rsid w:val="00452638"/>
    <w:rsid w:val="00452657"/>
    <w:rsid w:val="0045271E"/>
    <w:rsid w:val="00452833"/>
    <w:rsid w:val="004529BD"/>
    <w:rsid w:val="00452C29"/>
    <w:rsid w:val="00452C3C"/>
    <w:rsid w:val="00452CE3"/>
    <w:rsid w:val="00452E9B"/>
    <w:rsid w:val="00453324"/>
    <w:rsid w:val="004533C1"/>
    <w:rsid w:val="004537B6"/>
    <w:rsid w:val="0045380D"/>
    <w:rsid w:val="00453ADA"/>
    <w:rsid w:val="00453BD8"/>
    <w:rsid w:val="00453DEF"/>
    <w:rsid w:val="0045404C"/>
    <w:rsid w:val="00454842"/>
    <w:rsid w:val="0045496F"/>
    <w:rsid w:val="0045528F"/>
    <w:rsid w:val="004556D8"/>
    <w:rsid w:val="00455A10"/>
    <w:rsid w:val="00455C2E"/>
    <w:rsid w:val="00455DD7"/>
    <w:rsid w:val="00455F8A"/>
    <w:rsid w:val="00456118"/>
    <w:rsid w:val="004562E8"/>
    <w:rsid w:val="0045655C"/>
    <w:rsid w:val="0045657F"/>
    <w:rsid w:val="0045665C"/>
    <w:rsid w:val="00456932"/>
    <w:rsid w:val="00456A36"/>
    <w:rsid w:val="00456F62"/>
    <w:rsid w:val="00457478"/>
    <w:rsid w:val="00457600"/>
    <w:rsid w:val="004576AB"/>
    <w:rsid w:val="004577DE"/>
    <w:rsid w:val="00457887"/>
    <w:rsid w:val="00457A99"/>
    <w:rsid w:val="004602B0"/>
    <w:rsid w:val="00460612"/>
    <w:rsid w:val="004607A8"/>
    <w:rsid w:val="00460B63"/>
    <w:rsid w:val="00460DAD"/>
    <w:rsid w:val="00461403"/>
    <w:rsid w:val="00461603"/>
    <w:rsid w:val="004616AD"/>
    <w:rsid w:val="0046199E"/>
    <w:rsid w:val="00461ABB"/>
    <w:rsid w:val="00462051"/>
    <w:rsid w:val="004627C7"/>
    <w:rsid w:val="00462A96"/>
    <w:rsid w:val="00462BC3"/>
    <w:rsid w:val="00462E7F"/>
    <w:rsid w:val="00462F96"/>
    <w:rsid w:val="004636EE"/>
    <w:rsid w:val="004636F5"/>
    <w:rsid w:val="00463A04"/>
    <w:rsid w:val="00463C52"/>
    <w:rsid w:val="00463D1F"/>
    <w:rsid w:val="00463F3B"/>
    <w:rsid w:val="0046427D"/>
    <w:rsid w:val="004642D6"/>
    <w:rsid w:val="00464356"/>
    <w:rsid w:val="004643CF"/>
    <w:rsid w:val="00464D56"/>
    <w:rsid w:val="00464F15"/>
    <w:rsid w:val="00465112"/>
    <w:rsid w:val="00465E08"/>
    <w:rsid w:val="00465ED3"/>
    <w:rsid w:val="00466056"/>
    <w:rsid w:val="00466375"/>
    <w:rsid w:val="00466D03"/>
    <w:rsid w:val="00466D46"/>
    <w:rsid w:val="00466F04"/>
    <w:rsid w:val="00467271"/>
    <w:rsid w:val="004677D6"/>
    <w:rsid w:val="00467875"/>
    <w:rsid w:val="00467A8C"/>
    <w:rsid w:val="00467E17"/>
    <w:rsid w:val="00467EAD"/>
    <w:rsid w:val="004703F4"/>
    <w:rsid w:val="004707DD"/>
    <w:rsid w:val="004708A6"/>
    <w:rsid w:val="00470932"/>
    <w:rsid w:val="0047093B"/>
    <w:rsid w:val="0047197D"/>
    <w:rsid w:val="00471BD9"/>
    <w:rsid w:val="0047226C"/>
    <w:rsid w:val="004724F9"/>
    <w:rsid w:val="00472587"/>
    <w:rsid w:val="004725C4"/>
    <w:rsid w:val="004725FE"/>
    <w:rsid w:val="00472A59"/>
    <w:rsid w:val="00472A82"/>
    <w:rsid w:val="00472CDC"/>
    <w:rsid w:val="00472F70"/>
    <w:rsid w:val="00473421"/>
    <w:rsid w:val="00473521"/>
    <w:rsid w:val="004735C6"/>
    <w:rsid w:val="0047375A"/>
    <w:rsid w:val="00473B30"/>
    <w:rsid w:val="00473CC0"/>
    <w:rsid w:val="00473D56"/>
    <w:rsid w:val="00473E49"/>
    <w:rsid w:val="004740EC"/>
    <w:rsid w:val="0047411B"/>
    <w:rsid w:val="004742B5"/>
    <w:rsid w:val="004743F2"/>
    <w:rsid w:val="004745CB"/>
    <w:rsid w:val="00474652"/>
    <w:rsid w:val="00474854"/>
    <w:rsid w:val="00474B93"/>
    <w:rsid w:val="00474DC9"/>
    <w:rsid w:val="00475317"/>
    <w:rsid w:val="0047554C"/>
    <w:rsid w:val="004755AA"/>
    <w:rsid w:val="004755C0"/>
    <w:rsid w:val="0047592C"/>
    <w:rsid w:val="00475ADF"/>
    <w:rsid w:val="00475D99"/>
    <w:rsid w:val="004762BB"/>
    <w:rsid w:val="004766BB"/>
    <w:rsid w:val="00476E10"/>
    <w:rsid w:val="004771F3"/>
    <w:rsid w:val="00477204"/>
    <w:rsid w:val="00477297"/>
    <w:rsid w:val="0047739B"/>
    <w:rsid w:val="004774F5"/>
    <w:rsid w:val="00477BFE"/>
    <w:rsid w:val="00477E55"/>
    <w:rsid w:val="004804C1"/>
    <w:rsid w:val="0048059A"/>
    <w:rsid w:val="00480A2B"/>
    <w:rsid w:val="00480BF3"/>
    <w:rsid w:val="00480CEE"/>
    <w:rsid w:val="00481352"/>
    <w:rsid w:val="00481792"/>
    <w:rsid w:val="004817CC"/>
    <w:rsid w:val="00481944"/>
    <w:rsid w:val="00481B60"/>
    <w:rsid w:val="00481BC9"/>
    <w:rsid w:val="00481F59"/>
    <w:rsid w:val="00482592"/>
    <w:rsid w:val="00482653"/>
    <w:rsid w:val="004829C9"/>
    <w:rsid w:val="00482E77"/>
    <w:rsid w:val="004838ED"/>
    <w:rsid w:val="00483D97"/>
    <w:rsid w:val="0048412E"/>
    <w:rsid w:val="004843E7"/>
    <w:rsid w:val="00484A70"/>
    <w:rsid w:val="00484D9D"/>
    <w:rsid w:val="0048532E"/>
    <w:rsid w:val="004856BE"/>
    <w:rsid w:val="004858B7"/>
    <w:rsid w:val="00485EBF"/>
    <w:rsid w:val="004863E2"/>
    <w:rsid w:val="0048683D"/>
    <w:rsid w:val="00486B08"/>
    <w:rsid w:val="00486CE3"/>
    <w:rsid w:val="00486FFD"/>
    <w:rsid w:val="0048720B"/>
    <w:rsid w:val="0048721E"/>
    <w:rsid w:val="004874EA"/>
    <w:rsid w:val="0048758B"/>
    <w:rsid w:val="00487880"/>
    <w:rsid w:val="004878F2"/>
    <w:rsid w:val="00487A8E"/>
    <w:rsid w:val="0049029F"/>
    <w:rsid w:val="004904BB"/>
    <w:rsid w:val="004910A8"/>
    <w:rsid w:val="0049165E"/>
    <w:rsid w:val="004916E7"/>
    <w:rsid w:val="00491BA6"/>
    <w:rsid w:val="00491DF1"/>
    <w:rsid w:val="00491F6F"/>
    <w:rsid w:val="00491FC7"/>
    <w:rsid w:val="00492280"/>
    <w:rsid w:val="00492AC6"/>
    <w:rsid w:val="00493309"/>
    <w:rsid w:val="0049371F"/>
    <w:rsid w:val="00493950"/>
    <w:rsid w:val="00493C07"/>
    <w:rsid w:val="00493C7D"/>
    <w:rsid w:val="00493FCF"/>
    <w:rsid w:val="00494323"/>
    <w:rsid w:val="00494360"/>
    <w:rsid w:val="0049475E"/>
    <w:rsid w:val="00494A96"/>
    <w:rsid w:val="00494E16"/>
    <w:rsid w:val="00494F25"/>
    <w:rsid w:val="00494F2F"/>
    <w:rsid w:val="0049531D"/>
    <w:rsid w:val="0049565E"/>
    <w:rsid w:val="00495828"/>
    <w:rsid w:val="0049590D"/>
    <w:rsid w:val="00496754"/>
    <w:rsid w:val="00496943"/>
    <w:rsid w:val="00496955"/>
    <w:rsid w:val="00496ACE"/>
    <w:rsid w:val="0049731A"/>
    <w:rsid w:val="004979AE"/>
    <w:rsid w:val="00497F8B"/>
    <w:rsid w:val="004A0086"/>
    <w:rsid w:val="004A06BC"/>
    <w:rsid w:val="004A12F8"/>
    <w:rsid w:val="004A1466"/>
    <w:rsid w:val="004A15DE"/>
    <w:rsid w:val="004A15E2"/>
    <w:rsid w:val="004A15F6"/>
    <w:rsid w:val="004A16C1"/>
    <w:rsid w:val="004A1BC0"/>
    <w:rsid w:val="004A1C2B"/>
    <w:rsid w:val="004A1D3A"/>
    <w:rsid w:val="004A21CC"/>
    <w:rsid w:val="004A23F1"/>
    <w:rsid w:val="004A2471"/>
    <w:rsid w:val="004A24BF"/>
    <w:rsid w:val="004A2616"/>
    <w:rsid w:val="004A29E4"/>
    <w:rsid w:val="004A2D6B"/>
    <w:rsid w:val="004A2D6F"/>
    <w:rsid w:val="004A306F"/>
    <w:rsid w:val="004A32A2"/>
    <w:rsid w:val="004A32B6"/>
    <w:rsid w:val="004A353E"/>
    <w:rsid w:val="004A363D"/>
    <w:rsid w:val="004A3732"/>
    <w:rsid w:val="004A37A9"/>
    <w:rsid w:val="004A395C"/>
    <w:rsid w:val="004A395E"/>
    <w:rsid w:val="004A39EA"/>
    <w:rsid w:val="004A3A12"/>
    <w:rsid w:val="004A3DD6"/>
    <w:rsid w:val="004A3E0D"/>
    <w:rsid w:val="004A40AA"/>
    <w:rsid w:val="004A465C"/>
    <w:rsid w:val="004A48F4"/>
    <w:rsid w:val="004A4C92"/>
    <w:rsid w:val="004A4DA7"/>
    <w:rsid w:val="004A55F0"/>
    <w:rsid w:val="004A560F"/>
    <w:rsid w:val="004A5E4B"/>
    <w:rsid w:val="004A5F8C"/>
    <w:rsid w:val="004A5F96"/>
    <w:rsid w:val="004A639D"/>
    <w:rsid w:val="004A65B8"/>
    <w:rsid w:val="004A697C"/>
    <w:rsid w:val="004A6D48"/>
    <w:rsid w:val="004A6DDB"/>
    <w:rsid w:val="004A6DEF"/>
    <w:rsid w:val="004A6E37"/>
    <w:rsid w:val="004A6F44"/>
    <w:rsid w:val="004A701E"/>
    <w:rsid w:val="004A75E0"/>
    <w:rsid w:val="004A7A73"/>
    <w:rsid w:val="004A7C6C"/>
    <w:rsid w:val="004A7CF7"/>
    <w:rsid w:val="004A7D12"/>
    <w:rsid w:val="004A7D51"/>
    <w:rsid w:val="004A7EE5"/>
    <w:rsid w:val="004B005F"/>
    <w:rsid w:val="004B03DC"/>
    <w:rsid w:val="004B07E3"/>
    <w:rsid w:val="004B0A9A"/>
    <w:rsid w:val="004B1092"/>
    <w:rsid w:val="004B11C6"/>
    <w:rsid w:val="004B1259"/>
    <w:rsid w:val="004B13E8"/>
    <w:rsid w:val="004B1531"/>
    <w:rsid w:val="004B1AAB"/>
    <w:rsid w:val="004B1BE2"/>
    <w:rsid w:val="004B215D"/>
    <w:rsid w:val="004B2199"/>
    <w:rsid w:val="004B25E5"/>
    <w:rsid w:val="004B2665"/>
    <w:rsid w:val="004B29E1"/>
    <w:rsid w:val="004B2A0D"/>
    <w:rsid w:val="004B3699"/>
    <w:rsid w:val="004B36FE"/>
    <w:rsid w:val="004B3834"/>
    <w:rsid w:val="004B3AD5"/>
    <w:rsid w:val="004B3CAE"/>
    <w:rsid w:val="004B401B"/>
    <w:rsid w:val="004B48D6"/>
    <w:rsid w:val="004B48E2"/>
    <w:rsid w:val="004B4D2B"/>
    <w:rsid w:val="004B4EF8"/>
    <w:rsid w:val="004B5008"/>
    <w:rsid w:val="004B530C"/>
    <w:rsid w:val="004B547E"/>
    <w:rsid w:val="004B59A7"/>
    <w:rsid w:val="004B5A3D"/>
    <w:rsid w:val="004B627C"/>
    <w:rsid w:val="004B6813"/>
    <w:rsid w:val="004B6884"/>
    <w:rsid w:val="004B695D"/>
    <w:rsid w:val="004B6B97"/>
    <w:rsid w:val="004B6CB8"/>
    <w:rsid w:val="004B6DD0"/>
    <w:rsid w:val="004B6ED2"/>
    <w:rsid w:val="004B6F6E"/>
    <w:rsid w:val="004B6FBE"/>
    <w:rsid w:val="004B6FBF"/>
    <w:rsid w:val="004B74AB"/>
    <w:rsid w:val="004B7850"/>
    <w:rsid w:val="004B7ABA"/>
    <w:rsid w:val="004C017F"/>
    <w:rsid w:val="004C024C"/>
    <w:rsid w:val="004C0A7F"/>
    <w:rsid w:val="004C0E74"/>
    <w:rsid w:val="004C0E7E"/>
    <w:rsid w:val="004C0ECF"/>
    <w:rsid w:val="004C0FBA"/>
    <w:rsid w:val="004C115C"/>
    <w:rsid w:val="004C12E4"/>
    <w:rsid w:val="004C1578"/>
    <w:rsid w:val="004C1605"/>
    <w:rsid w:val="004C1757"/>
    <w:rsid w:val="004C1F85"/>
    <w:rsid w:val="004C1FB1"/>
    <w:rsid w:val="004C2141"/>
    <w:rsid w:val="004C26A3"/>
    <w:rsid w:val="004C2743"/>
    <w:rsid w:val="004C27FD"/>
    <w:rsid w:val="004C29E0"/>
    <w:rsid w:val="004C2B37"/>
    <w:rsid w:val="004C2D1B"/>
    <w:rsid w:val="004C3126"/>
    <w:rsid w:val="004C3D33"/>
    <w:rsid w:val="004C3D7A"/>
    <w:rsid w:val="004C435B"/>
    <w:rsid w:val="004C48B3"/>
    <w:rsid w:val="004C5139"/>
    <w:rsid w:val="004C5268"/>
    <w:rsid w:val="004C57A2"/>
    <w:rsid w:val="004C57AD"/>
    <w:rsid w:val="004C58D4"/>
    <w:rsid w:val="004C5CBD"/>
    <w:rsid w:val="004C600E"/>
    <w:rsid w:val="004C61C5"/>
    <w:rsid w:val="004C691A"/>
    <w:rsid w:val="004C6AC3"/>
    <w:rsid w:val="004C6C18"/>
    <w:rsid w:val="004C6CBF"/>
    <w:rsid w:val="004C6E79"/>
    <w:rsid w:val="004C71FF"/>
    <w:rsid w:val="004C7498"/>
    <w:rsid w:val="004C7643"/>
    <w:rsid w:val="004C77F7"/>
    <w:rsid w:val="004D00F6"/>
    <w:rsid w:val="004D04B2"/>
    <w:rsid w:val="004D0C85"/>
    <w:rsid w:val="004D0CCA"/>
    <w:rsid w:val="004D1551"/>
    <w:rsid w:val="004D1689"/>
    <w:rsid w:val="004D1763"/>
    <w:rsid w:val="004D1C37"/>
    <w:rsid w:val="004D1D65"/>
    <w:rsid w:val="004D240F"/>
    <w:rsid w:val="004D25DF"/>
    <w:rsid w:val="004D2817"/>
    <w:rsid w:val="004D2939"/>
    <w:rsid w:val="004D2A71"/>
    <w:rsid w:val="004D2FC5"/>
    <w:rsid w:val="004D306F"/>
    <w:rsid w:val="004D32ED"/>
    <w:rsid w:val="004D3444"/>
    <w:rsid w:val="004D38EE"/>
    <w:rsid w:val="004D3EB4"/>
    <w:rsid w:val="004D4578"/>
    <w:rsid w:val="004D4F2B"/>
    <w:rsid w:val="004D537C"/>
    <w:rsid w:val="004D5495"/>
    <w:rsid w:val="004D5578"/>
    <w:rsid w:val="004D58DD"/>
    <w:rsid w:val="004D590A"/>
    <w:rsid w:val="004D5D26"/>
    <w:rsid w:val="004D6443"/>
    <w:rsid w:val="004D683C"/>
    <w:rsid w:val="004D6C67"/>
    <w:rsid w:val="004D70C8"/>
    <w:rsid w:val="004D71B9"/>
    <w:rsid w:val="004D7332"/>
    <w:rsid w:val="004D746D"/>
    <w:rsid w:val="004D74C9"/>
    <w:rsid w:val="004D7721"/>
    <w:rsid w:val="004D783E"/>
    <w:rsid w:val="004D7922"/>
    <w:rsid w:val="004D79D8"/>
    <w:rsid w:val="004E04C9"/>
    <w:rsid w:val="004E0605"/>
    <w:rsid w:val="004E064E"/>
    <w:rsid w:val="004E066C"/>
    <w:rsid w:val="004E0847"/>
    <w:rsid w:val="004E0A1C"/>
    <w:rsid w:val="004E0F1E"/>
    <w:rsid w:val="004E1194"/>
    <w:rsid w:val="004E1221"/>
    <w:rsid w:val="004E16B0"/>
    <w:rsid w:val="004E1938"/>
    <w:rsid w:val="004E19ED"/>
    <w:rsid w:val="004E19FB"/>
    <w:rsid w:val="004E1A63"/>
    <w:rsid w:val="004E1CB2"/>
    <w:rsid w:val="004E1CDA"/>
    <w:rsid w:val="004E1ECA"/>
    <w:rsid w:val="004E2221"/>
    <w:rsid w:val="004E223F"/>
    <w:rsid w:val="004E245A"/>
    <w:rsid w:val="004E24D5"/>
    <w:rsid w:val="004E2524"/>
    <w:rsid w:val="004E26B0"/>
    <w:rsid w:val="004E2BA5"/>
    <w:rsid w:val="004E2E53"/>
    <w:rsid w:val="004E2E9F"/>
    <w:rsid w:val="004E314D"/>
    <w:rsid w:val="004E3359"/>
    <w:rsid w:val="004E3465"/>
    <w:rsid w:val="004E357E"/>
    <w:rsid w:val="004E364D"/>
    <w:rsid w:val="004E37B7"/>
    <w:rsid w:val="004E3853"/>
    <w:rsid w:val="004E3996"/>
    <w:rsid w:val="004E39BE"/>
    <w:rsid w:val="004E3D9E"/>
    <w:rsid w:val="004E3E6C"/>
    <w:rsid w:val="004E43A8"/>
    <w:rsid w:val="004E45F2"/>
    <w:rsid w:val="004E49A3"/>
    <w:rsid w:val="004E4CAD"/>
    <w:rsid w:val="004E500F"/>
    <w:rsid w:val="004E5664"/>
    <w:rsid w:val="004E5A5F"/>
    <w:rsid w:val="004E6288"/>
    <w:rsid w:val="004E63DD"/>
    <w:rsid w:val="004E67E3"/>
    <w:rsid w:val="004E6935"/>
    <w:rsid w:val="004E6D0D"/>
    <w:rsid w:val="004E6E7E"/>
    <w:rsid w:val="004E70A0"/>
    <w:rsid w:val="004E79BC"/>
    <w:rsid w:val="004E79D5"/>
    <w:rsid w:val="004E7AE3"/>
    <w:rsid w:val="004E7B78"/>
    <w:rsid w:val="004F0045"/>
    <w:rsid w:val="004F00F1"/>
    <w:rsid w:val="004F02E5"/>
    <w:rsid w:val="004F05CE"/>
    <w:rsid w:val="004F0BDE"/>
    <w:rsid w:val="004F0E45"/>
    <w:rsid w:val="004F1380"/>
    <w:rsid w:val="004F1730"/>
    <w:rsid w:val="004F18C6"/>
    <w:rsid w:val="004F2394"/>
    <w:rsid w:val="004F24B6"/>
    <w:rsid w:val="004F2812"/>
    <w:rsid w:val="004F2FAA"/>
    <w:rsid w:val="004F348A"/>
    <w:rsid w:val="004F3863"/>
    <w:rsid w:val="004F38D0"/>
    <w:rsid w:val="004F3E40"/>
    <w:rsid w:val="004F3F85"/>
    <w:rsid w:val="004F4AA6"/>
    <w:rsid w:val="004F4BB6"/>
    <w:rsid w:val="004F4CC2"/>
    <w:rsid w:val="004F5142"/>
    <w:rsid w:val="004F54CB"/>
    <w:rsid w:val="004F58B5"/>
    <w:rsid w:val="004F5AB2"/>
    <w:rsid w:val="004F5C44"/>
    <w:rsid w:val="004F5C49"/>
    <w:rsid w:val="004F5C99"/>
    <w:rsid w:val="004F68AA"/>
    <w:rsid w:val="004F6E66"/>
    <w:rsid w:val="004F6F13"/>
    <w:rsid w:val="004F6F85"/>
    <w:rsid w:val="004F6FFC"/>
    <w:rsid w:val="004F708F"/>
    <w:rsid w:val="004F7564"/>
    <w:rsid w:val="004F7765"/>
    <w:rsid w:val="004F7855"/>
    <w:rsid w:val="00500146"/>
    <w:rsid w:val="005003F0"/>
    <w:rsid w:val="00500A09"/>
    <w:rsid w:val="00500BEA"/>
    <w:rsid w:val="00500D86"/>
    <w:rsid w:val="00500DEF"/>
    <w:rsid w:val="005010BB"/>
    <w:rsid w:val="00501658"/>
    <w:rsid w:val="00501B65"/>
    <w:rsid w:val="00501CCC"/>
    <w:rsid w:val="00502346"/>
    <w:rsid w:val="00502379"/>
    <w:rsid w:val="00502630"/>
    <w:rsid w:val="0050289D"/>
    <w:rsid w:val="00502AC5"/>
    <w:rsid w:val="00502AF9"/>
    <w:rsid w:val="00502BF6"/>
    <w:rsid w:val="00502F9D"/>
    <w:rsid w:val="0050306D"/>
    <w:rsid w:val="005030FC"/>
    <w:rsid w:val="0050318C"/>
    <w:rsid w:val="005031BF"/>
    <w:rsid w:val="005031D9"/>
    <w:rsid w:val="0050322D"/>
    <w:rsid w:val="00503843"/>
    <w:rsid w:val="00503EF8"/>
    <w:rsid w:val="005049BB"/>
    <w:rsid w:val="005049C6"/>
    <w:rsid w:val="00504A5A"/>
    <w:rsid w:val="00504F97"/>
    <w:rsid w:val="005051B4"/>
    <w:rsid w:val="005058B0"/>
    <w:rsid w:val="00505E07"/>
    <w:rsid w:val="00505F1E"/>
    <w:rsid w:val="00505FA2"/>
    <w:rsid w:val="00506ACE"/>
    <w:rsid w:val="00506C39"/>
    <w:rsid w:val="00507283"/>
    <w:rsid w:val="005078EB"/>
    <w:rsid w:val="00507C04"/>
    <w:rsid w:val="00507C3D"/>
    <w:rsid w:val="0051015B"/>
    <w:rsid w:val="005103BE"/>
    <w:rsid w:val="0051068E"/>
    <w:rsid w:val="005106AD"/>
    <w:rsid w:val="005106DD"/>
    <w:rsid w:val="005107A7"/>
    <w:rsid w:val="005108A2"/>
    <w:rsid w:val="00510E49"/>
    <w:rsid w:val="00511740"/>
    <w:rsid w:val="005117C6"/>
    <w:rsid w:val="00511867"/>
    <w:rsid w:val="0051195E"/>
    <w:rsid w:val="00511A5B"/>
    <w:rsid w:val="00511DE0"/>
    <w:rsid w:val="00511F26"/>
    <w:rsid w:val="00512614"/>
    <w:rsid w:val="005126B0"/>
    <w:rsid w:val="005127CE"/>
    <w:rsid w:val="005128D4"/>
    <w:rsid w:val="00512A43"/>
    <w:rsid w:val="00512B73"/>
    <w:rsid w:val="00512BC1"/>
    <w:rsid w:val="00512EE0"/>
    <w:rsid w:val="00512F89"/>
    <w:rsid w:val="005137CA"/>
    <w:rsid w:val="00513866"/>
    <w:rsid w:val="00513C6E"/>
    <w:rsid w:val="0051457C"/>
    <w:rsid w:val="00514A61"/>
    <w:rsid w:val="00514C8E"/>
    <w:rsid w:val="00514DC5"/>
    <w:rsid w:val="0051512D"/>
    <w:rsid w:val="0051517D"/>
    <w:rsid w:val="0051559B"/>
    <w:rsid w:val="00515694"/>
    <w:rsid w:val="005156B4"/>
    <w:rsid w:val="00515A8F"/>
    <w:rsid w:val="00515D15"/>
    <w:rsid w:val="00515E17"/>
    <w:rsid w:val="00516166"/>
    <w:rsid w:val="0051644F"/>
    <w:rsid w:val="005165F2"/>
    <w:rsid w:val="00516956"/>
    <w:rsid w:val="00516C9A"/>
    <w:rsid w:val="00516E1E"/>
    <w:rsid w:val="00517064"/>
    <w:rsid w:val="0051718C"/>
    <w:rsid w:val="00517251"/>
    <w:rsid w:val="00517508"/>
    <w:rsid w:val="00517B18"/>
    <w:rsid w:val="00517D8D"/>
    <w:rsid w:val="00517E04"/>
    <w:rsid w:val="00520235"/>
    <w:rsid w:val="0052092C"/>
    <w:rsid w:val="005212E2"/>
    <w:rsid w:val="00521524"/>
    <w:rsid w:val="00521790"/>
    <w:rsid w:val="00521C0B"/>
    <w:rsid w:val="00521CA7"/>
    <w:rsid w:val="00521CF4"/>
    <w:rsid w:val="00521E14"/>
    <w:rsid w:val="0052225B"/>
    <w:rsid w:val="00522528"/>
    <w:rsid w:val="00522785"/>
    <w:rsid w:val="0052280D"/>
    <w:rsid w:val="005229B4"/>
    <w:rsid w:val="00522AC9"/>
    <w:rsid w:val="00522E9A"/>
    <w:rsid w:val="00522E9E"/>
    <w:rsid w:val="005230E0"/>
    <w:rsid w:val="00523A0C"/>
    <w:rsid w:val="00523CEA"/>
    <w:rsid w:val="005241B3"/>
    <w:rsid w:val="005241FE"/>
    <w:rsid w:val="005242B4"/>
    <w:rsid w:val="005246BE"/>
    <w:rsid w:val="0052472C"/>
    <w:rsid w:val="005247BD"/>
    <w:rsid w:val="00524BFB"/>
    <w:rsid w:val="00524EE7"/>
    <w:rsid w:val="0052506A"/>
    <w:rsid w:val="00525292"/>
    <w:rsid w:val="005252F3"/>
    <w:rsid w:val="00525B0A"/>
    <w:rsid w:val="00525DDF"/>
    <w:rsid w:val="005261F1"/>
    <w:rsid w:val="0052659D"/>
    <w:rsid w:val="005268E8"/>
    <w:rsid w:val="005269C7"/>
    <w:rsid w:val="00526D1E"/>
    <w:rsid w:val="00527101"/>
    <w:rsid w:val="00527446"/>
    <w:rsid w:val="005274FE"/>
    <w:rsid w:val="00527889"/>
    <w:rsid w:val="0052793A"/>
    <w:rsid w:val="00527A99"/>
    <w:rsid w:val="00527BB4"/>
    <w:rsid w:val="00527E89"/>
    <w:rsid w:val="005300AC"/>
    <w:rsid w:val="00530433"/>
    <w:rsid w:val="00530530"/>
    <w:rsid w:val="005308F8"/>
    <w:rsid w:val="005309C7"/>
    <w:rsid w:val="00530E77"/>
    <w:rsid w:val="005310F5"/>
    <w:rsid w:val="00531AF9"/>
    <w:rsid w:val="00531DF2"/>
    <w:rsid w:val="00532051"/>
    <w:rsid w:val="005322AC"/>
    <w:rsid w:val="005323C6"/>
    <w:rsid w:val="00532C02"/>
    <w:rsid w:val="00532C03"/>
    <w:rsid w:val="00533EDA"/>
    <w:rsid w:val="00533F4C"/>
    <w:rsid w:val="005341B2"/>
    <w:rsid w:val="00534247"/>
    <w:rsid w:val="00534B07"/>
    <w:rsid w:val="0053503D"/>
    <w:rsid w:val="00535503"/>
    <w:rsid w:val="00535613"/>
    <w:rsid w:val="00535846"/>
    <w:rsid w:val="00535983"/>
    <w:rsid w:val="00535C54"/>
    <w:rsid w:val="00535C9B"/>
    <w:rsid w:val="0053611A"/>
    <w:rsid w:val="0053615C"/>
    <w:rsid w:val="00536218"/>
    <w:rsid w:val="00536255"/>
    <w:rsid w:val="0053671D"/>
    <w:rsid w:val="00536898"/>
    <w:rsid w:val="005368E2"/>
    <w:rsid w:val="005368F7"/>
    <w:rsid w:val="00536F07"/>
    <w:rsid w:val="0053747B"/>
    <w:rsid w:val="00537C5B"/>
    <w:rsid w:val="005405F8"/>
    <w:rsid w:val="00540AD6"/>
    <w:rsid w:val="00540AF1"/>
    <w:rsid w:val="00540C90"/>
    <w:rsid w:val="00541417"/>
    <w:rsid w:val="00541737"/>
    <w:rsid w:val="00541A90"/>
    <w:rsid w:val="00541A9E"/>
    <w:rsid w:val="00542296"/>
    <w:rsid w:val="0054235A"/>
    <w:rsid w:val="005423CB"/>
    <w:rsid w:val="005429C4"/>
    <w:rsid w:val="00542BCD"/>
    <w:rsid w:val="00542E24"/>
    <w:rsid w:val="0054356C"/>
    <w:rsid w:val="00543672"/>
    <w:rsid w:val="00543878"/>
    <w:rsid w:val="00543949"/>
    <w:rsid w:val="00543ADB"/>
    <w:rsid w:val="00543AF1"/>
    <w:rsid w:val="00543E46"/>
    <w:rsid w:val="00544001"/>
    <w:rsid w:val="00544043"/>
    <w:rsid w:val="005444DD"/>
    <w:rsid w:val="00544F30"/>
    <w:rsid w:val="00545318"/>
    <w:rsid w:val="005455D2"/>
    <w:rsid w:val="00545B61"/>
    <w:rsid w:val="00545C4E"/>
    <w:rsid w:val="00545C92"/>
    <w:rsid w:val="0054626C"/>
    <w:rsid w:val="0054647C"/>
    <w:rsid w:val="0054648F"/>
    <w:rsid w:val="005469A2"/>
    <w:rsid w:val="00546AAC"/>
    <w:rsid w:val="00546C00"/>
    <w:rsid w:val="005471E7"/>
    <w:rsid w:val="0054761F"/>
    <w:rsid w:val="0054774B"/>
    <w:rsid w:val="0054783C"/>
    <w:rsid w:val="00547A1D"/>
    <w:rsid w:val="00547B9E"/>
    <w:rsid w:val="00547CB9"/>
    <w:rsid w:val="00547E82"/>
    <w:rsid w:val="00547F87"/>
    <w:rsid w:val="0055032C"/>
    <w:rsid w:val="005504D6"/>
    <w:rsid w:val="005504E8"/>
    <w:rsid w:val="00550699"/>
    <w:rsid w:val="0055099D"/>
    <w:rsid w:val="00550EF9"/>
    <w:rsid w:val="00551711"/>
    <w:rsid w:val="00551866"/>
    <w:rsid w:val="005519B7"/>
    <w:rsid w:val="005519D0"/>
    <w:rsid w:val="00552084"/>
    <w:rsid w:val="005521FF"/>
    <w:rsid w:val="005523AB"/>
    <w:rsid w:val="00552482"/>
    <w:rsid w:val="00552795"/>
    <w:rsid w:val="0055285F"/>
    <w:rsid w:val="00552AAF"/>
    <w:rsid w:val="00552B6E"/>
    <w:rsid w:val="00552DCB"/>
    <w:rsid w:val="00552EDF"/>
    <w:rsid w:val="005535BF"/>
    <w:rsid w:val="00553A2D"/>
    <w:rsid w:val="00553FFC"/>
    <w:rsid w:val="005540D5"/>
    <w:rsid w:val="00554205"/>
    <w:rsid w:val="00554381"/>
    <w:rsid w:val="005543CA"/>
    <w:rsid w:val="00554499"/>
    <w:rsid w:val="00554F21"/>
    <w:rsid w:val="00554F90"/>
    <w:rsid w:val="0055510D"/>
    <w:rsid w:val="0055543C"/>
    <w:rsid w:val="00555447"/>
    <w:rsid w:val="00555631"/>
    <w:rsid w:val="005559FB"/>
    <w:rsid w:val="00555A20"/>
    <w:rsid w:val="00555B66"/>
    <w:rsid w:val="00555EF5"/>
    <w:rsid w:val="00555F9A"/>
    <w:rsid w:val="005568FC"/>
    <w:rsid w:val="00556AAE"/>
    <w:rsid w:val="00556CA2"/>
    <w:rsid w:val="00556D58"/>
    <w:rsid w:val="00556F21"/>
    <w:rsid w:val="005570E9"/>
    <w:rsid w:val="005571F8"/>
    <w:rsid w:val="0055723D"/>
    <w:rsid w:val="00557242"/>
    <w:rsid w:val="00557285"/>
    <w:rsid w:val="00557584"/>
    <w:rsid w:val="00557885"/>
    <w:rsid w:val="00557A67"/>
    <w:rsid w:val="005606B7"/>
    <w:rsid w:val="00560E49"/>
    <w:rsid w:val="00560EF1"/>
    <w:rsid w:val="0056125E"/>
    <w:rsid w:val="0056183B"/>
    <w:rsid w:val="005619C6"/>
    <w:rsid w:val="00561CDD"/>
    <w:rsid w:val="00561DEB"/>
    <w:rsid w:val="0056207D"/>
    <w:rsid w:val="005621F7"/>
    <w:rsid w:val="00562CFC"/>
    <w:rsid w:val="0056391A"/>
    <w:rsid w:val="00563F9D"/>
    <w:rsid w:val="00564631"/>
    <w:rsid w:val="005646B6"/>
    <w:rsid w:val="0056473D"/>
    <w:rsid w:val="00564973"/>
    <w:rsid w:val="00564AB8"/>
    <w:rsid w:val="00564CAF"/>
    <w:rsid w:val="0056567F"/>
    <w:rsid w:val="005656B4"/>
    <w:rsid w:val="00565874"/>
    <w:rsid w:val="00565886"/>
    <w:rsid w:val="005658F5"/>
    <w:rsid w:val="005658FF"/>
    <w:rsid w:val="00565A91"/>
    <w:rsid w:val="00565B27"/>
    <w:rsid w:val="00565C4D"/>
    <w:rsid w:val="00565D84"/>
    <w:rsid w:val="0056624B"/>
    <w:rsid w:val="0056624D"/>
    <w:rsid w:val="00566374"/>
    <w:rsid w:val="00566B9D"/>
    <w:rsid w:val="00566DB2"/>
    <w:rsid w:val="005673C6"/>
    <w:rsid w:val="005675FD"/>
    <w:rsid w:val="00567747"/>
    <w:rsid w:val="00567794"/>
    <w:rsid w:val="00567B90"/>
    <w:rsid w:val="00570459"/>
    <w:rsid w:val="00570B13"/>
    <w:rsid w:val="00570BA0"/>
    <w:rsid w:val="00570BF9"/>
    <w:rsid w:val="00570F1A"/>
    <w:rsid w:val="00571470"/>
    <w:rsid w:val="0057209F"/>
    <w:rsid w:val="00572402"/>
    <w:rsid w:val="005726D3"/>
    <w:rsid w:val="0057284C"/>
    <w:rsid w:val="00572E8E"/>
    <w:rsid w:val="00572F1B"/>
    <w:rsid w:val="005731AE"/>
    <w:rsid w:val="005736B0"/>
    <w:rsid w:val="00573710"/>
    <w:rsid w:val="00573A59"/>
    <w:rsid w:val="00573CAD"/>
    <w:rsid w:val="00573D1B"/>
    <w:rsid w:val="00573E3A"/>
    <w:rsid w:val="00573E70"/>
    <w:rsid w:val="00573E71"/>
    <w:rsid w:val="00573EA7"/>
    <w:rsid w:val="00573F48"/>
    <w:rsid w:val="00574211"/>
    <w:rsid w:val="0057433D"/>
    <w:rsid w:val="005744AE"/>
    <w:rsid w:val="00574610"/>
    <w:rsid w:val="00574960"/>
    <w:rsid w:val="00574B67"/>
    <w:rsid w:val="00575313"/>
    <w:rsid w:val="005755B9"/>
    <w:rsid w:val="00575832"/>
    <w:rsid w:val="00575967"/>
    <w:rsid w:val="00575DB7"/>
    <w:rsid w:val="00575DFF"/>
    <w:rsid w:val="00575E62"/>
    <w:rsid w:val="00575FF8"/>
    <w:rsid w:val="005761E2"/>
    <w:rsid w:val="00576505"/>
    <w:rsid w:val="00576691"/>
    <w:rsid w:val="0057675E"/>
    <w:rsid w:val="00576A19"/>
    <w:rsid w:val="00576CCC"/>
    <w:rsid w:val="00577066"/>
    <w:rsid w:val="00577587"/>
    <w:rsid w:val="00577754"/>
    <w:rsid w:val="005778B3"/>
    <w:rsid w:val="00577D61"/>
    <w:rsid w:val="005804F0"/>
    <w:rsid w:val="0058059E"/>
    <w:rsid w:val="0058091C"/>
    <w:rsid w:val="0058094B"/>
    <w:rsid w:val="00580B04"/>
    <w:rsid w:val="00580B6E"/>
    <w:rsid w:val="00580B82"/>
    <w:rsid w:val="00580F53"/>
    <w:rsid w:val="00581101"/>
    <w:rsid w:val="00581426"/>
    <w:rsid w:val="005814F2"/>
    <w:rsid w:val="005814F5"/>
    <w:rsid w:val="00581838"/>
    <w:rsid w:val="00581AC0"/>
    <w:rsid w:val="00582350"/>
    <w:rsid w:val="0058251C"/>
    <w:rsid w:val="0058254E"/>
    <w:rsid w:val="005825E8"/>
    <w:rsid w:val="00582B14"/>
    <w:rsid w:val="00583651"/>
    <w:rsid w:val="005837B9"/>
    <w:rsid w:val="005838F4"/>
    <w:rsid w:val="00583A8A"/>
    <w:rsid w:val="00583AA8"/>
    <w:rsid w:val="00584155"/>
    <w:rsid w:val="00584B38"/>
    <w:rsid w:val="00584D79"/>
    <w:rsid w:val="00584EAE"/>
    <w:rsid w:val="00584F21"/>
    <w:rsid w:val="0058501B"/>
    <w:rsid w:val="005850C5"/>
    <w:rsid w:val="005851A9"/>
    <w:rsid w:val="0058520C"/>
    <w:rsid w:val="0058536F"/>
    <w:rsid w:val="00585406"/>
    <w:rsid w:val="0058593C"/>
    <w:rsid w:val="00585F2A"/>
    <w:rsid w:val="00585F34"/>
    <w:rsid w:val="00586443"/>
    <w:rsid w:val="0058678B"/>
    <w:rsid w:val="005867B2"/>
    <w:rsid w:val="00586B3E"/>
    <w:rsid w:val="0058739C"/>
    <w:rsid w:val="005873BA"/>
    <w:rsid w:val="0058750D"/>
    <w:rsid w:val="00587952"/>
    <w:rsid w:val="00590294"/>
    <w:rsid w:val="00590429"/>
    <w:rsid w:val="00590514"/>
    <w:rsid w:val="00590614"/>
    <w:rsid w:val="00590714"/>
    <w:rsid w:val="00590CAF"/>
    <w:rsid w:val="00590D06"/>
    <w:rsid w:val="00590EE0"/>
    <w:rsid w:val="005910FD"/>
    <w:rsid w:val="005914F5"/>
    <w:rsid w:val="005915A6"/>
    <w:rsid w:val="00591642"/>
    <w:rsid w:val="005917D0"/>
    <w:rsid w:val="00591985"/>
    <w:rsid w:val="00591A6B"/>
    <w:rsid w:val="00591AE7"/>
    <w:rsid w:val="005921B4"/>
    <w:rsid w:val="0059228F"/>
    <w:rsid w:val="0059237E"/>
    <w:rsid w:val="005923FC"/>
    <w:rsid w:val="005927BA"/>
    <w:rsid w:val="0059285C"/>
    <w:rsid w:val="0059290A"/>
    <w:rsid w:val="00592BBB"/>
    <w:rsid w:val="00592DB6"/>
    <w:rsid w:val="00593617"/>
    <w:rsid w:val="00593880"/>
    <w:rsid w:val="00593F07"/>
    <w:rsid w:val="00594183"/>
    <w:rsid w:val="0059426D"/>
    <w:rsid w:val="0059429C"/>
    <w:rsid w:val="005945E7"/>
    <w:rsid w:val="005947B5"/>
    <w:rsid w:val="00594B8F"/>
    <w:rsid w:val="00594EC1"/>
    <w:rsid w:val="00595168"/>
    <w:rsid w:val="0059516A"/>
    <w:rsid w:val="005954CB"/>
    <w:rsid w:val="0059557E"/>
    <w:rsid w:val="00595B91"/>
    <w:rsid w:val="00596191"/>
    <w:rsid w:val="005963EC"/>
    <w:rsid w:val="005963EE"/>
    <w:rsid w:val="005964C1"/>
    <w:rsid w:val="0059680D"/>
    <w:rsid w:val="005968DC"/>
    <w:rsid w:val="00596E50"/>
    <w:rsid w:val="00596E52"/>
    <w:rsid w:val="00596E80"/>
    <w:rsid w:val="00596E8E"/>
    <w:rsid w:val="00596F41"/>
    <w:rsid w:val="005973A3"/>
    <w:rsid w:val="005977A9"/>
    <w:rsid w:val="00597B4E"/>
    <w:rsid w:val="00597D0D"/>
    <w:rsid w:val="005A00D1"/>
    <w:rsid w:val="005A02C3"/>
    <w:rsid w:val="005A08A5"/>
    <w:rsid w:val="005A0A10"/>
    <w:rsid w:val="005A0B96"/>
    <w:rsid w:val="005A114A"/>
    <w:rsid w:val="005A11DD"/>
    <w:rsid w:val="005A122B"/>
    <w:rsid w:val="005A1272"/>
    <w:rsid w:val="005A15B3"/>
    <w:rsid w:val="005A16E4"/>
    <w:rsid w:val="005A1721"/>
    <w:rsid w:val="005A1ED2"/>
    <w:rsid w:val="005A21AF"/>
    <w:rsid w:val="005A24F6"/>
    <w:rsid w:val="005A2561"/>
    <w:rsid w:val="005A25FA"/>
    <w:rsid w:val="005A26BF"/>
    <w:rsid w:val="005A27F6"/>
    <w:rsid w:val="005A2858"/>
    <w:rsid w:val="005A28DE"/>
    <w:rsid w:val="005A2C1C"/>
    <w:rsid w:val="005A2E6F"/>
    <w:rsid w:val="005A3344"/>
    <w:rsid w:val="005A3380"/>
    <w:rsid w:val="005A3423"/>
    <w:rsid w:val="005A3497"/>
    <w:rsid w:val="005A35F2"/>
    <w:rsid w:val="005A3670"/>
    <w:rsid w:val="005A3783"/>
    <w:rsid w:val="005A3846"/>
    <w:rsid w:val="005A38DA"/>
    <w:rsid w:val="005A411F"/>
    <w:rsid w:val="005A448F"/>
    <w:rsid w:val="005A4618"/>
    <w:rsid w:val="005A4CD5"/>
    <w:rsid w:val="005A5079"/>
    <w:rsid w:val="005A509D"/>
    <w:rsid w:val="005A52E0"/>
    <w:rsid w:val="005A53D6"/>
    <w:rsid w:val="005A5D08"/>
    <w:rsid w:val="005A6137"/>
    <w:rsid w:val="005A63B7"/>
    <w:rsid w:val="005A6C27"/>
    <w:rsid w:val="005A6C2D"/>
    <w:rsid w:val="005A6F2B"/>
    <w:rsid w:val="005A6F5B"/>
    <w:rsid w:val="005A706B"/>
    <w:rsid w:val="005A713E"/>
    <w:rsid w:val="005A7589"/>
    <w:rsid w:val="005A7A52"/>
    <w:rsid w:val="005A7A8B"/>
    <w:rsid w:val="005A7B9F"/>
    <w:rsid w:val="005A7E8D"/>
    <w:rsid w:val="005B0114"/>
    <w:rsid w:val="005B05D6"/>
    <w:rsid w:val="005B07B7"/>
    <w:rsid w:val="005B0960"/>
    <w:rsid w:val="005B0ABE"/>
    <w:rsid w:val="005B100D"/>
    <w:rsid w:val="005B1424"/>
    <w:rsid w:val="005B198E"/>
    <w:rsid w:val="005B1AC0"/>
    <w:rsid w:val="005B1B60"/>
    <w:rsid w:val="005B1CBF"/>
    <w:rsid w:val="005B1ECD"/>
    <w:rsid w:val="005B201C"/>
    <w:rsid w:val="005B2096"/>
    <w:rsid w:val="005B2571"/>
    <w:rsid w:val="005B281B"/>
    <w:rsid w:val="005B2973"/>
    <w:rsid w:val="005B2A43"/>
    <w:rsid w:val="005B31A5"/>
    <w:rsid w:val="005B3200"/>
    <w:rsid w:val="005B33DD"/>
    <w:rsid w:val="005B35F2"/>
    <w:rsid w:val="005B370A"/>
    <w:rsid w:val="005B39D9"/>
    <w:rsid w:val="005B3A0B"/>
    <w:rsid w:val="005B3BE7"/>
    <w:rsid w:val="005B3CF5"/>
    <w:rsid w:val="005B3FBB"/>
    <w:rsid w:val="005B4138"/>
    <w:rsid w:val="005B4224"/>
    <w:rsid w:val="005B49D3"/>
    <w:rsid w:val="005B4AB2"/>
    <w:rsid w:val="005B4BF4"/>
    <w:rsid w:val="005B4C4D"/>
    <w:rsid w:val="005B507D"/>
    <w:rsid w:val="005B5402"/>
    <w:rsid w:val="005B580D"/>
    <w:rsid w:val="005B5CC3"/>
    <w:rsid w:val="005B5DE5"/>
    <w:rsid w:val="005B5F7D"/>
    <w:rsid w:val="005B66D1"/>
    <w:rsid w:val="005B6770"/>
    <w:rsid w:val="005B68C2"/>
    <w:rsid w:val="005B6AAD"/>
    <w:rsid w:val="005B6C3C"/>
    <w:rsid w:val="005B6D70"/>
    <w:rsid w:val="005B6DD5"/>
    <w:rsid w:val="005B700A"/>
    <w:rsid w:val="005B7220"/>
    <w:rsid w:val="005B74BA"/>
    <w:rsid w:val="005B78E5"/>
    <w:rsid w:val="005B7DBC"/>
    <w:rsid w:val="005B7F60"/>
    <w:rsid w:val="005C001A"/>
    <w:rsid w:val="005C050A"/>
    <w:rsid w:val="005C05D3"/>
    <w:rsid w:val="005C06D0"/>
    <w:rsid w:val="005C0EE1"/>
    <w:rsid w:val="005C1262"/>
    <w:rsid w:val="005C13C3"/>
    <w:rsid w:val="005C14AB"/>
    <w:rsid w:val="005C1545"/>
    <w:rsid w:val="005C1B3C"/>
    <w:rsid w:val="005C1D09"/>
    <w:rsid w:val="005C20ED"/>
    <w:rsid w:val="005C24F2"/>
    <w:rsid w:val="005C25EA"/>
    <w:rsid w:val="005C2698"/>
    <w:rsid w:val="005C2C0A"/>
    <w:rsid w:val="005C2E28"/>
    <w:rsid w:val="005C30C4"/>
    <w:rsid w:val="005C3116"/>
    <w:rsid w:val="005C32AE"/>
    <w:rsid w:val="005C33C4"/>
    <w:rsid w:val="005C37F3"/>
    <w:rsid w:val="005C3922"/>
    <w:rsid w:val="005C3983"/>
    <w:rsid w:val="005C3C37"/>
    <w:rsid w:val="005C3C41"/>
    <w:rsid w:val="005C4245"/>
    <w:rsid w:val="005C4BC7"/>
    <w:rsid w:val="005C54AF"/>
    <w:rsid w:val="005C55A2"/>
    <w:rsid w:val="005C5833"/>
    <w:rsid w:val="005C5A46"/>
    <w:rsid w:val="005C5BF9"/>
    <w:rsid w:val="005C5F4B"/>
    <w:rsid w:val="005C6109"/>
    <w:rsid w:val="005C62EA"/>
    <w:rsid w:val="005C6738"/>
    <w:rsid w:val="005C7035"/>
    <w:rsid w:val="005C7314"/>
    <w:rsid w:val="005C768D"/>
    <w:rsid w:val="005C79FC"/>
    <w:rsid w:val="005C7CDF"/>
    <w:rsid w:val="005C7E2C"/>
    <w:rsid w:val="005C7EC9"/>
    <w:rsid w:val="005C7F32"/>
    <w:rsid w:val="005D0088"/>
    <w:rsid w:val="005D0543"/>
    <w:rsid w:val="005D0630"/>
    <w:rsid w:val="005D076D"/>
    <w:rsid w:val="005D09C5"/>
    <w:rsid w:val="005D15D0"/>
    <w:rsid w:val="005D16C5"/>
    <w:rsid w:val="005D1752"/>
    <w:rsid w:val="005D1921"/>
    <w:rsid w:val="005D1C64"/>
    <w:rsid w:val="005D1D60"/>
    <w:rsid w:val="005D2416"/>
    <w:rsid w:val="005D277A"/>
    <w:rsid w:val="005D2B5A"/>
    <w:rsid w:val="005D2FBB"/>
    <w:rsid w:val="005D2FC1"/>
    <w:rsid w:val="005D30CF"/>
    <w:rsid w:val="005D3399"/>
    <w:rsid w:val="005D380D"/>
    <w:rsid w:val="005D389C"/>
    <w:rsid w:val="005D391A"/>
    <w:rsid w:val="005D3B75"/>
    <w:rsid w:val="005D3BC3"/>
    <w:rsid w:val="005D3CC7"/>
    <w:rsid w:val="005D3E70"/>
    <w:rsid w:val="005D46FE"/>
    <w:rsid w:val="005D4876"/>
    <w:rsid w:val="005D4BBE"/>
    <w:rsid w:val="005D4F86"/>
    <w:rsid w:val="005D52A3"/>
    <w:rsid w:val="005D5554"/>
    <w:rsid w:val="005D56A1"/>
    <w:rsid w:val="005D57AC"/>
    <w:rsid w:val="005D5B5C"/>
    <w:rsid w:val="005D5BF8"/>
    <w:rsid w:val="005D5C5E"/>
    <w:rsid w:val="005D5CB7"/>
    <w:rsid w:val="005D5DF3"/>
    <w:rsid w:val="005D5ED9"/>
    <w:rsid w:val="005D6247"/>
    <w:rsid w:val="005D6745"/>
    <w:rsid w:val="005D6910"/>
    <w:rsid w:val="005D6B93"/>
    <w:rsid w:val="005D70D0"/>
    <w:rsid w:val="005D74C6"/>
    <w:rsid w:val="005D75DC"/>
    <w:rsid w:val="005D75DE"/>
    <w:rsid w:val="005D760E"/>
    <w:rsid w:val="005D76BD"/>
    <w:rsid w:val="005D7729"/>
    <w:rsid w:val="005D7795"/>
    <w:rsid w:val="005D7B76"/>
    <w:rsid w:val="005D7BFF"/>
    <w:rsid w:val="005D7C43"/>
    <w:rsid w:val="005E007C"/>
    <w:rsid w:val="005E045E"/>
    <w:rsid w:val="005E0473"/>
    <w:rsid w:val="005E05F7"/>
    <w:rsid w:val="005E08BD"/>
    <w:rsid w:val="005E0A8E"/>
    <w:rsid w:val="005E0BAB"/>
    <w:rsid w:val="005E0F36"/>
    <w:rsid w:val="005E1039"/>
    <w:rsid w:val="005E14CA"/>
    <w:rsid w:val="005E1731"/>
    <w:rsid w:val="005E198B"/>
    <w:rsid w:val="005E1BC3"/>
    <w:rsid w:val="005E1E46"/>
    <w:rsid w:val="005E2408"/>
    <w:rsid w:val="005E243C"/>
    <w:rsid w:val="005E2484"/>
    <w:rsid w:val="005E24EA"/>
    <w:rsid w:val="005E2520"/>
    <w:rsid w:val="005E2C52"/>
    <w:rsid w:val="005E322B"/>
    <w:rsid w:val="005E3247"/>
    <w:rsid w:val="005E32BA"/>
    <w:rsid w:val="005E3550"/>
    <w:rsid w:val="005E3C10"/>
    <w:rsid w:val="005E3C4B"/>
    <w:rsid w:val="005E3E58"/>
    <w:rsid w:val="005E3EF8"/>
    <w:rsid w:val="005E3F63"/>
    <w:rsid w:val="005E3F7D"/>
    <w:rsid w:val="005E3FA7"/>
    <w:rsid w:val="005E46FA"/>
    <w:rsid w:val="005E4959"/>
    <w:rsid w:val="005E4B73"/>
    <w:rsid w:val="005E4CFD"/>
    <w:rsid w:val="005E4F62"/>
    <w:rsid w:val="005E4F7C"/>
    <w:rsid w:val="005E51C7"/>
    <w:rsid w:val="005E6274"/>
    <w:rsid w:val="005E6404"/>
    <w:rsid w:val="005E64B6"/>
    <w:rsid w:val="005E65F7"/>
    <w:rsid w:val="005E664C"/>
    <w:rsid w:val="005E6A19"/>
    <w:rsid w:val="005E6AB2"/>
    <w:rsid w:val="005E6FE1"/>
    <w:rsid w:val="005E71CF"/>
    <w:rsid w:val="005E7310"/>
    <w:rsid w:val="005E736B"/>
    <w:rsid w:val="005E7765"/>
    <w:rsid w:val="005E78B2"/>
    <w:rsid w:val="005E7C76"/>
    <w:rsid w:val="005F0624"/>
    <w:rsid w:val="005F0D57"/>
    <w:rsid w:val="005F0D66"/>
    <w:rsid w:val="005F0FA7"/>
    <w:rsid w:val="005F126D"/>
    <w:rsid w:val="005F15A8"/>
    <w:rsid w:val="005F16F2"/>
    <w:rsid w:val="005F18DB"/>
    <w:rsid w:val="005F1A50"/>
    <w:rsid w:val="005F1D06"/>
    <w:rsid w:val="005F219B"/>
    <w:rsid w:val="005F2BE6"/>
    <w:rsid w:val="005F2C13"/>
    <w:rsid w:val="005F2D98"/>
    <w:rsid w:val="005F2E4E"/>
    <w:rsid w:val="005F3083"/>
    <w:rsid w:val="005F321C"/>
    <w:rsid w:val="005F3878"/>
    <w:rsid w:val="005F39D9"/>
    <w:rsid w:val="005F3B4E"/>
    <w:rsid w:val="005F3BC7"/>
    <w:rsid w:val="005F3C52"/>
    <w:rsid w:val="005F3DF6"/>
    <w:rsid w:val="005F456D"/>
    <w:rsid w:val="005F5456"/>
    <w:rsid w:val="005F5792"/>
    <w:rsid w:val="005F5992"/>
    <w:rsid w:val="005F5C1F"/>
    <w:rsid w:val="005F5E52"/>
    <w:rsid w:val="005F5F76"/>
    <w:rsid w:val="005F62A2"/>
    <w:rsid w:val="005F6749"/>
    <w:rsid w:val="005F6762"/>
    <w:rsid w:val="005F6774"/>
    <w:rsid w:val="005F68A1"/>
    <w:rsid w:val="005F7090"/>
    <w:rsid w:val="005F72CD"/>
    <w:rsid w:val="005F7594"/>
    <w:rsid w:val="005F78C2"/>
    <w:rsid w:val="005F7E0D"/>
    <w:rsid w:val="006002C8"/>
    <w:rsid w:val="006007B6"/>
    <w:rsid w:val="00600B3D"/>
    <w:rsid w:val="00600D76"/>
    <w:rsid w:val="00601491"/>
    <w:rsid w:val="006014CA"/>
    <w:rsid w:val="0060154C"/>
    <w:rsid w:val="00601654"/>
    <w:rsid w:val="00601B68"/>
    <w:rsid w:val="00602614"/>
    <w:rsid w:val="00602653"/>
    <w:rsid w:val="00602874"/>
    <w:rsid w:val="00602A68"/>
    <w:rsid w:val="00602AA8"/>
    <w:rsid w:val="00602C63"/>
    <w:rsid w:val="00602F65"/>
    <w:rsid w:val="00603088"/>
    <w:rsid w:val="006032CE"/>
    <w:rsid w:val="00603306"/>
    <w:rsid w:val="00603400"/>
    <w:rsid w:val="0060344A"/>
    <w:rsid w:val="00603482"/>
    <w:rsid w:val="00603868"/>
    <w:rsid w:val="006039CE"/>
    <w:rsid w:val="00603A75"/>
    <w:rsid w:val="00603D89"/>
    <w:rsid w:val="00603EEF"/>
    <w:rsid w:val="0060439D"/>
    <w:rsid w:val="0060488C"/>
    <w:rsid w:val="00604A54"/>
    <w:rsid w:val="00604C07"/>
    <w:rsid w:val="00604C92"/>
    <w:rsid w:val="00604D01"/>
    <w:rsid w:val="00605606"/>
    <w:rsid w:val="00605835"/>
    <w:rsid w:val="00605921"/>
    <w:rsid w:val="00605BA5"/>
    <w:rsid w:val="00605C44"/>
    <w:rsid w:val="00605E22"/>
    <w:rsid w:val="00605F04"/>
    <w:rsid w:val="0060606E"/>
    <w:rsid w:val="0060608E"/>
    <w:rsid w:val="006060D2"/>
    <w:rsid w:val="00606280"/>
    <w:rsid w:val="00606514"/>
    <w:rsid w:val="006065B0"/>
    <w:rsid w:val="00606C16"/>
    <w:rsid w:val="00607082"/>
    <w:rsid w:val="006075FF"/>
    <w:rsid w:val="006076E3"/>
    <w:rsid w:val="00607DFC"/>
    <w:rsid w:val="0061012C"/>
    <w:rsid w:val="00610478"/>
    <w:rsid w:val="00610559"/>
    <w:rsid w:val="0061057D"/>
    <w:rsid w:val="00610735"/>
    <w:rsid w:val="00610821"/>
    <w:rsid w:val="00610838"/>
    <w:rsid w:val="00610EB1"/>
    <w:rsid w:val="006114C9"/>
    <w:rsid w:val="006116D9"/>
    <w:rsid w:val="00611B34"/>
    <w:rsid w:val="00612043"/>
    <w:rsid w:val="006123C9"/>
    <w:rsid w:val="0061254F"/>
    <w:rsid w:val="00612683"/>
    <w:rsid w:val="006126C0"/>
    <w:rsid w:val="006126D2"/>
    <w:rsid w:val="006127D1"/>
    <w:rsid w:val="0061286A"/>
    <w:rsid w:val="00612A72"/>
    <w:rsid w:val="00612C33"/>
    <w:rsid w:val="00613468"/>
    <w:rsid w:val="006139C0"/>
    <w:rsid w:val="00613BA2"/>
    <w:rsid w:val="006142E9"/>
    <w:rsid w:val="006142EB"/>
    <w:rsid w:val="00614432"/>
    <w:rsid w:val="00614CC2"/>
    <w:rsid w:val="00614DBF"/>
    <w:rsid w:val="00614E1C"/>
    <w:rsid w:val="00615698"/>
    <w:rsid w:val="006156AF"/>
    <w:rsid w:val="006157A1"/>
    <w:rsid w:val="00615A24"/>
    <w:rsid w:val="00615DA7"/>
    <w:rsid w:val="00615F21"/>
    <w:rsid w:val="006162C1"/>
    <w:rsid w:val="006163CF"/>
    <w:rsid w:val="006166C2"/>
    <w:rsid w:val="00616936"/>
    <w:rsid w:val="00616C54"/>
    <w:rsid w:val="00617197"/>
    <w:rsid w:val="006172D1"/>
    <w:rsid w:val="006176D6"/>
    <w:rsid w:val="00617AB8"/>
    <w:rsid w:val="00617B79"/>
    <w:rsid w:val="00617E02"/>
    <w:rsid w:val="0062015E"/>
    <w:rsid w:val="00620857"/>
    <w:rsid w:val="00620BCB"/>
    <w:rsid w:val="00620C26"/>
    <w:rsid w:val="00620E83"/>
    <w:rsid w:val="006211FF"/>
    <w:rsid w:val="00622033"/>
    <w:rsid w:val="0062204A"/>
    <w:rsid w:val="006220F3"/>
    <w:rsid w:val="006222FF"/>
    <w:rsid w:val="00622AAD"/>
    <w:rsid w:val="00622D95"/>
    <w:rsid w:val="0062324B"/>
    <w:rsid w:val="0062332E"/>
    <w:rsid w:val="006239AF"/>
    <w:rsid w:val="00623A4C"/>
    <w:rsid w:val="00623DBF"/>
    <w:rsid w:val="00623E16"/>
    <w:rsid w:val="006241A8"/>
    <w:rsid w:val="006241AB"/>
    <w:rsid w:val="00624283"/>
    <w:rsid w:val="006242D4"/>
    <w:rsid w:val="006243EA"/>
    <w:rsid w:val="00624684"/>
    <w:rsid w:val="00624D03"/>
    <w:rsid w:val="00624D06"/>
    <w:rsid w:val="00624E07"/>
    <w:rsid w:val="00624E2C"/>
    <w:rsid w:val="00624F32"/>
    <w:rsid w:val="006250D3"/>
    <w:rsid w:val="00625215"/>
    <w:rsid w:val="006254C8"/>
    <w:rsid w:val="00625719"/>
    <w:rsid w:val="00625801"/>
    <w:rsid w:val="00625818"/>
    <w:rsid w:val="006258AB"/>
    <w:rsid w:val="00625A1D"/>
    <w:rsid w:val="00625DE0"/>
    <w:rsid w:val="00625F6A"/>
    <w:rsid w:val="00626097"/>
    <w:rsid w:val="006263A0"/>
    <w:rsid w:val="006267D8"/>
    <w:rsid w:val="006268AA"/>
    <w:rsid w:val="00626966"/>
    <w:rsid w:val="00627267"/>
    <w:rsid w:val="00627854"/>
    <w:rsid w:val="00627BB7"/>
    <w:rsid w:val="00627CC7"/>
    <w:rsid w:val="00627E51"/>
    <w:rsid w:val="00627E99"/>
    <w:rsid w:val="00630061"/>
    <w:rsid w:val="00630609"/>
    <w:rsid w:val="006307F7"/>
    <w:rsid w:val="00630A9A"/>
    <w:rsid w:val="00630CB5"/>
    <w:rsid w:val="00630CDB"/>
    <w:rsid w:val="00630EAE"/>
    <w:rsid w:val="00631028"/>
    <w:rsid w:val="00631041"/>
    <w:rsid w:val="00631082"/>
    <w:rsid w:val="006310C0"/>
    <w:rsid w:val="00631F74"/>
    <w:rsid w:val="00632057"/>
    <w:rsid w:val="006321D5"/>
    <w:rsid w:val="006323A0"/>
    <w:rsid w:val="0063271C"/>
    <w:rsid w:val="0063282A"/>
    <w:rsid w:val="006331DC"/>
    <w:rsid w:val="006333E4"/>
    <w:rsid w:val="006336D3"/>
    <w:rsid w:val="006338A2"/>
    <w:rsid w:val="006338D1"/>
    <w:rsid w:val="00633C7D"/>
    <w:rsid w:val="0063407C"/>
    <w:rsid w:val="00634383"/>
    <w:rsid w:val="006343E9"/>
    <w:rsid w:val="00634425"/>
    <w:rsid w:val="006347BE"/>
    <w:rsid w:val="0063497A"/>
    <w:rsid w:val="00635346"/>
    <w:rsid w:val="00635564"/>
    <w:rsid w:val="00635756"/>
    <w:rsid w:val="00635787"/>
    <w:rsid w:val="00635D84"/>
    <w:rsid w:val="006361C6"/>
    <w:rsid w:val="00636331"/>
    <w:rsid w:val="006364E7"/>
    <w:rsid w:val="006366AC"/>
    <w:rsid w:val="00636E86"/>
    <w:rsid w:val="00636EE3"/>
    <w:rsid w:val="00636F79"/>
    <w:rsid w:val="00637158"/>
    <w:rsid w:val="0063727B"/>
    <w:rsid w:val="00637516"/>
    <w:rsid w:val="006377F1"/>
    <w:rsid w:val="00637811"/>
    <w:rsid w:val="00637DF9"/>
    <w:rsid w:val="00637E07"/>
    <w:rsid w:val="00637EB1"/>
    <w:rsid w:val="00637F41"/>
    <w:rsid w:val="0064036E"/>
    <w:rsid w:val="00640570"/>
    <w:rsid w:val="006407A6"/>
    <w:rsid w:val="00640C00"/>
    <w:rsid w:val="00640DE8"/>
    <w:rsid w:val="00640E50"/>
    <w:rsid w:val="006411D5"/>
    <w:rsid w:val="00641230"/>
    <w:rsid w:val="006412B8"/>
    <w:rsid w:val="0064174D"/>
    <w:rsid w:val="006417A2"/>
    <w:rsid w:val="006417D9"/>
    <w:rsid w:val="006421FF"/>
    <w:rsid w:val="006423A4"/>
    <w:rsid w:val="0064248D"/>
    <w:rsid w:val="0064248E"/>
    <w:rsid w:val="0064263C"/>
    <w:rsid w:val="006429E5"/>
    <w:rsid w:val="00642A80"/>
    <w:rsid w:val="00642CEC"/>
    <w:rsid w:val="00642DB7"/>
    <w:rsid w:val="00642DD4"/>
    <w:rsid w:val="00642F3F"/>
    <w:rsid w:val="00643081"/>
    <w:rsid w:val="006430D2"/>
    <w:rsid w:val="006430D8"/>
    <w:rsid w:val="006433EB"/>
    <w:rsid w:val="006434FB"/>
    <w:rsid w:val="006435D8"/>
    <w:rsid w:val="0064360C"/>
    <w:rsid w:val="006436C6"/>
    <w:rsid w:val="00643BD5"/>
    <w:rsid w:val="00643DF7"/>
    <w:rsid w:val="006442E1"/>
    <w:rsid w:val="00644365"/>
    <w:rsid w:val="006445DA"/>
    <w:rsid w:val="00644995"/>
    <w:rsid w:val="00644C4D"/>
    <w:rsid w:val="00645187"/>
    <w:rsid w:val="006451F7"/>
    <w:rsid w:val="006453C1"/>
    <w:rsid w:val="00645A1C"/>
    <w:rsid w:val="00645B96"/>
    <w:rsid w:val="00645CC5"/>
    <w:rsid w:val="00645E2C"/>
    <w:rsid w:val="00645E4F"/>
    <w:rsid w:val="00645EAA"/>
    <w:rsid w:val="00646534"/>
    <w:rsid w:val="006465B1"/>
    <w:rsid w:val="006467E5"/>
    <w:rsid w:val="0064687D"/>
    <w:rsid w:val="006468EE"/>
    <w:rsid w:val="00646BE8"/>
    <w:rsid w:val="00646DB4"/>
    <w:rsid w:val="00646E2E"/>
    <w:rsid w:val="006470B3"/>
    <w:rsid w:val="00647443"/>
    <w:rsid w:val="0064744C"/>
    <w:rsid w:val="00647483"/>
    <w:rsid w:val="006475FA"/>
    <w:rsid w:val="00647755"/>
    <w:rsid w:val="00647CE4"/>
    <w:rsid w:val="00647D6A"/>
    <w:rsid w:val="00647F04"/>
    <w:rsid w:val="00650074"/>
    <w:rsid w:val="00650161"/>
    <w:rsid w:val="0065099C"/>
    <w:rsid w:val="006509CD"/>
    <w:rsid w:val="00650A3B"/>
    <w:rsid w:val="00650E70"/>
    <w:rsid w:val="00651711"/>
    <w:rsid w:val="00651D2B"/>
    <w:rsid w:val="00651E5E"/>
    <w:rsid w:val="00651FE7"/>
    <w:rsid w:val="00652794"/>
    <w:rsid w:val="00652C62"/>
    <w:rsid w:val="00652E75"/>
    <w:rsid w:val="00652EA6"/>
    <w:rsid w:val="00652ED4"/>
    <w:rsid w:val="00652F7A"/>
    <w:rsid w:val="0065352B"/>
    <w:rsid w:val="00653B9B"/>
    <w:rsid w:val="00653D52"/>
    <w:rsid w:val="006540E2"/>
    <w:rsid w:val="0065431B"/>
    <w:rsid w:val="00654781"/>
    <w:rsid w:val="006547E7"/>
    <w:rsid w:val="006548FD"/>
    <w:rsid w:val="00654AB3"/>
    <w:rsid w:val="00654BC8"/>
    <w:rsid w:val="00655306"/>
    <w:rsid w:val="00656465"/>
    <w:rsid w:val="00656DBB"/>
    <w:rsid w:val="00656E0F"/>
    <w:rsid w:val="00656F0F"/>
    <w:rsid w:val="0065742E"/>
    <w:rsid w:val="00657994"/>
    <w:rsid w:val="00657C7E"/>
    <w:rsid w:val="00657E5D"/>
    <w:rsid w:val="006600A1"/>
    <w:rsid w:val="006602C7"/>
    <w:rsid w:val="006602EC"/>
    <w:rsid w:val="006605C1"/>
    <w:rsid w:val="006606D3"/>
    <w:rsid w:val="006608EE"/>
    <w:rsid w:val="00661291"/>
    <w:rsid w:val="0066146B"/>
    <w:rsid w:val="00661B5F"/>
    <w:rsid w:val="00661F7A"/>
    <w:rsid w:val="0066208E"/>
    <w:rsid w:val="006620CA"/>
    <w:rsid w:val="00662617"/>
    <w:rsid w:val="0066269F"/>
    <w:rsid w:val="00662C0E"/>
    <w:rsid w:val="00662D5E"/>
    <w:rsid w:val="00662FD0"/>
    <w:rsid w:val="006632EA"/>
    <w:rsid w:val="0066332B"/>
    <w:rsid w:val="00663440"/>
    <w:rsid w:val="0066372E"/>
    <w:rsid w:val="00663ACB"/>
    <w:rsid w:val="00663C65"/>
    <w:rsid w:val="00663CBA"/>
    <w:rsid w:val="00663D06"/>
    <w:rsid w:val="00663D1A"/>
    <w:rsid w:val="00663E2A"/>
    <w:rsid w:val="00663F95"/>
    <w:rsid w:val="00663FFC"/>
    <w:rsid w:val="006641C9"/>
    <w:rsid w:val="0066439B"/>
    <w:rsid w:val="00664E8E"/>
    <w:rsid w:val="00664EBC"/>
    <w:rsid w:val="0066598D"/>
    <w:rsid w:val="006659B4"/>
    <w:rsid w:val="00665C59"/>
    <w:rsid w:val="00665F84"/>
    <w:rsid w:val="0066621A"/>
    <w:rsid w:val="00666951"/>
    <w:rsid w:val="0066699D"/>
    <w:rsid w:val="006670ED"/>
    <w:rsid w:val="0066747F"/>
    <w:rsid w:val="006678AA"/>
    <w:rsid w:val="006678F4"/>
    <w:rsid w:val="00667ABA"/>
    <w:rsid w:val="00667CE3"/>
    <w:rsid w:val="00667D55"/>
    <w:rsid w:val="00667D56"/>
    <w:rsid w:val="00667D9C"/>
    <w:rsid w:val="00667FB5"/>
    <w:rsid w:val="006709DF"/>
    <w:rsid w:val="00670D3E"/>
    <w:rsid w:val="00670DA0"/>
    <w:rsid w:val="00670F7A"/>
    <w:rsid w:val="006710AA"/>
    <w:rsid w:val="00671436"/>
    <w:rsid w:val="00671CDA"/>
    <w:rsid w:val="00671E73"/>
    <w:rsid w:val="00671FC4"/>
    <w:rsid w:val="00671FD8"/>
    <w:rsid w:val="00672074"/>
    <w:rsid w:val="006720D4"/>
    <w:rsid w:val="006722C2"/>
    <w:rsid w:val="0067239C"/>
    <w:rsid w:val="006729A7"/>
    <w:rsid w:val="00672B03"/>
    <w:rsid w:val="00673573"/>
    <w:rsid w:val="00673E1B"/>
    <w:rsid w:val="00674002"/>
    <w:rsid w:val="00674043"/>
    <w:rsid w:val="0067464E"/>
    <w:rsid w:val="00674AA8"/>
    <w:rsid w:val="0067557F"/>
    <w:rsid w:val="00675AF8"/>
    <w:rsid w:val="00675D15"/>
    <w:rsid w:val="00675E29"/>
    <w:rsid w:val="00676393"/>
    <w:rsid w:val="006763F0"/>
    <w:rsid w:val="00676965"/>
    <w:rsid w:val="006771FC"/>
    <w:rsid w:val="006775FD"/>
    <w:rsid w:val="0067774E"/>
    <w:rsid w:val="0068005E"/>
    <w:rsid w:val="00680065"/>
    <w:rsid w:val="006800ED"/>
    <w:rsid w:val="00680266"/>
    <w:rsid w:val="0068064D"/>
    <w:rsid w:val="006808BF"/>
    <w:rsid w:val="00680914"/>
    <w:rsid w:val="0068119B"/>
    <w:rsid w:val="006812CE"/>
    <w:rsid w:val="00681454"/>
    <w:rsid w:val="00681700"/>
    <w:rsid w:val="006817B5"/>
    <w:rsid w:val="00681A6B"/>
    <w:rsid w:val="00681B50"/>
    <w:rsid w:val="00681C12"/>
    <w:rsid w:val="00681CA1"/>
    <w:rsid w:val="0068214C"/>
    <w:rsid w:val="00682284"/>
    <w:rsid w:val="00682497"/>
    <w:rsid w:val="006827ED"/>
    <w:rsid w:val="00682C3F"/>
    <w:rsid w:val="00682C42"/>
    <w:rsid w:val="0068306D"/>
    <w:rsid w:val="00683274"/>
    <w:rsid w:val="0068354F"/>
    <w:rsid w:val="00683728"/>
    <w:rsid w:val="006837FE"/>
    <w:rsid w:val="006839F8"/>
    <w:rsid w:val="00683BA5"/>
    <w:rsid w:val="00683DFB"/>
    <w:rsid w:val="006846AA"/>
    <w:rsid w:val="00684974"/>
    <w:rsid w:val="00685014"/>
    <w:rsid w:val="00685068"/>
    <w:rsid w:val="00685135"/>
    <w:rsid w:val="00685136"/>
    <w:rsid w:val="00685178"/>
    <w:rsid w:val="006852B5"/>
    <w:rsid w:val="00685742"/>
    <w:rsid w:val="00685B85"/>
    <w:rsid w:val="00685D82"/>
    <w:rsid w:val="0068626B"/>
    <w:rsid w:val="00686275"/>
    <w:rsid w:val="00686515"/>
    <w:rsid w:val="006872CA"/>
    <w:rsid w:val="0068730D"/>
    <w:rsid w:val="00687568"/>
    <w:rsid w:val="006875B5"/>
    <w:rsid w:val="006877EB"/>
    <w:rsid w:val="00687C62"/>
    <w:rsid w:val="00687E70"/>
    <w:rsid w:val="00690163"/>
    <w:rsid w:val="00690328"/>
    <w:rsid w:val="0069058B"/>
    <w:rsid w:val="00690727"/>
    <w:rsid w:val="006907C4"/>
    <w:rsid w:val="006907CD"/>
    <w:rsid w:val="00690A1B"/>
    <w:rsid w:val="00691049"/>
    <w:rsid w:val="006911AC"/>
    <w:rsid w:val="006913E0"/>
    <w:rsid w:val="00691537"/>
    <w:rsid w:val="00691E39"/>
    <w:rsid w:val="006921E4"/>
    <w:rsid w:val="006921F3"/>
    <w:rsid w:val="006929D6"/>
    <w:rsid w:val="00692BBC"/>
    <w:rsid w:val="00692C07"/>
    <w:rsid w:val="00692EF5"/>
    <w:rsid w:val="0069363D"/>
    <w:rsid w:val="006936B4"/>
    <w:rsid w:val="00693C62"/>
    <w:rsid w:val="00693CDC"/>
    <w:rsid w:val="00693E0E"/>
    <w:rsid w:val="00694399"/>
    <w:rsid w:val="00694738"/>
    <w:rsid w:val="00694838"/>
    <w:rsid w:val="00694BD2"/>
    <w:rsid w:val="00694C59"/>
    <w:rsid w:val="00694E25"/>
    <w:rsid w:val="00694EFB"/>
    <w:rsid w:val="00695163"/>
    <w:rsid w:val="00695223"/>
    <w:rsid w:val="006955AD"/>
    <w:rsid w:val="006959E7"/>
    <w:rsid w:val="00695D89"/>
    <w:rsid w:val="00696229"/>
    <w:rsid w:val="00696813"/>
    <w:rsid w:val="006968C7"/>
    <w:rsid w:val="00696CC9"/>
    <w:rsid w:val="00696F20"/>
    <w:rsid w:val="00696F85"/>
    <w:rsid w:val="00697242"/>
    <w:rsid w:val="006973BD"/>
    <w:rsid w:val="0069754F"/>
    <w:rsid w:val="0069789A"/>
    <w:rsid w:val="00697C87"/>
    <w:rsid w:val="00697DCF"/>
    <w:rsid w:val="006A01C6"/>
    <w:rsid w:val="006A03E8"/>
    <w:rsid w:val="006A040E"/>
    <w:rsid w:val="006A0E8B"/>
    <w:rsid w:val="006A1033"/>
    <w:rsid w:val="006A10E2"/>
    <w:rsid w:val="006A13DB"/>
    <w:rsid w:val="006A1591"/>
    <w:rsid w:val="006A15E2"/>
    <w:rsid w:val="006A162A"/>
    <w:rsid w:val="006A1720"/>
    <w:rsid w:val="006A194A"/>
    <w:rsid w:val="006A1C8B"/>
    <w:rsid w:val="006A1CE5"/>
    <w:rsid w:val="006A1FAF"/>
    <w:rsid w:val="006A1FF9"/>
    <w:rsid w:val="006A2041"/>
    <w:rsid w:val="006A2071"/>
    <w:rsid w:val="006A22C1"/>
    <w:rsid w:val="006A2335"/>
    <w:rsid w:val="006A2807"/>
    <w:rsid w:val="006A286D"/>
    <w:rsid w:val="006A3173"/>
    <w:rsid w:val="006A389D"/>
    <w:rsid w:val="006A3C63"/>
    <w:rsid w:val="006A4138"/>
    <w:rsid w:val="006A429A"/>
    <w:rsid w:val="006A42DC"/>
    <w:rsid w:val="006A4574"/>
    <w:rsid w:val="006A4C02"/>
    <w:rsid w:val="006A4CAC"/>
    <w:rsid w:val="006A53E9"/>
    <w:rsid w:val="006A563A"/>
    <w:rsid w:val="006A5C5B"/>
    <w:rsid w:val="006A5D91"/>
    <w:rsid w:val="006A5DC9"/>
    <w:rsid w:val="006A6023"/>
    <w:rsid w:val="006A6115"/>
    <w:rsid w:val="006A63FA"/>
    <w:rsid w:val="006A6594"/>
    <w:rsid w:val="006A681C"/>
    <w:rsid w:val="006A6C1B"/>
    <w:rsid w:val="006A705F"/>
    <w:rsid w:val="006A71A8"/>
    <w:rsid w:val="006A71ED"/>
    <w:rsid w:val="006B0306"/>
    <w:rsid w:val="006B06C4"/>
    <w:rsid w:val="006B18A9"/>
    <w:rsid w:val="006B1CCF"/>
    <w:rsid w:val="006B1E20"/>
    <w:rsid w:val="006B1F21"/>
    <w:rsid w:val="006B277B"/>
    <w:rsid w:val="006B2814"/>
    <w:rsid w:val="006B2CC3"/>
    <w:rsid w:val="006B34D4"/>
    <w:rsid w:val="006B4115"/>
    <w:rsid w:val="006B4770"/>
    <w:rsid w:val="006B483F"/>
    <w:rsid w:val="006B49EE"/>
    <w:rsid w:val="006B509A"/>
    <w:rsid w:val="006B51E8"/>
    <w:rsid w:val="006B51FE"/>
    <w:rsid w:val="006B52FC"/>
    <w:rsid w:val="006B53E9"/>
    <w:rsid w:val="006B575B"/>
    <w:rsid w:val="006B5CEA"/>
    <w:rsid w:val="006B5E80"/>
    <w:rsid w:val="006B5FBD"/>
    <w:rsid w:val="006B5FEA"/>
    <w:rsid w:val="006B6065"/>
    <w:rsid w:val="006B63D6"/>
    <w:rsid w:val="006B65AD"/>
    <w:rsid w:val="006B7503"/>
    <w:rsid w:val="006B7853"/>
    <w:rsid w:val="006B798B"/>
    <w:rsid w:val="006B7A36"/>
    <w:rsid w:val="006B7E51"/>
    <w:rsid w:val="006C004E"/>
    <w:rsid w:val="006C01A7"/>
    <w:rsid w:val="006C02D1"/>
    <w:rsid w:val="006C0344"/>
    <w:rsid w:val="006C0679"/>
    <w:rsid w:val="006C09FE"/>
    <w:rsid w:val="006C0C2F"/>
    <w:rsid w:val="006C0CE2"/>
    <w:rsid w:val="006C0F2F"/>
    <w:rsid w:val="006C0F6A"/>
    <w:rsid w:val="006C155A"/>
    <w:rsid w:val="006C17DC"/>
    <w:rsid w:val="006C1A8F"/>
    <w:rsid w:val="006C1EC8"/>
    <w:rsid w:val="006C219C"/>
    <w:rsid w:val="006C23F0"/>
    <w:rsid w:val="006C2482"/>
    <w:rsid w:val="006C2537"/>
    <w:rsid w:val="006C2857"/>
    <w:rsid w:val="006C2988"/>
    <w:rsid w:val="006C2F52"/>
    <w:rsid w:val="006C31CD"/>
    <w:rsid w:val="006C3275"/>
    <w:rsid w:val="006C3300"/>
    <w:rsid w:val="006C3849"/>
    <w:rsid w:val="006C3875"/>
    <w:rsid w:val="006C3AB5"/>
    <w:rsid w:val="006C44D6"/>
    <w:rsid w:val="006C455B"/>
    <w:rsid w:val="006C4611"/>
    <w:rsid w:val="006C46AE"/>
    <w:rsid w:val="006C482B"/>
    <w:rsid w:val="006C4A19"/>
    <w:rsid w:val="006C4B46"/>
    <w:rsid w:val="006C4C14"/>
    <w:rsid w:val="006C4FDC"/>
    <w:rsid w:val="006C5292"/>
    <w:rsid w:val="006C53E1"/>
    <w:rsid w:val="006C54EE"/>
    <w:rsid w:val="006C5D16"/>
    <w:rsid w:val="006C5EEC"/>
    <w:rsid w:val="006C5F78"/>
    <w:rsid w:val="006C66EC"/>
    <w:rsid w:val="006C690D"/>
    <w:rsid w:val="006C691D"/>
    <w:rsid w:val="006C6B96"/>
    <w:rsid w:val="006C6BD6"/>
    <w:rsid w:val="006C6C1B"/>
    <w:rsid w:val="006C6F7A"/>
    <w:rsid w:val="006C7675"/>
    <w:rsid w:val="006C794B"/>
    <w:rsid w:val="006C7C87"/>
    <w:rsid w:val="006D01B5"/>
    <w:rsid w:val="006D02FA"/>
    <w:rsid w:val="006D0645"/>
    <w:rsid w:val="006D0D4F"/>
    <w:rsid w:val="006D0D80"/>
    <w:rsid w:val="006D121C"/>
    <w:rsid w:val="006D149C"/>
    <w:rsid w:val="006D1D83"/>
    <w:rsid w:val="006D1F02"/>
    <w:rsid w:val="006D22AE"/>
    <w:rsid w:val="006D239A"/>
    <w:rsid w:val="006D250A"/>
    <w:rsid w:val="006D27AC"/>
    <w:rsid w:val="006D29B0"/>
    <w:rsid w:val="006D2BA7"/>
    <w:rsid w:val="006D2C62"/>
    <w:rsid w:val="006D2CEC"/>
    <w:rsid w:val="006D3240"/>
    <w:rsid w:val="006D3330"/>
    <w:rsid w:val="006D36AD"/>
    <w:rsid w:val="006D3E5C"/>
    <w:rsid w:val="006D3F04"/>
    <w:rsid w:val="006D4147"/>
    <w:rsid w:val="006D43D1"/>
    <w:rsid w:val="006D43E3"/>
    <w:rsid w:val="006D4898"/>
    <w:rsid w:val="006D4B2F"/>
    <w:rsid w:val="006D4DB3"/>
    <w:rsid w:val="006D4F0C"/>
    <w:rsid w:val="006D519B"/>
    <w:rsid w:val="006D53E7"/>
    <w:rsid w:val="006D55FF"/>
    <w:rsid w:val="006D5B66"/>
    <w:rsid w:val="006D5FCF"/>
    <w:rsid w:val="006D6228"/>
    <w:rsid w:val="006D659F"/>
    <w:rsid w:val="006D686E"/>
    <w:rsid w:val="006D68CB"/>
    <w:rsid w:val="006D6AB5"/>
    <w:rsid w:val="006D6D36"/>
    <w:rsid w:val="006D6E36"/>
    <w:rsid w:val="006D70F1"/>
    <w:rsid w:val="006D7BB6"/>
    <w:rsid w:val="006D7D30"/>
    <w:rsid w:val="006D7E1C"/>
    <w:rsid w:val="006D7E60"/>
    <w:rsid w:val="006E03D9"/>
    <w:rsid w:val="006E08E5"/>
    <w:rsid w:val="006E0D70"/>
    <w:rsid w:val="006E0E6F"/>
    <w:rsid w:val="006E11B2"/>
    <w:rsid w:val="006E1626"/>
    <w:rsid w:val="006E1CDC"/>
    <w:rsid w:val="006E2031"/>
    <w:rsid w:val="006E21A9"/>
    <w:rsid w:val="006E235E"/>
    <w:rsid w:val="006E26E6"/>
    <w:rsid w:val="006E2B0B"/>
    <w:rsid w:val="006E3140"/>
    <w:rsid w:val="006E3486"/>
    <w:rsid w:val="006E3A67"/>
    <w:rsid w:val="006E43E3"/>
    <w:rsid w:val="006E4603"/>
    <w:rsid w:val="006E4710"/>
    <w:rsid w:val="006E48D0"/>
    <w:rsid w:val="006E4BE2"/>
    <w:rsid w:val="006E4C5B"/>
    <w:rsid w:val="006E50F7"/>
    <w:rsid w:val="006E53B3"/>
    <w:rsid w:val="006E5465"/>
    <w:rsid w:val="006E548B"/>
    <w:rsid w:val="006E54ED"/>
    <w:rsid w:val="006E5A28"/>
    <w:rsid w:val="006E5C90"/>
    <w:rsid w:val="006E5CD1"/>
    <w:rsid w:val="006E5D45"/>
    <w:rsid w:val="006E5D4B"/>
    <w:rsid w:val="006E6045"/>
    <w:rsid w:val="006E6581"/>
    <w:rsid w:val="006E67F8"/>
    <w:rsid w:val="006E6879"/>
    <w:rsid w:val="006E6CEA"/>
    <w:rsid w:val="006E7215"/>
    <w:rsid w:val="006E728C"/>
    <w:rsid w:val="006E73FB"/>
    <w:rsid w:val="006E78A0"/>
    <w:rsid w:val="006E7A19"/>
    <w:rsid w:val="006E7F61"/>
    <w:rsid w:val="006E7FD5"/>
    <w:rsid w:val="006F023A"/>
    <w:rsid w:val="006F05ED"/>
    <w:rsid w:val="006F0F7A"/>
    <w:rsid w:val="006F16F3"/>
    <w:rsid w:val="006F1EF3"/>
    <w:rsid w:val="006F2C7F"/>
    <w:rsid w:val="006F2F07"/>
    <w:rsid w:val="006F32D8"/>
    <w:rsid w:val="006F3396"/>
    <w:rsid w:val="006F3670"/>
    <w:rsid w:val="006F376E"/>
    <w:rsid w:val="006F37E4"/>
    <w:rsid w:val="006F38F4"/>
    <w:rsid w:val="006F3FE5"/>
    <w:rsid w:val="006F41C8"/>
    <w:rsid w:val="006F4226"/>
    <w:rsid w:val="006F4532"/>
    <w:rsid w:val="006F4993"/>
    <w:rsid w:val="006F4C37"/>
    <w:rsid w:val="006F4D8B"/>
    <w:rsid w:val="006F4E0D"/>
    <w:rsid w:val="006F5122"/>
    <w:rsid w:val="006F54EC"/>
    <w:rsid w:val="006F5537"/>
    <w:rsid w:val="006F57AB"/>
    <w:rsid w:val="006F59F3"/>
    <w:rsid w:val="006F5EE0"/>
    <w:rsid w:val="006F5F3E"/>
    <w:rsid w:val="006F63AD"/>
    <w:rsid w:val="006F6686"/>
    <w:rsid w:val="006F6953"/>
    <w:rsid w:val="006F710F"/>
    <w:rsid w:val="006F7220"/>
    <w:rsid w:val="006F746E"/>
    <w:rsid w:val="006F74BB"/>
    <w:rsid w:val="006F74C8"/>
    <w:rsid w:val="006F75C6"/>
    <w:rsid w:val="006F79CF"/>
    <w:rsid w:val="006F7A94"/>
    <w:rsid w:val="006F7AC6"/>
    <w:rsid w:val="007002ED"/>
    <w:rsid w:val="00700490"/>
    <w:rsid w:val="0070051F"/>
    <w:rsid w:val="00700570"/>
    <w:rsid w:val="0070066F"/>
    <w:rsid w:val="007006DC"/>
    <w:rsid w:val="00700A9E"/>
    <w:rsid w:val="00700C2B"/>
    <w:rsid w:val="007012BB"/>
    <w:rsid w:val="00701342"/>
    <w:rsid w:val="00701A90"/>
    <w:rsid w:val="00701F58"/>
    <w:rsid w:val="00702311"/>
    <w:rsid w:val="007023C5"/>
    <w:rsid w:val="007025DB"/>
    <w:rsid w:val="007030EE"/>
    <w:rsid w:val="00703138"/>
    <w:rsid w:val="00703544"/>
    <w:rsid w:val="007035AC"/>
    <w:rsid w:val="0070385F"/>
    <w:rsid w:val="007039C5"/>
    <w:rsid w:val="00703EE5"/>
    <w:rsid w:val="00704419"/>
    <w:rsid w:val="007045AE"/>
    <w:rsid w:val="00704B17"/>
    <w:rsid w:val="00704B70"/>
    <w:rsid w:val="00704B7E"/>
    <w:rsid w:val="00704C0E"/>
    <w:rsid w:val="00704E28"/>
    <w:rsid w:val="0070551D"/>
    <w:rsid w:val="00705546"/>
    <w:rsid w:val="007055E0"/>
    <w:rsid w:val="00705612"/>
    <w:rsid w:val="0070563C"/>
    <w:rsid w:val="00705AB6"/>
    <w:rsid w:val="00705AF6"/>
    <w:rsid w:val="00705CE8"/>
    <w:rsid w:val="00705D13"/>
    <w:rsid w:val="00705E32"/>
    <w:rsid w:val="00705E35"/>
    <w:rsid w:val="007061FE"/>
    <w:rsid w:val="0070627C"/>
    <w:rsid w:val="00706449"/>
    <w:rsid w:val="00706499"/>
    <w:rsid w:val="0070653A"/>
    <w:rsid w:val="00706697"/>
    <w:rsid w:val="0070669E"/>
    <w:rsid w:val="0070671F"/>
    <w:rsid w:val="00706ED2"/>
    <w:rsid w:val="00707067"/>
    <w:rsid w:val="007071AA"/>
    <w:rsid w:val="00707A1D"/>
    <w:rsid w:val="00707A5C"/>
    <w:rsid w:val="007100D0"/>
    <w:rsid w:val="00710140"/>
    <w:rsid w:val="0071032C"/>
    <w:rsid w:val="00710574"/>
    <w:rsid w:val="0071058F"/>
    <w:rsid w:val="007105AB"/>
    <w:rsid w:val="00710E63"/>
    <w:rsid w:val="00710E8F"/>
    <w:rsid w:val="00710EEA"/>
    <w:rsid w:val="007112E4"/>
    <w:rsid w:val="007113E4"/>
    <w:rsid w:val="007114C7"/>
    <w:rsid w:val="007114F4"/>
    <w:rsid w:val="007115E3"/>
    <w:rsid w:val="0071164E"/>
    <w:rsid w:val="00711EE2"/>
    <w:rsid w:val="0071204D"/>
    <w:rsid w:val="00712719"/>
    <w:rsid w:val="00712B27"/>
    <w:rsid w:val="00712EC3"/>
    <w:rsid w:val="0071318E"/>
    <w:rsid w:val="007131A9"/>
    <w:rsid w:val="00713435"/>
    <w:rsid w:val="007135CF"/>
    <w:rsid w:val="00713A73"/>
    <w:rsid w:val="00713BE1"/>
    <w:rsid w:val="00713F6C"/>
    <w:rsid w:val="00714005"/>
    <w:rsid w:val="0071434B"/>
    <w:rsid w:val="0071464A"/>
    <w:rsid w:val="00714863"/>
    <w:rsid w:val="00714D65"/>
    <w:rsid w:val="007153F6"/>
    <w:rsid w:val="007155A1"/>
    <w:rsid w:val="007157F2"/>
    <w:rsid w:val="0071580A"/>
    <w:rsid w:val="00715A7C"/>
    <w:rsid w:val="00715BF4"/>
    <w:rsid w:val="00715D58"/>
    <w:rsid w:val="00715EC0"/>
    <w:rsid w:val="00715FC6"/>
    <w:rsid w:val="00716421"/>
    <w:rsid w:val="00716552"/>
    <w:rsid w:val="00716558"/>
    <w:rsid w:val="007166DB"/>
    <w:rsid w:val="007166DE"/>
    <w:rsid w:val="00716979"/>
    <w:rsid w:val="00716A77"/>
    <w:rsid w:val="00716D4F"/>
    <w:rsid w:val="00716EC8"/>
    <w:rsid w:val="0071740A"/>
    <w:rsid w:val="0071756F"/>
    <w:rsid w:val="00717780"/>
    <w:rsid w:val="007177CD"/>
    <w:rsid w:val="007178D1"/>
    <w:rsid w:val="00717CA9"/>
    <w:rsid w:val="00717F4F"/>
    <w:rsid w:val="00717F9E"/>
    <w:rsid w:val="00720326"/>
    <w:rsid w:val="007203DF"/>
    <w:rsid w:val="007203E8"/>
    <w:rsid w:val="00720832"/>
    <w:rsid w:val="00720BF7"/>
    <w:rsid w:val="00721113"/>
    <w:rsid w:val="00721536"/>
    <w:rsid w:val="00721A2F"/>
    <w:rsid w:val="00721DBC"/>
    <w:rsid w:val="007222AC"/>
    <w:rsid w:val="00722901"/>
    <w:rsid w:val="00722A27"/>
    <w:rsid w:val="00722B7D"/>
    <w:rsid w:val="00722BC6"/>
    <w:rsid w:val="007231EC"/>
    <w:rsid w:val="0072326C"/>
    <w:rsid w:val="007232CC"/>
    <w:rsid w:val="00723563"/>
    <w:rsid w:val="0072366C"/>
    <w:rsid w:val="00723725"/>
    <w:rsid w:val="00723C64"/>
    <w:rsid w:val="00723FA9"/>
    <w:rsid w:val="00724093"/>
    <w:rsid w:val="007241A8"/>
    <w:rsid w:val="007250E3"/>
    <w:rsid w:val="00725103"/>
    <w:rsid w:val="00725552"/>
    <w:rsid w:val="007259BE"/>
    <w:rsid w:val="00725A9C"/>
    <w:rsid w:val="00726A2D"/>
    <w:rsid w:val="00726A95"/>
    <w:rsid w:val="00726F7F"/>
    <w:rsid w:val="0072703D"/>
    <w:rsid w:val="00727537"/>
    <w:rsid w:val="00727A7E"/>
    <w:rsid w:val="00727D79"/>
    <w:rsid w:val="00727FAC"/>
    <w:rsid w:val="00730006"/>
    <w:rsid w:val="00730011"/>
    <w:rsid w:val="007300B5"/>
    <w:rsid w:val="0073019B"/>
    <w:rsid w:val="007302EC"/>
    <w:rsid w:val="007303B7"/>
    <w:rsid w:val="00730510"/>
    <w:rsid w:val="00730868"/>
    <w:rsid w:val="00730981"/>
    <w:rsid w:val="00730B0F"/>
    <w:rsid w:val="0073102B"/>
    <w:rsid w:val="00731225"/>
    <w:rsid w:val="00731299"/>
    <w:rsid w:val="0073156E"/>
    <w:rsid w:val="007315C1"/>
    <w:rsid w:val="00731EF7"/>
    <w:rsid w:val="00731F0B"/>
    <w:rsid w:val="0073222F"/>
    <w:rsid w:val="00732321"/>
    <w:rsid w:val="007323AE"/>
    <w:rsid w:val="00732481"/>
    <w:rsid w:val="00732967"/>
    <w:rsid w:val="00732BDA"/>
    <w:rsid w:val="00732C39"/>
    <w:rsid w:val="00733375"/>
    <w:rsid w:val="007333D1"/>
    <w:rsid w:val="0073419A"/>
    <w:rsid w:val="00734888"/>
    <w:rsid w:val="00734A02"/>
    <w:rsid w:val="00735156"/>
    <w:rsid w:val="00735393"/>
    <w:rsid w:val="00735464"/>
    <w:rsid w:val="00735C7B"/>
    <w:rsid w:val="00736021"/>
    <w:rsid w:val="0073604A"/>
    <w:rsid w:val="007360B1"/>
    <w:rsid w:val="00736394"/>
    <w:rsid w:val="007368EC"/>
    <w:rsid w:val="0073696D"/>
    <w:rsid w:val="007369FD"/>
    <w:rsid w:val="00736B45"/>
    <w:rsid w:val="007371DD"/>
    <w:rsid w:val="0073749D"/>
    <w:rsid w:val="00737825"/>
    <w:rsid w:val="007378D3"/>
    <w:rsid w:val="00737D4A"/>
    <w:rsid w:val="00740017"/>
    <w:rsid w:val="0074025F"/>
    <w:rsid w:val="00740548"/>
    <w:rsid w:val="0074059B"/>
    <w:rsid w:val="00740A35"/>
    <w:rsid w:val="00740C93"/>
    <w:rsid w:val="00740D4F"/>
    <w:rsid w:val="007416D1"/>
    <w:rsid w:val="00741BAF"/>
    <w:rsid w:val="00741C53"/>
    <w:rsid w:val="00741E58"/>
    <w:rsid w:val="0074204D"/>
    <w:rsid w:val="00742516"/>
    <w:rsid w:val="00742B6C"/>
    <w:rsid w:val="00742F84"/>
    <w:rsid w:val="007434C7"/>
    <w:rsid w:val="0074369D"/>
    <w:rsid w:val="00743A5E"/>
    <w:rsid w:val="00743C5C"/>
    <w:rsid w:val="00743CC4"/>
    <w:rsid w:val="007441FD"/>
    <w:rsid w:val="00744456"/>
    <w:rsid w:val="00744732"/>
    <w:rsid w:val="007452EE"/>
    <w:rsid w:val="007453B8"/>
    <w:rsid w:val="00745E0B"/>
    <w:rsid w:val="007462F1"/>
    <w:rsid w:val="0074635A"/>
    <w:rsid w:val="00746982"/>
    <w:rsid w:val="00746DCE"/>
    <w:rsid w:val="00746E0B"/>
    <w:rsid w:val="00746F5C"/>
    <w:rsid w:val="00747356"/>
    <w:rsid w:val="00747374"/>
    <w:rsid w:val="007474B0"/>
    <w:rsid w:val="007474C1"/>
    <w:rsid w:val="007479D7"/>
    <w:rsid w:val="007479E5"/>
    <w:rsid w:val="00747A9E"/>
    <w:rsid w:val="00747AE0"/>
    <w:rsid w:val="00747EBE"/>
    <w:rsid w:val="00750214"/>
    <w:rsid w:val="0075028F"/>
    <w:rsid w:val="00750A3C"/>
    <w:rsid w:val="00750B1B"/>
    <w:rsid w:val="00750B3D"/>
    <w:rsid w:val="00751748"/>
    <w:rsid w:val="00751CAE"/>
    <w:rsid w:val="00751E11"/>
    <w:rsid w:val="00752192"/>
    <w:rsid w:val="007524F3"/>
    <w:rsid w:val="0075271B"/>
    <w:rsid w:val="007527D9"/>
    <w:rsid w:val="00752857"/>
    <w:rsid w:val="00752B3A"/>
    <w:rsid w:val="007530FC"/>
    <w:rsid w:val="0075319D"/>
    <w:rsid w:val="007535CB"/>
    <w:rsid w:val="007537BE"/>
    <w:rsid w:val="00753963"/>
    <w:rsid w:val="00753AF7"/>
    <w:rsid w:val="00753B22"/>
    <w:rsid w:val="00753F02"/>
    <w:rsid w:val="00754165"/>
    <w:rsid w:val="007542A7"/>
    <w:rsid w:val="0075432D"/>
    <w:rsid w:val="0075461D"/>
    <w:rsid w:val="00754799"/>
    <w:rsid w:val="00754AEB"/>
    <w:rsid w:val="00754D6D"/>
    <w:rsid w:val="0075500C"/>
    <w:rsid w:val="00755504"/>
    <w:rsid w:val="007558CF"/>
    <w:rsid w:val="007558F1"/>
    <w:rsid w:val="00755917"/>
    <w:rsid w:val="007559BA"/>
    <w:rsid w:val="00755AF5"/>
    <w:rsid w:val="0075637A"/>
    <w:rsid w:val="00756A05"/>
    <w:rsid w:val="00756CFC"/>
    <w:rsid w:val="00756FA5"/>
    <w:rsid w:val="007575CE"/>
    <w:rsid w:val="0075792E"/>
    <w:rsid w:val="00757E46"/>
    <w:rsid w:val="00760212"/>
    <w:rsid w:val="0076043B"/>
    <w:rsid w:val="00760475"/>
    <w:rsid w:val="00760B80"/>
    <w:rsid w:val="00760C10"/>
    <w:rsid w:val="007611CF"/>
    <w:rsid w:val="00761349"/>
    <w:rsid w:val="007613DC"/>
    <w:rsid w:val="00761D67"/>
    <w:rsid w:val="007621E2"/>
    <w:rsid w:val="00762334"/>
    <w:rsid w:val="007626DE"/>
    <w:rsid w:val="00762726"/>
    <w:rsid w:val="0076276A"/>
    <w:rsid w:val="007627FC"/>
    <w:rsid w:val="00762867"/>
    <w:rsid w:val="0076287F"/>
    <w:rsid w:val="00762898"/>
    <w:rsid w:val="00762A6F"/>
    <w:rsid w:val="00762AD9"/>
    <w:rsid w:val="00762BC5"/>
    <w:rsid w:val="00762FC9"/>
    <w:rsid w:val="00763013"/>
    <w:rsid w:val="00763990"/>
    <w:rsid w:val="00764038"/>
    <w:rsid w:val="007640CA"/>
    <w:rsid w:val="007641DE"/>
    <w:rsid w:val="00764D06"/>
    <w:rsid w:val="00764D14"/>
    <w:rsid w:val="00764D26"/>
    <w:rsid w:val="00764D98"/>
    <w:rsid w:val="00764F79"/>
    <w:rsid w:val="00765108"/>
    <w:rsid w:val="00765309"/>
    <w:rsid w:val="0076549E"/>
    <w:rsid w:val="007655F4"/>
    <w:rsid w:val="007656FB"/>
    <w:rsid w:val="00765D1A"/>
    <w:rsid w:val="00765EC9"/>
    <w:rsid w:val="007660AC"/>
    <w:rsid w:val="00766562"/>
    <w:rsid w:val="00766563"/>
    <w:rsid w:val="00766635"/>
    <w:rsid w:val="0076683E"/>
    <w:rsid w:val="00766B64"/>
    <w:rsid w:val="00766BF8"/>
    <w:rsid w:val="007670A5"/>
    <w:rsid w:val="00767358"/>
    <w:rsid w:val="0076738D"/>
    <w:rsid w:val="007675B1"/>
    <w:rsid w:val="0076765C"/>
    <w:rsid w:val="00767719"/>
    <w:rsid w:val="00767811"/>
    <w:rsid w:val="00767BFB"/>
    <w:rsid w:val="00767D9F"/>
    <w:rsid w:val="00767F02"/>
    <w:rsid w:val="007704D0"/>
    <w:rsid w:val="00770854"/>
    <w:rsid w:val="007708B6"/>
    <w:rsid w:val="00770AA1"/>
    <w:rsid w:val="00771808"/>
    <w:rsid w:val="00772021"/>
    <w:rsid w:val="00772138"/>
    <w:rsid w:val="00772291"/>
    <w:rsid w:val="007725A0"/>
    <w:rsid w:val="00772B5E"/>
    <w:rsid w:val="007730D6"/>
    <w:rsid w:val="00773193"/>
    <w:rsid w:val="0077338B"/>
    <w:rsid w:val="007736B7"/>
    <w:rsid w:val="007738B9"/>
    <w:rsid w:val="007739C5"/>
    <w:rsid w:val="007739E9"/>
    <w:rsid w:val="00773BFB"/>
    <w:rsid w:val="00774475"/>
    <w:rsid w:val="007745AA"/>
    <w:rsid w:val="00774800"/>
    <w:rsid w:val="00774B10"/>
    <w:rsid w:val="00774B28"/>
    <w:rsid w:val="00774E19"/>
    <w:rsid w:val="00774F53"/>
    <w:rsid w:val="007750E0"/>
    <w:rsid w:val="00775143"/>
    <w:rsid w:val="007751D4"/>
    <w:rsid w:val="00775350"/>
    <w:rsid w:val="007753A8"/>
    <w:rsid w:val="0077551E"/>
    <w:rsid w:val="00775806"/>
    <w:rsid w:val="0077595A"/>
    <w:rsid w:val="00775C8B"/>
    <w:rsid w:val="00775DC2"/>
    <w:rsid w:val="00775ED2"/>
    <w:rsid w:val="0077664A"/>
    <w:rsid w:val="007768AF"/>
    <w:rsid w:val="007768BA"/>
    <w:rsid w:val="00776A43"/>
    <w:rsid w:val="00776A53"/>
    <w:rsid w:val="00776B9C"/>
    <w:rsid w:val="00776C6E"/>
    <w:rsid w:val="00776F4F"/>
    <w:rsid w:val="00777194"/>
    <w:rsid w:val="00777669"/>
    <w:rsid w:val="0077768E"/>
    <w:rsid w:val="00777B25"/>
    <w:rsid w:val="007800B5"/>
    <w:rsid w:val="0078012A"/>
    <w:rsid w:val="007806B7"/>
    <w:rsid w:val="00780C07"/>
    <w:rsid w:val="00780C70"/>
    <w:rsid w:val="0078102E"/>
    <w:rsid w:val="0078116E"/>
    <w:rsid w:val="0078169A"/>
    <w:rsid w:val="00781E4C"/>
    <w:rsid w:val="00781FFD"/>
    <w:rsid w:val="00782566"/>
    <w:rsid w:val="0078258A"/>
    <w:rsid w:val="007828CB"/>
    <w:rsid w:val="00782950"/>
    <w:rsid w:val="007829CA"/>
    <w:rsid w:val="00782AC5"/>
    <w:rsid w:val="00782C73"/>
    <w:rsid w:val="007830C7"/>
    <w:rsid w:val="00783680"/>
    <w:rsid w:val="0078372E"/>
    <w:rsid w:val="00783A8C"/>
    <w:rsid w:val="00783AB9"/>
    <w:rsid w:val="00783AD0"/>
    <w:rsid w:val="00783D94"/>
    <w:rsid w:val="00784089"/>
    <w:rsid w:val="007840EB"/>
    <w:rsid w:val="00784638"/>
    <w:rsid w:val="007846EC"/>
    <w:rsid w:val="00784715"/>
    <w:rsid w:val="00784759"/>
    <w:rsid w:val="0078484C"/>
    <w:rsid w:val="007848EA"/>
    <w:rsid w:val="00785308"/>
    <w:rsid w:val="00785459"/>
    <w:rsid w:val="00785C5D"/>
    <w:rsid w:val="00785DAA"/>
    <w:rsid w:val="00785ECD"/>
    <w:rsid w:val="00785F95"/>
    <w:rsid w:val="00786044"/>
    <w:rsid w:val="00786404"/>
    <w:rsid w:val="00786BBC"/>
    <w:rsid w:val="00787288"/>
    <w:rsid w:val="00787510"/>
    <w:rsid w:val="007877C4"/>
    <w:rsid w:val="00787DFE"/>
    <w:rsid w:val="00787E3D"/>
    <w:rsid w:val="00787E85"/>
    <w:rsid w:val="00787F9C"/>
    <w:rsid w:val="0079042E"/>
    <w:rsid w:val="007904D9"/>
    <w:rsid w:val="007905FA"/>
    <w:rsid w:val="00790899"/>
    <w:rsid w:val="00790DF4"/>
    <w:rsid w:val="0079121F"/>
    <w:rsid w:val="007914B0"/>
    <w:rsid w:val="0079168B"/>
    <w:rsid w:val="00791693"/>
    <w:rsid w:val="00791A73"/>
    <w:rsid w:val="00791BE5"/>
    <w:rsid w:val="00792140"/>
    <w:rsid w:val="00792202"/>
    <w:rsid w:val="00792662"/>
    <w:rsid w:val="007929CA"/>
    <w:rsid w:val="00792B4E"/>
    <w:rsid w:val="00792DB3"/>
    <w:rsid w:val="00792F11"/>
    <w:rsid w:val="0079367F"/>
    <w:rsid w:val="00793A6D"/>
    <w:rsid w:val="00794111"/>
    <w:rsid w:val="00794301"/>
    <w:rsid w:val="0079465B"/>
    <w:rsid w:val="0079476A"/>
    <w:rsid w:val="00794B37"/>
    <w:rsid w:val="007952BD"/>
    <w:rsid w:val="00795428"/>
    <w:rsid w:val="00795CB7"/>
    <w:rsid w:val="00795DC0"/>
    <w:rsid w:val="00795F50"/>
    <w:rsid w:val="007962EB"/>
    <w:rsid w:val="00796828"/>
    <w:rsid w:val="007969E5"/>
    <w:rsid w:val="00796AE5"/>
    <w:rsid w:val="00797035"/>
    <w:rsid w:val="00797269"/>
    <w:rsid w:val="0079740E"/>
    <w:rsid w:val="007974A1"/>
    <w:rsid w:val="007976CF"/>
    <w:rsid w:val="007978D0"/>
    <w:rsid w:val="00797C44"/>
    <w:rsid w:val="00797EF0"/>
    <w:rsid w:val="007A0387"/>
    <w:rsid w:val="007A03E1"/>
    <w:rsid w:val="007A040F"/>
    <w:rsid w:val="007A05A1"/>
    <w:rsid w:val="007A0643"/>
    <w:rsid w:val="007A072A"/>
    <w:rsid w:val="007A0AF8"/>
    <w:rsid w:val="007A0B6A"/>
    <w:rsid w:val="007A10B7"/>
    <w:rsid w:val="007A1449"/>
    <w:rsid w:val="007A150E"/>
    <w:rsid w:val="007A1E86"/>
    <w:rsid w:val="007A20A7"/>
    <w:rsid w:val="007A288E"/>
    <w:rsid w:val="007A29AD"/>
    <w:rsid w:val="007A2B83"/>
    <w:rsid w:val="007A2DA9"/>
    <w:rsid w:val="007A2DF0"/>
    <w:rsid w:val="007A31A4"/>
    <w:rsid w:val="007A329B"/>
    <w:rsid w:val="007A361F"/>
    <w:rsid w:val="007A36F3"/>
    <w:rsid w:val="007A3886"/>
    <w:rsid w:val="007A40B2"/>
    <w:rsid w:val="007A42CB"/>
    <w:rsid w:val="007A441F"/>
    <w:rsid w:val="007A4A62"/>
    <w:rsid w:val="007A4B92"/>
    <w:rsid w:val="007A4E01"/>
    <w:rsid w:val="007A53AB"/>
    <w:rsid w:val="007A5761"/>
    <w:rsid w:val="007A5861"/>
    <w:rsid w:val="007A5968"/>
    <w:rsid w:val="007A5996"/>
    <w:rsid w:val="007A5B3B"/>
    <w:rsid w:val="007A5DAC"/>
    <w:rsid w:val="007A6214"/>
    <w:rsid w:val="007A6386"/>
    <w:rsid w:val="007A63CF"/>
    <w:rsid w:val="007A6686"/>
    <w:rsid w:val="007A742B"/>
    <w:rsid w:val="007A77D0"/>
    <w:rsid w:val="007A77E6"/>
    <w:rsid w:val="007A7AC2"/>
    <w:rsid w:val="007A7B05"/>
    <w:rsid w:val="007A7F5B"/>
    <w:rsid w:val="007B015A"/>
    <w:rsid w:val="007B0246"/>
    <w:rsid w:val="007B0611"/>
    <w:rsid w:val="007B0645"/>
    <w:rsid w:val="007B06EB"/>
    <w:rsid w:val="007B0CCE"/>
    <w:rsid w:val="007B1091"/>
    <w:rsid w:val="007B13CE"/>
    <w:rsid w:val="007B13F3"/>
    <w:rsid w:val="007B15A9"/>
    <w:rsid w:val="007B1682"/>
    <w:rsid w:val="007B18AE"/>
    <w:rsid w:val="007B1A2E"/>
    <w:rsid w:val="007B1A40"/>
    <w:rsid w:val="007B1A5C"/>
    <w:rsid w:val="007B1BB4"/>
    <w:rsid w:val="007B1F6E"/>
    <w:rsid w:val="007B2367"/>
    <w:rsid w:val="007B24E3"/>
    <w:rsid w:val="007B27AD"/>
    <w:rsid w:val="007B2867"/>
    <w:rsid w:val="007B2C3F"/>
    <w:rsid w:val="007B2FF1"/>
    <w:rsid w:val="007B3028"/>
    <w:rsid w:val="007B306C"/>
    <w:rsid w:val="007B34CC"/>
    <w:rsid w:val="007B351F"/>
    <w:rsid w:val="007B354A"/>
    <w:rsid w:val="007B365E"/>
    <w:rsid w:val="007B3913"/>
    <w:rsid w:val="007B4257"/>
    <w:rsid w:val="007B444D"/>
    <w:rsid w:val="007B4598"/>
    <w:rsid w:val="007B4653"/>
    <w:rsid w:val="007B482D"/>
    <w:rsid w:val="007B4922"/>
    <w:rsid w:val="007B5016"/>
    <w:rsid w:val="007B5501"/>
    <w:rsid w:val="007B5823"/>
    <w:rsid w:val="007B587E"/>
    <w:rsid w:val="007B59B4"/>
    <w:rsid w:val="007B5A23"/>
    <w:rsid w:val="007B5C22"/>
    <w:rsid w:val="007B5C45"/>
    <w:rsid w:val="007B5D1C"/>
    <w:rsid w:val="007B5F4F"/>
    <w:rsid w:val="007B6340"/>
    <w:rsid w:val="007B658D"/>
    <w:rsid w:val="007B6873"/>
    <w:rsid w:val="007B6A15"/>
    <w:rsid w:val="007B70B2"/>
    <w:rsid w:val="007B7449"/>
    <w:rsid w:val="007B75CB"/>
    <w:rsid w:val="007B7D2F"/>
    <w:rsid w:val="007B7E3E"/>
    <w:rsid w:val="007C00DC"/>
    <w:rsid w:val="007C01C3"/>
    <w:rsid w:val="007C02FD"/>
    <w:rsid w:val="007C080C"/>
    <w:rsid w:val="007C0A7F"/>
    <w:rsid w:val="007C0F49"/>
    <w:rsid w:val="007C16A1"/>
    <w:rsid w:val="007C18A0"/>
    <w:rsid w:val="007C1968"/>
    <w:rsid w:val="007C19F6"/>
    <w:rsid w:val="007C1B51"/>
    <w:rsid w:val="007C25CA"/>
    <w:rsid w:val="007C2832"/>
    <w:rsid w:val="007C29F3"/>
    <w:rsid w:val="007C2A8B"/>
    <w:rsid w:val="007C2CB1"/>
    <w:rsid w:val="007C2CDB"/>
    <w:rsid w:val="007C2D49"/>
    <w:rsid w:val="007C3452"/>
    <w:rsid w:val="007C3D5E"/>
    <w:rsid w:val="007C3EBB"/>
    <w:rsid w:val="007C417D"/>
    <w:rsid w:val="007C4641"/>
    <w:rsid w:val="007C47A6"/>
    <w:rsid w:val="007C4F66"/>
    <w:rsid w:val="007C4FB8"/>
    <w:rsid w:val="007C53D8"/>
    <w:rsid w:val="007C5509"/>
    <w:rsid w:val="007C5AFB"/>
    <w:rsid w:val="007C5B13"/>
    <w:rsid w:val="007C5B1E"/>
    <w:rsid w:val="007C5DCD"/>
    <w:rsid w:val="007C6203"/>
    <w:rsid w:val="007C63A9"/>
    <w:rsid w:val="007C6464"/>
    <w:rsid w:val="007C6589"/>
    <w:rsid w:val="007C6873"/>
    <w:rsid w:val="007C6A7B"/>
    <w:rsid w:val="007C6BF1"/>
    <w:rsid w:val="007C6E30"/>
    <w:rsid w:val="007C70B5"/>
    <w:rsid w:val="007C7168"/>
    <w:rsid w:val="007C74C3"/>
    <w:rsid w:val="007C74C9"/>
    <w:rsid w:val="007C76BF"/>
    <w:rsid w:val="007C7740"/>
    <w:rsid w:val="007C7765"/>
    <w:rsid w:val="007C7856"/>
    <w:rsid w:val="007C7967"/>
    <w:rsid w:val="007C7D6E"/>
    <w:rsid w:val="007C7F70"/>
    <w:rsid w:val="007D05A2"/>
    <w:rsid w:val="007D0620"/>
    <w:rsid w:val="007D0B60"/>
    <w:rsid w:val="007D1417"/>
    <w:rsid w:val="007D1508"/>
    <w:rsid w:val="007D1AA1"/>
    <w:rsid w:val="007D1CA5"/>
    <w:rsid w:val="007D1D4E"/>
    <w:rsid w:val="007D2198"/>
    <w:rsid w:val="007D2314"/>
    <w:rsid w:val="007D267B"/>
    <w:rsid w:val="007D2757"/>
    <w:rsid w:val="007D2AD4"/>
    <w:rsid w:val="007D2B54"/>
    <w:rsid w:val="007D2BF3"/>
    <w:rsid w:val="007D2E9C"/>
    <w:rsid w:val="007D3000"/>
    <w:rsid w:val="007D30EF"/>
    <w:rsid w:val="007D323C"/>
    <w:rsid w:val="007D329D"/>
    <w:rsid w:val="007D32D9"/>
    <w:rsid w:val="007D34B7"/>
    <w:rsid w:val="007D34EB"/>
    <w:rsid w:val="007D3606"/>
    <w:rsid w:val="007D38CD"/>
    <w:rsid w:val="007D3AC6"/>
    <w:rsid w:val="007D3D38"/>
    <w:rsid w:val="007D3DA0"/>
    <w:rsid w:val="007D40DB"/>
    <w:rsid w:val="007D4239"/>
    <w:rsid w:val="007D4253"/>
    <w:rsid w:val="007D43BD"/>
    <w:rsid w:val="007D4592"/>
    <w:rsid w:val="007D485E"/>
    <w:rsid w:val="007D492B"/>
    <w:rsid w:val="007D497B"/>
    <w:rsid w:val="007D4A52"/>
    <w:rsid w:val="007D58D7"/>
    <w:rsid w:val="007D595D"/>
    <w:rsid w:val="007D5AF3"/>
    <w:rsid w:val="007D5C60"/>
    <w:rsid w:val="007D5FBE"/>
    <w:rsid w:val="007D61D5"/>
    <w:rsid w:val="007D65D7"/>
    <w:rsid w:val="007D69D9"/>
    <w:rsid w:val="007D6D66"/>
    <w:rsid w:val="007D6EB7"/>
    <w:rsid w:val="007D744E"/>
    <w:rsid w:val="007D798F"/>
    <w:rsid w:val="007D7A6E"/>
    <w:rsid w:val="007D7A83"/>
    <w:rsid w:val="007D7B46"/>
    <w:rsid w:val="007D7BC1"/>
    <w:rsid w:val="007E0483"/>
    <w:rsid w:val="007E0561"/>
    <w:rsid w:val="007E07DD"/>
    <w:rsid w:val="007E0B47"/>
    <w:rsid w:val="007E0BC1"/>
    <w:rsid w:val="007E0F26"/>
    <w:rsid w:val="007E12C1"/>
    <w:rsid w:val="007E144C"/>
    <w:rsid w:val="007E15B4"/>
    <w:rsid w:val="007E16F1"/>
    <w:rsid w:val="007E1A58"/>
    <w:rsid w:val="007E1CA0"/>
    <w:rsid w:val="007E1DA5"/>
    <w:rsid w:val="007E1ECF"/>
    <w:rsid w:val="007E2103"/>
    <w:rsid w:val="007E24E3"/>
    <w:rsid w:val="007E265D"/>
    <w:rsid w:val="007E2884"/>
    <w:rsid w:val="007E2F63"/>
    <w:rsid w:val="007E3073"/>
    <w:rsid w:val="007E31E4"/>
    <w:rsid w:val="007E3515"/>
    <w:rsid w:val="007E36CB"/>
    <w:rsid w:val="007E3719"/>
    <w:rsid w:val="007E3975"/>
    <w:rsid w:val="007E399D"/>
    <w:rsid w:val="007E3CD6"/>
    <w:rsid w:val="007E41D0"/>
    <w:rsid w:val="007E42C9"/>
    <w:rsid w:val="007E431F"/>
    <w:rsid w:val="007E432F"/>
    <w:rsid w:val="007E43BE"/>
    <w:rsid w:val="007E45BD"/>
    <w:rsid w:val="007E4C75"/>
    <w:rsid w:val="007E4D35"/>
    <w:rsid w:val="007E4F6C"/>
    <w:rsid w:val="007E51B6"/>
    <w:rsid w:val="007E52C5"/>
    <w:rsid w:val="007E546C"/>
    <w:rsid w:val="007E55F9"/>
    <w:rsid w:val="007E591C"/>
    <w:rsid w:val="007E5A92"/>
    <w:rsid w:val="007E6431"/>
    <w:rsid w:val="007E65BD"/>
    <w:rsid w:val="007E661C"/>
    <w:rsid w:val="007E66FA"/>
    <w:rsid w:val="007E6748"/>
    <w:rsid w:val="007E6D15"/>
    <w:rsid w:val="007E6D2E"/>
    <w:rsid w:val="007E6FC1"/>
    <w:rsid w:val="007E72B0"/>
    <w:rsid w:val="007E7A2D"/>
    <w:rsid w:val="007E7DA5"/>
    <w:rsid w:val="007F00CC"/>
    <w:rsid w:val="007F04FD"/>
    <w:rsid w:val="007F06CA"/>
    <w:rsid w:val="007F0C2A"/>
    <w:rsid w:val="007F0C6F"/>
    <w:rsid w:val="007F1318"/>
    <w:rsid w:val="007F1392"/>
    <w:rsid w:val="007F13FC"/>
    <w:rsid w:val="007F1479"/>
    <w:rsid w:val="007F1725"/>
    <w:rsid w:val="007F20D8"/>
    <w:rsid w:val="007F2162"/>
    <w:rsid w:val="007F271D"/>
    <w:rsid w:val="007F27BB"/>
    <w:rsid w:val="007F2D54"/>
    <w:rsid w:val="007F2E38"/>
    <w:rsid w:val="007F33F2"/>
    <w:rsid w:val="007F3AA0"/>
    <w:rsid w:val="007F4583"/>
    <w:rsid w:val="007F4A8F"/>
    <w:rsid w:val="007F4B79"/>
    <w:rsid w:val="007F4FB4"/>
    <w:rsid w:val="007F4FF5"/>
    <w:rsid w:val="007F53CF"/>
    <w:rsid w:val="007F55B9"/>
    <w:rsid w:val="007F5622"/>
    <w:rsid w:val="007F5749"/>
    <w:rsid w:val="007F575E"/>
    <w:rsid w:val="007F5B8C"/>
    <w:rsid w:val="007F5D10"/>
    <w:rsid w:val="007F5D4D"/>
    <w:rsid w:val="007F600D"/>
    <w:rsid w:val="007F60D1"/>
    <w:rsid w:val="007F6664"/>
    <w:rsid w:val="007F671B"/>
    <w:rsid w:val="007F67CD"/>
    <w:rsid w:val="007F6BCA"/>
    <w:rsid w:val="007F6F54"/>
    <w:rsid w:val="007F71A9"/>
    <w:rsid w:val="007F763C"/>
    <w:rsid w:val="007F7A25"/>
    <w:rsid w:val="007F7AA7"/>
    <w:rsid w:val="007F7FD6"/>
    <w:rsid w:val="008002B9"/>
    <w:rsid w:val="00800330"/>
    <w:rsid w:val="008011DA"/>
    <w:rsid w:val="00801208"/>
    <w:rsid w:val="00801315"/>
    <w:rsid w:val="0080141B"/>
    <w:rsid w:val="008017D8"/>
    <w:rsid w:val="0080198E"/>
    <w:rsid w:val="00801D38"/>
    <w:rsid w:val="00801D59"/>
    <w:rsid w:val="00801E3D"/>
    <w:rsid w:val="00801FC2"/>
    <w:rsid w:val="008020F6"/>
    <w:rsid w:val="008022FF"/>
    <w:rsid w:val="0080245F"/>
    <w:rsid w:val="00802696"/>
    <w:rsid w:val="008027E6"/>
    <w:rsid w:val="0080283A"/>
    <w:rsid w:val="008029B2"/>
    <w:rsid w:val="00802A66"/>
    <w:rsid w:val="00802B22"/>
    <w:rsid w:val="00802BCD"/>
    <w:rsid w:val="00802CCC"/>
    <w:rsid w:val="00802D25"/>
    <w:rsid w:val="008030AA"/>
    <w:rsid w:val="008031E2"/>
    <w:rsid w:val="008036D9"/>
    <w:rsid w:val="00803BE7"/>
    <w:rsid w:val="00803C5D"/>
    <w:rsid w:val="008043DA"/>
    <w:rsid w:val="0080466E"/>
    <w:rsid w:val="00804C18"/>
    <w:rsid w:val="00804EB4"/>
    <w:rsid w:val="0080527D"/>
    <w:rsid w:val="00805671"/>
    <w:rsid w:val="00805712"/>
    <w:rsid w:val="00805812"/>
    <w:rsid w:val="00805A4E"/>
    <w:rsid w:val="00805D45"/>
    <w:rsid w:val="00805E34"/>
    <w:rsid w:val="0080619E"/>
    <w:rsid w:val="008061B4"/>
    <w:rsid w:val="00806229"/>
    <w:rsid w:val="0080653B"/>
    <w:rsid w:val="0080665B"/>
    <w:rsid w:val="00806683"/>
    <w:rsid w:val="00806717"/>
    <w:rsid w:val="00806899"/>
    <w:rsid w:val="00806BEB"/>
    <w:rsid w:val="00806D7E"/>
    <w:rsid w:val="00807015"/>
    <w:rsid w:val="008071D8"/>
    <w:rsid w:val="0080756D"/>
    <w:rsid w:val="00807A02"/>
    <w:rsid w:val="00807B16"/>
    <w:rsid w:val="00807B9B"/>
    <w:rsid w:val="00807CBD"/>
    <w:rsid w:val="00807CF5"/>
    <w:rsid w:val="00807E0A"/>
    <w:rsid w:val="008100A7"/>
    <w:rsid w:val="00810791"/>
    <w:rsid w:val="00810C97"/>
    <w:rsid w:val="00810C98"/>
    <w:rsid w:val="00810EBF"/>
    <w:rsid w:val="00810FED"/>
    <w:rsid w:val="00811513"/>
    <w:rsid w:val="00811698"/>
    <w:rsid w:val="00811AEF"/>
    <w:rsid w:val="008123EA"/>
    <w:rsid w:val="00812616"/>
    <w:rsid w:val="008129C2"/>
    <w:rsid w:val="00812A84"/>
    <w:rsid w:val="0081303E"/>
    <w:rsid w:val="008131A4"/>
    <w:rsid w:val="008131BA"/>
    <w:rsid w:val="00813421"/>
    <w:rsid w:val="0081357A"/>
    <w:rsid w:val="00813806"/>
    <w:rsid w:val="00813B16"/>
    <w:rsid w:val="00813CF7"/>
    <w:rsid w:val="00813E21"/>
    <w:rsid w:val="00814195"/>
    <w:rsid w:val="008142AA"/>
    <w:rsid w:val="008145FA"/>
    <w:rsid w:val="00814757"/>
    <w:rsid w:val="008149D4"/>
    <w:rsid w:val="00814F11"/>
    <w:rsid w:val="00815239"/>
    <w:rsid w:val="008152FF"/>
    <w:rsid w:val="008153E6"/>
    <w:rsid w:val="00815611"/>
    <w:rsid w:val="00815938"/>
    <w:rsid w:val="00815974"/>
    <w:rsid w:val="00815CE0"/>
    <w:rsid w:val="00815D0D"/>
    <w:rsid w:val="00815FA6"/>
    <w:rsid w:val="00816052"/>
    <w:rsid w:val="008166B2"/>
    <w:rsid w:val="0081697B"/>
    <w:rsid w:val="00816BFA"/>
    <w:rsid w:val="00816F52"/>
    <w:rsid w:val="008170D3"/>
    <w:rsid w:val="0081724D"/>
    <w:rsid w:val="00817349"/>
    <w:rsid w:val="008174DE"/>
    <w:rsid w:val="008174E5"/>
    <w:rsid w:val="008176A7"/>
    <w:rsid w:val="00817846"/>
    <w:rsid w:val="00817D15"/>
    <w:rsid w:val="008200F7"/>
    <w:rsid w:val="00820132"/>
    <w:rsid w:val="00820235"/>
    <w:rsid w:val="00820A50"/>
    <w:rsid w:val="00820CC9"/>
    <w:rsid w:val="00820E94"/>
    <w:rsid w:val="008212E2"/>
    <w:rsid w:val="0082139A"/>
    <w:rsid w:val="008213AD"/>
    <w:rsid w:val="00821555"/>
    <w:rsid w:val="008219BE"/>
    <w:rsid w:val="00821A4B"/>
    <w:rsid w:val="00821EA8"/>
    <w:rsid w:val="00822046"/>
    <w:rsid w:val="00822382"/>
    <w:rsid w:val="00822953"/>
    <w:rsid w:val="00822DC1"/>
    <w:rsid w:val="00822EB3"/>
    <w:rsid w:val="0082332E"/>
    <w:rsid w:val="00823356"/>
    <w:rsid w:val="00823907"/>
    <w:rsid w:val="00823AE7"/>
    <w:rsid w:val="00823BA1"/>
    <w:rsid w:val="00823ED2"/>
    <w:rsid w:val="00823EE1"/>
    <w:rsid w:val="00824002"/>
    <w:rsid w:val="00824398"/>
    <w:rsid w:val="00824721"/>
    <w:rsid w:val="00824D09"/>
    <w:rsid w:val="00824E1D"/>
    <w:rsid w:val="008250CB"/>
    <w:rsid w:val="0082518F"/>
    <w:rsid w:val="008252F0"/>
    <w:rsid w:val="00825BE2"/>
    <w:rsid w:val="00825C12"/>
    <w:rsid w:val="00825CA9"/>
    <w:rsid w:val="00826B91"/>
    <w:rsid w:val="00827D0B"/>
    <w:rsid w:val="00827D52"/>
    <w:rsid w:val="0083009C"/>
    <w:rsid w:val="0083038B"/>
    <w:rsid w:val="008307FE"/>
    <w:rsid w:val="00830AA7"/>
    <w:rsid w:val="00830AB3"/>
    <w:rsid w:val="00831A62"/>
    <w:rsid w:val="00831AA6"/>
    <w:rsid w:val="00832155"/>
    <w:rsid w:val="00832193"/>
    <w:rsid w:val="008323B7"/>
    <w:rsid w:val="00832753"/>
    <w:rsid w:val="00832E89"/>
    <w:rsid w:val="0083319A"/>
    <w:rsid w:val="00833659"/>
    <w:rsid w:val="008338CA"/>
    <w:rsid w:val="00833D8F"/>
    <w:rsid w:val="00833F79"/>
    <w:rsid w:val="008340B5"/>
    <w:rsid w:val="00834252"/>
    <w:rsid w:val="00834354"/>
    <w:rsid w:val="00834909"/>
    <w:rsid w:val="00834AF3"/>
    <w:rsid w:val="00834C65"/>
    <w:rsid w:val="00834CE0"/>
    <w:rsid w:val="0083507A"/>
    <w:rsid w:val="0083525C"/>
    <w:rsid w:val="00835358"/>
    <w:rsid w:val="008353DD"/>
    <w:rsid w:val="008353E5"/>
    <w:rsid w:val="008354C5"/>
    <w:rsid w:val="008357B0"/>
    <w:rsid w:val="00835E56"/>
    <w:rsid w:val="00835ED5"/>
    <w:rsid w:val="00835F10"/>
    <w:rsid w:val="00835F3A"/>
    <w:rsid w:val="0083639F"/>
    <w:rsid w:val="0083674E"/>
    <w:rsid w:val="008367C3"/>
    <w:rsid w:val="00836AD0"/>
    <w:rsid w:val="00836B26"/>
    <w:rsid w:val="0083700D"/>
    <w:rsid w:val="00837249"/>
    <w:rsid w:val="00837997"/>
    <w:rsid w:val="00837A47"/>
    <w:rsid w:val="00837ED9"/>
    <w:rsid w:val="00837EF7"/>
    <w:rsid w:val="008402A6"/>
    <w:rsid w:val="0084039E"/>
    <w:rsid w:val="00840CE8"/>
    <w:rsid w:val="0084169A"/>
    <w:rsid w:val="00841703"/>
    <w:rsid w:val="00841872"/>
    <w:rsid w:val="008419C2"/>
    <w:rsid w:val="008419F8"/>
    <w:rsid w:val="00841C96"/>
    <w:rsid w:val="00841E9B"/>
    <w:rsid w:val="00842086"/>
    <w:rsid w:val="00842165"/>
    <w:rsid w:val="008425F1"/>
    <w:rsid w:val="00842715"/>
    <w:rsid w:val="008429C5"/>
    <w:rsid w:val="00842B2E"/>
    <w:rsid w:val="00843128"/>
    <w:rsid w:val="00843386"/>
    <w:rsid w:val="00843635"/>
    <w:rsid w:val="00843766"/>
    <w:rsid w:val="00843788"/>
    <w:rsid w:val="0084381E"/>
    <w:rsid w:val="00843B3A"/>
    <w:rsid w:val="00843F1D"/>
    <w:rsid w:val="00844119"/>
    <w:rsid w:val="00844144"/>
    <w:rsid w:val="0084446F"/>
    <w:rsid w:val="00844A1C"/>
    <w:rsid w:val="00844B37"/>
    <w:rsid w:val="00844F04"/>
    <w:rsid w:val="00844F13"/>
    <w:rsid w:val="0084529F"/>
    <w:rsid w:val="0084586F"/>
    <w:rsid w:val="008459EA"/>
    <w:rsid w:val="008462B1"/>
    <w:rsid w:val="00846649"/>
    <w:rsid w:val="00846675"/>
    <w:rsid w:val="00846D1D"/>
    <w:rsid w:val="00846DE1"/>
    <w:rsid w:val="00846EB6"/>
    <w:rsid w:val="00846EC5"/>
    <w:rsid w:val="0084706E"/>
    <w:rsid w:val="00847184"/>
    <w:rsid w:val="008471DD"/>
    <w:rsid w:val="00847810"/>
    <w:rsid w:val="008478BE"/>
    <w:rsid w:val="00847963"/>
    <w:rsid w:val="008479D3"/>
    <w:rsid w:val="00847B98"/>
    <w:rsid w:val="00847F7F"/>
    <w:rsid w:val="0085004D"/>
    <w:rsid w:val="00850204"/>
    <w:rsid w:val="00850439"/>
    <w:rsid w:val="00850A01"/>
    <w:rsid w:val="00851518"/>
    <w:rsid w:val="0085228D"/>
    <w:rsid w:val="0085286A"/>
    <w:rsid w:val="008531D6"/>
    <w:rsid w:val="0085358E"/>
    <w:rsid w:val="00853A44"/>
    <w:rsid w:val="0085431A"/>
    <w:rsid w:val="00854429"/>
    <w:rsid w:val="00854540"/>
    <w:rsid w:val="0085473E"/>
    <w:rsid w:val="0085475F"/>
    <w:rsid w:val="00854846"/>
    <w:rsid w:val="00854848"/>
    <w:rsid w:val="008553C6"/>
    <w:rsid w:val="008555B3"/>
    <w:rsid w:val="008557B7"/>
    <w:rsid w:val="00855CEC"/>
    <w:rsid w:val="00856341"/>
    <w:rsid w:val="008574F3"/>
    <w:rsid w:val="008577C4"/>
    <w:rsid w:val="00857F02"/>
    <w:rsid w:val="00860139"/>
    <w:rsid w:val="008601FA"/>
    <w:rsid w:val="00860201"/>
    <w:rsid w:val="00860604"/>
    <w:rsid w:val="008606D1"/>
    <w:rsid w:val="00860B45"/>
    <w:rsid w:val="008611F7"/>
    <w:rsid w:val="0086130F"/>
    <w:rsid w:val="0086159A"/>
    <w:rsid w:val="008619CE"/>
    <w:rsid w:val="00861A5A"/>
    <w:rsid w:val="00861AAF"/>
    <w:rsid w:val="00861C74"/>
    <w:rsid w:val="00861E56"/>
    <w:rsid w:val="00862171"/>
    <w:rsid w:val="00862486"/>
    <w:rsid w:val="008625B4"/>
    <w:rsid w:val="0086276C"/>
    <w:rsid w:val="00862B9D"/>
    <w:rsid w:val="00862BCE"/>
    <w:rsid w:val="00862C4B"/>
    <w:rsid w:val="00862D23"/>
    <w:rsid w:val="00862E70"/>
    <w:rsid w:val="008631CB"/>
    <w:rsid w:val="00863344"/>
    <w:rsid w:val="00863569"/>
    <w:rsid w:val="008635FF"/>
    <w:rsid w:val="0086368D"/>
    <w:rsid w:val="008638A9"/>
    <w:rsid w:val="008639C7"/>
    <w:rsid w:val="008641F0"/>
    <w:rsid w:val="00864223"/>
    <w:rsid w:val="00864256"/>
    <w:rsid w:val="0086451F"/>
    <w:rsid w:val="0086465D"/>
    <w:rsid w:val="00864824"/>
    <w:rsid w:val="00864B51"/>
    <w:rsid w:val="00865160"/>
    <w:rsid w:val="0086533E"/>
    <w:rsid w:val="00865635"/>
    <w:rsid w:val="00865999"/>
    <w:rsid w:val="00865E00"/>
    <w:rsid w:val="00866002"/>
    <w:rsid w:val="008663EE"/>
    <w:rsid w:val="008666C0"/>
    <w:rsid w:val="0086696F"/>
    <w:rsid w:val="00866EA4"/>
    <w:rsid w:val="00866EB6"/>
    <w:rsid w:val="0086717F"/>
    <w:rsid w:val="00867273"/>
    <w:rsid w:val="00867292"/>
    <w:rsid w:val="00867BB9"/>
    <w:rsid w:val="00867D3A"/>
    <w:rsid w:val="00867E77"/>
    <w:rsid w:val="00867E7B"/>
    <w:rsid w:val="00870042"/>
    <w:rsid w:val="0087064E"/>
    <w:rsid w:val="00870764"/>
    <w:rsid w:val="00870849"/>
    <w:rsid w:val="008709F7"/>
    <w:rsid w:val="00870A4A"/>
    <w:rsid w:val="00870C79"/>
    <w:rsid w:val="00870D89"/>
    <w:rsid w:val="00870FFA"/>
    <w:rsid w:val="00871134"/>
    <w:rsid w:val="00871228"/>
    <w:rsid w:val="00871251"/>
    <w:rsid w:val="00871356"/>
    <w:rsid w:val="0087149F"/>
    <w:rsid w:val="008715F3"/>
    <w:rsid w:val="00871C0F"/>
    <w:rsid w:val="00871C20"/>
    <w:rsid w:val="00872372"/>
    <w:rsid w:val="008724C6"/>
    <w:rsid w:val="00872971"/>
    <w:rsid w:val="00872E08"/>
    <w:rsid w:val="00872FA2"/>
    <w:rsid w:val="008732AD"/>
    <w:rsid w:val="0087375F"/>
    <w:rsid w:val="00873CB2"/>
    <w:rsid w:val="00873CDE"/>
    <w:rsid w:val="00873EAF"/>
    <w:rsid w:val="008746FD"/>
    <w:rsid w:val="0087484E"/>
    <w:rsid w:val="008748EF"/>
    <w:rsid w:val="00874BDD"/>
    <w:rsid w:val="0087547A"/>
    <w:rsid w:val="008754EE"/>
    <w:rsid w:val="0087560B"/>
    <w:rsid w:val="00875796"/>
    <w:rsid w:val="008757F7"/>
    <w:rsid w:val="008759D6"/>
    <w:rsid w:val="00875A13"/>
    <w:rsid w:val="00875AA0"/>
    <w:rsid w:val="00875B18"/>
    <w:rsid w:val="00875F47"/>
    <w:rsid w:val="0087602A"/>
    <w:rsid w:val="0087603F"/>
    <w:rsid w:val="00876076"/>
    <w:rsid w:val="008765C6"/>
    <w:rsid w:val="00876735"/>
    <w:rsid w:val="00876827"/>
    <w:rsid w:val="008773FA"/>
    <w:rsid w:val="00877658"/>
    <w:rsid w:val="008776EE"/>
    <w:rsid w:val="00877C7E"/>
    <w:rsid w:val="00877CE5"/>
    <w:rsid w:val="00877E33"/>
    <w:rsid w:val="0088002F"/>
    <w:rsid w:val="0088010E"/>
    <w:rsid w:val="008804AC"/>
    <w:rsid w:val="008804FB"/>
    <w:rsid w:val="00880C14"/>
    <w:rsid w:val="00880C20"/>
    <w:rsid w:val="008811FB"/>
    <w:rsid w:val="0088126D"/>
    <w:rsid w:val="008814CE"/>
    <w:rsid w:val="00881770"/>
    <w:rsid w:val="008818D3"/>
    <w:rsid w:val="0088192A"/>
    <w:rsid w:val="00881C2F"/>
    <w:rsid w:val="008821FB"/>
    <w:rsid w:val="008822F6"/>
    <w:rsid w:val="008823F8"/>
    <w:rsid w:val="008826FF"/>
    <w:rsid w:val="00882FFC"/>
    <w:rsid w:val="00883197"/>
    <w:rsid w:val="008833C7"/>
    <w:rsid w:val="00883767"/>
    <w:rsid w:val="00883BF1"/>
    <w:rsid w:val="00883EB3"/>
    <w:rsid w:val="008841A6"/>
    <w:rsid w:val="00884622"/>
    <w:rsid w:val="00884748"/>
    <w:rsid w:val="008852E3"/>
    <w:rsid w:val="0088550C"/>
    <w:rsid w:val="008855AE"/>
    <w:rsid w:val="0088565C"/>
    <w:rsid w:val="00885762"/>
    <w:rsid w:val="0088588A"/>
    <w:rsid w:val="00885959"/>
    <w:rsid w:val="00885BCE"/>
    <w:rsid w:val="00885D73"/>
    <w:rsid w:val="00885F60"/>
    <w:rsid w:val="00886551"/>
    <w:rsid w:val="008865FD"/>
    <w:rsid w:val="008868BB"/>
    <w:rsid w:val="008871BC"/>
    <w:rsid w:val="00887316"/>
    <w:rsid w:val="00887383"/>
    <w:rsid w:val="0088771F"/>
    <w:rsid w:val="00887982"/>
    <w:rsid w:val="00887D60"/>
    <w:rsid w:val="0089007F"/>
    <w:rsid w:val="008900A7"/>
    <w:rsid w:val="0089037E"/>
    <w:rsid w:val="00890613"/>
    <w:rsid w:val="00890888"/>
    <w:rsid w:val="008914F2"/>
    <w:rsid w:val="0089162A"/>
    <w:rsid w:val="00891793"/>
    <w:rsid w:val="008923B4"/>
    <w:rsid w:val="00892479"/>
    <w:rsid w:val="0089259E"/>
    <w:rsid w:val="00892676"/>
    <w:rsid w:val="00892692"/>
    <w:rsid w:val="00892A36"/>
    <w:rsid w:val="00892B1E"/>
    <w:rsid w:val="00892BF1"/>
    <w:rsid w:val="00892C57"/>
    <w:rsid w:val="00892C93"/>
    <w:rsid w:val="00892CCB"/>
    <w:rsid w:val="0089300F"/>
    <w:rsid w:val="008931C0"/>
    <w:rsid w:val="008931DB"/>
    <w:rsid w:val="008935AC"/>
    <w:rsid w:val="00894122"/>
    <w:rsid w:val="00894247"/>
    <w:rsid w:val="00894A5A"/>
    <w:rsid w:val="00894BFB"/>
    <w:rsid w:val="00894C13"/>
    <w:rsid w:val="00894C24"/>
    <w:rsid w:val="00894E9A"/>
    <w:rsid w:val="008950C5"/>
    <w:rsid w:val="008955F2"/>
    <w:rsid w:val="00895A16"/>
    <w:rsid w:val="00895C08"/>
    <w:rsid w:val="00895C0D"/>
    <w:rsid w:val="00895FE8"/>
    <w:rsid w:val="00895FF3"/>
    <w:rsid w:val="008961D9"/>
    <w:rsid w:val="00896540"/>
    <w:rsid w:val="0089655C"/>
    <w:rsid w:val="008966F5"/>
    <w:rsid w:val="00896843"/>
    <w:rsid w:val="00896BF4"/>
    <w:rsid w:val="00896C81"/>
    <w:rsid w:val="008970A6"/>
    <w:rsid w:val="00897213"/>
    <w:rsid w:val="00897262"/>
    <w:rsid w:val="0089754A"/>
    <w:rsid w:val="008975DF"/>
    <w:rsid w:val="008976A9"/>
    <w:rsid w:val="008979E4"/>
    <w:rsid w:val="00897AB3"/>
    <w:rsid w:val="00897C90"/>
    <w:rsid w:val="00897CC5"/>
    <w:rsid w:val="00897DFD"/>
    <w:rsid w:val="00897F5C"/>
    <w:rsid w:val="008A0071"/>
    <w:rsid w:val="008A01C2"/>
    <w:rsid w:val="008A02E8"/>
    <w:rsid w:val="008A07BF"/>
    <w:rsid w:val="008A089A"/>
    <w:rsid w:val="008A0A77"/>
    <w:rsid w:val="008A0F79"/>
    <w:rsid w:val="008A10C3"/>
    <w:rsid w:val="008A1470"/>
    <w:rsid w:val="008A16D1"/>
    <w:rsid w:val="008A1C4A"/>
    <w:rsid w:val="008A224C"/>
    <w:rsid w:val="008A234E"/>
    <w:rsid w:val="008A24A7"/>
    <w:rsid w:val="008A24B5"/>
    <w:rsid w:val="008A24F9"/>
    <w:rsid w:val="008A27B3"/>
    <w:rsid w:val="008A2BCA"/>
    <w:rsid w:val="008A2D7A"/>
    <w:rsid w:val="008A2E44"/>
    <w:rsid w:val="008A2E74"/>
    <w:rsid w:val="008A306A"/>
    <w:rsid w:val="008A32F1"/>
    <w:rsid w:val="008A3520"/>
    <w:rsid w:val="008A35AD"/>
    <w:rsid w:val="008A365F"/>
    <w:rsid w:val="008A36B9"/>
    <w:rsid w:val="008A38E3"/>
    <w:rsid w:val="008A3B4D"/>
    <w:rsid w:val="008A3C82"/>
    <w:rsid w:val="008A3E6B"/>
    <w:rsid w:val="008A3F11"/>
    <w:rsid w:val="008A40E6"/>
    <w:rsid w:val="008A41CD"/>
    <w:rsid w:val="008A4461"/>
    <w:rsid w:val="008A4E73"/>
    <w:rsid w:val="008A4E7E"/>
    <w:rsid w:val="008A536B"/>
    <w:rsid w:val="008A5543"/>
    <w:rsid w:val="008A56A6"/>
    <w:rsid w:val="008A5BD1"/>
    <w:rsid w:val="008A5F5A"/>
    <w:rsid w:val="008A6316"/>
    <w:rsid w:val="008A6B22"/>
    <w:rsid w:val="008A6E6F"/>
    <w:rsid w:val="008A6F83"/>
    <w:rsid w:val="008A779F"/>
    <w:rsid w:val="008A78BF"/>
    <w:rsid w:val="008A7D79"/>
    <w:rsid w:val="008B048F"/>
    <w:rsid w:val="008B0A89"/>
    <w:rsid w:val="008B0C8C"/>
    <w:rsid w:val="008B17E7"/>
    <w:rsid w:val="008B17F3"/>
    <w:rsid w:val="008B18EC"/>
    <w:rsid w:val="008B19FF"/>
    <w:rsid w:val="008B1D10"/>
    <w:rsid w:val="008B1FEC"/>
    <w:rsid w:val="008B27A8"/>
    <w:rsid w:val="008B2BDC"/>
    <w:rsid w:val="008B2D47"/>
    <w:rsid w:val="008B3075"/>
    <w:rsid w:val="008B3177"/>
    <w:rsid w:val="008B327D"/>
    <w:rsid w:val="008B3338"/>
    <w:rsid w:val="008B3817"/>
    <w:rsid w:val="008B38A0"/>
    <w:rsid w:val="008B391F"/>
    <w:rsid w:val="008B3992"/>
    <w:rsid w:val="008B3EF8"/>
    <w:rsid w:val="008B3F41"/>
    <w:rsid w:val="008B4157"/>
    <w:rsid w:val="008B422F"/>
    <w:rsid w:val="008B424A"/>
    <w:rsid w:val="008B42BA"/>
    <w:rsid w:val="008B43EF"/>
    <w:rsid w:val="008B45F3"/>
    <w:rsid w:val="008B47DF"/>
    <w:rsid w:val="008B4953"/>
    <w:rsid w:val="008B4CB9"/>
    <w:rsid w:val="008B5395"/>
    <w:rsid w:val="008B54BF"/>
    <w:rsid w:val="008B5594"/>
    <w:rsid w:val="008B57D7"/>
    <w:rsid w:val="008B5EC7"/>
    <w:rsid w:val="008B5F0D"/>
    <w:rsid w:val="008B65F6"/>
    <w:rsid w:val="008B682D"/>
    <w:rsid w:val="008B69BF"/>
    <w:rsid w:val="008B6A1C"/>
    <w:rsid w:val="008B6A26"/>
    <w:rsid w:val="008B6B2B"/>
    <w:rsid w:val="008B6B45"/>
    <w:rsid w:val="008B6C50"/>
    <w:rsid w:val="008B71CA"/>
    <w:rsid w:val="008B72CD"/>
    <w:rsid w:val="008B7611"/>
    <w:rsid w:val="008B7719"/>
    <w:rsid w:val="008B78BB"/>
    <w:rsid w:val="008B78E6"/>
    <w:rsid w:val="008B796B"/>
    <w:rsid w:val="008B7A88"/>
    <w:rsid w:val="008B7BCC"/>
    <w:rsid w:val="008B7C78"/>
    <w:rsid w:val="008B7F04"/>
    <w:rsid w:val="008B7F9C"/>
    <w:rsid w:val="008C0B4B"/>
    <w:rsid w:val="008C1000"/>
    <w:rsid w:val="008C10BF"/>
    <w:rsid w:val="008C1209"/>
    <w:rsid w:val="008C1800"/>
    <w:rsid w:val="008C1965"/>
    <w:rsid w:val="008C1EA0"/>
    <w:rsid w:val="008C20A2"/>
    <w:rsid w:val="008C225C"/>
    <w:rsid w:val="008C244B"/>
    <w:rsid w:val="008C247B"/>
    <w:rsid w:val="008C2788"/>
    <w:rsid w:val="008C2804"/>
    <w:rsid w:val="008C283E"/>
    <w:rsid w:val="008C2881"/>
    <w:rsid w:val="008C2BE5"/>
    <w:rsid w:val="008C2BF5"/>
    <w:rsid w:val="008C2C21"/>
    <w:rsid w:val="008C2EA2"/>
    <w:rsid w:val="008C30C4"/>
    <w:rsid w:val="008C3325"/>
    <w:rsid w:val="008C3473"/>
    <w:rsid w:val="008C40FD"/>
    <w:rsid w:val="008C41D1"/>
    <w:rsid w:val="008C4389"/>
    <w:rsid w:val="008C4582"/>
    <w:rsid w:val="008C458D"/>
    <w:rsid w:val="008C4655"/>
    <w:rsid w:val="008C473F"/>
    <w:rsid w:val="008C4772"/>
    <w:rsid w:val="008C549F"/>
    <w:rsid w:val="008C5A7A"/>
    <w:rsid w:val="008C5ACA"/>
    <w:rsid w:val="008C5B4D"/>
    <w:rsid w:val="008C62A9"/>
    <w:rsid w:val="008C62E7"/>
    <w:rsid w:val="008C64C8"/>
    <w:rsid w:val="008C668D"/>
    <w:rsid w:val="008C6877"/>
    <w:rsid w:val="008C68EF"/>
    <w:rsid w:val="008C75A5"/>
    <w:rsid w:val="008C7611"/>
    <w:rsid w:val="008C788F"/>
    <w:rsid w:val="008C78C4"/>
    <w:rsid w:val="008C790B"/>
    <w:rsid w:val="008C7DD8"/>
    <w:rsid w:val="008C7E74"/>
    <w:rsid w:val="008D07FE"/>
    <w:rsid w:val="008D0842"/>
    <w:rsid w:val="008D087B"/>
    <w:rsid w:val="008D0B6D"/>
    <w:rsid w:val="008D0B81"/>
    <w:rsid w:val="008D12E1"/>
    <w:rsid w:val="008D1375"/>
    <w:rsid w:val="008D13F1"/>
    <w:rsid w:val="008D1494"/>
    <w:rsid w:val="008D16BC"/>
    <w:rsid w:val="008D1968"/>
    <w:rsid w:val="008D1B3A"/>
    <w:rsid w:val="008D2073"/>
    <w:rsid w:val="008D2099"/>
    <w:rsid w:val="008D2EF6"/>
    <w:rsid w:val="008D2F21"/>
    <w:rsid w:val="008D323C"/>
    <w:rsid w:val="008D36E6"/>
    <w:rsid w:val="008D3819"/>
    <w:rsid w:val="008D3BFA"/>
    <w:rsid w:val="008D3C70"/>
    <w:rsid w:val="008D3FDF"/>
    <w:rsid w:val="008D42B7"/>
    <w:rsid w:val="008D49CB"/>
    <w:rsid w:val="008D4A73"/>
    <w:rsid w:val="008D4BE7"/>
    <w:rsid w:val="008D4BFA"/>
    <w:rsid w:val="008D4C6F"/>
    <w:rsid w:val="008D50CA"/>
    <w:rsid w:val="008D5298"/>
    <w:rsid w:val="008D569F"/>
    <w:rsid w:val="008D5776"/>
    <w:rsid w:val="008D58F2"/>
    <w:rsid w:val="008D5B8B"/>
    <w:rsid w:val="008D5C58"/>
    <w:rsid w:val="008D5F0B"/>
    <w:rsid w:val="008D5F27"/>
    <w:rsid w:val="008D64B6"/>
    <w:rsid w:val="008D64F6"/>
    <w:rsid w:val="008D68D0"/>
    <w:rsid w:val="008D6A81"/>
    <w:rsid w:val="008D6BB0"/>
    <w:rsid w:val="008D6C60"/>
    <w:rsid w:val="008D7049"/>
    <w:rsid w:val="008D70D3"/>
    <w:rsid w:val="008D74B5"/>
    <w:rsid w:val="008D74D4"/>
    <w:rsid w:val="008D77BC"/>
    <w:rsid w:val="008D7833"/>
    <w:rsid w:val="008D7A92"/>
    <w:rsid w:val="008D7B63"/>
    <w:rsid w:val="008D7D95"/>
    <w:rsid w:val="008D7EF0"/>
    <w:rsid w:val="008E0545"/>
    <w:rsid w:val="008E0892"/>
    <w:rsid w:val="008E08BC"/>
    <w:rsid w:val="008E08E1"/>
    <w:rsid w:val="008E08E3"/>
    <w:rsid w:val="008E0DC4"/>
    <w:rsid w:val="008E0E47"/>
    <w:rsid w:val="008E0F12"/>
    <w:rsid w:val="008E0F8D"/>
    <w:rsid w:val="008E1049"/>
    <w:rsid w:val="008E12FB"/>
    <w:rsid w:val="008E1461"/>
    <w:rsid w:val="008E1882"/>
    <w:rsid w:val="008E19F7"/>
    <w:rsid w:val="008E1AC3"/>
    <w:rsid w:val="008E1BF4"/>
    <w:rsid w:val="008E2292"/>
    <w:rsid w:val="008E22A2"/>
    <w:rsid w:val="008E257B"/>
    <w:rsid w:val="008E28C8"/>
    <w:rsid w:val="008E2988"/>
    <w:rsid w:val="008E2A54"/>
    <w:rsid w:val="008E2C8F"/>
    <w:rsid w:val="008E2D5C"/>
    <w:rsid w:val="008E2F9B"/>
    <w:rsid w:val="008E3465"/>
    <w:rsid w:val="008E3520"/>
    <w:rsid w:val="008E3AFD"/>
    <w:rsid w:val="008E3CEA"/>
    <w:rsid w:val="008E3DAC"/>
    <w:rsid w:val="008E3F96"/>
    <w:rsid w:val="008E4653"/>
    <w:rsid w:val="008E47B8"/>
    <w:rsid w:val="008E4C71"/>
    <w:rsid w:val="008E4CF0"/>
    <w:rsid w:val="008E5905"/>
    <w:rsid w:val="008E5CC9"/>
    <w:rsid w:val="008E5D4D"/>
    <w:rsid w:val="008E5F1E"/>
    <w:rsid w:val="008E5F8D"/>
    <w:rsid w:val="008E60A7"/>
    <w:rsid w:val="008E6224"/>
    <w:rsid w:val="008E635D"/>
    <w:rsid w:val="008E6E67"/>
    <w:rsid w:val="008E714D"/>
    <w:rsid w:val="008E758F"/>
    <w:rsid w:val="008E79D0"/>
    <w:rsid w:val="008E7D4B"/>
    <w:rsid w:val="008E7DC7"/>
    <w:rsid w:val="008F0324"/>
    <w:rsid w:val="008F0493"/>
    <w:rsid w:val="008F0ABD"/>
    <w:rsid w:val="008F0CA4"/>
    <w:rsid w:val="008F0CF1"/>
    <w:rsid w:val="008F0EC5"/>
    <w:rsid w:val="008F1320"/>
    <w:rsid w:val="008F151D"/>
    <w:rsid w:val="008F1866"/>
    <w:rsid w:val="008F19BB"/>
    <w:rsid w:val="008F1D29"/>
    <w:rsid w:val="008F2287"/>
    <w:rsid w:val="008F2386"/>
    <w:rsid w:val="008F26B6"/>
    <w:rsid w:val="008F287A"/>
    <w:rsid w:val="008F2BA5"/>
    <w:rsid w:val="008F2D53"/>
    <w:rsid w:val="008F30F9"/>
    <w:rsid w:val="008F3260"/>
    <w:rsid w:val="008F36FA"/>
    <w:rsid w:val="008F37C4"/>
    <w:rsid w:val="008F3961"/>
    <w:rsid w:val="008F397D"/>
    <w:rsid w:val="008F397F"/>
    <w:rsid w:val="008F3B54"/>
    <w:rsid w:val="008F479C"/>
    <w:rsid w:val="008F4803"/>
    <w:rsid w:val="008F48AB"/>
    <w:rsid w:val="008F4DB1"/>
    <w:rsid w:val="008F502B"/>
    <w:rsid w:val="008F50C7"/>
    <w:rsid w:val="008F5470"/>
    <w:rsid w:val="008F58BF"/>
    <w:rsid w:val="008F5A1C"/>
    <w:rsid w:val="008F5EF2"/>
    <w:rsid w:val="008F61B3"/>
    <w:rsid w:val="008F6341"/>
    <w:rsid w:val="008F65C8"/>
    <w:rsid w:val="008F66E6"/>
    <w:rsid w:val="008F6757"/>
    <w:rsid w:val="008F683D"/>
    <w:rsid w:val="008F6ACA"/>
    <w:rsid w:val="008F6B99"/>
    <w:rsid w:val="008F6CF6"/>
    <w:rsid w:val="008F736A"/>
    <w:rsid w:val="008F73A7"/>
    <w:rsid w:val="008F73F4"/>
    <w:rsid w:val="008F76E3"/>
    <w:rsid w:val="008F7A27"/>
    <w:rsid w:val="008F7A95"/>
    <w:rsid w:val="008F7B8B"/>
    <w:rsid w:val="008F7DA1"/>
    <w:rsid w:val="008F7E18"/>
    <w:rsid w:val="0090002E"/>
    <w:rsid w:val="00900360"/>
    <w:rsid w:val="00900762"/>
    <w:rsid w:val="0090100C"/>
    <w:rsid w:val="009010C5"/>
    <w:rsid w:val="00901924"/>
    <w:rsid w:val="0090192B"/>
    <w:rsid w:val="00901D11"/>
    <w:rsid w:val="0090206D"/>
    <w:rsid w:val="0090260A"/>
    <w:rsid w:val="0090268D"/>
    <w:rsid w:val="009029B9"/>
    <w:rsid w:val="00902B78"/>
    <w:rsid w:val="00902B84"/>
    <w:rsid w:val="00902D66"/>
    <w:rsid w:val="009033D7"/>
    <w:rsid w:val="0090342E"/>
    <w:rsid w:val="009036BD"/>
    <w:rsid w:val="00903862"/>
    <w:rsid w:val="00903CFD"/>
    <w:rsid w:val="009042AD"/>
    <w:rsid w:val="00904342"/>
    <w:rsid w:val="009043DF"/>
    <w:rsid w:val="009045B5"/>
    <w:rsid w:val="0090465E"/>
    <w:rsid w:val="00904F13"/>
    <w:rsid w:val="00905019"/>
    <w:rsid w:val="0090509F"/>
    <w:rsid w:val="009051BE"/>
    <w:rsid w:val="009054BE"/>
    <w:rsid w:val="009054DB"/>
    <w:rsid w:val="00905730"/>
    <w:rsid w:val="009057E9"/>
    <w:rsid w:val="009057F1"/>
    <w:rsid w:val="009057F9"/>
    <w:rsid w:val="009058C6"/>
    <w:rsid w:val="00905A34"/>
    <w:rsid w:val="00905C27"/>
    <w:rsid w:val="00905C6F"/>
    <w:rsid w:val="00905E40"/>
    <w:rsid w:val="00906CEB"/>
    <w:rsid w:val="00907208"/>
    <w:rsid w:val="0090781F"/>
    <w:rsid w:val="00907D45"/>
    <w:rsid w:val="00907FF5"/>
    <w:rsid w:val="009101CF"/>
    <w:rsid w:val="009101E6"/>
    <w:rsid w:val="00910370"/>
    <w:rsid w:val="0091047F"/>
    <w:rsid w:val="00910684"/>
    <w:rsid w:val="00910759"/>
    <w:rsid w:val="009107B2"/>
    <w:rsid w:val="0091081A"/>
    <w:rsid w:val="009109D7"/>
    <w:rsid w:val="009109DC"/>
    <w:rsid w:val="009109F4"/>
    <w:rsid w:val="00910C83"/>
    <w:rsid w:val="00911024"/>
    <w:rsid w:val="009111B0"/>
    <w:rsid w:val="009113A0"/>
    <w:rsid w:val="00911577"/>
    <w:rsid w:val="00911BFE"/>
    <w:rsid w:val="00911D17"/>
    <w:rsid w:val="00911DCE"/>
    <w:rsid w:val="0091239D"/>
    <w:rsid w:val="00912464"/>
    <w:rsid w:val="00912914"/>
    <w:rsid w:val="009129A9"/>
    <w:rsid w:val="00912D96"/>
    <w:rsid w:val="00912E2E"/>
    <w:rsid w:val="00913222"/>
    <w:rsid w:val="0091356E"/>
    <w:rsid w:val="009136B4"/>
    <w:rsid w:val="00913777"/>
    <w:rsid w:val="009137B9"/>
    <w:rsid w:val="009139B6"/>
    <w:rsid w:val="00913B7B"/>
    <w:rsid w:val="00913CA2"/>
    <w:rsid w:val="00913CAD"/>
    <w:rsid w:val="00913E74"/>
    <w:rsid w:val="00913F56"/>
    <w:rsid w:val="00914567"/>
    <w:rsid w:val="009149B9"/>
    <w:rsid w:val="009149CC"/>
    <w:rsid w:val="00914CD6"/>
    <w:rsid w:val="009156E8"/>
    <w:rsid w:val="0091571B"/>
    <w:rsid w:val="009158AD"/>
    <w:rsid w:val="00915941"/>
    <w:rsid w:val="00915D64"/>
    <w:rsid w:val="00915D9C"/>
    <w:rsid w:val="00916462"/>
    <w:rsid w:val="009168E9"/>
    <w:rsid w:val="009169E1"/>
    <w:rsid w:val="00916B9B"/>
    <w:rsid w:val="00916C33"/>
    <w:rsid w:val="00916D15"/>
    <w:rsid w:val="00916E81"/>
    <w:rsid w:val="0091735C"/>
    <w:rsid w:val="009173A5"/>
    <w:rsid w:val="0091768E"/>
    <w:rsid w:val="009179AB"/>
    <w:rsid w:val="00917BBD"/>
    <w:rsid w:val="00917C60"/>
    <w:rsid w:val="00917DCC"/>
    <w:rsid w:val="00920480"/>
    <w:rsid w:val="00920AA6"/>
    <w:rsid w:val="009211A8"/>
    <w:rsid w:val="00921216"/>
    <w:rsid w:val="00921372"/>
    <w:rsid w:val="009214E5"/>
    <w:rsid w:val="00921C72"/>
    <w:rsid w:val="00921D50"/>
    <w:rsid w:val="0092228C"/>
    <w:rsid w:val="00922516"/>
    <w:rsid w:val="00922520"/>
    <w:rsid w:val="00922663"/>
    <w:rsid w:val="009226F4"/>
    <w:rsid w:val="0092273F"/>
    <w:rsid w:val="0092299B"/>
    <w:rsid w:val="00922ABC"/>
    <w:rsid w:val="00922D79"/>
    <w:rsid w:val="00922EC7"/>
    <w:rsid w:val="00923249"/>
    <w:rsid w:val="00923280"/>
    <w:rsid w:val="009236EC"/>
    <w:rsid w:val="00923B23"/>
    <w:rsid w:val="00923BF8"/>
    <w:rsid w:val="00923D61"/>
    <w:rsid w:val="009241BA"/>
    <w:rsid w:val="009241C7"/>
    <w:rsid w:val="0092437A"/>
    <w:rsid w:val="0092441A"/>
    <w:rsid w:val="00924600"/>
    <w:rsid w:val="00924703"/>
    <w:rsid w:val="00924A3D"/>
    <w:rsid w:val="00924A4D"/>
    <w:rsid w:val="00924B21"/>
    <w:rsid w:val="00924BED"/>
    <w:rsid w:val="00924CFE"/>
    <w:rsid w:val="00924E5D"/>
    <w:rsid w:val="0092587A"/>
    <w:rsid w:val="00925BB7"/>
    <w:rsid w:val="00925EF0"/>
    <w:rsid w:val="00925FB4"/>
    <w:rsid w:val="00926052"/>
    <w:rsid w:val="0092610A"/>
    <w:rsid w:val="00926150"/>
    <w:rsid w:val="009264F2"/>
    <w:rsid w:val="009265BD"/>
    <w:rsid w:val="00926704"/>
    <w:rsid w:val="00926790"/>
    <w:rsid w:val="009267C1"/>
    <w:rsid w:val="0092681C"/>
    <w:rsid w:val="00926CA9"/>
    <w:rsid w:val="00927010"/>
    <w:rsid w:val="00927055"/>
    <w:rsid w:val="00927316"/>
    <w:rsid w:val="009273F1"/>
    <w:rsid w:val="00927A80"/>
    <w:rsid w:val="00927A84"/>
    <w:rsid w:val="00927D97"/>
    <w:rsid w:val="00927E5A"/>
    <w:rsid w:val="00930370"/>
    <w:rsid w:val="00930764"/>
    <w:rsid w:val="00930B6B"/>
    <w:rsid w:val="00930CFA"/>
    <w:rsid w:val="00930DE2"/>
    <w:rsid w:val="0093105A"/>
    <w:rsid w:val="00931260"/>
    <w:rsid w:val="00931463"/>
    <w:rsid w:val="009317A8"/>
    <w:rsid w:val="0093189A"/>
    <w:rsid w:val="00931A39"/>
    <w:rsid w:val="00931BD2"/>
    <w:rsid w:val="00931C24"/>
    <w:rsid w:val="00931D29"/>
    <w:rsid w:val="00932189"/>
    <w:rsid w:val="00932B37"/>
    <w:rsid w:val="00932DF4"/>
    <w:rsid w:val="00932EC7"/>
    <w:rsid w:val="0093319C"/>
    <w:rsid w:val="009331F4"/>
    <w:rsid w:val="0093332F"/>
    <w:rsid w:val="00933715"/>
    <w:rsid w:val="0093378E"/>
    <w:rsid w:val="00933961"/>
    <w:rsid w:val="00933D6E"/>
    <w:rsid w:val="00933FA8"/>
    <w:rsid w:val="0093420D"/>
    <w:rsid w:val="0093438B"/>
    <w:rsid w:val="0093444B"/>
    <w:rsid w:val="00934BD8"/>
    <w:rsid w:val="00934BDF"/>
    <w:rsid w:val="00934DBD"/>
    <w:rsid w:val="009354C6"/>
    <w:rsid w:val="00935598"/>
    <w:rsid w:val="0093560B"/>
    <w:rsid w:val="00935977"/>
    <w:rsid w:val="009359BB"/>
    <w:rsid w:val="00935AC9"/>
    <w:rsid w:val="00935BAA"/>
    <w:rsid w:val="00935C8F"/>
    <w:rsid w:val="00935E53"/>
    <w:rsid w:val="0093649C"/>
    <w:rsid w:val="009364C3"/>
    <w:rsid w:val="00936AC9"/>
    <w:rsid w:val="00936D81"/>
    <w:rsid w:val="00936EF6"/>
    <w:rsid w:val="00936F1C"/>
    <w:rsid w:val="00937157"/>
    <w:rsid w:val="009373C2"/>
    <w:rsid w:val="009373FF"/>
    <w:rsid w:val="00937657"/>
    <w:rsid w:val="0093776F"/>
    <w:rsid w:val="0093785D"/>
    <w:rsid w:val="00937899"/>
    <w:rsid w:val="00937B55"/>
    <w:rsid w:val="00940362"/>
    <w:rsid w:val="009403FC"/>
    <w:rsid w:val="009404D5"/>
    <w:rsid w:val="00940541"/>
    <w:rsid w:val="00940AF2"/>
    <w:rsid w:val="00940D2E"/>
    <w:rsid w:val="00940EED"/>
    <w:rsid w:val="00940FAF"/>
    <w:rsid w:val="009412F5"/>
    <w:rsid w:val="009415AD"/>
    <w:rsid w:val="009415FE"/>
    <w:rsid w:val="00941644"/>
    <w:rsid w:val="00941B23"/>
    <w:rsid w:val="00941C81"/>
    <w:rsid w:val="00941FE2"/>
    <w:rsid w:val="0094244E"/>
    <w:rsid w:val="0094268C"/>
    <w:rsid w:val="009427FA"/>
    <w:rsid w:val="00943250"/>
    <w:rsid w:val="009437B8"/>
    <w:rsid w:val="00943B4D"/>
    <w:rsid w:val="009444E0"/>
    <w:rsid w:val="00944560"/>
    <w:rsid w:val="009448E5"/>
    <w:rsid w:val="00944B53"/>
    <w:rsid w:val="00944E55"/>
    <w:rsid w:val="0094572F"/>
    <w:rsid w:val="00945737"/>
    <w:rsid w:val="009458DD"/>
    <w:rsid w:val="00945A36"/>
    <w:rsid w:val="00945AB8"/>
    <w:rsid w:val="00945BBF"/>
    <w:rsid w:val="00946003"/>
    <w:rsid w:val="00946165"/>
    <w:rsid w:val="0094630D"/>
    <w:rsid w:val="00946A72"/>
    <w:rsid w:val="00946AE7"/>
    <w:rsid w:val="00946C51"/>
    <w:rsid w:val="0094726B"/>
    <w:rsid w:val="00947296"/>
    <w:rsid w:val="009473DD"/>
    <w:rsid w:val="00947994"/>
    <w:rsid w:val="009504B0"/>
    <w:rsid w:val="00950643"/>
    <w:rsid w:val="00950799"/>
    <w:rsid w:val="009507F6"/>
    <w:rsid w:val="0095085E"/>
    <w:rsid w:val="00950979"/>
    <w:rsid w:val="00950AD5"/>
    <w:rsid w:val="00950E0C"/>
    <w:rsid w:val="00950E4D"/>
    <w:rsid w:val="00950F3B"/>
    <w:rsid w:val="00950F49"/>
    <w:rsid w:val="0095150B"/>
    <w:rsid w:val="00951571"/>
    <w:rsid w:val="0095174C"/>
    <w:rsid w:val="009519E9"/>
    <w:rsid w:val="00951BDF"/>
    <w:rsid w:val="00951EF9"/>
    <w:rsid w:val="00951F68"/>
    <w:rsid w:val="00951F73"/>
    <w:rsid w:val="009521B5"/>
    <w:rsid w:val="00952220"/>
    <w:rsid w:val="00952232"/>
    <w:rsid w:val="009524C6"/>
    <w:rsid w:val="00952527"/>
    <w:rsid w:val="0095283E"/>
    <w:rsid w:val="0095297D"/>
    <w:rsid w:val="00952B0B"/>
    <w:rsid w:val="00953419"/>
    <w:rsid w:val="0095371D"/>
    <w:rsid w:val="009539E8"/>
    <w:rsid w:val="00953A3E"/>
    <w:rsid w:val="00953B07"/>
    <w:rsid w:val="00953CE7"/>
    <w:rsid w:val="00954352"/>
    <w:rsid w:val="009544F4"/>
    <w:rsid w:val="009544FA"/>
    <w:rsid w:val="00954671"/>
    <w:rsid w:val="00954675"/>
    <w:rsid w:val="00954C3E"/>
    <w:rsid w:val="00954C48"/>
    <w:rsid w:val="00954D94"/>
    <w:rsid w:val="009550CD"/>
    <w:rsid w:val="009552ED"/>
    <w:rsid w:val="009552FE"/>
    <w:rsid w:val="0095546E"/>
    <w:rsid w:val="0095568C"/>
    <w:rsid w:val="009557A5"/>
    <w:rsid w:val="00955843"/>
    <w:rsid w:val="00955E5D"/>
    <w:rsid w:val="009563B6"/>
    <w:rsid w:val="00956541"/>
    <w:rsid w:val="00956797"/>
    <w:rsid w:val="0095696E"/>
    <w:rsid w:val="009569A2"/>
    <w:rsid w:val="00956AC6"/>
    <w:rsid w:val="00956D8E"/>
    <w:rsid w:val="00957309"/>
    <w:rsid w:val="009573F8"/>
    <w:rsid w:val="0095754C"/>
    <w:rsid w:val="009575A6"/>
    <w:rsid w:val="00960026"/>
    <w:rsid w:val="009600C4"/>
    <w:rsid w:val="00960398"/>
    <w:rsid w:val="0096094D"/>
    <w:rsid w:val="00960B40"/>
    <w:rsid w:val="00960B56"/>
    <w:rsid w:val="00960D96"/>
    <w:rsid w:val="00960DAB"/>
    <w:rsid w:val="00960ECA"/>
    <w:rsid w:val="00960F26"/>
    <w:rsid w:val="009610D3"/>
    <w:rsid w:val="009617F4"/>
    <w:rsid w:val="00961882"/>
    <w:rsid w:val="00961D63"/>
    <w:rsid w:val="00961F35"/>
    <w:rsid w:val="00962108"/>
    <w:rsid w:val="0096246A"/>
    <w:rsid w:val="009624BE"/>
    <w:rsid w:val="00962781"/>
    <w:rsid w:val="00962827"/>
    <w:rsid w:val="009629F1"/>
    <w:rsid w:val="00962A06"/>
    <w:rsid w:val="00962D8D"/>
    <w:rsid w:val="009631BE"/>
    <w:rsid w:val="00963585"/>
    <w:rsid w:val="00963832"/>
    <w:rsid w:val="00963B52"/>
    <w:rsid w:val="00964112"/>
    <w:rsid w:val="009644CE"/>
    <w:rsid w:val="00964802"/>
    <w:rsid w:val="00964AA2"/>
    <w:rsid w:val="00964CCE"/>
    <w:rsid w:val="00964D85"/>
    <w:rsid w:val="00964F1C"/>
    <w:rsid w:val="00965428"/>
    <w:rsid w:val="0096557C"/>
    <w:rsid w:val="009657A6"/>
    <w:rsid w:val="00965900"/>
    <w:rsid w:val="0096610A"/>
    <w:rsid w:val="009664F5"/>
    <w:rsid w:val="00966A1E"/>
    <w:rsid w:val="00966AEC"/>
    <w:rsid w:val="009670B5"/>
    <w:rsid w:val="009670E7"/>
    <w:rsid w:val="00967327"/>
    <w:rsid w:val="00967614"/>
    <w:rsid w:val="009676B1"/>
    <w:rsid w:val="00967A89"/>
    <w:rsid w:val="00967BA5"/>
    <w:rsid w:val="00967DC6"/>
    <w:rsid w:val="009701CA"/>
    <w:rsid w:val="009702D0"/>
    <w:rsid w:val="0097031A"/>
    <w:rsid w:val="00970331"/>
    <w:rsid w:val="009705EC"/>
    <w:rsid w:val="00970A31"/>
    <w:rsid w:val="00970F05"/>
    <w:rsid w:val="00971185"/>
    <w:rsid w:val="00971275"/>
    <w:rsid w:val="00971307"/>
    <w:rsid w:val="00971A13"/>
    <w:rsid w:val="00971EDF"/>
    <w:rsid w:val="00972218"/>
    <w:rsid w:val="0097249B"/>
    <w:rsid w:val="0097284A"/>
    <w:rsid w:val="00972DD0"/>
    <w:rsid w:val="00972E39"/>
    <w:rsid w:val="009730D7"/>
    <w:rsid w:val="00973416"/>
    <w:rsid w:val="00973477"/>
    <w:rsid w:val="009737B0"/>
    <w:rsid w:val="00974485"/>
    <w:rsid w:val="00974C36"/>
    <w:rsid w:val="009751CA"/>
    <w:rsid w:val="00975475"/>
    <w:rsid w:val="009757A2"/>
    <w:rsid w:val="00976536"/>
    <w:rsid w:val="00976900"/>
    <w:rsid w:val="00976BA1"/>
    <w:rsid w:val="00976EB6"/>
    <w:rsid w:val="00977139"/>
    <w:rsid w:val="00977346"/>
    <w:rsid w:val="00977740"/>
    <w:rsid w:val="00977D88"/>
    <w:rsid w:val="00977F3A"/>
    <w:rsid w:val="00977FB4"/>
    <w:rsid w:val="009800AA"/>
    <w:rsid w:val="00980107"/>
    <w:rsid w:val="00980B6E"/>
    <w:rsid w:val="00980CA2"/>
    <w:rsid w:val="00980DCA"/>
    <w:rsid w:val="00981254"/>
    <w:rsid w:val="00981455"/>
    <w:rsid w:val="009814FB"/>
    <w:rsid w:val="009815A8"/>
    <w:rsid w:val="00981D5A"/>
    <w:rsid w:val="00981F8E"/>
    <w:rsid w:val="0098257A"/>
    <w:rsid w:val="00982614"/>
    <w:rsid w:val="0098265C"/>
    <w:rsid w:val="009826C2"/>
    <w:rsid w:val="00982A7E"/>
    <w:rsid w:val="00982C64"/>
    <w:rsid w:val="00982D80"/>
    <w:rsid w:val="00982DBF"/>
    <w:rsid w:val="0098364D"/>
    <w:rsid w:val="00983DAD"/>
    <w:rsid w:val="00983EE3"/>
    <w:rsid w:val="009840CE"/>
    <w:rsid w:val="00984379"/>
    <w:rsid w:val="009846B7"/>
    <w:rsid w:val="00984AEA"/>
    <w:rsid w:val="009851D0"/>
    <w:rsid w:val="009851D3"/>
    <w:rsid w:val="009853DD"/>
    <w:rsid w:val="00985877"/>
    <w:rsid w:val="00985984"/>
    <w:rsid w:val="00985B68"/>
    <w:rsid w:val="009867E0"/>
    <w:rsid w:val="00986CF7"/>
    <w:rsid w:val="00986D59"/>
    <w:rsid w:val="00986E71"/>
    <w:rsid w:val="00986EA7"/>
    <w:rsid w:val="009870BB"/>
    <w:rsid w:val="009871A1"/>
    <w:rsid w:val="009873D7"/>
    <w:rsid w:val="00987C8A"/>
    <w:rsid w:val="00987CEE"/>
    <w:rsid w:val="00987F04"/>
    <w:rsid w:val="009900EB"/>
    <w:rsid w:val="009901E2"/>
    <w:rsid w:val="0099042A"/>
    <w:rsid w:val="0099045E"/>
    <w:rsid w:val="00990548"/>
    <w:rsid w:val="00990719"/>
    <w:rsid w:val="009908A4"/>
    <w:rsid w:val="0099095F"/>
    <w:rsid w:val="00990B0C"/>
    <w:rsid w:val="00990B30"/>
    <w:rsid w:val="00990F96"/>
    <w:rsid w:val="00990FEC"/>
    <w:rsid w:val="0099104F"/>
    <w:rsid w:val="0099131A"/>
    <w:rsid w:val="00991725"/>
    <w:rsid w:val="009917E1"/>
    <w:rsid w:val="00991ABD"/>
    <w:rsid w:val="00991D29"/>
    <w:rsid w:val="009922D1"/>
    <w:rsid w:val="009922E3"/>
    <w:rsid w:val="00992304"/>
    <w:rsid w:val="00992A6A"/>
    <w:rsid w:val="00992C9D"/>
    <w:rsid w:val="00992D2C"/>
    <w:rsid w:val="00992D9D"/>
    <w:rsid w:val="00992FB9"/>
    <w:rsid w:val="00993243"/>
    <w:rsid w:val="00993334"/>
    <w:rsid w:val="0099356B"/>
    <w:rsid w:val="0099389D"/>
    <w:rsid w:val="00993D48"/>
    <w:rsid w:val="00994009"/>
    <w:rsid w:val="00994AD3"/>
    <w:rsid w:val="00994C7A"/>
    <w:rsid w:val="009950B0"/>
    <w:rsid w:val="00995144"/>
    <w:rsid w:val="00995618"/>
    <w:rsid w:val="009956F3"/>
    <w:rsid w:val="00995988"/>
    <w:rsid w:val="00995B4D"/>
    <w:rsid w:val="00995D33"/>
    <w:rsid w:val="009961F3"/>
    <w:rsid w:val="00996537"/>
    <w:rsid w:val="009971B9"/>
    <w:rsid w:val="00997215"/>
    <w:rsid w:val="009974EB"/>
    <w:rsid w:val="00997575"/>
    <w:rsid w:val="00997789"/>
    <w:rsid w:val="0099788C"/>
    <w:rsid w:val="00997B03"/>
    <w:rsid w:val="009A0085"/>
    <w:rsid w:val="009A0378"/>
    <w:rsid w:val="009A090D"/>
    <w:rsid w:val="009A0956"/>
    <w:rsid w:val="009A0A8E"/>
    <w:rsid w:val="009A0B1C"/>
    <w:rsid w:val="009A10F6"/>
    <w:rsid w:val="009A1931"/>
    <w:rsid w:val="009A20AE"/>
    <w:rsid w:val="009A23FC"/>
    <w:rsid w:val="009A265C"/>
    <w:rsid w:val="009A26CB"/>
    <w:rsid w:val="009A2790"/>
    <w:rsid w:val="009A28C1"/>
    <w:rsid w:val="009A2956"/>
    <w:rsid w:val="009A2C43"/>
    <w:rsid w:val="009A2CA1"/>
    <w:rsid w:val="009A2E81"/>
    <w:rsid w:val="009A2E99"/>
    <w:rsid w:val="009A309B"/>
    <w:rsid w:val="009A342F"/>
    <w:rsid w:val="009A36B7"/>
    <w:rsid w:val="009A37BA"/>
    <w:rsid w:val="009A3A46"/>
    <w:rsid w:val="009A3E05"/>
    <w:rsid w:val="009A4010"/>
    <w:rsid w:val="009A41E0"/>
    <w:rsid w:val="009A4670"/>
    <w:rsid w:val="009A46B0"/>
    <w:rsid w:val="009A46C4"/>
    <w:rsid w:val="009A480C"/>
    <w:rsid w:val="009A4815"/>
    <w:rsid w:val="009A4958"/>
    <w:rsid w:val="009A4BA9"/>
    <w:rsid w:val="009A4E80"/>
    <w:rsid w:val="009A4F30"/>
    <w:rsid w:val="009A50BE"/>
    <w:rsid w:val="009A525D"/>
    <w:rsid w:val="009A561F"/>
    <w:rsid w:val="009A56AB"/>
    <w:rsid w:val="009A5FD6"/>
    <w:rsid w:val="009A6184"/>
    <w:rsid w:val="009A64E2"/>
    <w:rsid w:val="009A677D"/>
    <w:rsid w:val="009A6C6E"/>
    <w:rsid w:val="009A6EA3"/>
    <w:rsid w:val="009A7065"/>
    <w:rsid w:val="009A73EA"/>
    <w:rsid w:val="009A73FA"/>
    <w:rsid w:val="009A7B77"/>
    <w:rsid w:val="009A7BD8"/>
    <w:rsid w:val="009A7C59"/>
    <w:rsid w:val="009B0968"/>
    <w:rsid w:val="009B0A90"/>
    <w:rsid w:val="009B0ADC"/>
    <w:rsid w:val="009B0BC1"/>
    <w:rsid w:val="009B0C4F"/>
    <w:rsid w:val="009B10F8"/>
    <w:rsid w:val="009B11A6"/>
    <w:rsid w:val="009B1301"/>
    <w:rsid w:val="009B1393"/>
    <w:rsid w:val="009B14BB"/>
    <w:rsid w:val="009B18D4"/>
    <w:rsid w:val="009B2281"/>
    <w:rsid w:val="009B2352"/>
    <w:rsid w:val="009B28FB"/>
    <w:rsid w:val="009B2B5A"/>
    <w:rsid w:val="009B2CFC"/>
    <w:rsid w:val="009B2D52"/>
    <w:rsid w:val="009B2EAF"/>
    <w:rsid w:val="009B3BBE"/>
    <w:rsid w:val="009B3E28"/>
    <w:rsid w:val="009B3F10"/>
    <w:rsid w:val="009B40FC"/>
    <w:rsid w:val="009B4378"/>
    <w:rsid w:val="009B44A6"/>
    <w:rsid w:val="009B4B95"/>
    <w:rsid w:val="009B508F"/>
    <w:rsid w:val="009B537E"/>
    <w:rsid w:val="009B5656"/>
    <w:rsid w:val="009B5D9D"/>
    <w:rsid w:val="009B5E42"/>
    <w:rsid w:val="009B5F67"/>
    <w:rsid w:val="009B5F84"/>
    <w:rsid w:val="009B608C"/>
    <w:rsid w:val="009B60D2"/>
    <w:rsid w:val="009B6262"/>
    <w:rsid w:val="009B66BD"/>
    <w:rsid w:val="009B6953"/>
    <w:rsid w:val="009B6A56"/>
    <w:rsid w:val="009B6B16"/>
    <w:rsid w:val="009B6B56"/>
    <w:rsid w:val="009B6EFB"/>
    <w:rsid w:val="009B6F24"/>
    <w:rsid w:val="009B707C"/>
    <w:rsid w:val="009B7111"/>
    <w:rsid w:val="009B7311"/>
    <w:rsid w:val="009B7394"/>
    <w:rsid w:val="009B73D1"/>
    <w:rsid w:val="009B769B"/>
    <w:rsid w:val="009B7D77"/>
    <w:rsid w:val="009B7D7E"/>
    <w:rsid w:val="009B7F30"/>
    <w:rsid w:val="009C09D8"/>
    <w:rsid w:val="009C0C40"/>
    <w:rsid w:val="009C0F29"/>
    <w:rsid w:val="009C0F75"/>
    <w:rsid w:val="009C10BF"/>
    <w:rsid w:val="009C1181"/>
    <w:rsid w:val="009C1253"/>
    <w:rsid w:val="009C135F"/>
    <w:rsid w:val="009C1648"/>
    <w:rsid w:val="009C1837"/>
    <w:rsid w:val="009C1943"/>
    <w:rsid w:val="009C1D50"/>
    <w:rsid w:val="009C2A6F"/>
    <w:rsid w:val="009C2A85"/>
    <w:rsid w:val="009C2DE8"/>
    <w:rsid w:val="009C2E30"/>
    <w:rsid w:val="009C2EA2"/>
    <w:rsid w:val="009C3318"/>
    <w:rsid w:val="009C3444"/>
    <w:rsid w:val="009C374F"/>
    <w:rsid w:val="009C3A86"/>
    <w:rsid w:val="009C3B53"/>
    <w:rsid w:val="009C3C75"/>
    <w:rsid w:val="009C3EF6"/>
    <w:rsid w:val="009C3F88"/>
    <w:rsid w:val="009C41CE"/>
    <w:rsid w:val="009C45C7"/>
    <w:rsid w:val="009C4757"/>
    <w:rsid w:val="009C4D83"/>
    <w:rsid w:val="009C4DDC"/>
    <w:rsid w:val="009C4FB2"/>
    <w:rsid w:val="009C5208"/>
    <w:rsid w:val="009C550A"/>
    <w:rsid w:val="009C558E"/>
    <w:rsid w:val="009C5695"/>
    <w:rsid w:val="009C5884"/>
    <w:rsid w:val="009C5A96"/>
    <w:rsid w:val="009C688F"/>
    <w:rsid w:val="009C68E6"/>
    <w:rsid w:val="009C6AC0"/>
    <w:rsid w:val="009C6CAE"/>
    <w:rsid w:val="009C6E78"/>
    <w:rsid w:val="009C71A1"/>
    <w:rsid w:val="009C7AA6"/>
    <w:rsid w:val="009C7D04"/>
    <w:rsid w:val="009C7EFF"/>
    <w:rsid w:val="009D05CB"/>
    <w:rsid w:val="009D08DD"/>
    <w:rsid w:val="009D0A4B"/>
    <w:rsid w:val="009D0C45"/>
    <w:rsid w:val="009D110A"/>
    <w:rsid w:val="009D11BD"/>
    <w:rsid w:val="009D1220"/>
    <w:rsid w:val="009D1613"/>
    <w:rsid w:val="009D1ACB"/>
    <w:rsid w:val="009D1BD7"/>
    <w:rsid w:val="009D1C7C"/>
    <w:rsid w:val="009D1E48"/>
    <w:rsid w:val="009D1EE4"/>
    <w:rsid w:val="009D1F17"/>
    <w:rsid w:val="009D1F5A"/>
    <w:rsid w:val="009D2012"/>
    <w:rsid w:val="009D2137"/>
    <w:rsid w:val="009D2358"/>
    <w:rsid w:val="009D2914"/>
    <w:rsid w:val="009D2AF9"/>
    <w:rsid w:val="009D3AEF"/>
    <w:rsid w:val="009D3DAE"/>
    <w:rsid w:val="009D3E28"/>
    <w:rsid w:val="009D41FA"/>
    <w:rsid w:val="009D43B2"/>
    <w:rsid w:val="009D52C1"/>
    <w:rsid w:val="009D52D6"/>
    <w:rsid w:val="009D54F1"/>
    <w:rsid w:val="009D5627"/>
    <w:rsid w:val="009D5C47"/>
    <w:rsid w:val="009D5CCB"/>
    <w:rsid w:val="009D630E"/>
    <w:rsid w:val="009D63B9"/>
    <w:rsid w:val="009D67E1"/>
    <w:rsid w:val="009D6AB0"/>
    <w:rsid w:val="009D6FBA"/>
    <w:rsid w:val="009D7235"/>
    <w:rsid w:val="009D787E"/>
    <w:rsid w:val="009D7FB2"/>
    <w:rsid w:val="009DF31E"/>
    <w:rsid w:val="009E008F"/>
    <w:rsid w:val="009E0460"/>
    <w:rsid w:val="009E0A3E"/>
    <w:rsid w:val="009E0AF0"/>
    <w:rsid w:val="009E0D32"/>
    <w:rsid w:val="009E107E"/>
    <w:rsid w:val="009E1E9D"/>
    <w:rsid w:val="009E1F48"/>
    <w:rsid w:val="009E2295"/>
    <w:rsid w:val="009E2550"/>
    <w:rsid w:val="009E2872"/>
    <w:rsid w:val="009E29C6"/>
    <w:rsid w:val="009E2B1C"/>
    <w:rsid w:val="009E2C10"/>
    <w:rsid w:val="009E2F1E"/>
    <w:rsid w:val="009E3375"/>
    <w:rsid w:val="009E3398"/>
    <w:rsid w:val="009E33E6"/>
    <w:rsid w:val="009E341C"/>
    <w:rsid w:val="009E343D"/>
    <w:rsid w:val="009E366E"/>
    <w:rsid w:val="009E39BC"/>
    <w:rsid w:val="009E39EF"/>
    <w:rsid w:val="009E3B3D"/>
    <w:rsid w:val="009E3B5E"/>
    <w:rsid w:val="009E414B"/>
    <w:rsid w:val="009E41C8"/>
    <w:rsid w:val="009E4222"/>
    <w:rsid w:val="009E44B7"/>
    <w:rsid w:val="009E44F4"/>
    <w:rsid w:val="009E461C"/>
    <w:rsid w:val="009E4949"/>
    <w:rsid w:val="009E496F"/>
    <w:rsid w:val="009E4AED"/>
    <w:rsid w:val="009E50A9"/>
    <w:rsid w:val="009E5FFE"/>
    <w:rsid w:val="009E6102"/>
    <w:rsid w:val="009E621E"/>
    <w:rsid w:val="009E66C7"/>
    <w:rsid w:val="009E6991"/>
    <w:rsid w:val="009E6BCC"/>
    <w:rsid w:val="009E6D9F"/>
    <w:rsid w:val="009E6F76"/>
    <w:rsid w:val="009E6F9E"/>
    <w:rsid w:val="009E7192"/>
    <w:rsid w:val="009E7349"/>
    <w:rsid w:val="009E73CA"/>
    <w:rsid w:val="009E742E"/>
    <w:rsid w:val="009E7AD3"/>
    <w:rsid w:val="009F00EC"/>
    <w:rsid w:val="009F01BD"/>
    <w:rsid w:val="009F06A7"/>
    <w:rsid w:val="009F0812"/>
    <w:rsid w:val="009F091F"/>
    <w:rsid w:val="009F0B6A"/>
    <w:rsid w:val="009F0F79"/>
    <w:rsid w:val="009F15AC"/>
    <w:rsid w:val="009F1FA2"/>
    <w:rsid w:val="009F213F"/>
    <w:rsid w:val="009F22AA"/>
    <w:rsid w:val="009F2424"/>
    <w:rsid w:val="009F24E9"/>
    <w:rsid w:val="009F2699"/>
    <w:rsid w:val="009F28B9"/>
    <w:rsid w:val="009F29CB"/>
    <w:rsid w:val="009F2B38"/>
    <w:rsid w:val="009F2B83"/>
    <w:rsid w:val="009F3059"/>
    <w:rsid w:val="009F3519"/>
    <w:rsid w:val="009F357C"/>
    <w:rsid w:val="009F37A5"/>
    <w:rsid w:val="009F3AC9"/>
    <w:rsid w:val="009F3DE8"/>
    <w:rsid w:val="009F42D9"/>
    <w:rsid w:val="009F4448"/>
    <w:rsid w:val="009F4947"/>
    <w:rsid w:val="009F49BA"/>
    <w:rsid w:val="009F4A1F"/>
    <w:rsid w:val="009F4AA5"/>
    <w:rsid w:val="009F57AA"/>
    <w:rsid w:val="009F5EBA"/>
    <w:rsid w:val="009F5FD6"/>
    <w:rsid w:val="009F6159"/>
    <w:rsid w:val="009F63A5"/>
    <w:rsid w:val="009F655E"/>
    <w:rsid w:val="009F6781"/>
    <w:rsid w:val="009F6ED9"/>
    <w:rsid w:val="009F6F96"/>
    <w:rsid w:val="009F70A0"/>
    <w:rsid w:val="009F72D6"/>
    <w:rsid w:val="009F79D8"/>
    <w:rsid w:val="00A00079"/>
    <w:rsid w:val="00A0026D"/>
    <w:rsid w:val="00A005A3"/>
    <w:rsid w:val="00A00736"/>
    <w:rsid w:val="00A00906"/>
    <w:rsid w:val="00A00AD9"/>
    <w:rsid w:val="00A00DB9"/>
    <w:rsid w:val="00A0133E"/>
    <w:rsid w:val="00A0197D"/>
    <w:rsid w:val="00A01AE0"/>
    <w:rsid w:val="00A01BA7"/>
    <w:rsid w:val="00A01FA9"/>
    <w:rsid w:val="00A01FBD"/>
    <w:rsid w:val="00A02755"/>
    <w:rsid w:val="00A02CCA"/>
    <w:rsid w:val="00A03373"/>
    <w:rsid w:val="00A03703"/>
    <w:rsid w:val="00A03A0E"/>
    <w:rsid w:val="00A03AFB"/>
    <w:rsid w:val="00A03FDD"/>
    <w:rsid w:val="00A04319"/>
    <w:rsid w:val="00A04BB1"/>
    <w:rsid w:val="00A04F5F"/>
    <w:rsid w:val="00A04FC1"/>
    <w:rsid w:val="00A05056"/>
    <w:rsid w:val="00A051CD"/>
    <w:rsid w:val="00A05482"/>
    <w:rsid w:val="00A0558C"/>
    <w:rsid w:val="00A058F9"/>
    <w:rsid w:val="00A05F1D"/>
    <w:rsid w:val="00A0627A"/>
    <w:rsid w:val="00A06414"/>
    <w:rsid w:val="00A0651E"/>
    <w:rsid w:val="00A065B1"/>
    <w:rsid w:val="00A066EC"/>
    <w:rsid w:val="00A06803"/>
    <w:rsid w:val="00A06928"/>
    <w:rsid w:val="00A07186"/>
    <w:rsid w:val="00A076C3"/>
    <w:rsid w:val="00A07C5D"/>
    <w:rsid w:val="00A07ED1"/>
    <w:rsid w:val="00A101EC"/>
    <w:rsid w:val="00A10265"/>
    <w:rsid w:val="00A102B4"/>
    <w:rsid w:val="00A102D2"/>
    <w:rsid w:val="00A103ED"/>
    <w:rsid w:val="00A10746"/>
    <w:rsid w:val="00A10858"/>
    <w:rsid w:val="00A10BC1"/>
    <w:rsid w:val="00A10DB4"/>
    <w:rsid w:val="00A10E20"/>
    <w:rsid w:val="00A10EDC"/>
    <w:rsid w:val="00A1148B"/>
    <w:rsid w:val="00A11570"/>
    <w:rsid w:val="00A11588"/>
    <w:rsid w:val="00A11AB1"/>
    <w:rsid w:val="00A11DFD"/>
    <w:rsid w:val="00A122B2"/>
    <w:rsid w:val="00A124B4"/>
    <w:rsid w:val="00A1281A"/>
    <w:rsid w:val="00A12A49"/>
    <w:rsid w:val="00A12CA0"/>
    <w:rsid w:val="00A12CD5"/>
    <w:rsid w:val="00A130D9"/>
    <w:rsid w:val="00A134D0"/>
    <w:rsid w:val="00A134D7"/>
    <w:rsid w:val="00A13731"/>
    <w:rsid w:val="00A137F3"/>
    <w:rsid w:val="00A1405D"/>
    <w:rsid w:val="00A1413C"/>
    <w:rsid w:val="00A1436E"/>
    <w:rsid w:val="00A145A3"/>
    <w:rsid w:val="00A14C97"/>
    <w:rsid w:val="00A14CB0"/>
    <w:rsid w:val="00A15131"/>
    <w:rsid w:val="00A15152"/>
    <w:rsid w:val="00A154E1"/>
    <w:rsid w:val="00A158C0"/>
    <w:rsid w:val="00A158FA"/>
    <w:rsid w:val="00A15E8F"/>
    <w:rsid w:val="00A15FBD"/>
    <w:rsid w:val="00A162E6"/>
    <w:rsid w:val="00A16630"/>
    <w:rsid w:val="00A16991"/>
    <w:rsid w:val="00A16CA2"/>
    <w:rsid w:val="00A171CB"/>
    <w:rsid w:val="00A17372"/>
    <w:rsid w:val="00A17438"/>
    <w:rsid w:val="00A17500"/>
    <w:rsid w:val="00A176F2"/>
    <w:rsid w:val="00A17746"/>
    <w:rsid w:val="00A17773"/>
    <w:rsid w:val="00A17ADA"/>
    <w:rsid w:val="00A17C17"/>
    <w:rsid w:val="00A17CAB"/>
    <w:rsid w:val="00A17CC2"/>
    <w:rsid w:val="00A20142"/>
    <w:rsid w:val="00A20469"/>
    <w:rsid w:val="00A20726"/>
    <w:rsid w:val="00A20E6B"/>
    <w:rsid w:val="00A21A76"/>
    <w:rsid w:val="00A22047"/>
    <w:rsid w:val="00A22129"/>
    <w:rsid w:val="00A22272"/>
    <w:rsid w:val="00A222EA"/>
    <w:rsid w:val="00A2244C"/>
    <w:rsid w:val="00A2250F"/>
    <w:rsid w:val="00A22640"/>
    <w:rsid w:val="00A22D56"/>
    <w:rsid w:val="00A22E61"/>
    <w:rsid w:val="00A22F27"/>
    <w:rsid w:val="00A23345"/>
    <w:rsid w:val="00A233FB"/>
    <w:rsid w:val="00A23590"/>
    <w:rsid w:val="00A2370D"/>
    <w:rsid w:val="00A23CFD"/>
    <w:rsid w:val="00A23F28"/>
    <w:rsid w:val="00A24066"/>
    <w:rsid w:val="00A240DA"/>
    <w:rsid w:val="00A24444"/>
    <w:rsid w:val="00A2451C"/>
    <w:rsid w:val="00A24A07"/>
    <w:rsid w:val="00A24D3C"/>
    <w:rsid w:val="00A24E6A"/>
    <w:rsid w:val="00A24EE1"/>
    <w:rsid w:val="00A24F1E"/>
    <w:rsid w:val="00A25124"/>
    <w:rsid w:val="00A251C3"/>
    <w:rsid w:val="00A253BB"/>
    <w:rsid w:val="00A25479"/>
    <w:rsid w:val="00A2557F"/>
    <w:rsid w:val="00A256D1"/>
    <w:rsid w:val="00A257E2"/>
    <w:rsid w:val="00A25BDD"/>
    <w:rsid w:val="00A25C2F"/>
    <w:rsid w:val="00A25CD0"/>
    <w:rsid w:val="00A25E19"/>
    <w:rsid w:val="00A25E77"/>
    <w:rsid w:val="00A25FFD"/>
    <w:rsid w:val="00A2650D"/>
    <w:rsid w:val="00A265C3"/>
    <w:rsid w:val="00A2664C"/>
    <w:rsid w:val="00A2672B"/>
    <w:rsid w:val="00A26796"/>
    <w:rsid w:val="00A267DD"/>
    <w:rsid w:val="00A26D90"/>
    <w:rsid w:val="00A26D9A"/>
    <w:rsid w:val="00A26EBB"/>
    <w:rsid w:val="00A26FCD"/>
    <w:rsid w:val="00A2707B"/>
    <w:rsid w:val="00A273C4"/>
    <w:rsid w:val="00A277EE"/>
    <w:rsid w:val="00A27BDE"/>
    <w:rsid w:val="00A27F18"/>
    <w:rsid w:val="00A303C7"/>
    <w:rsid w:val="00A3047C"/>
    <w:rsid w:val="00A309E8"/>
    <w:rsid w:val="00A30D27"/>
    <w:rsid w:val="00A30E68"/>
    <w:rsid w:val="00A3102B"/>
    <w:rsid w:val="00A3131E"/>
    <w:rsid w:val="00A31321"/>
    <w:rsid w:val="00A313AB"/>
    <w:rsid w:val="00A31569"/>
    <w:rsid w:val="00A315BD"/>
    <w:rsid w:val="00A31894"/>
    <w:rsid w:val="00A31CDE"/>
    <w:rsid w:val="00A31F11"/>
    <w:rsid w:val="00A320F4"/>
    <w:rsid w:val="00A32AF2"/>
    <w:rsid w:val="00A332DF"/>
    <w:rsid w:val="00A332E4"/>
    <w:rsid w:val="00A338C0"/>
    <w:rsid w:val="00A33CEF"/>
    <w:rsid w:val="00A33E47"/>
    <w:rsid w:val="00A340D2"/>
    <w:rsid w:val="00A3414A"/>
    <w:rsid w:val="00A3433B"/>
    <w:rsid w:val="00A34B98"/>
    <w:rsid w:val="00A34ED0"/>
    <w:rsid w:val="00A350E4"/>
    <w:rsid w:val="00A35257"/>
    <w:rsid w:val="00A3542D"/>
    <w:rsid w:val="00A355C9"/>
    <w:rsid w:val="00A3575F"/>
    <w:rsid w:val="00A35BCD"/>
    <w:rsid w:val="00A363E1"/>
    <w:rsid w:val="00A36500"/>
    <w:rsid w:val="00A3667D"/>
    <w:rsid w:val="00A36ACF"/>
    <w:rsid w:val="00A36D77"/>
    <w:rsid w:val="00A36E7C"/>
    <w:rsid w:val="00A36EA4"/>
    <w:rsid w:val="00A3742B"/>
    <w:rsid w:val="00A37528"/>
    <w:rsid w:val="00A40218"/>
    <w:rsid w:val="00A402EE"/>
    <w:rsid w:val="00A40F78"/>
    <w:rsid w:val="00A4133C"/>
    <w:rsid w:val="00A41AC5"/>
    <w:rsid w:val="00A41DAF"/>
    <w:rsid w:val="00A426E9"/>
    <w:rsid w:val="00A42993"/>
    <w:rsid w:val="00A42B77"/>
    <w:rsid w:val="00A42BD6"/>
    <w:rsid w:val="00A42C4D"/>
    <w:rsid w:val="00A42CA1"/>
    <w:rsid w:val="00A42DEB"/>
    <w:rsid w:val="00A42F0F"/>
    <w:rsid w:val="00A4322D"/>
    <w:rsid w:val="00A43496"/>
    <w:rsid w:val="00A434FB"/>
    <w:rsid w:val="00A4359C"/>
    <w:rsid w:val="00A43812"/>
    <w:rsid w:val="00A43C43"/>
    <w:rsid w:val="00A43D2F"/>
    <w:rsid w:val="00A44416"/>
    <w:rsid w:val="00A4469A"/>
    <w:rsid w:val="00A44897"/>
    <w:rsid w:val="00A449BD"/>
    <w:rsid w:val="00A449C6"/>
    <w:rsid w:val="00A44A67"/>
    <w:rsid w:val="00A44B4C"/>
    <w:rsid w:val="00A44B55"/>
    <w:rsid w:val="00A44BB6"/>
    <w:rsid w:val="00A44C64"/>
    <w:rsid w:val="00A44D4D"/>
    <w:rsid w:val="00A455CE"/>
    <w:rsid w:val="00A45734"/>
    <w:rsid w:val="00A45851"/>
    <w:rsid w:val="00A45A9D"/>
    <w:rsid w:val="00A45DEF"/>
    <w:rsid w:val="00A46508"/>
    <w:rsid w:val="00A46562"/>
    <w:rsid w:val="00A466A0"/>
    <w:rsid w:val="00A4678F"/>
    <w:rsid w:val="00A46969"/>
    <w:rsid w:val="00A46A67"/>
    <w:rsid w:val="00A46FD6"/>
    <w:rsid w:val="00A4702D"/>
    <w:rsid w:val="00A4772B"/>
    <w:rsid w:val="00A47975"/>
    <w:rsid w:val="00A5005F"/>
    <w:rsid w:val="00A500DF"/>
    <w:rsid w:val="00A504EA"/>
    <w:rsid w:val="00A50695"/>
    <w:rsid w:val="00A506D4"/>
    <w:rsid w:val="00A5080B"/>
    <w:rsid w:val="00A50B6D"/>
    <w:rsid w:val="00A50E07"/>
    <w:rsid w:val="00A5149A"/>
    <w:rsid w:val="00A518A5"/>
    <w:rsid w:val="00A51ABC"/>
    <w:rsid w:val="00A521B7"/>
    <w:rsid w:val="00A52357"/>
    <w:rsid w:val="00A5242E"/>
    <w:rsid w:val="00A52527"/>
    <w:rsid w:val="00A526F3"/>
    <w:rsid w:val="00A52760"/>
    <w:rsid w:val="00A52950"/>
    <w:rsid w:val="00A52DA8"/>
    <w:rsid w:val="00A53A36"/>
    <w:rsid w:val="00A53B66"/>
    <w:rsid w:val="00A53D5C"/>
    <w:rsid w:val="00A53D9E"/>
    <w:rsid w:val="00A53F6A"/>
    <w:rsid w:val="00A54022"/>
    <w:rsid w:val="00A5456B"/>
    <w:rsid w:val="00A545D7"/>
    <w:rsid w:val="00A5467C"/>
    <w:rsid w:val="00A547E4"/>
    <w:rsid w:val="00A54CD5"/>
    <w:rsid w:val="00A54CD7"/>
    <w:rsid w:val="00A55366"/>
    <w:rsid w:val="00A55B31"/>
    <w:rsid w:val="00A55C8F"/>
    <w:rsid w:val="00A55CE0"/>
    <w:rsid w:val="00A55E01"/>
    <w:rsid w:val="00A55E8D"/>
    <w:rsid w:val="00A5648E"/>
    <w:rsid w:val="00A56B04"/>
    <w:rsid w:val="00A56EC4"/>
    <w:rsid w:val="00A56EDB"/>
    <w:rsid w:val="00A57095"/>
    <w:rsid w:val="00A572F1"/>
    <w:rsid w:val="00A5738D"/>
    <w:rsid w:val="00A575E9"/>
    <w:rsid w:val="00A5782D"/>
    <w:rsid w:val="00A57BB5"/>
    <w:rsid w:val="00A57C46"/>
    <w:rsid w:val="00A57DC4"/>
    <w:rsid w:val="00A57F54"/>
    <w:rsid w:val="00A605D6"/>
    <w:rsid w:val="00A60820"/>
    <w:rsid w:val="00A60BC8"/>
    <w:rsid w:val="00A60FA6"/>
    <w:rsid w:val="00A61063"/>
    <w:rsid w:val="00A6120A"/>
    <w:rsid w:val="00A61431"/>
    <w:rsid w:val="00A614CB"/>
    <w:rsid w:val="00A61591"/>
    <w:rsid w:val="00A61AB1"/>
    <w:rsid w:val="00A61D92"/>
    <w:rsid w:val="00A61E16"/>
    <w:rsid w:val="00A61EFC"/>
    <w:rsid w:val="00A61F72"/>
    <w:rsid w:val="00A620C0"/>
    <w:rsid w:val="00A6222F"/>
    <w:rsid w:val="00A622D0"/>
    <w:rsid w:val="00A622EE"/>
    <w:rsid w:val="00A624BB"/>
    <w:rsid w:val="00A62AE9"/>
    <w:rsid w:val="00A62C08"/>
    <w:rsid w:val="00A62EA9"/>
    <w:rsid w:val="00A62FDD"/>
    <w:rsid w:val="00A630DF"/>
    <w:rsid w:val="00A63622"/>
    <w:rsid w:val="00A63703"/>
    <w:rsid w:val="00A6399C"/>
    <w:rsid w:val="00A639D6"/>
    <w:rsid w:val="00A63A86"/>
    <w:rsid w:val="00A63B3A"/>
    <w:rsid w:val="00A63E03"/>
    <w:rsid w:val="00A63EB8"/>
    <w:rsid w:val="00A63ED5"/>
    <w:rsid w:val="00A64265"/>
    <w:rsid w:val="00A64658"/>
    <w:rsid w:val="00A6473F"/>
    <w:rsid w:val="00A64C5F"/>
    <w:rsid w:val="00A64FBF"/>
    <w:rsid w:val="00A6515C"/>
    <w:rsid w:val="00A6525F"/>
    <w:rsid w:val="00A6567A"/>
    <w:rsid w:val="00A6593F"/>
    <w:rsid w:val="00A65B45"/>
    <w:rsid w:val="00A65BF5"/>
    <w:rsid w:val="00A66102"/>
    <w:rsid w:val="00A66532"/>
    <w:rsid w:val="00A6689C"/>
    <w:rsid w:val="00A66B0E"/>
    <w:rsid w:val="00A66C77"/>
    <w:rsid w:val="00A66D47"/>
    <w:rsid w:val="00A66E65"/>
    <w:rsid w:val="00A66E97"/>
    <w:rsid w:val="00A67041"/>
    <w:rsid w:val="00A67112"/>
    <w:rsid w:val="00A6723F"/>
    <w:rsid w:val="00A67423"/>
    <w:rsid w:val="00A67926"/>
    <w:rsid w:val="00A67C5A"/>
    <w:rsid w:val="00A7012D"/>
    <w:rsid w:val="00A703C9"/>
    <w:rsid w:val="00A705E5"/>
    <w:rsid w:val="00A706C7"/>
    <w:rsid w:val="00A708C9"/>
    <w:rsid w:val="00A70CA4"/>
    <w:rsid w:val="00A70D82"/>
    <w:rsid w:val="00A7159D"/>
    <w:rsid w:val="00A71728"/>
    <w:rsid w:val="00A71DE6"/>
    <w:rsid w:val="00A71EF1"/>
    <w:rsid w:val="00A71FD8"/>
    <w:rsid w:val="00A72011"/>
    <w:rsid w:val="00A72748"/>
    <w:rsid w:val="00A72BB7"/>
    <w:rsid w:val="00A72C00"/>
    <w:rsid w:val="00A7387D"/>
    <w:rsid w:val="00A739BF"/>
    <w:rsid w:val="00A739DD"/>
    <w:rsid w:val="00A73A4B"/>
    <w:rsid w:val="00A73A9F"/>
    <w:rsid w:val="00A74273"/>
    <w:rsid w:val="00A74540"/>
    <w:rsid w:val="00A746F7"/>
    <w:rsid w:val="00A747CB"/>
    <w:rsid w:val="00A75193"/>
    <w:rsid w:val="00A75198"/>
    <w:rsid w:val="00A7556A"/>
    <w:rsid w:val="00A758DB"/>
    <w:rsid w:val="00A75BF9"/>
    <w:rsid w:val="00A75D23"/>
    <w:rsid w:val="00A75D87"/>
    <w:rsid w:val="00A75E84"/>
    <w:rsid w:val="00A762E6"/>
    <w:rsid w:val="00A76759"/>
    <w:rsid w:val="00A769C5"/>
    <w:rsid w:val="00A76DA4"/>
    <w:rsid w:val="00A7705E"/>
    <w:rsid w:val="00A770AF"/>
    <w:rsid w:val="00A776A6"/>
    <w:rsid w:val="00A77A6D"/>
    <w:rsid w:val="00A77D7D"/>
    <w:rsid w:val="00A77FE7"/>
    <w:rsid w:val="00A802F1"/>
    <w:rsid w:val="00A8071C"/>
    <w:rsid w:val="00A80738"/>
    <w:rsid w:val="00A80774"/>
    <w:rsid w:val="00A8099C"/>
    <w:rsid w:val="00A80A52"/>
    <w:rsid w:val="00A80B4B"/>
    <w:rsid w:val="00A80F75"/>
    <w:rsid w:val="00A81089"/>
    <w:rsid w:val="00A814A5"/>
    <w:rsid w:val="00A81634"/>
    <w:rsid w:val="00A81A56"/>
    <w:rsid w:val="00A81AFE"/>
    <w:rsid w:val="00A81D5E"/>
    <w:rsid w:val="00A81E23"/>
    <w:rsid w:val="00A82147"/>
    <w:rsid w:val="00A8237B"/>
    <w:rsid w:val="00A8290A"/>
    <w:rsid w:val="00A82A4C"/>
    <w:rsid w:val="00A82E58"/>
    <w:rsid w:val="00A82FE0"/>
    <w:rsid w:val="00A835E6"/>
    <w:rsid w:val="00A83BFC"/>
    <w:rsid w:val="00A842AE"/>
    <w:rsid w:val="00A842C7"/>
    <w:rsid w:val="00A842DE"/>
    <w:rsid w:val="00A8437C"/>
    <w:rsid w:val="00A845E9"/>
    <w:rsid w:val="00A8488D"/>
    <w:rsid w:val="00A84C04"/>
    <w:rsid w:val="00A84EEE"/>
    <w:rsid w:val="00A8521D"/>
    <w:rsid w:val="00A85E8B"/>
    <w:rsid w:val="00A8614D"/>
    <w:rsid w:val="00A861E6"/>
    <w:rsid w:val="00A8638F"/>
    <w:rsid w:val="00A863CC"/>
    <w:rsid w:val="00A8663D"/>
    <w:rsid w:val="00A866C2"/>
    <w:rsid w:val="00A86B43"/>
    <w:rsid w:val="00A86B75"/>
    <w:rsid w:val="00A86E48"/>
    <w:rsid w:val="00A86F8C"/>
    <w:rsid w:val="00A870D7"/>
    <w:rsid w:val="00A873E3"/>
    <w:rsid w:val="00A87654"/>
    <w:rsid w:val="00A87762"/>
    <w:rsid w:val="00A87886"/>
    <w:rsid w:val="00A87B7E"/>
    <w:rsid w:val="00A87BB3"/>
    <w:rsid w:val="00A87E74"/>
    <w:rsid w:val="00A87F97"/>
    <w:rsid w:val="00A87FEE"/>
    <w:rsid w:val="00A901CB"/>
    <w:rsid w:val="00A90256"/>
    <w:rsid w:val="00A90A6D"/>
    <w:rsid w:val="00A90AD2"/>
    <w:rsid w:val="00A90C0F"/>
    <w:rsid w:val="00A90FD6"/>
    <w:rsid w:val="00A917C1"/>
    <w:rsid w:val="00A918E4"/>
    <w:rsid w:val="00A91AC6"/>
    <w:rsid w:val="00A92273"/>
    <w:rsid w:val="00A922D4"/>
    <w:rsid w:val="00A92455"/>
    <w:rsid w:val="00A926C7"/>
    <w:rsid w:val="00A927A1"/>
    <w:rsid w:val="00A92ED6"/>
    <w:rsid w:val="00A930D2"/>
    <w:rsid w:val="00A932C2"/>
    <w:rsid w:val="00A93C09"/>
    <w:rsid w:val="00A94523"/>
    <w:rsid w:val="00A94C76"/>
    <w:rsid w:val="00A94E10"/>
    <w:rsid w:val="00A95413"/>
    <w:rsid w:val="00A9568B"/>
    <w:rsid w:val="00A95CA1"/>
    <w:rsid w:val="00A95EF1"/>
    <w:rsid w:val="00A96363"/>
    <w:rsid w:val="00A963B3"/>
    <w:rsid w:val="00A96EA9"/>
    <w:rsid w:val="00A970F8"/>
    <w:rsid w:val="00A97508"/>
    <w:rsid w:val="00A9758D"/>
    <w:rsid w:val="00A97EC8"/>
    <w:rsid w:val="00AA038E"/>
    <w:rsid w:val="00AA047C"/>
    <w:rsid w:val="00AA04C9"/>
    <w:rsid w:val="00AA0614"/>
    <w:rsid w:val="00AA084C"/>
    <w:rsid w:val="00AA0918"/>
    <w:rsid w:val="00AA0B16"/>
    <w:rsid w:val="00AA0B50"/>
    <w:rsid w:val="00AA0BCC"/>
    <w:rsid w:val="00AA1483"/>
    <w:rsid w:val="00AA157F"/>
    <w:rsid w:val="00AA1BA0"/>
    <w:rsid w:val="00AA1E5C"/>
    <w:rsid w:val="00AA2226"/>
    <w:rsid w:val="00AA2303"/>
    <w:rsid w:val="00AA2478"/>
    <w:rsid w:val="00AA276B"/>
    <w:rsid w:val="00AA28D6"/>
    <w:rsid w:val="00AA2F13"/>
    <w:rsid w:val="00AA3590"/>
    <w:rsid w:val="00AA35BC"/>
    <w:rsid w:val="00AA3808"/>
    <w:rsid w:val="00AA3E4A"/>
    <w:rsid w:val="00AA41D5"/>
    <w:rsid w:val="00AA49CF"/>
    <w:rsid w:val="00AA4BA8"/>
    <w:rsid w:val="00AA4C7E"/>
    <w:rsid w:val="00AA4EAC"/>
    <w:rsid w:val="00AA4ED6"/>
    <w:rsid w:val="00AA532A"/>
    <w:rsid w:val="00AA5588"/>
    <w:rsid w:val="00AA622D"/>
    <w:rsid w:val="00AA67EA"/>
    <w:rsid w:val="00AA6872"/>
    <w:rsid w:val="00AA72C5"/>
    <w:rsid w:val="00AA753C"/>
    <w:rsid w:val="00AB001D"/>
    <w:rsid w:val="00AB0144"/>
    <w:rsid w:val="00AB05E3"/>
    <w:rsid w:val="00AB074E"/>
    <w:rsid w:val="00AB0AB9"/>
    <w:rsid w:val="00AB0B42"/>
    <w:rsid w:val="00AB0DA3"/>
    <w:rsid w:val="00AB1052"/>
    <w:rsid w:val="00AB107F"/>
    <w:rsid w:val="00AB12C5"/>
    <w:rsid w:val="00AB13A0"/>
    <w:rsid w:val="00AB2638"/>
    <w:rsid w:val="00AB26E1"/>
    <w:rsid w:val="00AB283E"/>
    <w:rsid w:val="00AB2961"/>
    <w:rsid w:val="00AB2964"/>
    <w:rsid w:val="00AB2D47"/>
    <w:rsid w:val="00AB2D57"/>
    <w:rsid w:val="00AB2F48"/>
    <w:rsid w:val="00AB323C"/>
    <w:rsid w:val="00AB3490"/>
    <w:rsid w:val="00AB35A2"/>
    <w:rsid w:val="00AB36C1"/>
    <w:rsid w:val="00AB38C6"/>
    <w:rsid w:val="00AB39B1"/>
    <w:rsid w:val="00AB3E11"/>
    <w:rsid w:val="00AB402D"/>
    <w:rsid w:val="00AB4137"/>
    <w:rsid w:val="00AB427C"/>
    <w:rsid w:val="00AB49A5"/>
    <w:rsid w:val="00AB4A94"/>
    <w:rsid w:val="00AB4BC8"/>
    <w:rsid w:val="00AB51C1"/>
    <w:rsid w:val="00AB5AA1"/>
    <w:rsid w:val="00AB5E06"/>
    <w:rsid w:val="00AB608D"/>
    <w:rsid w:val="00AB61A2"/>
    <w:rsid w:val="00AB62D9"/>
    <w:rsid w:val="00AB6320"/>
    <w:rsid w:val="00AB67D3"/>
    <w:rsid w:val="00AB688C"/>
    <w:rsid w:val="00AB6CE6"/>
    <w:rsid w:val="00AB6E28"/>
    <w:rsid w:val="00AB7642"/>
    <w:rsid w:val="00AB7F24"/>
    <w:rsid w:val="00AB7FD3"/>
    <w:rsid w:val="00AC0185"/>
    <w:rsid w:val="00AC0213"/>
    <w:rsid w:val="00AC03FD"/>
    <w:rsid w:val="00AC0868"/>
    <w:rsid w:val="00AC0C97"/>
    <w:rsid w:val="00AC0D88"/>
    <w:rsid w:val="00AC0D8D"/>
    <w:rsid w:val="00AC10B4"/>
    <w:rsid w:val="00AC12A8"/>
    <w:rsid w:val="00AC1315"/>
    <w:rsid w:val="00AC1362"/>
    <w:rsid w:val="00AC13B2"/>
    <w:rsid w:val="00AC16E1"/>
    <w:rsid w:val="00AC1721"/>
    <w:rsid w:val="00AC1B36"/>
    <w:rsid w:val="00AC1C45"/>
    <w:rsid w:val="00AC1D99"/>
    <w:rsid w:val="00AC1DD6"/>
    <w:rsid w:val="00AC232F"/>
    <w:rsid w:val="00AC235F"/>
    <w:rsid w:val="00AC24F1"/>
    <w:rsid w:val="00AC25A3"/>
    <w:rsid w:val="00AC29AD"/>
    <w:rsid w:val="00AC2C5C"/>
    <w:rsid w:val="00AC2CCE"/>
    <w:rsid w:val="00AC2E0A"/>
    <w:rsid w:val="00AC30E8"/>
    <w:rsid w:val="00AC331F"/>
    <w:rsid w:val="00AC381C"/>
    <w:rsid w:val="00AC417A"/>
    <w:rsid w:val="00AC4578"/>
    <w:rsid w:val="00AC4EE2"/>
    <w:rsid w:val="00AC4F37"/>
    <w:rsid w:val="00AC5686"/>
    <w:rsid w:val="00AC56F7"/>
    <w:rsid w:val="00AC59E6"/>
    <w:rsid w:val="00AC64CE"/>
    <w:rsid w:val="00AC6590"/>
    <w:rsid w:val="00AC67A5"/>
    <w:rsid w:val="00AC68AE"/>
    <w:rsid w:val="00AC6B0B"/>
    <w:rsid w:val="00AC6C97"/>
    <w:rsid w:val="00AC6FE3"/>
    <w:rsid w:val="00AC71FB"/>
    <w:rsid w:val="00AC73B1"/>
    <w:rsid w:val="00AC74AB"/>
    <w:rsid w:val="00AC7735"/>
    <w:rsid w:val="00AC7DEF"/>
    <w:rsid w:val="00AC7E0D"/>
    <w:rsid w:val="00AC7EFE"/>
    <w:rsid w:val="00AD0072"/>
    <w:rsid w:val="00AD031E"/>
    <w:rsid w:val="00AD049B"/>
    <w:rsid w:val="00AD0588"/>
    <w:rsid w:val="00AD08C4"/>
    <w:rsid w:val="00AD0BE6"/>
    <w:rsid w:val="00AD11AF"/>
    <w:rsid w:val="00AD11FE"/>
    <w:rsid w:val="00AD160C"/>
    <w:rsid w:val="00AD1936"/>
    <w:rsid w:val="00AD199C"/>
    <w:rsid w:val="00AD1B81"/>
    <w:rsid w:val="00AD1C4B"/>
    <w:rsid w:val="00AD219A"/>
    <w:rsid w:val="00AD223F"/>
    <w:rsid w:val="00AD22A6"/>
    <w:rsid w:val="00AD272C"/>
    <w:rsid w:val="00AD2B38"/>
    <w:rsid w:val="00AD2F45"/>
    <w:rsid w:val="00AD34AE"/>
    <w:rsid w:val="00AD362B"/>
    <w:rsid w:val="00AD3824"/>
    <w:rsid w:val="00AD382C"/>
    <w:rsid w:val="00AD39F5"/>
    <w:rsid w:val="00AD41EA"/>
    <w:rsid w:val="00AD4423"/>
    <w:rsid w:val="00AD44DE"/>
    <w:rsid w:val="00AD458D"/>
    <w:rsid w:val="00AD45D2"/>
    <w:rsid w:val="00AD483C"/>
    <w:rsid w:val="00AD4E0D"/>
    <w:rsid w:val="00AD4F43"/>
    <w:rsid w:val="00AD4F6F"/>
    <w:rsid w:val="00AD4F9B"/>
    <w:rsid w:val="00AD4FBA"/>
    <w:rsid w:val="00AD5615"/>
    <w:rsid w:val="00AD56E9"/>
    <w:rsid w:val="00AD579D"/>
    <w:rsid w:val="00AD5840"/>
    <w:rsid w:val="00AD59BC"/>
    <w:rsid w:val="00AD5A90"/>
    <w:rsid w:val="00AD5C60"/>
    <w:rsid w:val="00AD6329"/>
    <w:rsid w:val="00AD6546"/>
    <w:rsid w:val="00AD6773"/>
    <w:rsid w:val="00AD6CBF"/>
    <w:rsid w:val="00AD72C1"/>
    <w:rsid w:val="00AD734A"/>
    <w:rsid w:val="00AD762F"/>
    <w:rsid w:val="00AD778C"/>
    <w:rsid w:val="00AD7877"/>
    <w:rsid w:val="00AD7FCF"/>
    <w:rsid w:val="00AE023D"/>
    <w:rsid w:val="00AE071D"/>
    <w:rsid w:val="00AE0822"/>
    <w:rsid w:val="00AE0A33"/>
    <w:rsid w:val="00AE0B67"/>
    <w:rsid w:val="00AE0D37"/>
    <w:rsid w:val="00AE1033"/>
    <w:rsid w:val="00AE12E4"/>
    <w:rsid w:val="00AE139B"/>
    <w:rsid w:val="00AE13F4"/>
    <w:rsid w:val="00AE155B"/>
    <w:rsid w:val="00AE1791"/>
    <w:rsid w:val="00AE19FE"/>
    <w:rsid w:val="00AE1B5A"/>
    <w:rsid w:val="00AE1BB5"/>
    <w:rsid w:val="00AE1F89"/>
    <w:rsid w:val="00AE1FB3"/>
    <w:rsid w:val="00AE1FCD"/>
    <w:rsid w:val="00AE2242"/>
    <w:rsid w:val="00AE26F0"/>
    <w:rsid w:val="00AE2823"/>
    <w:rsid w:val="00AE2A42"/>
    <w:rsid w:val="00AE2CB8"/>
    <w:rsid w:val="00AE3052"/>
    <w:rsid w:val="00AE3374"/>
    <w:rsid w:val="00AE3396"/>
    <w:rsid w:val="00AE34DC"/>
    <w:rsid w:val="00AE36AF"/>
    <w:rsid w:val="00AE382A"/>
    <w:rsid w:val="00AE42F6"/>
    <w:rsid w:val="00AE46CA"/>
    <w:rsid w:val="00AE4751"/>
    <w:rsid w:val="00AE4933"/>
    <w:rsid w:val="00AE4A81"/>
    <w:rsid w:val="00AE4B61"/>
    <w:rsid w:val="00AE51B6"/>
    <w:rsid w:val="00AE531D"/>
    <w:rsid w:val="00AE5574"/>
    <w:rsid w:val="00AE5B7C"/>
    <w:rsid w:val="00AE637F"/>
    <w:rsid w:val="00AE66B7"/>
    <w:rsid w:val="00AE66C5"/>
    <w:rsid w:val="00AE68A9"/>
    <w:rsid w:val="00AE6D1A"/>
    <w:rsid w:val="00AE6EE0"/>
    <w:rsid w:val="00AE71AB"/>
    <w:rsid w:val="00AE7223"/>
    <w:rsid w:val="00AE723D"/>
    <w:rsid w:val="00AE72AC"/>
    <w:rsid w:val="00AE7405"/>
    <w:rsid w:val="00AE75EE"/>
    <w:rsid w:val="00AE7C76"/>
    <w:rsid w:val="00AE7F8E"/>
    <w:rsid w:val="00AE7FBB"/>
    <w:rsid w:val="00AF0184"/>
    <w:rsid w:val="00AF0306"/>
    <w:rsid w:val="00AF0328"/>
    <w:rsid w:val="00AF0AE5"/>
    <w:rsid w:val="00AF0BF3"/>
    <w:rsid w:val="00AF0EA9"/>
    <w:rsid w:val="00AF10FE"/>
    <w:rsid w:val="00AF1388"/>
    <w:rsid w:val="00AF1431"/>
    <w:rsid w:val="00AF1650"/>
    <w:rsid w:val="00AF19F7"/>
    <w:rsid w:val="00AF1AF3"/>
    <w:rsid w:val="00AF1E31"/>
    <w:rsid w:val="00AF1F36"/>
    <w:rsid w:val="00AF2273"/>
    <w:rsid w:val="00AF25C6"/>
    <w:rsid w:val="00AF2824"/>
    <w:rsid w:val="00AF2A55"/>
    <w:rsid w:val="00AF2DA1"/>
    <w:rsid w:val="00AF3314"/>
    <w:rsid w:val="00AF331D"/>
    <w:rsid w:val="00AF35AA"/>
    <w:rsid w:val="00AF362B"/>
    <w:rsid w:val="00AF371A"/>
    <w:rsid w:val="00AF37E6"/>
    <w:rsid w:val="00AF3D2E"/>
    <w:rsid w:val="00AF4044"/>
    <w:rsid w:val="00AF41DD"/>
    <w:rsid w:val="00AF43B5"/>
    <w:rsid w:val="00AF470B"/>
    <w:rsid w:val="00AF4843"/>
    <w:rsid w:val="00AF4D33"/>
    <w:rsid w:val="00AF5064"/>
    <w:rsid w:val="00AF5A32"/>
    <w:rsid w:val="00AF63DF"/>
    <w:rsid w:val="00AF65EA"/>
    <w:rsid w:val="00AF6605"/>
    <w:rsid w:val="00AF6961"/>
    <w:rsid w:val="00AF6C17"/>
    <w:rsid w:val="00AF6EE5"/>
    <w:rsid w:val="00AF74FC"/>
    <w:rsid w:val="00AF7768"/>
    <w:rsid w:val="00AF7BD6"/>
    <w:rsid w:val="00B0042D"/>
    <w:rsid w:val="00B00474"/>
    <w:rsid w:val="00B00735"/>
    <w:rsid w:val="00B00865"/>
    <w:rsid w:val="00B009F7"/>
    <w:rsid w:val="00B00B07"/>
    <w:rsid w:val="00B00B7F"/>
    <w:rsid w:val="00B018D9"/>
    <w:rsid w:val="00B02360"/>
    <w:rsid w:val="00B026A7"/>
    <w:rsid w:val="00B026B8"/>
    <w:rsid w:val="00B02C24"/>
    <w:rsid w:val="00B02C78"/>
    <w:rsid w:val="00B02E74"/>
    <w:rsid w:val="00B02EE6"/>
    <w:rsid w:val="00B0302F"/>
    <w:rsid w:val="00B031BD"/>
    <w:rsid w:val="00B032C0"/>
    <w:rsid w:val="00B038B5"/>
    <w:rsid w:val="00B03D11"/>
    <w:rsid w:val="00B040BF"/>
    <w:rsid w:val="00B049CE"/>
    <w:rsid w:val="00B049EB"/>
    <w:rsid w:val="00B04F7D"/>
    <w:rsid w:val="00B05072"/>
    <w:rsid w:val="00B051CE"/>
    <w:rsid w:val="00B05286"/>
    <w:rsid w:val="00B054C5"/>
    <w:rsid w:val="00B05BB2"/>
    <w:rsid w:val="00B0642D"/>
    <w:rsid w:val="00B06677"/>
    <w:rsid w:val="00B06837"/>
    <w:rsid w:val="00B06D04"/>
    <w:rsid w:val="00B06E64"/>
    <w:rsid w:val="00B070D1"/>
    <w:rsid w:val="00B07283"/>
    <w:rsid w:val="00B072FE"/>
    <w:rsid w:val="00B077E9"/>
    <w:rsid w:val="00B078F4"/>
    <w:rsid w:val="00B07A90"/>
    <w:rsid w:val="00B07B10"/>
    <w:rsid w:val="00B07CEE"/>
    <w:rsid w:val="00B100AE"/>
    <w:rsid w:val="00B10278"/>
    <w:rsid w:val="00B10282"/>
    <w:rsid w:val="00B10290"/>
    <w:rsid w:val="00B10501"/>
    <w:rsid w:val="00B10545"/>
    <w:rsid w:val="00B10A80"/>
    <w:rsid w:val="00B11524"/>
    <w:rsid w:val="00B116A2"/>
    <w:rsid w:val="00B11AEC"/>
    <w:rsid w:val="00B11F1D"/>
    <w:rsid w:val="00B120B4"/>
    <w:rsid w:val="00B12126"/>
    <w:rsid w:val="00B12554"/>
    <w:rsid w:val="00B12769"/>
    <w:rsid w:val="00B12787"/>
    <w:rsid w:val="00B12C38"/>
    <w:rsid w:val="00B1321B"/>
    <w:rsid w:val="00B13511"/>
    <w:rsid w:val="00B135FE"/>
    <w:rsid w:val="00B1366E"/>
    <w:rsid w:val="00B13846"/>
    <w:rsid w:val="00B13A98"/>
    <w:rsid w:val="00B13ADB"/>
    <w:rsid w:val="00B14223"/>
    <w:rsid w:val="00B14235"/>
    <w:rsid w:val="00B142FF"/>
    <w:rsid w:val="00B14DFF"/>
    <w:rsid w:val="00B14EDF"/>
    <w:rsid w:val="00B14F26"/>
    <w:rsid w:val="00B1549F"/>
    <w:rsid w:val="00B15617"/>
    <w:rsid w:val="00B157B8"/>
    <w:rsid w:val="00B1594C"/>
    <w:rsid w:val="00B15ECB"/>
    <w:rsid w:val="00B161C3"/>
    <w:rsid w:val="00B165BB"/>
    <w:rsid w:val="00B16705"/>
    <w:rsid w:val="00B16D6F"/>
    <w:rsid w:val="00B16ED1"/>
    <w:rsid w:val="00B16FA2"/>
    <w:rsid w:val="00B1748C"/>
    <w:rsid w:val="00B174CB"/>
    <w:rsid w:val="00B17ED4"/>
    <w:rsid w:val="00B17F09"/>
    <w:rsid w:val="00B17F13"/>
    <w:rsid w:val="00B17FB6"/>
    <w:rsid w:val="00B20631"/>
    <w:rsid w:val="00B208B5"/>
    <w:rsid w:val="00B20E81"/>
    <w:rsid w:val="00B20F78"/>
    <w:rsid w:val="00B20F8B"/>
    <w:rsid w:val="00B2129D"/>
    <w:rsid w:val="00B2146E"/>
    <w:rsid w:val="00B21760"/>
    <w:rsid w:val="00B217CE"/>
    <w:rsid w:val="00B217EE"/>
    <w:rsid w:val="00B21863"/>
    <w:rsid w:val="00B21F9C"/>
    <w:rsid w:val="00B22068"/>
    <w:rsid w:val="00B22280"/>
    <w:rsid w:val="00B22374"/>
    <w:rsid w:val="00B2279C"/>
    <w:rsid w:val="00B228A2"/>
    <w:rsid w:val="00B229AC"/>
    <w:rsid w:val="00B22A7D"/>
    <w:rsid w:val="00B23393"/>
    <w:rsid w:val="00B23444"/>
    <w:rsid w:val="00B23882"/>
    <w:rsid w:val="00B239DC"/>
    <w:rsid w:val="00B23E23"/>
    <w:rsid w:val="00B24156"/>
    <w:rsid w:val="00B24759"/>
    <w:rsid w:val="00B25112"/>
    <w:rsid w:val="00B25167"/>
    <w:rsid w:val="00B25248"/>
    <w:rsid w:val="00B25254"/>
    <w:rsid w:val="00B25570"/>
    <w:rsid w:val="00B25701"/>
    <w:rsid w:val="00B260E0"/>
    <w:rsid w:val="00B26285"/>
    <w:rsid w:val="00B2632A"/>
    <w:rsid w:val="00B2662E"/>
    <w:rsid w:val="00B26CCA"/>
    <w:rsid w:val="00B27013"/>
    <w:rsid w:val="00B2728D"/>
    <w:rsid w:val="00B27371"/>
    <w:rsid w:val="00B27DD2"/>
    <w:rsid w:val="00B27F1B"/>
    <w:rsid w:val="00B300F8"/>
    <w:rsid w:val="00B301D5"/>
    <w:rsid w:val="00B306EC"/>
    <w:rsid w:val="00B30C00"/>
    <w:rsid w:val="00B30D41"/>
    <w:rsid w:val="00B31909"/>
    <w:rsid w:val="00B31910"/>
    <w:rsid w:val="00B31984"/>
    <w:rsid w:val="00B31BAB"/>
    <w:rsid w:val="00B31C32"/>
    <w:rsid w:val="00B31D3E"/>
    <w:rsid w:val="00B31F46"/>
    <w:rsid w:val="00B325BA"/>
    <w:rsid w:val="00B326B9"/>
    <w:rsid w:val="00B32A0D"/>
    <w:rsid w:val="00B32A5B"/>
    <w:rsid w:val="00B32AB0"/>
    <w:rsid w:val="00B32E46"/>
    <w:rsid w:val="00B32F35"/>
    <w:rsid w:val="00B330D7"/>
    <w:rsid w:val="00B331D3"/>
    <w:rsid w:val="00B3363E"/>
    <w:rsid w:val="00B339A2"/>
    <w:rsid w:val="00B33A28"/>
    <w:rsid w:val="00B33B8D"/>
    <w:rsid w:val="00B33EBA"/>
    <w:rsid w:val="00B33F14"/>
    <w:rsid w:val="00B34069"/>
    <w:rsid w:val="00B347D5"/>
    <w:rsid w:val="00B34809"/>
    <w:rsid w:val="00B3492B"/>
    <w:rsid w:val="00B34E23"/>
    <w:rsid w:val="00B3583B"/>
    <w:rsid w:val="00B35870"/>
    <w:rsid w:val="00B35CC5"/>
    <w:rsid w:val="00B35DA3"/>
    <w:rsid w:val="00B35E62"/>
    <w:rsid w:val="00B35EB4"/>
    <w:rsid w:val="00B35F7B"/>
    <w:rsid w:val="00B360F6"/>
    <w:rsid w:val="00B362B0"/>
    <w:rsid w:val="00B37680"/>
    <w:rsid w:val="00B379F3"/>
    <w:rsid w:val="00B37F22"/>
    <w:rsid w:val="00B37F6F"/>
    <w:rsid w:val="00B4052A"/>
    <w:rsid w:val="00B40679"/>
    <w:rsid w:val="00B407E7"/>
    <w:rsid w:val="00B40C0C"/>
    <w:rsid w:val="00B40CE0"/>
    <w:rsid w:val="00B40DCF"/>
    <w:rsid w:val="00B40F09"/>
    <w:rsid w:val="00B40FA0"/>
    <w:rsid w:val="00B40FCD"/>
    <w:rsid w:val="00B40FED"/>
    <w:rsid w:val="00B4117E"/>
    <w:rsid w:val="00B41330"/>
    <w:rsid w:val="00B418D4"/>
    <w:rsid w:val="00B4190E"/>
    <w:rsid w:val="00B41D3A"/>
    <w:rsid w:val="00B41DF2"/>
    <w:rsid w:val="00B42250"/>
    <w:rsid w:val="00B427B1"/>
    <w:rsid w:val="00B428E2"/>
    <w:rsid w:val="00B429C7"/>
    <w:rsid w:val="00B42AF1"/>
    <w:rsid w:val="00B42C57"/>
    <w:rsid w:val="00B42EFF"/>
    <w:rsid w:val="00B4311F"/>
    <w:rsid w:val="00B4331D"/>
    <w:rsid w:val="00B437E7"/>
    <w:rsid w:val="00B4384D"/>
    <w:rsid w:val="00B43D9E"/>
    <w:rsid w:val="00B440D2"/>
    <w:rsid w:val="00B444C3"/>
    <w:rsid w:val="00B444F4"/>
    <w:rsid w:val="00B446CD"/>
    <w:rsid w:val="00B44CDF"/>
    <w:rsid w:val="00B44E23"/>
    <w:rsid w:val="00B45365"/>
    <w:rsid w:val="00B4550B"/>
    <w:rsid w:val="00B45693"/>
    <w:rsid w:val="00B46357"/>
    <w:rsid w:val="00B46406"/>
    <w:rsid w:val="00B46566"/>
    <w:rsid w:val="00B46572"/>
    <w:rsid w:val="00B46840"/>
    <w:rsid w:val="00B46B9E"/>
    <w:rsid w:val="00B46CAC"/>
    <w:rsid w:val="00B46FEE"/>
    <w:rsid w:val="00B4706B"/>
    <w:rsid w:val="00B471AC"/>
    <w:rsid w:val="00B47242"/>
    <w:rsid w:val="00B47576"/>
    <w:rsid w:val="00B476E0"/>
    <w:rsid w:val="00B4796D"/>
    <w:rsid w:val="00B47C74"/>
    <w:rsid w:val="00B47D61"/>
    <w:rsid w:val="00B500F2"/>
    <w:rsid w:val="00B50384"/>
    <w:rsid w:val="00B507B2"/>
    <w:rsid w:val="00B509DF"/>
    <w:rsid w:val="00B509FD"/>
    <w:rsid w:val="00B50A1D"/>
    <w:rsid w:val="00B50B0E"/>
    <w:rsid w:val="00B50D26"/>
    <w:rsid w:val="00B50E28"/>
    <w:rsid w:val="00B5105F"/>
    <w:rsid w:val="00B511CE"/>
    <w:rsid w:val="00B512E1"/>
    <w:rsid w:val="00B512FC"/>
    <w:rsid w:val="00B51310"/>
    <w:rsid w:val="00B513F9"/>
    <w:rsid w:val="00B516A7"/>
    <w:rsid w:val="00B51779"/>
    <w:rsid w:val="00B51B87"/>
    <w:rsid w:val="00B51CC1"/>
    <w:rsid w:val="00B52067"/>
    <w:rsid w:val="00B521F9"/>
    <w:rsid w:val="00B52561"/>
    <w:rsid w:val="00B52687"/>
    <w:rsid w:val="00B52752"/>
    <w:rsid w:val="00B528BC"/>
    <w:rsid w:val="00B52AF4"/>
    <w:rsid w:val="00B52D06"/>
    <w:rsid w:val="00B537DF"/>
    <w:rsid w:val="00B538C8"/>
    <w:rsid w:val="00B538D5"/>
    <w:rsid w:val="00B53A86"/>
    <w:rsid w:val="00B53D02"/>
    <w:rsid w:val="00B54521"/>
    <w:rsid w:val="00B545AB"/>
    <w:rsid w:val="00B548A5"/>
    <w:rsid w:val="00B549AF"/>
    <w:rsid w:val="00B54AEC"/>
    <w:rsid w:val="00B55036"/>
    <w:rsid w:val="00B55125"/>
    <w:rsid w:val="00B55197"/>
    <w:rsid w:val="00B551FA"/>
    <w:rsid w:val="00B554DB"/>
    <w:rsid w:val="00B55711"/>
    <w:rsid w:val="00B55AFB"/>
    <w:rsid w:val="00B55E56"/>
    <w:rsid w:val="00B560A8"/>
    <w:rsid w:val="00B56387"/>
    <w:rsid w:val="00B568F4"/>
    <w:rsid w:val="00B56993"/>
    <w:rsid w:val="00B56D33"/>
    <w:rsid w:val="00B56EC4"/>
    <w:rsid w:val="00B574DB"/>
    <w:rsid w:val="00B579E8"/>
    <w:rsid w:val="00B57B5C"/>
    <w:rsid w:val="00B57DF2"/>
    <w:rsid w:val="00B6012E"/>
    <w:rsid w:val="00B602CC"/>
    <w:rsid w:val="00B60356"/>
    <w:rsid w:val="00B60B17"/>
    <w:rsid w:val="00B611CC"/>
    <w:rsid w:val="00B61595"/>
    <w:rsid w:val="00B61C3A"/>
    <w:rsid w:val="00B623D7"/>
    <w:rsid w:val="00B62417"/>
    <w:rsid w:val="00B62B74"/>
    <w:rsid w:val="00B630D1"/>
    <w:rsid w:val="00B63102"/>
    <w:rsid w:val="00B6310E"/>
    <w:rsid w:val="00B63237"/>
    <w:rsid w:val="00B63B2B"/>
    <w:rsid w:val="00B63C1E"/>
    <w:rsid w:val="00B64333"/>
    <w:rsid w:val="00B64A4D"/>
    <w:rsid w:val="00B64ADA"/>
    <w:rsid w:val="00B64B77"/>
    <w:rsid w:val="00B64C1E"/>
    <w:rsid w:val="00B64EA3"/>
    <w:rsid w:val="00B64ECF"/>
    <w:rsid w:val="00B657F7"/>
    <w:rsid w:val="00B658B9"/>
    <w:rsid w:val="00B658ED"/>
    <w:rsid w:val="00B659EB"/>
    <w:rsid w:val="00B65EC1"/>
    <w:rsid w:val="00B65F4C"/>
    <w:rsid w:val="00B66314"/>
    <w:rsid w:val="00B663AC"/>
    <w:rsid w:val="00B664CE"/>
    <w:rsid w:val="00B666F3"/>
    <w:rsid w:val="00B668B7"/>
    <w:rsid w:val="00B66BF3"/>
    <w:rsid w:val="00B6734F"/>
    <w:rsid w:val="00B67369"/>
    <w:rsid w:val="00B67453"/>
    <w:rsid w:val="00B67588"/>
    <w:rsid w:val="00B67758"/>
    <w:rsid w:val="00B67A51"/>
    <w:rsid w:val="00B67D25"/>
    <w:rsid w:val="00B67E65"/>
    <w:rsid w:val="00B700C8"/>
    <w:rsid w:val="00B705F8"/>
    <w:rsid w:val="00B7073B"/>
    <w:rsid w:val="00B70F58"/>
    <w:rsid w:val="00B7129E"/>
    <w:rsid w:val="00B7146A"/>
    <w:rsid w:val="00B71520"/>
    <w:rsid w:val="00B716CC"/>
    <w:rsid w:val="00B717AD"/>
    <w:rsid w:val="00B72405"/>
    <w:rsid w:val="00B7275B"/>
    <w:rsid w:val="00B72A43"/>
    <w:rsid w:val="00B72AC9"/>
    <w:rsid w:val="00B72BC0"/>
    <w:rsid w:val="00B72BC8"/>
    <w:rsid w:val="00B72E08"/>
    <w:rsid w:val="00B72F23"/>
    <w:rsid w:val="00B731E6"/>
    <w:rsid w:val="00B7323F"/>
    <w:rsid w:val="00B73763"/>
    <w:rsid w:val="00B73CBF"/>
    <w:rsid w:val="00B73F13"/>
    <w:rsid w:val="00B73F8F"/>
    <w:rsid w:val="00B74472"/>
    <w:rsid w:val="00B745D0"/>
    <w:rsid w:val="00B746CF"/>
    <w:rsid w:val="00B74834"/>
    <w:rsid w:val="00B749E4"/>
    <w:rsid w:val="00B74BD8"/>
    <w:rsid w:val="00B74C78"/>
    <w:rsid w:val="00B74E1F"/>
    <w:rsid w:val="00B74F00"/>
    <w:rsid w:val="00B750EB"/>
    <w:rsid w:val="00B753C2"/>
    <w:rsid w:val="00B758D6"/>
    <w:rsid w:val="00B758DB"/>
    <w:rsid w:val="00B75981"/>
    <w:rsid w:val="00B75B37"/>
    <w:rsid w:val="00B75C10"/>
    <w:rsid w:val="00B75D22"/>
    <w:rsid w:val="00B76181"/>
    <w:rsid w:val="00B7639C"/>
    <w:rsid w:val="00B76623"/>
    <w:rsid w:val="00B7675D"/>
    <w:rsid w:val="00B769AB"/>
    <w:rsid w:val="00B76C2E"/>
    <w:rsid w:val="00B76C4A"/>
    <w:rsid w:val="00B777F7"/>
    <w:rsid w:val="00B778EA"/>
    <w:rsid w:val="00B77A26"/>
    <w:rsid w:val="00B77E0D"/>
    <w:rsid w:val="00B80338"/>
    <w:rsid w:val="00B80632"/>
    <w:rsid w:val="00B80668"/>
    <w:rsid w:val="00B806D6"/>
    <w:rsid w:val="00B80784"/>
    <w:rsid w:val="00B809BC"/>
    <w:rsid w:val="00B80DE8"/>
    <w:rsid w:val="00B80FA0"/>
    <w:rsid w:val="00B81429"/>
    <w:rsid w:val="00B81AC1"/>
    <w:rsid w:val="00B81B1D"/>
    <w:rsid w:val="00B81DF1"/>
    <w:rsid w:val="00B820C9"/>
    <w:rsid w:val="00B82A77"/>
    <w:rsid w:val="00B82B62"/>
    <w:rsid w:val="00B82C13"/>
    <w:rsid w:val="00B82C51"/>
    <w:rsid w:val="00B82CE5"/>
    <w:rsid w:val="00B82E1D"/>
    <w:rsid w:val="00B833D2"/>
    <w:rsid w:val="00B836DD"/>
    <w:rsid w:val="00B83899"/>
    <w:rsid w:val="00B83B21"/>
    <w:rsid w:val="00B83B7C"/>
    <w:rsid w:val="00B83C5B"/>
    <w:rsid w:val="00B84008"/>
    <w:rsid w:val="00B8427C"/>
    <w:rsid w:val="00B842AB"/>
    <w:rsid w:val="00B8466C"/>
    <w:rsid w:val="00B84980"/>
    <w:rsid w:val="00B84AA1"/>
    <w:rsid w:val="00B84AB9"/>
    <w:rsid w:val="00B84D0D"/>
    <w:rsid w:val="00B850AD"/>
    <w:rsid w:val="00B85152"/>
    <w:rsid w:val="00B856B8"/>
    <w:rsid w:val="00B8584B"/>
    <w:rsid w:val="00B858F1"/>
    <w:rsid w:val="00B85A72"/>
    <w:rsid w:val="00B85E33"/>
    <w:rsid w:val="00B863DB"/>
    <w:rsid w:val="00B8650D"/>
    <w:rsid w:val="00B867C7"/>
    <w:rsid w:val="00B86C58"/>
    <w:rsid w:val="00B8708E"/>
    <w:rsid w:val="00B870E4"/>
    <w:rsid w:val="00B877C7"/>
    <w:rsid w:val="00B87AAC"/>
    <w:rsid w:val="00B90405"/>
    <w:rsid w:val="00B90577"/>
    <w:rsid w:val="00B905D2"/>
    <w:rsid w:val="00B9077D"/>
    <w:rsid w:val="00B90919"/>
    <w:rsid w:val="00B909DB"/>
    <w:rsid w:val="00B90AD0"/>
    <w:rsid w:val="00B90DFE"/>
    <w:rsid w:val="00B91013"/>
    <w:rsid w:val="00B91311"/>
    <w:rsid w:val="00B915B5"/>
    <w:rsid w:val="00B9175C"/>
    <w:rsid w:val="00B91DD2"/>
    <w:rsid w:val="00B91E09"/>
    <w:rsid w:val="00B91EE8"/>
    <w:rsid w:val="00B91FA7"/>
    <w:rsid w:val="00B920C6"/>
    <w:rsid w:val="00B9215F"/>
    <w:rsid w:val="00B9228A"/>
    <w:rsid w:val="00B92294"/>
    <w:rsid w:val="00B9236D"/>
    <w:rsid w:val="00B9255C"/>
    <w:rsid w:val="00B9257D"/>
    <w:rsid w:val="00B9257F"/>
    <w:rsid w:val="00B9295D"/>
    <w:rsid w:val="00B92C60"/>
    <w:rsid w:val="00B92EFE"/>
    <w:rsid w:val="00B933AC"/>
    <w:rsid w:val="00B933BE"/>
    <w:rsid w:val="00B9361E"/>
    <w:rsid w:val="00B93784"/>
    <w:rsid w:val="00B93BFB"/>
    <w:rsid w:val="00B93E98"/>
    <w:rsid w:val="00B93EE4"/>
    <w:rsid w:val="00B93F9B"/>
    <w:rsid w:val="00B94026"/>
    <w:rsid w:val="00B9440C"/>
    <w:rsid w:val="00B94489"/>
    <w:rsid w:val="00B94624"/>
    <w:rsid w:val="00B948AA"/>
    <w:rsid w:val="00B951D5"/>
    <w:rsid w:val="00B95283"/>
    <w:rsid w:val="00B952C7"/>
    <w:rsid w:val="00B95497"/>
    <w:rsid w:val="00B955CE"/>
    <w:rsid w:val="00B95A0A"/>
    <w:rsid w:val="00B95E42"/>
    <w:rsid w:val="00B95F29"/>
    <w:rsid w:val="00B95FA1"/>
    <w:rsid w:val="00B963EE"/>
    <w:rsid w:val="00B969B4"/>
    <w:rsid w:val="00B96B73"/>
    <w:rsid w:val="00B972B6"/>
    <w:rsid w:val="00B973DD"/>
    <w:rsid w:val="00B9792A"/>
    <w:rsid w:val="00B97AE5"/>
    <w:rsid w:val="00B97BA9"/>
    <w:rsid w:val="00B97CB1"/>
    <w:rsid w:val="00B97DE8"/>
    <w:rsid w:val="00B97EBE"/>
    <w:rsid w:val="00BA084D"/>
    <w:rsid w:val="00BA087F"/>
    <w:rsid w:val="00BA0DB2"/>
    <w:rsid w:val="00BA14B0"/>
    <w:rsid w:val="00BA185F"/>
    <w:rsid w:val="00BA199F"/>
    <w:rsid w:val="00BA1D5B"/>
    <w:rsid w:val="00BA1D68"/>
    <w:rsid w:val="00BA1E20"/>
    <w:rsid w:val="00BA21C3"/>
    <w:rsid w:val="00BA23C4"/>
    <w:rsid w:val="00BA2622"/>
    <w:rsid w:val="00BA27E9"/>
    <w:rsid w:val="00BA2884"/>
    <w:rsid w:val="00BA3091"/>
    <w:rsid w:val="00BA31BB"/>
    <w:rsid w:val="00BA3205"/>
    <w:rsid w:val="00BA3409"/>
    <w:rsid w:val="00BA3459"/>
    <w:rsid w:val="00BA3918"/>
    <w:rsid w:val="00BA3F3D"/>
    <w:rsid w:val="00BA42BF"/>
    <w:rsid w:val="00BA45DC"/>
    <w:rsid w:val="00BA4777"/>
    <w:rsid w:val="00BA49F2"/>
    <w:rsid w:val="00BA4AF9"/>
    <w:rsid w:val="00BA4F6A"/>
    <w:rsid w:val="00BA59D7"/>
    <w:rsid w:val="00BA5D8A"/>
    <w:rsid w:val="00BA5F23"/>
    <w:rsid w:val="00BA6082"/>
    <w:rsid w:val="00BA616E"/>
    <w:rsid w:val="00BA61F9"/>
    <w:rsid w:val="00BA6457"/>
    <w:rsid w:val="00BA6946"/>
    <w:rsid w:val="00BA6A2F"/>
    <w:rsid w:val="00BA6CDB"/>
    <w:rsid w:val="00BA6DA0"/>
    <w:rsid w:val="00BA71AF"/>
    <w:rsid w:val="00BA720B"/>
    <w:rsid w:val="00BA758F"/>
    <w:rsid w:val="00BA7763"/>
    <w:rsid w:val="00BB03CF"/>
    <w:rsid w:val="00BB0621"/>
    <w:rsid w:val="00BB0875"/>
    <w:rsid w:val="00BB08FB"/>
    <w:rsid w:val="00BB0FBF"/>
    <w:rsid w:val="00BB1B9C"/>
    <w:rsid w:val="00BB1F26"/>
    <w:rsid w:val="00BB1FFE"/>
    <w:rsid w:val="00BB20C7"/>
    <w:rsid w:val="00BB2765"/>
    <w:rsid w:val="00BB2A84"/>
    <w:rsid w:val="00BB2BFF"/>
    <w:rsid w:val="00BB2DB5"/>
    <w:rsid w:val="00BB2ED3"/>
    <w:rsid w:val="00BB2F35"/>
    <w:rsid w:val="00BB33E6"/>
    <w:rsid w:val="00BB3625"/>
    <w:rsid w:val="00BB3A96"/>
    <w:rsid w:val="00BB3DD1"/>
    <w:rsid w:val="00BB4222"/>
    <w:rsid w:val="00BB443A"/>
    <w:rsid w:val="00BB4A9F"/>
    <w:rsid w:val="00BB4BA5"/>
    <w:rsid w:val="00BB4E29"/>
    <w:rsid w:val="00BB4E94"/>
    <w:rsid w:val="00BB4EEA"/>
    <w:rsid w:val="00BB502B"/>
    <w:rsid w:val="00BB507C"/>
    <w:rsid w:val="00BB5082"/>
    <w:rsid w:val="00BB52C2"/>
    <w:rsid w:val="00BB558A"/>
    <w:rsid w:val="00BB57B9"/>
    <w:rsid w:val="00BB5A97"/>
    <w:rsid w:val="00BB5FD1"/>
    <w:rsid w:val="00BB61DC"/>
    <w:rsid w:val="00BB6268"/>
    <w:rsid w:val="00BB6303"/>
    <w:rsid w:val="00BB66CF"/>
    <w:rsid w:val="00BB698C"/>
    <w:rsid w:val="00BB6B19"/>
    <w:rsid w:val="00BB6B20"/>
    <w:rsid w:val="00BB6BEA"/>
    <w:rsid w:val="00BB6F3A"/>
    <w:rsid w:val="00BB74BE"/>
    <w:rsid w:val="00BB752B"/>
    <w:rsid w:val="00BB7607"/>
    <w:rsid w:val="00BB7680"/>
    <w:rsid w:val="00BB77A3"/>
    <w:rsid w:val="00BB792C"/>
    <w:rsid w:val="00BB7A7E"/>
    <w:rsid w:val="00BB7AD9"/>
    <w:rsid w:val="00BB7B4C"/>
    <w:rsid w:val="00BB7C58"/>
    <w:rsid w:val="00BB7D00"/>
    <w:rsid w:val="00BB7F90"/>
    <w:rsid w:val="00BC000F"/>
    <w:rsid w:val="00BC032C"/>
    <w:rsid w:val="00BC03C0"/>
    <w:rsid w:val="00BC06F2"/>
    <w:rsid w:val="00BC06F9"/>
    <w:rsid w:val="00BC0996"/>
    <w:rsid w:val="00BC09B6"/>
    <w:rsid w:val="00BC0B5F"/>
    <w:rsid w:val="00BC0F8A"/>
    <w:rsid w:val="00BC1065"/>
    <w:rsid w:val="00BC1B6F"/>
    <w:rsid w:val="00BC1FD7"/>
    <w:rsid w:val="00BC21FF"/>
    <w:rsid w:val="00BC234E"/>
    <w:rsid w:val="00BC235A"/>
    <w:rsid w:val="00BC2D5F"/>
    <w:rsid w:val="00BC2D6B"/>
    <w:rsid w:val="00BC2EED"/>
    <w:rsid w:val="00BC31C4"/>
    <w:rsid w:val="00BC344B"/>
    <w:rsid w:val="00BC382C"/>
    <w:rsid w:val="00BC3838"/>
    <w:rsid w:val="00BC3987"/>
    <w:rsid w:val="00BC3DA3"/>
    <w:rsid w:val="00BC3DAF"/>
    <w:rsid w:val="00BC3FB1"/>
    <w:rsid w:val="00BC41E4"/>
    <w:rsid w:val="00BC456B"/>
    <w:rsid w:val="00BC45E2"/>
    <w:rsid w:val="00BC4788"/>
    <w:rsid w:val="00BC4813"/>
    <w:rsid w:val="00BC55FD"/>
    <w:rsid w:val="00BC569F"/>
    <w:rsid w:val="00BC5A0C"/>
    <w:rsid w:val="00BC5A23"/>
    <w:rsid w:val="00BC5BE2"/>
    <w:rsid w:val="00BC5DF7"/>
    <w:rsid w:val="00BC6115"/>
    <w:rsid w:val="00BC6835"/>
    <w:rsid w:val="00BC6AEB"/>
    <w:rsid w:val="00BC6B3C"/>
    <w:rsid w:val="00BC6D24"/>
    <w:rsid w:val="00BC7049"/>
    <w:rsid w:val="00BC7225"/>
    <w:rsid w:val="00BC744D"/>
    <w:rsid w:val="00BC75B0"/>
    <w:rsid w:val="00BC79C3"/>
    <w:rsid w:val="00BC7AED"/>
    <w:rsid w:val="00BCF865"/>
    <w:rsid w:val="00BD021F"/>
    <w:rsid w:val="00BD0288"/>
    <w:rsid w:val="00BD03BE"/>
    <w:rsid w:val="00BD073B"/>
    <w:rsid w:val="00BD09D4"/>
    <w:rsid w:val="00BD0B4B"/>
    <w:rsid w:val="00BD0CED"/>
    <w:rsid w:val="00BD0DD1"/>
    <w:rsid w:val="00BD160C"/>
    <w:rsid w:val="00BD1B9B"/>
    <w:rsid w:val="00BD21D0"/>
    <w:rsid w:val="00BD22CB"/>
    <w:rsid w:val="00BD23E0"/>
    <w:rsid w:val="00BD25EA"/>
    <w:rsid w:val="00BD2756"/>
    <w:rsid w:val="00BD2A1F"/>
    <w:rsid w:val="00BD2CFC"/>
    <w:rsid w:val="00BD3070"/>
    <w:rsid w:val="00BD362D"/>
    <w:rsid w:val="00BD369A"/>
    <w:rsid w:val="00BD36E7"/>
    <w:rsid w:val="00BD398A"/>
    <w:rsid w:val="00BD3A78"/>
    <w:rsid w:val="00BD3B34"/>
    <w:rsid w:val="00BD41E8"/>
    <w:rsid w:val="00BD45FB"/>
    <w:rsid w:val="00BD4FC1"/>
    <w:rsid w:val="00BD52B0"/>
    <w:rsid w:val="00BD543D"/>
    <w:rsid w:val="00BD548D"/>
    <w:rsid w:val="00BD575A"/>
    <w:rsid w:val="00BD5914"/>
    <w:rsid w:val="00BD5BA1"/>
    <w:rsid w:val="00BD60FC"/>
    <w:rsid w:val="00BD63EB"/>
    <w:rsid w:val="00BD6608"/>
    <w:rsid w:val="00BD69AD"/>
    <w:rsid w:val="00BD6ECE"/>
    <w:rsid w:val="00BD715C"/>
    <w:rsid w:val="00BD731B"/>
    <w:rsid w:val="00BD750F"/>
    <w:rsid w:val="00BD75D1"/>
    <w:rsid w:val="00BD7ABA"/>
    <w:rsid w:val="00BD7D8D"/>
    <w:rsid w:val="00BD7FC5"/>
    <w:rsid w:val="00BE01E9"/>
    <w:rsid w:val="00BE0623"/>
    <w:rsid w:val="00BE073D"/>
    <w:rsid w:val="00BE0A52"/>
    <w:rsid w:val="00BE0EA4"/>
    <w:rsid w:val="00BE112C"/>
    <w:rsid w:val="00BE143B"/>
    <w:rsid w:val="00BE171B"/>
    <w:rsid w:val="00BE1755"/>
    <w:rsid w:val="00BE194E"/>
    <w:rsid w:val="00BE1A76"/>
    <w:rsid w:val="00BE1D21"/>
    <w:rsid w:val="00BE2728"/>
    <w:rsid w:val="00BE2EAA"/>
    <w:rsid w:val="00BE326C"/>
    <w:rsid w:val="00BE3277"/>
    <w:rsid w:val="00BE3602"/>
    <w:rsid w:val="00BE393A"/>
    <w:rsid w:val="00BE47D3"/>
    <w:rsid w:val="00BE4876"/>
    <w:rsid w:val="00BE4A51"/>
    <w:rsid w:val="00BE4A64"/>
    <w:rsid w:val="00BE4ADA"/>
    <w:rsid w:val="00BE4C1E"/>
    <w:rsid w:val="00BE4C72"/>
    <w:rsid w:val="00BE5171"/>
    <w:rsid w:val="00BE51C2"/>
    <w:rsid w:val="00BE51D1"/>
    <w:rsid w:val="00BE52AB"/>
    <w:rsid w:val="00BE571D"/>
    <w:rsid w:val="00BE587C"/>
    <w:rsid w:val="00BE5964"/>
    <w:rsid w:val="00BE59E8"/>
    <w:rsid w:val="00BE5B76"/>
    <w:rsid w:val="00BE5C8C"/>
    <w:rsid w:val="00BE60F9"/>
    <w:rsid w:val="00BE620E"/>
    <w:rsid w:val="00BE68DA"/>
    <w:rsid w:val="00BE7095"/>
    <w:rsid w:val="00BE72B2"/>
    <w:rsid w:val="00BE76B2"/>
    <w:rsid w:val="00BE7C12"/>
    <w:rsid w:val="00BF094D"/>
    <w:rsid w:val="00BF0952"/>
    <w:rsid w:val="00BF0C6F"/>
    <w:rsid w:val="00BF0DC2"/>
    <w:rsid w:val="00BF0F17"/>
    <w:rsid w:val="00BF1017"/>
    <w:rsid w:val="00BF149E"/>
    <w:rsid w:val="00BF1D6B"/>
    <w:rsid w:val="00BF1F15"/>
    <w:rsid w:val="00BF1F6C"/>
    <w:rsid w:val="00BF2194"/>
    <w:rsid w:val="00BF2252"/>
    <w:rsid w:val="00BF256E"/>
    <w:rsid w:val="00BF2902"/>
    <w:rsid w:val="00BF2E44"/>
    <w:rsid w:val="00BF2EDC"/>
    <w:rsid w:val="00BF3940"/>
    <w:rsid w:val="00BF3A0F"/>
    <w:rsid w:val="00BF3A12"/>
    <w:rsid w:val="00BF3B1B"/>
    <w:rsid w:val="00BF4029"/>
    <w:rsid w:val="00BF43C0"/>
    <w:rsid w:val="00BF46CD"/>
    <w:rsid w:val="00BF4971"/>
    <w:rsid w:val="00BF4A6D"/>
    <w:rsid w:val="00BF4C21"/>
    <w:rsid w:val="00BF4C83"/>
    <w:rsid w:val="00BF4E65"/>
    <w:rsid w:val="00BF5312"/>
    <w:rsid w:val="00BF54DD"/>
    <w:rsid w:val="00BF5B14"/>
    <w:rsid w:val="00BF5C61"/>
    <w:rsid w:val="00BF670B"/>
    <w:rsid w:val="00BF6895"/>
    <w:rsid w:val="00BF6CE6"/>
    <w:rsid w:val="00BF6D6F"/>
    <w:rsid w:val="00BF7CEC"/>
    <w:rsid w:val="00BF7DA0"/>
    <w:rsid w:val="00BF7DC4"/>
    <w:rsid w:val="00BF7E30"/>
    <w:rsid w:val="00BF7EBA"/>
    <w:rsid w:val="00BF7FC5"/>
    <w:rsid w:val="00C003D8"/>
    <w:rsid w:val="00C0083B"/>
    <w:rsid w:val="00C00B2F"/>
    <w:rsid w:val="00C0149A"/>
    <w:rsid w:val="00C01573"/>
    <w:rsid w:val="00C01746"/>
    <w:rsid w:val="00C017D7"/>
    <w:rsid w:val="00C01A4A"/>
    <w:rsid w:val="00C02065"/>
    <w:rsid w:val="00C0211D"/>
    <w:rsid w:val="00C021EE"/>
    <w:rsid w:val="00C02480"/>
    <w:rsid w:val="00C0295C"/>
    <w:rsid w:val="00C03201"/>
    <w:rsid w:val="00C03226"/>
    <w:rsid w:val="00C033D9"/>
    <w:rsid w:val="00C033F7"/>
    <w:rsid w:val="00C039C5"/>
    <w:rsid w:val="00C03E81"/>
    <w:rsid w:val="00C03F51"/>
    <w:rsid w:val="00C04025"/>
    <w:rsid w:val="00C041B7"/>
    <w:rsid w:val="00C041BE"/>
    <w:rsid w:val="00C0450A"/>
    <w:rsid w:val="00C04B11"/>
    <w:rsid w:val="00C04D8E"/>
    <w:rsid w:val="00C04E34"/>
    <w:rsid w:val="00C051B4"/>
    <w:rsid w:val="00C05262"/>
    <w:rsid w:val="00C0529A"/>
    <w:rsid w:val="00C05518"/>
    <w:rsid w:val="00C057B8"/>
    <w:rsid w:val="00C0580D"/>
    <w:rsid w:val="00C05A03"/>
    <w:rsid w:val="00C05A99"/>
    <w:rsid w:val="00C05D91"/>
    <w:rsid w:val="00C05EA0"/>
    <w:rsid w:val="00C05F5B"/>
    <w:rsid w:val="00C06020"/>
    <w:rsid w:val="00C06138"/>
    <w:rsid w:val="00C06380"/>
    <w:rsid w:val="00C065DA"/>
    <w:rsid w:val="00C06882"/>
    <w:rsid w:val="00C06AE1"/>
    <w:rsid w:val="00C06CB8"/>
    <w:rsid w:val="00C06EC1"/>
    <w:rsid w:val="00C06F61"/>
    <w:rsid w:val="00C077A5"/>
    <w:rsid w:val="00C07888"/>
    <w:rsid w:val="00C07E59"/>
    <w:rsid w:val="00C10278"/>
    <w:rsid w:val="00C10535"/>
    <w:rsid w:val="00C105A3"/>
    <w:rsid w:val="00C10D3E"/>
    <w:rsid w:val="00C111A0"/>
    <w:rsid w:val="00C11359"/>
    <w:rsid w:val="00C1149F"/>
    <w:rsid w:val="00C1175A"/>
    <w:rsid w:val="00C11DF6"/>
    <w:rsid w:val="00C1233F"/>
    <w:rsid w:val="00C1246B"/>
    <w:rsid w:val="00C12569"/>
    <w:rsid w:val="00C125AB"/>
    <w:rsid w:val="00C125AF"/>
    <w:rsid w:val="00C12EB2"/>
    <w:rsid w:val="00C13565"/>
    <w:rsid w:val="00C13753"/>
    <w:rsid w:val="00C13BC6"/>
    <w:rsid w:val="00C13E4B"/>
    <w:rsid w:val="00C140CC"/>
    <w:rsid w:val="00C141A0"/>
    <w:rsid w:val="00C14547"/>
    <w:rsid w:val="00C146BC"/>
    <w:rsid w:val="00C14793"/>
    <w:rsid w:val="00C1481E"/>
    <w:rsid w:val="00C1487B"/>
    <w:rsid w:val="00C14AC7"/>
    <w:rsid w:val="00C14BAA"/>
    <w:rsid w:val="00C14CE3"/>
    <w:rsid w:val="00C14E3F"/>
    <w:rsid w:val="00C15277"/>
    <w:rsid w:val="00C153FA"/>
    <w:rsid w:val="00C154E4"/>
    <w:rsid w:val="00C159A3"/>
    <w:rsid w:val="00C15B23"/>
    <w:rsid w:val="00C15D8C"/>
    <w:rsid w:val="00C16030"/>
    <w:rsid w:val="00C1607E"/>
    <w:rsid w:val="00C16184"/>
    <w:rsid w:val="00C1671D"/>
    <w:rsid w:val="00C167B4"/>
    <w:rsid w:val="00C16978"/>
    <w:rsid w:val="00C16CB4"/>
    <w:rsid w:val="00C16EB4"/>
    <w:rsid w:val="00C17262"/>
    <w:rsid w:val="00C172B2"/>
    <w:rsid w:val="00C17306"/>
    <w:rsid w:val="00C17437"/>
    <w:rsid w:val="00C17604"/>
    <w:rsid w:val="00C17700"/>
    <w:rsid w:val="00C17BFD"/>
    <w:rsid w:val="00C2002B"/>
    <w:rsid w:val="00C200B3"/>
    <w:rsid w:val="00C20904"/>
    <w:rsid w:val="00C209EB"/>
    <w:rsid w:val="00C20BC0"/>
    <w:rsid w:val="00C20C37"/>
    <w:rsid w:val="00C2105A"/>
    <w:rsid w:val="00C2114A"/>
    <w:rsid w:val="00C212B8"/>
    <w:rsid w:val="00C21505"/>
    <w:rsid w:val="00C21BD6"/>
    <w:rsid w:val="00C21FFB"/>
    <w:rsid w:val="00C22A41"/>
    <w:rsid w:val="00C22C5C"/>
    <w:rsid w:val="00C23494"/>
    <w:rsid w:val="00C239B4"/>
    <w:rsid w:val="00C23E65"/>
    <w:rsid w:val="00C240DA"/>
    <w:rsid w:val="00C244D2"/>
    <w:rsid w:val="00C244D6"/>
    <w:rsid w:val="00C24884"/>
    <w:rsid w:val="00C248AC"/>
    <w:rsid w:val="00C252F4"/>
    <w:rsid w:val="00C25A94"/>
    <w:rsid w:val="00C2611E"/>
    <w:rsid w:val="00C26122"/>
    <w:rsid w:val="00C2623F"/>
    <w:rsid w:val="00C268CC"/>
    <w:rsid w:val="00C26B03"/>
    <w:rsid w:val="00C26D1F"/>
    <w:rsid w:val="00C27018"/>
    <w:rsid w:val="00C27889"/>
    <w:rsid w:val="00C278EE"/>
    <w:rsid w:val="00C27AFF"/>
    <w:rsid w:val="00C27CDE"/>
    <w:rsid w:val="00C27F46"/>
    <w:rsid w:val="00C302DA"/>
    <w:rsid w:val="00C30B1C"/>
    <w:rsid w:val="00C31241"/>
    <w:rsid w:val="00C313D0"/>
    <w:rsid w:val="00C3145E"/>
    <w:rsid w:val="00C315E1"/>
    <w:rsid w:val="00C31719"/>
    <w:rsid w:val="00C3178A"/>
    <w:rsid w:val="00C31AE4"/>
    <w:rsid w:val="00C31D24"/>
    <w:rsid w:val="00C31E49"/>
    <w:rsid w:val="00C31F19"/>
    <w:rsid w:val="00C321A7"/>
    <w:rsid w:val="00C3222E"/>
    <w:rsid w:val="00C32DD2"/>
    <w:rsid w:val="00C33204"/>
    <w:rsid w:val="00C3352A"/>
    <w:rsid w:val="00C3358A"/>
    <w:rsid w:val="00C33881"/>
    <w:rsid w:val="00C33AC5"/>
    <w:rsid w:val="00C33D85"/>
    <w:rsid w:val="00C341FF"/>
    <w:rsid w:val="00C34552"/>
    <w:rsid w:val="00C34AF6"/>
    <w:rsid w:val="00C34C24"/>
    <w:rsid w:val="00C34C2D"/>
    <w:rsid w:val="00C352DE"/>
    <w:rsid w:val="00C35564"/>
    <w:rsid w:val="00C35A00"/>
    <w:rsid w:val="00C35C69"/>
    <w:rsid w:val="00C35DE1"/>
    <w:rsid w:val="00C36676"/>
    <w:rsid w:val="00C36CBB"/>
    <w:rsid w:val="00C36CC9"/>
    <w:rsid w:val="00C36CCA"/>
    <w:rsid w:val="00C36F9B"/>
    <w:rsid w:val="00C370A2"/>
    <w:rsid w:val="00C37590"/>
    <w:rsid w:val="00C3760F"/>
    <w:rsid w:val="00C37738"/>
    <w:rsid w:val="00C3777E"/>
    <w:rsid w:val="00C377CA"/>
    <w:rsid w:val="00C37B94"/>
    <w:rsid w:val="00C37BD4"/>
    <w:rsid w:val="00C37E80"/>
    <w:rsid w:val="00C400EF"/>
    <w:rsid w:val="00C401EB"/>
    <w:rsid w:val="00C4053F"/>
    <w:rsid w:val="00C409E7"/>
    <w:rsid w:val="00C409F8"/>
    <w:rsid w:val="00C41494"/>
    <w:rsid w:val="00C4194B"/>
    <w:rsid w:val="00C41AD9"/>
    <w:rsid w:val="00C41C8C"/>
    <w:rsid w:val="00C41CB5"/>
    <w:rsid w:val="00C424FC"/>
    <w:rsid w:val="00C42B1F"/>
    <w:rsid w:val="00C42B68"/>
    <w:rsid w:val="00C42B71"/>
    <w:rsid w:val="00C42C8B"/>
    <w:rsid w:val="00C42D95"/>
    <w:rsid w:val="00C42F21"/>
    <w:rsid w:val="00C42F6C"/>
    <w:rsid w:val="00C43391"/>
    <w:rsid w:val="00C434DC"/>
    <w:rsid w:val="00C4352A"/>
    <w:rsid w:val="00C43DED"/>
    <w:rsid w:val="00C43F96"/>
    <w:rsid w:val="00C44497"/>
    <w:rsid w:val="00C4466E"/>
    <w:rsid w:val="00C44795"/>
    <w:rsid w:val="00C447FA"/>
    <w:rsid w:val="00C448C4"/>
    <w:rsid w:val="00C45188"/>
    <w:rsid w:val="00C45291"/>
    <w:rsid w:val="00C453E6"/>
    <w:rsid w:val="00C454D5"/>
    <w:rsid w:val="00C45500"/>
    <w:rsid w:val="00C4569C"/>
    <w:rsid w:val="00C4591B"/>
    <w:rsid w:val="00C45AAE"/>
    <w:rsid w:val="00C45C6B"/>
    <w:rsid w:val="00C46246"/>
    <w:rsid w:val="00C462DA"/>
    <w:rsid w:val="00C4669A"/>
    <w:rsid w:val="00C46955"/>
    <w:rsid w:val="00C46B07"/>
    <w:rsid w:val="00C46D55"/>
    <w:rsid w:val="00C473EB"/>
    <w:rsid w:val="00C4774F"/>
    <w:rsid w:val="00C47F94"/>
    <w:rsid w:val="00C50310"/>
    <w:rsid w:val="00C5034E"/>
    <w:rsid w:val="00C510F3"/>
    <w:rsid w:val="00C514E0"/>
    <w:rsid w:val="00C5154A"/>
    <w:rsid w:val="00C518DF"/>
    <w:rsid w:val="00C51A73"/>
    <w:rsid w:val="00C51C16"/>
    <w:rsid w:val="00C51E5A"/>
    <w:rsid w:val="00C52057"/>
    <w:rsid w:val="00C52085"/>
    <w:rsid w:val="00C5237F"/>
    <w:rsid w:val="00C5272C"/>
    <w:rsid w:val="00C52841"/>
    <w:rsid w:val="00C52B88"/>
    <w:rsid w:val="00C52E80"/>
    <w:rsid w:val="00C5384E"/>
    <w:rsid w:val="00C5390A"/>
    <w:rsid w:val="00C5400A"/>
    <w:rsid w:val="00C5416A"/>
    <w:rsid w:val="00C543C7"/>
    <w:rsid w:val="00C54680"/>
    <w:rsid w:val="00C549B8"/>
    <w:rsid w:val="00C549D9"/>
    <w:rsid w:val="00C54B92"/>
    <w:rsid w:val="00C550E9"/>
    <w:rsid w:val="00C557D6"/>
    <w:rsid w:val="00C55F43"/>
    <w:rsid w:val="00C56177"/>
    <w:rsid w:val="00C56506"/>
    <w:rsid w:val="00C56804"/>
    <w:rsid w:val="00C56852"/>
    <w:rsid w:val="00C571D7"/>
    <w:rsid w:val="00C5751F"/>
    <w:rsid w:val="00C5773F"/>
    <w:rsid w:val="00C57B4C"/>
    <w:rsid w:val="00C57C07"/>
    <w:rsid w:val="00C57E9B"/>
    <w:rsid w:val="00C57F47"/>
    <w:rsid w:val="00C6003E"/>
    <w:rsid w:val="00C6021E"/>
    <w:rsid w:val="00C6098C"/>
    <w:rsid w:val="00C60A27"/>
    <w:rsid w:val="00C60A3D"/>
    <w:rsid w:val="00C60A9A"/>
    <w:rsid w:val="00C60B81"/>
    <w:rsid w:val="00C60C63"/>
    <w:rsid w:val="00C60EDF"/>
    <w:rsid w:val="00C61137"/>
    <w:rsid w:val="00C6127C"/>
    <w:rsid w:val="00C612F2"/>
    <w:rsid w:val="00C61C8B"/>
    <w:rsid w:val="00C6249F"/>
    <w:rsid w:val="00C625BB"/>
    <w:rsid w:val="00C62757"/>
    <w:rsid w:val="00C62B40"/>
    <w:rsid w:val="00C62E52"/>
    <w:rsid w:val="00C62FA4"/>
    <w:rsid w:val="00C630DA"/>
    <w:rsid w:val="00C6329C"/>
    <w:rsid w:val="00C6372E"/>
    <w:rsid w:val="00C63983"/>
    <w:rsid w:val="00C63B47"/>
    <w:rsid w:val="00C63BB3"/>
    <w:rsid w:val="00C63E98"/>
    <w:rsid w:val="00C63FC6"/>
    <w:rsid w:val="00C64136"/>
    <w:rsid w:val="00C641D8"/>
    <w:rsid w:val="00C64285"/>
    <w:rsid w:val="00C6438C"/>
    <w:rsid w:val="00C643D2"/>
    <w:rsid w:val="00C64855"/>
    <w:rsid w:val="00C64A65"/>
    <w:rsid w:val="00C64A69"/>
    <w:rsid w:val="00C64A8E"/>
    <w:rsid w:val="00C64E19"/>
    <w:rsid w:val="00C65774"/>
    <w:rsid w:val="00C659FF"/>
    <w:rsid w:val="00C65A4E"/>
    <w:rsid w:val="00C66088"/>
    <w:rsid w:val="00C66178"/>
    <w:rsid w:val="00C66191"/>
    <w:rsid w:val="00C662E7"/>
    <w:rsid w:val="00C6631C"/>
    <w:rsid w:val="00C6673B"/>
    <w:rsid w:val="00C66E6B"/>
    <w:rsid w:val="00C670A0"/>
    <w:rsid w:val="00C674A5"/>
    <w:rsid w:val="00C67758"/>
    <w:rsid w:val="00C679B4"/>
    <w:rsid w:val="00C679DB"/>
    <w:rsid w:val="00C67A56"/>
    <w:rsid w:val="00C67DD0"/>
    <w:rsid w:val="00C70135"/>
    <w:rsid w:val="00C70218"/>
    <w:rsid w:val="00C705EF"/>
    <w:rsid w:val="00C70A99"/>
    <w:rsid w:val="00C70ACD"/>
    <w:rsid w:val="00C70DC9"/>
    <w:rsid w:val="00C70DCD"/>
    <w:rsid w:val="00C7128E"/>
    <w:rsid w:val="00C713CB"/>
    <w:rsid w:val="00C714D4"/>
    <w:rsid w:val="00C71659"/>
    <w:rsid w:val="00C716D4"/>
    <w:rsid w:val="00C72043"/>
    <w:rsid w:val="00C72472"/>
    <w:rsid w:val="00C72EC0"/>
    <w:rsid w:val="00C7316B"/>
    <w:rsid w:val="00C7348D"/>
    <w:rsid w:val="00C73A95"/>
    <w:rsid w:val="00C73BC3"/>
    <w:rsid w:val="00C74082"/>
    <w:rsid w:val="00C7410D"/>
    <w:rsid w:val="00C74384"/>
    <w:rsid w:val="00C746A7"/>
    <w:rsid w:val="00C74E07"/>
    <w:rsid w:val="00C74EA1"/>
    <w:rsid w:val="00C74F94"/>
    <w:rsid w:val="00C75614"/>
    <w:rsid w:val="00C75863"/>
    <w:rsid w:val="00C75D01"/>
    <w:rsid w:val="00C7619F"/>
    <w:rsid w:val="00C762E4"/>
    <w:rsid w:val="00C76677"/>
    <w:rsid w:val="00C76D07"/>
    <w:rsid w:val="00C76EE0"/>
    <w:rsid w:val="00C76F14"/>
    <w:rsid w:val="00C76F2C"/>
    <w:rsid w:val="00C76FE1"/>
    <w:rsid w:val="00C770E8"/>
    <w:rsid w:val="00C7792C"/>
    <w:rsid w:val="00C77EDA"/>
    <w:rsid w:val="00C77FAF"/>
    <w:rsid w:val="00C8042D"/>
    <w:rsid w:val="00C80694"/>
    <w:rsid w:val="00C806D3"/>
    <w:rsid w:val="00C80E6F"/>
    <w:rsid w:val="00C80F9D"/>
    <w:rsid w:val="00C810D5"/>
    <w:rsid w:val="00C819A8"/>
    <w:rsid w:val="00C81FDC"/>
    <w:rsid w:val="00C82213"/>
    <w:rsid w:val="00C828D7"/>
    <w:rsid w:val="00C82B51"/>
    <w:rsid w:val="00C82BE1"/>
    <w:rsid w:val="00C82F0D"/>
    <w:rsid w:val="00C8322B"/>
    <w:rsid w:val="00C838F8"/>
    <w:rsid w:val="00C83DEE"/>
    <w:rsid w:val="00C83E39"/>
    <w:rsid w:val="00C8417B"/>
    <w:rsid w:val="00C84688"/>
    <w:rsid w:val="00C846E5"/>
    <w:rsid w:val="00C848E6"/>
    <w:rsid w:val="00C84E0B"/>
    <w:rsid w:val="00C85635"/>
    <w:rsid w:val="00C8583E"/>
    <w:rsid w:val="00C859D7"/>
    <w:rsid w:val="00C86794"/>
    <w:rsid w:val="00C8681E"/>
    <w:rsid w:val="00C86910"/>
    <w:rsid w:val="00C86967"/>
    <w:rsid w:val="00C86BD5"/>
    <w:rsid w:val="00C86D08"/>
    <w:rsid w:val="00C86E13"/>
    <w:rsid w:val="00C87413"/>
    <w:rsid w:val="00C875F2"/>
    <w:rsid w:val="00C87A31"/>
    <w:rsid w:val="00C87B98"/>
    <w:rsid w:val="00C87CA6"/>
    <w:rsid w:val="00C87D80"/>
    <w:rsid w:val="00C87E11"/>
    <w:rsid w:val="00C87FF0"/>
    <w:rsid w:val="00C90270"/>
    <w:rsid w:val="00C90719"/>
    <w:rsid w:val="00C909BF"/>
    <w:rsid w:val="00C90CF8"/>
    <w:rsid w:val="00C90D89"/>
    <w:rsid w:val="00C90E20"/>
    <w:rsid w:val="00C91086"/>
    <w:rsid w:val="00C91249"/>
    <w:rsid w:val="00C9163C"/>
    <w:rsid w:val="00C91D6E"/>
    <w:rsid w:val="00C91E79"/>
    <w:rsid w:val="00C927E3"/>
    <w:rsid w:val="00C927FF"/>
    <w:rsid w:val="00C92A2D"/>
    <w:rsid w:val="00C92FA1"/>
    <w:rsid w:val="00C930C4"/>
    <w:rsid w:val="00C933CB"/>
    <w:rsid w:val="00C9428C"/>
    <w:rsid w:val="00C944B9"/>
    <w:rsid w:val="00C9457F"/>
    <w:rsid w:val="00C95004"/>
    <w:rsid w:val="00C9577F"/>
    <w:rsid w:val="00C9579E"/>
    <w:rsid w:val="00C9583B"/>
    <w:rsid w:val="00C95EF1"/>
    <w:rsid w:val="00C960CC"/>
    <w:rsid w:val="00C96116"/>
    <w:rsid w:val="00C964DF"/>
    <w:rsid w:val="00C96588"/>
    <w:rsid w:val="00C969EF"/>
    <w:rsid w:val="00C96A49"/>
    <w:rsid w:val="00C96C75"/>
    <w:rsid w:val="00C96E91"/>
    <w:rsid w:val="00C96EE8"/>
    <w:rsid w:val="00C97533"/>
    <w:rsid w:val="00CA020E"/>
    <w:rsid w:val="00CA0862"/>
    <w:rsid w:val="00CA08EB"/>
    <w:rsid w:val="00CA0BB7"/>
    <w:rsid w:val="00CA1122"/>
    <w:rsid w:val="00CA1236"/>
    <w:rsid w:val="00CA134B"/>
    <w:rsid w:val="00CA13BA"/>
    <w:rsid w:val="00CA142A"/>
    <w:rsid w:val="00CA1817"/>
    <w:rsid w:val="00CA18D5"/>
    <w:rsid w:val="00CA1914"/>
    <w:rsid w:val="00CA1A3E"/>
    <w:rsid w:val="00CA1FD2"/>
    <w:rsid w:val="00CA226E"/>
    <w:rsid w:val="00CA2425"/>
    <w:rsid w:val="00CA2770"/>
    <w:rsid w:val="00CA325E"/>
    <w:rsid w:val="00CA329D"/>
    <w:rsid w:val="00CA3621"/>
    <w:rsid w:val="00CA36BC"/>
    <w:rsid w:val="00CA3F42"/>
    <w:rsid w:val="00CA4047"/>
    <w:rsid w:val="00CA41DA"/>
    <w:rsid w:val="00CA4294"/>
    <w:rsid w:val="00CA454B"/>
    <w:rsid w:val="00CA4675"/>
    <w:rsid w:val="00CA494B"/>
    <w:rsid w:val="00CA4E59"/>
    <w:rsid w:val="00CA4E69"/>
    <w:rsid w:val="00CA5117"/>
    <w:rsid w:val="00CA5683"/>
    <w:rsid w:val="00CA57D3"/>
    <w:rsid w:val="00CA5DBC"/>
    <w:rsid w:val="00CA5F31"/>
    <w:rsid w:val="00CA5FD2"/>
    <w:rsid w:val="00CA61A6"/>
    <w:rsid w:val="00CA61D3"/>
    <w:rsid w:val="00CA6295"/>
    <w:rsid w:val="00CA64E6"/>
    <w:rsid w:val="00CA66DB"/>
    <w:rsid w:val="00CA67D1"/>
    <w:rsid w:val="00CA68DB"/>
    <w:rsid w:val="00CA6CDA"/>
    <w:rsid w:val="00CA7587"/>
    <w:rsid w:val="00CA7AA1"/>
    <w:rsid w:val="00CA7D5E"/>
    <w:rsid w:val="00CB073A"/>
    <w:rsid w:val="00CB0759"/>
    <w:rsid w:val="00CB076D"/>
    <w:rsid w:val="00CB080A"/>
    <w:rsid w:val="00CB085B"/>
    <w:rsid w:val="00CB09E8"/>
    <w:rsid w:val="00CB0A42"/>
    <w:rsid w:val="00CB0EA3"/>
    <w:rsid w:val="00CB0FE4"/>
    <w:rsid w:val="00CB168C"/>
    <w:rsid w:val="00CB1D15"/>
    <w:rsid w:val="00CB217C"/>
    <w:rsid w:val="00CB2335"/>
    <w:rsid w:val="00CB2452"/>
    <w:rsid w:val="00CB267A"/>
    <w:rsid w:val="00CB2869"/>
    <w:rsid w:val="00CB2BEE"/>
    <w:rsid w:val="00CB32BC"/>
    <w:rsid w:val="00CB331D"/>
    <w:rsid w:val="00CB33DB"/>
    <w:rsid w:val="00CB37E2"/>
    <w:rsid w:val="00CB3CF0"/>
    <w:rsid w:val="00CB400D"/>
    <w:rsid w:val="00CB404D"/>
    <w:rsid w:val="00CB4129"/>
    <w:rsid w:val="00CB4151"/>
    <w:rsid w:val="00CB44D5"/>
    <w:rsid w:val="00CB4649"/>
    <w:rsid w:val="00CB484C"/>
    <w:rsid w:val="00CB4AF2"/>
    <w:rsid w:val="00CB4D18"/>
    <w:rsid w:val="00CB4ECF"/>
    <w:rsid w:val="00CB528C"/>
    <w:rsid w:val="00CB52D0"/>
    <w:rsid w:val="00CB558E"/>
    <w:rsid w:val="00CB595B"/>
    <w:rsid w:val="00CB5A9A"/>
    <w:rsid w:val="00CB5ABB"/>
    <w:rsid w:val="00CB6103"/>
    <w:rsid w:val="00CB6423"/>
    <w:rsid w:val="00CB6D89"/>
    <w:rsid w:val="00CB6ED8"/>
    <w:rsid w:val="00CB6F8F"/>
    <w:rsid w:val="00CB7600"/>
    <w:rsid w:val="00CB7F4C"/>
    <w:rsid w:val="00CC005A"/>
    <w:rsid w:val="00CC00BA"/>
    <w:rsid w:val="00CC063B"/>
    <w:rsid w:val="00CC0696"/>
    <w:rsid w:val="00CC06D3"/>
    <w:rsid w:val="00CC11DA"/>
    <w:rsid w:val="00CC1665"/>
    <w:rsid w:val="00CC19C7"/>
    <w:rsid w:val="00CC1B3A"/>
    <w:rsid w:val="00CC1E64"/>
    <w:rsid w:val="00CC1F1C"/>
    <w:rsid w:val="00CC23E8"/>
    <w:rsid w:val="00CC2905"/>
    <w:rsid w:val="00CC2939"/>
    <w:rsid w:val="00CC2BA8"/>
    <w:rsid w:val="00CC2D3E"/>
    <w:rsid w:val="00CC2F6D"/>
    <w:rsid w:val="00CC3218"/>
    <w:rsid w:val="00CC3647"/>
    <w:rsid w:val="00CC3677"/>
    <w:rsid w:val="00CC36DF"/>
    <w:rsid w:val="00CC370D"/>
    <w:rsid w:val="00CC3863"/>
    <w:rsid w:val="00CC3ACF"/>
    <w:rsid w:val="00CC3B89"/>
    <w:rsid w:val="00CC3BD4"/>
    <w:rsid w:val="00CC3F08"/>
    <w:rsid w:val="00CC4F89"/>
    <w:rsid w:val="00CC54F4"/>
    <w:rsid w:val="00CC571C"/>
    <w:rsid w:val="00CC6208"/>
    <w:rsid w:val="00CC623D"/>
    <w:rsid w:val="00CC63E8"/>
    <w:rsid w:val="00CC650F"/>
    <w:rsid w:val="00CC6778"/>
    <w:rsid w:val="00CC6D5E"/>
    <w:rsid w:val="00CC6DD7"/>
    <w:rsid w:val="00CC6F54"/>
    <w:rsid w:val="00CC7839"/>
    <w:rsid w:val="00CC7ABA"/>
    <w:rsid w:val="00CC7ACD"/>
    <w:rsid w:val="00CC7DAD"/>
    <w:rsid w:val="00CD0887"/>
    <w:rsid w:val="00CD0909"/>
    <w:rsid w:val="00CD0CE1"/>
    <w:rsid w:val="00CD0D97"/>
    <w:rsid w:val="00CD0E6A"/>
    <w:rsid w:val="00CD0F10"/>
    <w:rsid w:val="00CD1058"/>
    <w:rsid w:val="00CD105A"/>
    <w:rsid w:val="00CD112F"/>
    <w:rsid w:val="00CD13F1"/>
    <w:rsid w:val="00CD1668"/>
    <w:rsid w:val="00CD1830"/>
    <w:rsid w:val="00CD1A6F"/>
    <w:rsid w:val="00CD1B47"/>
    <w:rsid w:val="00CD1D8A"/>
    <w:rsid w:val="00CD1F99"/>
    <w:rsid w:val="00CD1FB7"/>
    <w:rsid w:val="00CD278E"/>
    <w:rsid w:val="00CD2EE9"/>
    <w:rsid w:val="00CD3094"/>
    <w:rsid w:val="00CD333F"/>
    <w:rsid w:val="00CD351F"/>
    <w:rsid w:val="00CD3729"/>
    <w:rsid w:val="00CD3762"/>
    <w:rsid w:val="00CD4137"/>
    <w:rsid w:val="00CD421B"/>
    <w:rsid w:val="00CD43D0"/>
    <w:rsid w:val="00CD46A7"/>
    <w:rsid w:val="00CD4741"/>
    <w:rsid w:val="00CD4D33"/>
    <w:rsid w:val="00CD4FA5"/>
    <w:rsid w:val="00CD533C"/>
    <w:rsid w:val="00CD56FC"/>
    <w:rsid w:val="00CD59C0"/>
    <w:rsid w:val="00CD5B12"/>
    <w:rsid w:val="00CD5CD4"/>
    <w:rsid w:val="00CD5D01"/>
    <w:rsid w:val="00CD60B7"/>
    <w:rsid w:val="00CD612C"/>
    <w:rsid w:val="00CD61EA"/>
    <w:rsid w:val="00CD6275"/>
    <w:rsid w:val="00CD6286"/>
    <w:rsid w:val="00CD677B"/>
    <w:rsid w:val="00CD685A"/>
    <w:rsid w:val="00CD6968"/>
    <w:rsid w:val="00CD6E23"/>
    <w:rsid w:val="00CD71B5"/>
    <w:rsid w:val="00CD726E"/>
    <w:rsid w:val="00CD769D"/>
    <w:rsid w:val="00CD76E6"/>
    <w:rsid w:val="00CD782F"/>
    <w:rsid w:val="00CD7E1A"/>
    <w:rsid w:val="00CD7FC6"/>
    <w:rsid w:val="00CE0131"/>
    <w:rsid w:val="00CE097C"/>
    <w:rsid w:val="00CE0CB4"/>
    <w:rsid w:val="00CE1406"/>
    <w:rsid w:val="00CE1C6A"/>
    <w:rsid w:val="00CE1F86"/>
    <w:rsid w:val="00CE1FAD"/>
    <w:rsid w:val="00CE20A2"/>
    <w:rsid w:val="00CE2539"/>
    <w:rsid w:val="00CE25FE"/>
    <w:rsid w:val="00CE2BAC"/>
    <w:rsid w:val="00CE2C76"/>
    <w:rsid w:val="00CE2F1B"/>
    <w:rsid w:val="00CE31E8"/>
    <w:rsid w:val="00CE32E2"/>
    <w:rsid w:val="00CE3C09"/>
    <w:rsid w:val="00CE3DFA"/>
    <w:rsid w:val="00CE4B29"/>
    <w:rsid w:val="00CE4BC4"/>
    <w:rsid w:val="00CE524A"/>
    <w:rsid w:val="00CE53C4"/>
    <w:rsid w:val="00CE5633"/>
    <w:rsid w:val="00CE5707"/>
    <w:rsid w:val="00CE583E"/>
    <w:rsid w:val="00CE5F06"/>
    <w:rsid w:val="00CE614F"/>
    <w:rsid w:val="00CE6150"/>
    <w:rsid w:val="00CE637F"/>
    <w:rsid w:val="00CE6392"/>
    <w:rsid w:val="00CE63A4"/>
    <w:rsid w:val="00CE660F"/>
    <w:rsid w:val="00CE6692"/>
    <w:rsid w:val="00CE688D"/>
    <w:rsid w:val="00CE6974"/>
    <w:rsid w:val="00CE6AB8"/>
    <w:rsid w:val="00CE747B"/>
    <w:rsid w:val="00CE78C1"/>
    <w:rsid w:val="00CE7C87"/>
    <w:rsid w:val="00CE7D25"/>
    <w:rsid w:val="00CE7EBE"/>
    <w:rsid w:val="00CF05A7"/>
    <w:rsid w:val="00CF08C9"/>
    <w:rsid w:val="00CF0C0C"/>
    <w:rsid w:val="00CF0E72"/>
    <w:rsid w:val="00CF100B"/>
    <w:rsid w:val="00CF141A"/>
    <w:rsid w:val="00CF1458"/>
    <w:rsid w:val="00CF169C"/>
    <w:rsid w:val="00CF1A79"/>
    <w:rsid w:val="00CF1C88"/>
    <w:rsid w:val="00CF1D0A"/>
    <w:rsid w:val="00CF1E40"/>
    <w:rsid w:val="00CF2419"/>
    <w:rsid w:val="00CF2744"/>
    <w:rsid w:val="00CF2913"/>
    <w:rsid w:val="00CF2C80"/>
    <w:rsid w:val="00CF2DA8"/>
    <w:rsid w:val="00CF2E6F"/>
    <w:rsid w:val="00CF2E79"/>
    <w:rsid w:val="00CF2F37"/>
    <w:rsid w:val="00CF2F9E"/>
    <w:rsid w:val="00CF3035"/>
    <w:rsid w:val="00CF387C"/>
    <w:rsid w:val="00CF3B45"/>
    <w:rsid w:val="00CF43F6"/>
    <w:rsid w:val="00CF44CD"/>
    <w:rsid w:val="00CF4551"/>
    <w:rsid w:val="00CF4A67"/>
    <w:rsid w:val="00CF4DB3"/>
    <w:rsid w:val="00CF4DE4"/>
    <w:rsid w:val="00CF4F50"/>
    <w:rsid w:val="00CF4FF9"/>
    <w:rsid w:val="00CF512E"/>
    <w:rsid w:val="00CF5908"/>
    <w:rsid w:val="00CF5BAC"/>
    <w:rsid w:val="00CF5C12"/>
    <w:rsid w:val="00CF5D60"/>
    <w:rsid w:val="00CF5E79"/>
    <w:rsid w:val="00CF5FC3"/>
    <w:rsid w:val="00CF69A9"/>
    <w:rsid w:val="00CF6BEF"/>
    <w:rsid w:val="00CF6DA4"/>
    <w:rsid w:val="00CF6FEF"/>
    <w:rsid w:val="00CF7093"/>
    <w:rsid w:val="00CF76F5"/>
    <w:rsid w:val="00CF7732"/>
    <w:rsid w:val="00CF7CE2"/>
    <w:rsid w:val="00D00009"/>
    <w:rsid w:val="00D008CB"/>
    <w:rsid w:val="00D00A0E"/>
    <w:rsid w:val="00D00A6F"/>
    <w:rsid w:val="00D00D34"/>
    <w:rsid w:val="00D00D8C"/>
    <w:rsid w:val="00D0117D"/>
    <w:rsid w:val="00D01A51"/>
    <w:rsid w:val="00D02049"/>
    <w:rsid w:val="00D02123"/>
    <w:rsid w:val="00D022D2"/>
    <w:rsid w:val="00D0250C"/>
    <w:rsid w:val="00D02594"/>
    <w:rsid w:val="00D02725"/>
    <w:rsid w:val="00D02B16"/>
    <w:rsid w:val="00D03897"/>
    <w:rsid w:val="00D039B3"/>
    <w:rsid w:val="00D04416"/>
    <w:rsid w:val="00D0493A"/>
    <w:rsid w:val="00D04989"/>
    <w:rsid w:val="00D053EC"/>
    <w:rsid w:val="00D05549"/>
    <w:rsid w:val="00D0587E"/>
    <w:rsid w:val="00D058C5"/>
    <w:rsid w:val="00D06704"/>
    <w:rsid w:val="00D06A4C"/>
    <w:rsid w:val="00D06A68"/>
    <w:rsid w:val="00D06AC7"/>
    <w:rsid w:val="00D06B6A"/>
    <w:rsid w:val="00D06C9B"/>
    <w:rsid w:val="00D06D2D"/>
    <w:rsid w:val="00D06D72"/>
    <w:rsid w:val="00D06D96"/>
    <w:rsid w:val="00D06DC2"/>
    <w:rsid w:val="00D06EB7"/>
    <w:rsid w:val="00D07121"/>
    <w:rsid w:val="00D076BB"/>
    <w:rsid w:val="00D07BA1"/>
    <w:rsid w:val="00D07DB9"/>
    <w:rsid w:val="00D07E16"/>
    <w:rsid w:val="00D07EDF"/>
    <w:rsid w:val="00D10055"/>
    <w:rsid w:val="00D1042C"/>
    <w:rsid w:val="00D10437"/>
    <w:rsid w:val="00D10525"/>
    <w:rsid w:val="00D106EE"/>
    <w:rsid w:val="00D10908"/>
    <w:rsid w:val="00D10D27"/>
    <w:rsid w:val="00D11070"/>
    <w:rsid w:val="00D11993"/>
    <w:rsid w:val="00D11A08"/>
    <w:rsid w:val="00D11EB8"/>
    <w:rsid w:val="00D12399"/>
    <w:rsid w:val="00D126B7"/>
    <w:rsid w:val="00D1286A"/>
    <w:rsid w:val="00D12C78"/>
    <w:rsid w:val="00D12F41"/>
    <w:rsid w:val="00D139E0"/>
    <w:rsid w:val="00D13BF3"/>
    <w:rsid w:val="00D13DAD"/>
    <w:rsid w:val="00D13EE5"/>
    <w:rsid w:val="00D141F0"/>
    <w:rsid w:val="00D145BA"/>
    <w:rsid w:val="00D146F7"/>
    <w:rsid w:val="00D14706"/>
    <w:rsid w:val="00D147EA"/>
    <w:rsid w:val="00D14F81"/>
    <w:rsid w:val="00D14F9F"/>
    <w:rsid w:val="00D15210"/>
    <w:rsid w:val="00D152D3"/>
    <w:rsid w:val="00D1547B"/>
    <w:rsid w:val="00D155CE"/>
    <w:rsid w:val="00D155F2"/>
    <w:rsid w:val="00D158CB"/>
    <w:rsid w:val="00D15AE0"/>
    <w:rsid w:val="00D15D63"/>
    <w:rsid w:val="00D16102"/>
    <w:rsid w:val="00D1668E"/>
    <w:rsid w:val="00D167FC"/>
    <w:rsid w:val="00D1691F"/>
    <w:rsid w:val="00D16B1D"/>
    <w:rsid w:val="00D16CCB"/>
    <w:rsid w:val="00D16DC0"/>
    <w:rsid w:val="00D16E91"/>
    <w:rsid w:val="00D1731C"/>
    <w:rsid w:val="00D177CF"/>
    <w:rsid w:val="00D17818"/>
    <w:rsid w:val="00D17994"/>
    <w:rsid w:val="00D17C1B"/>
    <w:rsid w:val="00D17D65"/>
    <w:rsid w:val="00D17E10"/>
    <w:rsid w:val="00D17FAE"/>
    <w:rsid w:val="00D2004D"/>
    <w:rsid w:val="00D200E9"/>
    <w:rsid w:val="00D20100"/>
    <w:rsid w:val="00D204E7"/>
    <w:rsid w:val="00D20B50"/>
    <w:rsid w:val="00D20DE9"/>
    <w:rsid w:val="00D20E8D"/>
    <w:rsid w:val="00D20F97"/>
    <w:rsid w:val="00D20FD6"/>
    <w:rsid w:val="00D2109F"/>
    <w:rsid w:val="00D21234"/>
    <w:rsid w:val="00D21358"/>
    <w:rsid w:val="00D213B0"/>
    <w:rsid w:val="00D21559"/>
    <w:rsid w:val="00D218E9"/>
    <w:rsid w:val="00D21938"/>
    <w:rsid w:val="00D21BAB"/>
    <w:rsid w:val="00D21D19"/>
    <w:rsid w:val="00D21E3A"/>
    <w:rsid w:val="00D21F55"/>
    <w:rsid w:val="00D225BD"/>
    <w:rsid w:val="00D225FF"/>
    <w:rsid w:val="00D22DD2"/>
    <w:rsid w:val="00D22F5A"/>
    <w:rsid w:val="00D22FC3"/>
    <w:rsid w:val="00D23433"/>
    <w:rsid w:val="00D23AC9"/>
    <w:rsid w:val="00D23B08"/>
    <w:rsid w:val="00D23E7A"/>
    <w:rsid w:val="00D247B0"/>
    <w:rsid w:val="00D24964"/>
    <w:rsid w:val="00D24AAA"/>
    <w:rsid w:val="00D252D9"/>
    <w:rsid w:val="00D253CF"/>
    <w:rsid w:val="00D25651"/>
    <w:rsid w:val="00D258CB"/>
    <w:rsid w:val="00D25AAD"/>
    <w:rsid w:val="00D25BB4"/>
    <w:rsid w:val="00D25FDC"/>
    <w:rsid w:val="00D264EC"/>
    <w:rsid w:val="00D2665B"/>
    <w:rsid w:val="00D26760"/>
    <w:rsid w:val="00D26E7C"/>
    <w:rsid w:val="00D26F58"/>
    <w:rsid w:val="00D273CD"/>
    <w:rsid w:val="00D27471"/>
    <w:rsid w:val="00D27A1B"/>
    <w:rsid w:val="00D27A2A"/>
    <w:rsid w:val="00D27B9F"/>
    <w:rsid w:val="00D27F1E"/>
    <w:rsid w:val="00D27F56"/>
    <w:rsid w:val="00D30506"/>
    <w:rsid w:val="00D3054E"/>
    <w:rsid w:val="00D308C2"/>
    <w:rsid w:val="00D30993"/>
    <w:rsid w:val="00D30FDF"/>
    <w:rsid w:val="00D31357"/>
    <w:rsid w:val="00D313DF"/>
    <w:rsid w:val="00D313EF"/>
    <w:rsid w:val="00D315F0"/>
    <w:rsid w:val="00D3181C"/>
    <w:rsid w:val="00D31BCA"/>
    <w:rsid w:val="00D31E72"/>
    <w:rsid w:val="00D31F75"/>
    <w:rsid w:val="00D32238"/>
    <w:rsid w:val="00D32329"/>
    <w:rsid w:val="00D323D0"/>
    <w:rsid w:val="00D32453"/>
    <w:rsid w:val="00D324BD"/>
    <w:rsid w:val="00D32514"/>
    <w:rsid w:val="00D32A23"/>
    <w:rsid w:val="00D32C2F"/>
    <w:rsid w:val="00D32C80"/>
    <w:rsid w:val="00D33020"/>
    <w:rsid w:val="00D331F4"/>
    <w:rsid w:val="00D33759"/>
    <w:rsid w:val="00D33908"/>
    <w:rsid w:val="00D3408B"/>
    <w:rsid w:val="00D341D7"/>
    <w:rsid w:val="00D344D0"/>
    <w:rsid w:val="00D34675"/>
    <w:rsid w:val="00D3488C"/>
    <w:rsid w:val="00D34977"/>
    <w:rsid w:val="00D34992"/>
    <w:rsid w:val="00D34A1B"/>
    <w:rsid w:val="00D34EF3"/>
    <w:rsid w:val="00D35109"/>
    <w:rsid w:val="00D3567B"/>
    <w:rsid w:val="00D3568C"/>
    <w:rsid w:val="00D356EC"/>
    <w:rsid w:val="00D35A2B"/>
    <w:rsid w:val="00D35AFE"/>
    <w:rsid w:val="00D35F32"/>
    <w:rsid w:val="00D363C1"/>
    <w:rsid w:val="00D3667B"/>
    <w:rsid w:val="00D36EC4"/>
    <w:rsid w:val="00D37711"/>
    <w:rsid w:val="00D37CEC"/>
    <w:rsid w:val="00D4014A"/>
    <w:rsid w:val="00D402FF"/>
    <w:rsid w:val="00D40380"/>
    <w:rsid w:val="00D40670"/>
    <w:rsid w:val="00D40856"/>
    <w:rsid w:val="00D40B00"/>
    <w:rsid w:val="00D40C2B"/>
    <w:rsid w:val="00D40F0B"/>
    <w:rsid w:val="00D41496"/>
    <w:rsid w:val="00D41656"/>
    <w:rsid w:val="00D41675"/>
    <w:rsid w:val="00D417CC"/>
    <w:rsid w:val="00D41923"/>
    <w:rsid w:val="00D41931"/>
    <w:rsid w:val="00D41990"/>
    <w:rsid w:val="00D42202"/>
    <w:rsid w:val="00D42411"/>
    <w:rsid w:val="00D42659"/>
    <w:rsid w:val="00D4278A"/>
    <w:rsid w:val="00D42D17"/>
    <w:rsid w:val="00D42EFF"/>
    <w:rsid w:val="00D4303F"/>
    <w:rsid w:val="00D433DD"/>
    <w:rsid w:val="00D43627"/>
    <w:rsid w:val="00D436A0"/>
    <w:rsid w:val="00D43716"/>
    <w:rsid w:val="00D4388A"/>
    <w:rsid w:val="00D439F1"/>
    <w:rsid w:val="00D43C29"/>
    <w:rsid w:val="00D43E78"/>
    <w:rsid w:val="00D43F86"/>
    <w:rsid w:val="00D440DB"/>
    <w:rsid w:val="00D441DA"/>
    <w:rsid w:val="00D44AC1"/>
    <w:rsid w:val="00D44AC8"/>
    <w:rsid w:val="00D44C9D"/>
    <w:rsid w:val="00D44CB3"/>
    <w:rsid w:val="00D44CE0"/>
    <w:rsid w:val="00D44FAE"/>
    <w:rsid w:val="00D45035"/>
    <w:rsid w:val="00D45391"/>
    <w:rsid w:val="00D4556F"/>
    <w:rsid w:val="00D45B05"/>
    <w:rsid w:val="00D45C43"/>
    <w:rsid w:val="00D45ED3"/>
    <w:rsid w:val="00D4600A"/>
    <w:rsid w:val="00D46142"/>
    <w:rsid w:val="00D461C0"/>
    <w:rsid w:val="00D4622D"/>
    <w:rsid w:val="00D466A9"/>
    <w:rsid w:val="00D469A5"/>
    <w:rsid w:val="00D46CCC"/>
    <w:rsid w:val="00D46D51"/>
    <w:rsid w:val="00D4751F"/>
    <w:rsid w:val="00D475E2"/>
    <w:rsid w:val="00D47750"/>
    <w:rsid w:val="00D47989"/>
    <w:rsid w:val="00D47A43"/>
    <w:rsid w:val="00D47C8F"/>
    <w:rsid w:val="00D47D2B"/>
    <w:rsid w:val="00D50160"/>
    <w:rsid w:val="00D5034E"/>
    <w:rsid w:val="00D50690"/>
    <w:rsid w:val="00D509A3"/>
    <w:rsid w:val="00D50BEA"/>
    <w:rsid w:val="00D50E3D"/>
    <w:rsid w:val="00D51224"/>
    <w:rsid w:val="00D5127B"/>
    <w:rsid w:val="00D51296"/>
    <w:rsid w:val="00D513AD"/>
    <w:rsid w:val="00D5142F"/>
    <w:rsid w:val="00D518D4"/>
    <w:rsid w:val="00D5194B"/>
    <w:rsid w:val="00D51BC3"/>
    <w:rsid w:val="00D51F98"/>
    <w:rsid w:val="00D5201D"/>
    <w:rsid w:val="00D52218"/>
    <w:rsid w:val="00D5221F"/>
    <w:rsid w:val="00D528CB"/>
    <w:rsid w:val="00D52AC7"/>
    <w:rsid w:val="00D5339C"/>
    <w:rsid w:val="00D537C3"/>
    <w:rsid w:val="00D537E1"/>
    <w:rsid w:val="00D53C4A"/>
    <w:rsid w:val="00D53E7B"/>
    <w:rsid w:val="00D54034"/>
    <w:rsid w:val="00D5419C"/>
    <w:rsid w:val="00D54474"/>
    <w:rsid w:val="00D54740"/>
    <w:rsid w:val="00D54886"/>
    <w:rsid w:val="00D549B3"/>
    <w:rsid w:val="00D54A03"/>
    <w:rsid w:val="00D54AF2"/>
    <w:rsid w:val="00D54D72"/>
    <w:rsid w:val="00D550EE"/>
    <w:rsid w:val="00D5513D"/>
    <w:rsid w:val="00D55164"/>
    <w:rsid w:val="00D5555E"/>
    <w:rsid w:val="00D55737"/>
    <w:rsid w:val="00D55E37"/>
    <w:rsid w:val="00D55EE0"/>
    <w:rsid w:val="00D55F21"/>
    <w:rsid w:val="00D55FB2"/>
    <w:rsid w:val="00D55FB5"/>
    <w:rsid w:val="00D564CA"/>
    <w:rsid w:val="00D567BC"/>
    <w:rsid w:val="00D568B6"/>
    <w:rsid w:val="00D56910"/>
    <w:rsid w:val="00D56B68"/>
    <w:rsid w:val="00D57105"/>
    <w:rsid w:val="00D57430"/>
    <w:rsid w:val="00D5785A"/>
    <w:rsid w:val="00D5791A"/>
    <w:rsid w:val="00D579DB"/>
    <w:rsid w:val="00D57B87"/>
    <w:rsid w:val="00D588E8"/>
    <w:rsid w:val="00D6017D"/>
    <w:rsid w:val="00D601A4"/>
    <w:rsid w:val="00D60287"/>
    <w:rsid w:val="00D60305"/>
    <w:rsid w:val="00D604CB"/>
    <w:rsid w:val="00D60890"/>
    <w:rsid w:val="00D608A1"/>
    <w:rsid w:val="00D60DD4"/>
    <w:rsid w:val="00D60FB1"/>
    <w:rsid w:val="00D60FB5"/>
    <w:rsid w:val="00D60FEB"/>
    <w:rsid w:val="00D611E9"/>
    <w:rsid w:val="00D61446"/>
    <w:rsid w:val="00D61816"/>
    <w:rsid w:val="00D61934"/>
    <w:rsid w:val="00D61BB6"/>
    <w:rsid w:val="00D61C3A"/>
    <w:rsid w:val="00D61CEF"/>
    <w:rsid w:val="00D61D0D"/>
    <w:rsid w:val="00D62D81"/>
    <w:rsid w:val="00D62DF0"/>
    <w:rsid w:val="00D62F6F"/>
    <w:rsid w:val="00D63241"/>
    <w:rsid w:val="00D6384C"/>
    <w:rsid w:val="00D63E14"/>
    <w:rsid w:val="00D64B65"/>
    <w:rsid w:val="00D65136"/>
    <w:rsid w:val="00D657BB"/>
    <w:rsid w:val="00D65A23"/>
    <w:rsid w:val="00D65A67"/>
    <w:rsid w:val="00D6609C"/>
    <w:rsid w:val="00D6631C"/>
    <w:rsid w:val="00D664D7"/>
    <w:rsid w:val="00D667B2"/>
    <w:rsid w:val="00D668EE"/>
    <w:rsid w:val="00D669C3"/>
    <w:rsid w:val="00D66A67"/>
    <w:rsid w:val="00D66D55"/>
    <w:rsid w:val="00D672D8"/>
    <w:rsid w:val="00D6749D"/>
    <w:rsid w:val="00D6750F"/>
    <w:rsid w:val="00D6775A"/>
    <w:rsid w:val="00D67AF4"/>
    <w:rsid w:val="00D67BB4"/>
    <w:rsid w:val="00D67D8A"/>
    <w:rsid w:val="00D7005D"/>
    <w:rsid w:val="00D70096"/>
    <w:rsid w:val="00D703D2"/>
    <w:rsid w:val="00D70547"/>
    <w:rsid w:val="00D7067A"/>
    <w:rsid w:val="00D70698"/>
    <w:rsid w:val="00D70BB3"/>
    <w:rsid w:val="00D710B8"/>
    <w:rsid w:val="00D7122E"/>
    <w:rsid w:val="00D7151D"/>
    <w:rsid w:val="00D71547"/>
    <w:rsid w:val="00D71944"/>
    <w:rsid w:val="00D7194D"/>
    <w:rsid w:val="00D71BC1"/>
    <w:rsid w:val="00D71C4D"/>
    <w:rsid w:val="00D71C95"/>
    <w:rsid w:val="00D71D34"/>
    <w:rsid w:val="00D71E16"/>
    <w:rsid w:val="00D720D5"/>
    <w:rsid w:val="00D7213A"/>
    <w:rsid w:val="00D721E0"/>
    <w:rsid w:val="00D725A7"/>
    <w:rsid w:val="00D7284E"/>
    <w:rsid w:val="00D72B69"/>
    <w:rsid w:val="00D72B82"/>
    <w:rsid w:val="00D72CE7"/>
    <w:rsid w:val="00D72D72"/>
    <w:rsid w:val="00D72ECD"/>
    <w:rsid w:val="00D72EED"/>
    <w:rsid w:val="00D72F67"/>
    <w:rsid w:val="00D731E8"/>
    <w:rsid w:val="00D733DB"/>
    <w:rsid w:val="00D73EA6"/>
    <w:rsid w:val="00D73FF8"/>
    <w:rsid w:val="00D7446A"/>
    <w:rsid w:val="00D7471D"/>
    <w:rsid w:val="00D74867"/>
    <w:rsid w:val="00D7533A"/>
    <w:rsid w:val="00D75457"/>
    <w:rsid w:val="00D7572E"/>
    <w:rsid w:val="00D75C2B"/>
    <w:rsid w:val="00D75ECE"/>
    <w:rsid w:val="00D760FD"/>
    <w:rsid w:val="00D76111"/>
    <w:rsid w:val="00D763DE"/>
    <w:rsid w:val="00D76777"/>
    <w:rsid w:val="00D76DF8"/>
    <w:rsid w:val="00D771E9"/>
    <w:rsid w:val="00D77498"/>
    <w:rsid w:val="00D77651"/>
    <w:rsid w:val="00D776FF"/>
    <w:rsid w:val="00D779F7"/>
    <w:rsid w:val="00D77DAA"/>
    <w:rsid w:val="00D8017E"/>
    <w:rsid w:val="00D80417"/>
    <w:rsid w:val="00D80735"/>
    <w:rsid w:val="00D80D0A"/>
    <w:rsid w:val="00D81074"/>
    <w:rsid w:val="00D81496"/>
    <w:rsid w:val="00D814BD"/>
    <w:rsid w:val="00D81633"/>
    <w:rsid w:val="00D819F2"/>
    <w:rsid w:val="00D81B64"/>
    <w:rsid w:val="00D81D74"/>
    <w:rsid w:val="00D81F96"/>
    <w:rsid w:val="00D820D7"/>
    <w:rsid w:val="00D821B0"/>
    <w:rsid w:val="00D822EB"/>
    <w:rsid w:val="00D82643"/>
    <w:rsid w:val="00D8273F"/>
    <w:rsid w:val="00D8280D"/>
    <w:rsid w:val="00D828C2"/>
    <w:rsid w:val="00D82CA4"/>
    <w:rsid w:val="00D83116"/>
    <w:rsid w:val="00D83164"/>
    <w:rsid w:val="00D83470"/>
    <w:rsid w:val="00D8387B"/>
    <w:rsid w:val="00D83B4C"/>
    <w:rsid w:val="00D83C27"/>
    <w:rsid w:val="00D83D14"/>
    <w:rsid w:val="00D83E87"/>
    <w:rsid w:val="00D8419B"/>
    <w:rsid w:val="00D842F5"/>
    <w:rsid w:val="00D84704"/>
    <w:rsid w:val="00D84D0C"/>
    <w:rsid w:val="00D8503F"/>
    <w:rsid w:val="00D85765"/>
    <w:rsid w:val="00D8588B"/>
    <w:rsid w:val="00D8589A"/>
    <w:rsid w:val="00D85C95"/>
    <w:rsid w:val="00D865F8"/>
    <w:rsid w:val="00D86652"/>
    <w:rsid w:val="00D86671"/>
    <w:rsid w:val="00D86679"/>
    <w:rsid w:val="00D866F1"/>
    <w:rsid w:val="00D86719"/>
    <w:rsid w:val="00D86CE4"/>
    <w:rsid w:val="00D86D97"/>
    <w:rsid w:val="00D86D9F"/>
    <w:rsid w:val="00D87765"/>
    <w:rsid w:val="00D87A1D"/>
    <w:rsid w:val="00D906A7"/>
    <w:rsid w:val="00D906B4"/>
    <w:rsid w:val="00D90D8E"/>
    <w:rsid w:val="00D90D92"/>
    <w:rsid w:val="00D90D94"/>
    <w:rsid w:val="00D912A5"/>
    <w:rsid w:val="00D91359"/>
    <w:rsid w:val="00D9141B"/>
    <w:rsid w:val="00D91649"/>
    <w:rsid w:val="00D916DC"/>
    <w:rsid w:val="00D9177F"/>
    <w:rsid w:val="00D9180E"/>
    <w:rsid w:val="00D91883"/>
    <w:rsid w:val="00D91CA8"/>
    <w:rsid w:val="00D91DA1"/>
    <w:rsid w:val="00D92009"/>
    <w:rsid w:val="00D921D4"/>
    <w:rsid w:val="00D9221D"/>
    <w:rsid w:val="00D92379"/>
    <w:rsid w:val="00D92A8F"/>
    <w:rsid w:val="00D92DCC"/>
    <w:rsid w:val="00D92E45"/>
    <w:rsid w:val="00D9310F"/>
    <w:rsid w:val="00D93179"/>
    <w:rsid w:val="00D934CF"/>
    <w:rsid w:val="00D935F7"/>
    <w:rsid w:val="00D936E5"/>
    <w:rsid w:val="00D93902"/>
    <w:rsid w:val="00D93957"/>
    <w:rsid w:val="00D93A2C"/>
    <w:rsid w:val="00D93C44"/>
    <w:rsid w:val="00D94711"/>
    <w:rsid w:val="00D94896"/>
    <w:rsid w:val="00D95062"/>
    <w:rsid w:val="00D95ACC"/>
    <w:rsid w:val="00D95B85"/>
    <w:rsid w:val="00D95DA4"/>
    <w:rsid w:val="00D96726"/>
    <w:rsid w:val="00D96A91"/>
    <w:rsid w:val="00D96B42"/>
    <w:rsid w:val="00D96E0E"/>
    <w:rsid w:val="00D96E2A"/>
    <w:rsid w:val="00D97025"/>
    <w:rsid w:val="00D9724E"/>
    <w:rsid w:val="00D97726"/>
    <w:rsid w:val="00D979BA"/>
    <w:rsid w:val="00D97BC1"/>
    <w:rsid w:val="00D97F62"/>
    <w:rsid w:val="00DA0833"/>
    <w:rsid w:val="00DA0919"/>
    <w:rsid w:val="00DA095E"/>
    <w:rsid w:val="00DA0AD0"/>
    <w:rsid w:val="00DA0C34"/>
    <w:rsid w:val="00DA0F89"/>
    <w:rsid w:val="00DA112D"/>
    <w:rsid w:val="00DA117D"/>
    <w:rsid w:val="00DA1215"/>
    <w:rsid w:val="00DA1A1C"/>
    <w:rsid w:val="00DA1D11"/>
    <w:rsid w:val="00DA1D70"/>
    <w:rsid w:val="00DA1D91"/>
    <w:rsid w:val="00DA23EF"/>
    <w:rsid w:val="00DA24C8"/>
    <w:rsid w:val="00DA2BB7"/>
    <w:rsid w:val="00DA3390"/>
    <w:rsid w:val="00DA369E"/>
    <w:rsid w:val="00DA40A2"/>
    <w:rsid w:val="00DA43E9"/>
    <w:rsid w:val="00DA44C9"/>
    <w:rsid w:val="00DA4518"/>
    <w:rsid w:val="00DA4998"/>
    <w:rsid w:val="00DA49C8"/>
    <w:rsid w:val="00DA534B"/>
    <w:rsid w:val="00DA54D9"/>
    <w:rsid w:val="00DA5F6F"/>
    <w:rsid w:val="00DA6032"/>
    <w:rsid w:val="00DA6319"/>
    <w:rsid w:val="00DA64C3"/>
    <w:rsid w:val="00DA665B"/>
    <w:rsid w:val="00DA6669"/>
    <w:rsid w:val="00DA6773"/>
    <w:rsid w:val="00DA687A"/>
    <w:rsid w:val="00DA6A56"/>
    <w:rsid w:val="00DA6F28"/>
    <w:rsid w:val="00DA70B0"/>
    <w:rsid w:val="00DA7207"/>
    <w:rsid w:val="00DA7367"/>
    <w:rsid w:val="00DA7457"/>
    <w:rsid w:val="00DA779B"/>
    <w:rsid w:val="00DA78B8"/>
    <w:rsid w:val="00DA78C0"/>
    <w:rsid w:val="00DA79EE"/>
    <w:rsid w:val="00DA7B71"/>
    <w:rsid w:val="00DA7E09"/>
    <w:rsid w:val="00DA7E2E"/>
    <w:rsid w:val="00DA7FF7"/>
    <w:rsid w:val="00DB04C2"/>
    <w:rsid w:val="00DB0B07"/>
    <w:rsid w:val="00DB0D65"/>
    <w:rsid w:val="00DB0EAD"/>
    <w:rsid w:val="00DB180B"/>
    <w:rsid w:val="00DB1E1F"/>
    <w:rsid w:val="00DB217E"/>
    <w:rsid w:val="00DB2300"/>
    <w:rsid w:val="00DB2520"/>
    <w:rsid w:val="00DB28CC"/>
    <w:rsid w:val="00DB29EB"/>
    <w:rsid w:val="00DB31DC"/>
    <w:rsid w:val="00DB3452"/>
    <w:rsid w:val="00DB3904"/>
    <w:rsid w:val="00DB3F02"/>
    <w:rsid w:val="00DB41BB"/>
    <w:rsid w:val="00DB427E"/>
    <w:rsid w:val="00DB45D4"/>
    <w:rsid w:val="00DB47A5"/>
    <w:rsid w:val="00DB4976"/>
    <w:rsid w:val="00DB4A04"/>
    <w:rsid w:val="00DB4B49"/>
    <w:rsid w:val="00DB4ED3"/>
    <w:rsid w:val="00DB5130"/>
    <w:rsid w:val="00DB542B"/>
    <w:rsid w:val="00DB5948"/>
    <w:rsid w:val="00DB5B4D"/>
    <w:rsid w:val="00DB5C3D"/>
    <w:rsid w:val="00DB5F6F"/>
    <w:rsid w:val="00DB5F77"/>
    <w:rsid w:val="00DB5FBE"/>
    <w:rsid w:val="00DB60F2"/>
    <w:rsid w:val="00DB66EB"/>
    <w:rsid w:val="00DB6905"/>
    <w:rsid w:val="00DB69B7"/>
    <w:rsid w:val="00DB6BB7"/>
    <w:rsid w:val="00DB6D21"/>
    <w:rsid w:val="00DB6D29"/>
    <w:rsid w:val="00DB6DB9"/>
    <w:rsid w:val="00DB6E7C"/>
    <w:rsid w:val="00DB704A"/>
    <w:rsid w:val="00DB7354"/>
    <w:rsid w:val="00DB74A3"/>
    <w:rsid w:val="00DC0244"/>
    <w:rsid w:val="00DC06F4"/>
    <w:rsid w:val="00DC1291"/>
    <w:rsid w:val="00DC15D6"/>
    <w:rsid w:val="00DC176E"/>
    <w:rsid w:val="00DC1A54"/>
    <w:rsid w:val="00DC1A95"/>
    <w:rsid w:val="00DC1D21"/>
    <w:rsid w:val="00DC1DD1"/>
    <w:rsid w:val="00DC1E3D"/>
    <w:rsid w:val="00DC2235"/>
    <w:rsid w:val="00DC2486"/>
    <w:rsid w:val="00DC2A6D"/>
    <w:rsid w:val="00DC2ACC"/>
    <w:rsid w:val="00DC2ADA"/>
    <w:rsid w:val="00DC2C15"/>
    <w:rsid w:val="00DC2C44"/>
    <w:rsid w:val="00DC2C6B"/>
    <w:rsid w:val="00DC2C92"/>
    <w:rsid w:val="00DC3314"/>
    <w:rsid w:val="00DC35EC"/>
    <w:rsid w:val="00DC371F"/>
    <w:rsid w:val="00DC39A6"/>
    <w:rsid w:val="00DC3A10"/>
    <w:rsid w:val="00DC3C05"/>
    <w:rsid w:val="00DC3EF8"/>
    <w:rsid w:val="00DC43DC"/>
    <w:rsid w:val="00DC44BE"/>
    <w:rsid w:val="00DC5058"/>
    <w:rsid w:val="00DC5105"/>
    <w:rsid w:val="00DC5145"/>
    <w:rsid w:val="00DC5293"/>
    <w:rsid w:val="00DC54B7"/>
    <w:rsid w:val="00DC56B5"/>
    <w:rsid w:val="00DC5C20"/>
    <w:rsid w:val="00DC6202"/>
    <w:rsid w:val="00DC6370"/>
    <w:rsid w:val="00DC696F"/>
    <w:rsid w:val="00DC6E32"/>
    <w:rsid w:val="00DC6EC5"/>
    <w:rsid w:val="00DC73F1"/>
    <w:rsid w:val="00DC7EBA"/>
    <w:rsid w:val="00DD0074"/>
    <w:rsid w:val="00DD00DA"/>
    <w:rsid w:val="00DD05ED"/>
    <w:rsid w:val="00DD0876"/>
    <w:rsid w:val="00DD0C52"/>
    <w:rsid w:val="00DD0FB4"/>
    <w:rsid w:val="00DD0FC2"/>
    <w:rsid w:val="00DD1011"/>
    <w:rsid w:val="00DD1073"/>
    <w:rsid w:val="00DD12A1"/>
    <w:rsid w:val="00DD1BAF"/>
    <w:rsid w:val="00DD1E61"/>
    <w:rsid w:val="00DD2651"/>
    <w:rsid w:val="00DD26B1"/>
    <w:rsid w:val="00DD26B3"/>
    <w:rsid w:val="00DD26ED"/>
    <w:rsid w:val="00DD2788"/>
    <w:rsid w:val="00DD283D"/>
    <w:rsid w:val="00DD2D90"/>
    <w:rsid w:val="00DD2F83"/>
    <w:rsid w:val="00DD3031"/>
    <w:rsid w:val="00DD31F6"/>
    <w:rsid w:val="00DD3C95"/>
    <w:rsid w:val="00DD3F55"/>
    <w:rsid w:val="00DD4081"/>
    <w:rsid w:val="00DD4175"/>
    <w:rsid w:val="00DD42FC"/>
    <w:rsid w:val="00DD43F1"/>
    <w:rsid w:val="00DD4454"/>
    <w:rsid w:val="00DD451F"/>
    <w:rsid w:val="00DD4864"/>
    <w:rsid w:val="00DD4E58"/>
    <w:rsid w:val="00DD5497"/>
    <w:rsid w:val="00DD5C9C"/>
    <w:rsid w:val="00DD5E43"/>
    <w:rsid w:val="00DD608C"/>
    <w:rsid w:val="00DD62AD"/>
    <w:rsid w:val="00DD63B6"/>
    <w:rsid w:val="00DD698F"/>
    <w:rsid w:val="00DD69EA"/>
    <w:rsid w:val="00DD6A57"/>
    <w:rsid w:val="00DD6B56"/>
    <w:rsid w:val="00DD6C65"/>
    <w:rsid w:val="00DD6C83"/>
    <w:rsid w:val="00DD6E29"/>
    <w:rsid w:val="00DD6E8E"/>
    <w:rsid w:val="00DD6F72"/>
    <w:rsid w:val="00DD7022"/>
    <w:rsid w:val="00DD71BA"/>
    <w:rsid w:val="00DD736E"/>
    <w:rsid w:val="00DD73AF"/>
    <w:rsid w:val="00DD7603"/>
    <w:rsid w:val="00DD77C9"/>
    <w:rsid w:val="00DD7868"/>
    <w:rsid w:val="00DD78C8"/>
    <w:rsid w:val="00DD7B7B"/>
    <w:rsid w:val="00DD7D7B"/>
    <w:rsid w:val="00DE0248"/>
    <w:rsid w:val="00DE08B1"/>
    <w:rsid w:val="00DE0CFE"/>
    <w:rsid w:val="00DE1222"/>
    <w:rsid w:val="00DE12FD"/>
    <w:rsid w:val="00DE1591"/>
    <w:rsid w:val="00DE1CFD"/>
    <w:rsid w:val="00DE1D91"/>
    <w:rsid w:val="00DE214A"/>
    <w:rsid w:val="00DE247A"/>
    <w:rsid w:val="00DE24E7"/>
    <w:rsid w:val="00DE253A"/>
    <w:rsid w:val="00DE26E0"/>
    <w:rsid w:val="00DE2B43"/>
    <w:rsid w:val="00DE2FBD"/>
    <w:rsid w:val="00DE3078"/>
    <w:rsid w:val="00DE3083"/>
    <w:rsid w:val="00DE30C6"/>
    <w:rsid w:val="00DE3726"/>
    <w:rsid w:val="00DE3758"/>
    <w:rsid w:val="00DE3B84"/>
    <w:rsid w:val="00DE3D88"/>
    <w:rsid w:val="00DE3F3F"/>
    <w:rsid w:val="00DE4233"/>
    <w:rsid w:val="00DE42CA"/>
    <w:rsid w:val="00DE4810"/>
    <w:rsid w:val="00DE4A18"/>
    <w:rsid w:val="00DE4D27"/>
    <w:rsid w:val="00DE5146"/>
    <w:rsid w:val="00DE5164"/>
    <w:rsid w:val="00DE5629"/>
    <w:rsid w:val="00DE5B7C"/>
    <w:rsid w:val="00DE5BBB"/>
    <w:rsid w:val="00DE5DE4"/>
    <w:rsid w:val="00DE60C0"/>
    <w:rsid w:val="00DE63BA"/>
    <w:rsid w:val="00DE64E3"/>
    <w:rsid w:val="00DE6C2E"/>
    <w:rsid w:val="00DE6F23"/>
    <w:rsid w:val="00DE707C"/>
    <w:rsid w:val="00DE7095"/>
    <w:rsid w:val="00DE7266"/>
    <w:rsid w:val="00DE7470"/>
    <w:rsid w:val="00DE7757"/>
    <w:rsid w:val="00DE7A27"/>
    <w:rsid w:val="00DE7B46"/>
    <w:rsid w:val="00DE7DC1"/>
    <w:rsid w:val="00DE7F41"/>
    <w:rsid w:val="00DF005B"/>
    <w:rsid w:val="00DF0258"/>
    <w:rsid w:val="00DF05F6"/>
    <w:rsid w:val="00DF0B6D"/>
    <w:rsid w:val="00DF0CC5"/>
    <w:rsid w:val="00DF0D46"/>
    <w:rsid w:val="00DF0EFF"/>
    <w:rsid w:val="00DF100C"/>
    <w:rsid w:val="00DF160C"/>
    <w:rsid w:val="00DF1637"/>
    <w:rsid w:val="00DF17D0"/>
    <w:rsid w:val="00DF1842"/>
    <w:rsid w:val="00DF1AB0"/>
    <w:rsid w:val="00DF1CDB"/>
    <w:rsid w:val="00DF202B"/>
    <w:rsid w:val="00DF209C"/>
    <w:rsid w:val="00DF20F5"/>
    <w:rsid w:val="00DF23B9"/>
    <w:rsid w:val="00DF2BC1"/>
    <w:rsid w:val="00DF2D57"/>
    <w:rsid w:val="00DF2E14"/>
    <w:rsid w:val="00DF2F73"/>
    <w:rsid w:val="00DF2F8A"/>
    <w:rsid w:val="00DF34F3"/>
    <w:rsid w:val="00DF3E39"/>
    <w:rsid w:val="00DF3F07"/>
    <w:rsid w:val="00DF4035"/>
    <w:rsid w:val="00DF4269"/>
    <w:rsid w:val="00DF4336"/>
    <w:rsid w:val="00DF4F1B"/>
    <w:rsid w:val="00DF5406"/>
    <w:rsid w:val="00DF5683"/>
    <w:rsid w:val="00DF61AE"/>
    <w:rsid w:val="00DF64B5"/>
    <w:rsid w:val="00DF6AE2"/>
    <w:rsid w:val="00DF6C55"/>
    <w:rsid w:val="00DF6DD8"/>
    <w:rsid w:val="00DF6EC2"/>
    <w:rsid w:val="00DF6FA9"/>
    <w:rsid w:val="00DF7044"/>
    <w:rsid w:val="00DF7056"/>
    <w:rsid w:val="00DF70A4"/>
    <w:rsid w:val="00DF7749"/>
    <w:rsid w:val="00DF77CF"/>
    <w:rsid w:val="00DF791F"/>
    <w:rsid w:val="00DF7FD6"/>
    <w:rsid w:val="00E00068"/>
    <w:rsid w:val="00E000A8"/>
    <w:rsid w:val="00E000B9"/>
    <w:rsid w:val="00E00507"/>
    <w:rsid w:val="00E006EB"/>
    <w:rsid w:val="00E00729"/>
    <w:rsid w:val="00E00B2C"/>
    <w:rsid w:val="00E00C18"/>
    <w:rsid w:val="00E00E4A"/>
    <w:rsid w:val="00E00F90"/>
    <w:rsid w:val="00E0147F"/>
    <w:rsid w:val="00E014BF"/>
    <w:rsid w:val="00E01562"/>
    <w:rsid w:val="00E01852"/>
    <w:rsid w:val="00E0197D"/>
    <w:rsid w:val="00E019D6"/>
    <w:rsid w:val="00E01A4B"/>
    <w:rsid w:val="00E01B62"/>
    <w:rsid w:val="00E01BF0"/>
    <w:rsid w:val="00E01CE9"/>
    <w:rsid w:val="00E01F22"/>
    <w:rsid w:val="00E02274"/>
    <w:rsid w:val="00E0257E"/>
    <w:rsid w:val="00E027FF"/>
    <w:rsid w:val="00E02857"/>
    <w:rsid w:val="00E02A9A"/>
    <w:rsid w:val="00E02CB7"/>
    <w:rsid w:val="00E03076"/>
    <w:rsid w:val="00E03E31"/>
    <w:rsid w:val="00E04066"/>
    <w:rsid w:val="00E04531"/>
    <w:rsid w:val="00E045C9"/>
    <w:rsid w:val="00E045D3"/>
    <w:rsid w:val="00E0477B"/>
    <w:rsid w:val="00E049CB"/>
    <w:rsid w:val="00E04CD5"/>
    <w:rsid w:val="00E04EBA"/>
    <w:rsid w:val="00E05DBB"/>
    <w:rsid w:val="00E05DC2"/>
    <w:rsid w:val="00E05EE6"/>
    <w:rsid w:val="00E05F43"/>
    <w:rsid w:val="00E0612C"/>
    <w:rsid w:val="00E06301"/>
    <w:rsid w:val="00E0641E"/>
    <w:rsid w:val="00E0646E"/>
    <w:rsid w:val="00E065FC"/>
    <w:rsid w:val="00E06CD8"/>
    <w:rsid w:val="00E06DCC"/>
    <w:rsid w:val="00E07131"/>
    <w:rsid w:val="00E072FA"/>
    <w:rsid w:val="00E073CC"/>
    <w:rsid w:val="00E077CC"/>
    <w:rsid w:val="00E078A7"/>
    <w:rsid w:val="00E07954"/>
    <w:rsid w:val="00E07BDC"/>
    <w:rsid w:val="00E104A9"/>
    <w:rsid w:val="00E10E4D"/>
    <w:rsid w:val="00E10E51"/>
    <w:rsid w:val="00E1132D"/>
    <w:rsid w:val="00E115C8"/>
    <w:rsid w:val="00E118B2"/>
    <w:rsid w:val="00E11E3E"/>
    <w:rsid w:val="00E12445"/>
    <w:rsid w:val="00E12647"/>
    <w:rsid w:val="00E12778"/>
    <w:rsid w:val="00E12954"/>
    <w:rsid w:val="00E12B50"/>
    <w:rsid w:val="00E12B80"/>
    <w:rsid w:val="00E12BE0"/>
    <w:rsid w:val="00E133C0"/>
    <w:rsid w:val="00E135B8"/>
    <w:rsid w:val="00E1403A"/>
    <w:rsid w:val="00E14287"/>
    <w:rsid w:val="00E14589"/>
    <w:rsid w:val="00E146A7"/>
    <w:rsid w:val="00E14B2F"/>
    <w:rsid w:val="00E14EDB"/>
    <w:rsid w:val="00E150B6"/>
    <w:rsid w:val="00E152D5"/>
    <w:rsid w:val="00E15307"/>
    <w:rsid w:val="00E153C7"/>
    <w:rsid w:val="00E15A4F"/>
    <w:rsid w:val="00E15C93"/>
    <w:rsid w:val="00E15FC1"/>
    <w:rsid w:val="00E160BE"/>
    <w:rsid w:val="00E1623F"/>
    <w:rsid w:val="00E1636C"/>
    <w:rsid w:val="00E16523"/>
    <w:rsid w:val="00E1654B"/>
    <w:rsid w:val="00E16576"/>
    <w:rsid w:val="00E1693D"/>
    <w:rsid w:val="00E169E0"/>
    <w:rsid w:val="00E16AA8"/>
    <w:rsid w:val="00E16D95"/>
    <w:rsid w:val="00E16F2A"/>
    <w:rsid w:val="00E16FCE"/>
    <w:rsid w:val="00E170BA"/>
    <w:rsid w:val="00E17225"/>
    <w:rsid w:val="00E173DF"/>
    <w:rsid w:val="00E1751B"/>
    <w:rsid w:val="00E17C5E"/>
    <w:rsid w:val="00E2002A"/>
    <w:rsid w:val="00E20715"/>
    <w:rsid w:val="00E20D63"/>
    <w:rsid w:val="00E20E73"/>
    <w:rsid w:val="00E212DA"/>
    <w:rsid w:val="00E2149E"/>
    <w:rsid w:val="00E2151A"/>
    <w:rsid w:val="00E2153E"/>
    <w:rsid w:val="00E21D74"/>
    <w:rsid w:val="00E2225F"/>
    <w:rsid w:val="00E2235E"/>
    <w:rsid w:val="00E22585"/>
    <w:rsid w:val="00E225CF"/>
    <w:rsid w:val="00E22612"/>
    <w:rsid w:val="00E226AE"/>
    <w:rsid w:val="00E227EF"/>
    <w:rsid w:val="00E22B2D"/>
    <w:rsid w:val="00E22D44"/>
    <w:rsid w:val="00E2312A"/>
    <w:rsid w:val="00E233A4"/>
    <w:rsid w:val="00E23662"/>
    <w:rsid w:val="00E23A6E"/>
    <w:rsid w:val="00E23C15"/>
    <w:rsid w:val="00E23CD8"/>
    <w:rsid w:val="00E243B7"/>
    <w:rsid w:val="00E2452E"/>
    <w:rsid w:val="00E2481B"/>
    <w:rsid w:val="00E2485D"/>
    <w:rsid w:val="00E24AFA"/>
    <w:rsid w:val="00E24B71"/>
    <w:rsid w:val="00E25108"/>
    <w:rsid w:val="00E25AC9"/>
    <w:rsid w:val="00E25BA5"/>
    <w:rsid w:val="00E25C80"/>
    <w:rsid w:val="00E25E54"/>
    <w:rsid w:val="00E25EF6"/>
    <w:rsid w:val="00E26356"/>
    <w:rsid w:val="00E263D4"/>
    <w:rsid w:val="00E26681"/>
    <w:rsid w:val="00E268CB"/>
    <w:rsid w:val="00E26B0A"/>
    <w:rsid w:val="00E26B70"/>
    <w:rsid w:val="00E26BD6"/>
    <w:rsid w:val="00E26CC9"/>
    <w:rsid w:val="00E26D5B"/>
    <w:rsid w:val="00E26E2C"/>
    <w:rsid w:val="00E26F7C"/>
    <w:rsid w:val="00E27053"/>
    <w:rsid w:val="00E2714E"/>
    <w:rsid w:val="00E274CE"/>
    <w:rsid w:val="00E2754B"/>
    <w:rsid w:val="00E275B7"/>
    <w:rsid w:val="00E275FF"/>
    <w:rsid w:val="00E27720"/>
    <w:rsid w:val="00E27CDE"/>
    <w:rsid w:val="00E27D3C"/>
    <w:rsid w:val="00E3012D"/>
    <w:rsid w:val="00E30546"/>
    <w:rsid w:val="00E30583"/>
    <w:rsid w:val="00E3074E"/>
    <w:rsid w:val="00E30B2E"/>
    <w:rsid w:val="00E30EC9"/>
    <w:rsid w:val="00E3108C"/>
    <w:rsid w:val="00E31108"/>
    <w:rsid w:val="00E31247"/>
    <w:rsid w:val="00E315ED"/>
    <w:rsid w:val="00E31913"/>
    <w:rsid w:val="00E31A17"/>
    <w:rsid w:val="00E31A44"/>
    <w:rsid w:val="00E31FDD"/>
    <w:rsid w:val="00E32AB4"/>
    <w:rsid w:val="00E3305D"/>
    <w:rsid w:val="00E330CE"/>
    <w:rsid w:val="00E33129"/>
    <w:rsid w:val="00E3330B"/>
    <w:rsid w:val="00E334E5"/>
    <w:rsid w:val="00E33764"/>
    <w:rsid w:val="00E3381D"/>
    <w:rsid w:val="00E340C3"/>
    <w:rsid w:val="00E3457D"/>
    <w:rsid w:val="00E346E7"/>
    <w:rsid w:val="00E35088"/>
    <w:rsid w:val="00E355FF"/>
    <w:rsid w:val="00E3565B"/>
    <w:rsid w:val="00E35811"/>
    <w:rsid w:val="00E3590C"/>
    <w:rsid w:val="00E35FBC"/>
    <w:rsid w:val="00E3640E"/>
    <w:rsid w:val="00E36451"/>
    <w:rsid w:val="00E36652"/>
    <w:rsid w:val="00E3695E"/>
    <w:rsid w:val="00E370C6"/>
    <w:rsid w:val="00E372F6"/>
    <w:rsid w:val="00E375C8"/>
    <w:rsid w:val="00E378CD"/>
    <w:rsid w:val="00E37D19"/>
    <w:rsid w:val="00E37D59"/>
    <w:rsid w:val="00E402FC"/>
    <w:rsid w:val="00E40431"/>
    <w:rsid w:val="00E404F5"/>
    <w:rsid w:val="00E40A20"/>
    <w:rsid w:val="00E40B21"/>
    <w:rsid w:val="00E410A8"/>
    <w:rsid w:val="00E410DA"/>
    <w:rsid w:val="00E4116E"/>
    <w:rsid w:val="00E413EC"/>
    <w:rsid w:val="00E415B2"/>
    <w:rsid w:val="00E41C77"/>
    <w:rsid w:val="00E4227C"/>
    <w:rsid w:val="00E429AE"/>
    <w:rsid w:val="00E42BEE"/>
    <w:rsid w:val="00E42CAC"/>
    <w:rsid w:val="00E42D96"/>
    <w:rsid w:val="00E438E1"/>
    <w:rsid w:val="00E43917"/>
    <w:rsid w:val="00E43A0D"/>
    <w:rsid w:val="00E43E2C"/>
    <w:rsid w:val="00E44080"/>
    <w:rsid w:val="00E443E5"/>
    <w:rsid w:val="00E444DD"/>
    <w:rsid w:val="00E44681"/>
    <w:rsid w:val="00E446A3"/>
    <w:rsid w:val="00E44846"/>
    <w:rsid w:val="00E448EB"/>
    <w:rsid w:val="00E449EA"/>
    <w:rsid w:val="00E44BF2"/>
    <w:rsid w:val="00E44C14"/>
    <w:rsid w:val="00E44C69"/>
    <w:rsid w:val="00E44C73"/>
    <w:rsid w:val="00E4548A"/>
    <w:rsid w:val="00E456FE"/>
    <w:rsid w:val="00E45BF8"/>
    <w:rsid w:val="00E45C59"/>
    <w:rsid w:val="00E45E1F"/>
    <w:rsid w:val="00E45E2B"/>
    <w:rsid w:val="00E4613C"/>
    <w:rsid w:val="00E4613D"/>
    <w:rsid w:val="00E46346"/>
    <w:rsid w:val="00E46394"/>
    <w:rsid w:val="00E46489"/>
    <w:rsid w:val="00E46689"/>
    <w:rsid w:val="00E46781"/>
    <w:rsid w:val="00E467C1"/>
    <w:rsid w:val="00E46909"/>
    <w:rsid w:val="00E46ACF"/>
    <w:rsid w:val="00E46E81"/>
    <w:rsid w:val="00E47123"/>
    <w:rsid w:val="00E471A3"/>
    <w:rsid w:val="00E47581"/>
    <w:rsid w:val="00E47756"/>
    <w:rsid w:val="00E477E0"/>
    <w:rsid w:val="00E47AF2"/>
    <w:rsid w:val="00E47BC9"/>
    <w:rsid w:val="00E47FA2"/>
    <w:rsid w:val="00E50487"/>
    <w:rsid w:val="00E507C7"/>
    <w:rsid w:val="00E50BE9"/>
    <w:rsid w:val="00E512D6"/>
    <w:rsid w:val="00E51760"/>
    <w:rsid w:val="00E51D74"/>
    <w:rsid w:val="00E520B0"/>
    <w:rsid w:val="00E52223"/>
    <w:rsid w:val="00E52383"/>
    <w:rsid w:val="00E526D1"/>
    <w:rsid w:val="00E528F8"/>
    <w:rsid w:val="00E52AD1"/>
    <w:rsid w:val="00E5306C"/>
    <w:rsid w:val="00E53271"/>
    <w:rsid w:val="00E53698"/>
    <w:rsid w:val="00E53E83"/>
    <w:rsid w:val="00E540FA"/>
    <w:rsid w:val="00E54C8F"/>
    <w:rsid w:val="00E54D3B"/>
    <w:rsid w:val="00E54E15"/>
    <w:rsid w:val="00E55081"/>
    <w:rsid w:val="00E5530B"/>
    <w:rsid w:val="00E55415"/>
    <w:rsid w:val="00E55526"/>
    <w:rsid w:val="00E55C02"/>
    <w:rsid w:val="00E55DC3"/>
    <w:rsid w:val="00E55FE0"/>
    <w:rsid w:val="00E56096"/>
    <w:rsid w:val="00E5616C"/>
    <w:rsid w:val="00E56579"/>
    <w:rsid w:val="00E5676F"/>
    <w:rsid w:val="00E567DA"/>
    <w:rsid w:val="00E56A89"/>
    <w:rsid w:val="00E56F48"/>
    <w:rsid w:val="00E576B6"/>
    <w:rsid w:val="00E57952"/>
    <w:rsid w:val="00E57EBF"/>
    <w:rsid w:val="00E57F73"/>
    <w:rsid w:val="00E57F82"/>
    <w:rsid w:val="00E60032"/>
    <w:rsid w:val="00E60127"/>
    <w:rsid w:val="00E60357"/>
    <w:rsid w:val="00E603E9"/>
    <w:rsid w:val="00E60547"/>
    <w:rsid w:val="00E60609"/>
    <w:rsid w:val="00E60975"/>
    <w:rsid w:val="00E60A84"/>
    <w:rsid w:val="00E60B4E"/>
    <w:rsid w:val="00E60C14"/>
    <w:rsid w:val="00E60F38"/>
    <w:rsid w:val="00E61570"/>
    <w:rsid w:val="00E61575"/>
    <w:rsid w:val="00E618D6"/>
    <w:rsid w:val="00E61A04"/>
    <w:rsid w:val="00E61A42"/>
    <w:rsid w:val="00E61BB1"/>
    <w:rsid w:val="00E62143"/>
    <w:rsid w:val="00E621FF"/>
    <w:rsid w:val="00E62208"/>
    <w:rsid w:val="00E6223B"/>
    <w:rsid w:val="00E62798"/>
    <w:rsid w:val="00E627F4"/>
    <w:rsid w:val="00E6286D"/>
    <w:rsid w:val="00E62D23"/>
    <w:rsid w:val="00E62D79"/>
    <w:rsid w:val="00E63105"/>
    <w:rsid w:val="00E631CD"/>
    <w:rsid w:val="00E63507"/>
    <w:rsid w:val="00E635CE"/>
    <w:rsid w:val="00E637DF"/>
    <w:rsid w:val="00E63853"/>
    <w:rsid w:val="00E63903"/>
    <w:rsid w:val="00E63CAE"/>
    <w:rsid w:val="00E63D28"/>
    <w:rsid w:val="00E63EB0"/>
    <w:rsid w:val="00E64208"/>
    <w:rsid w:val="00E6423A"/>
    <w:rsid w:val="00E64299"/>
    <w:rsid w:val="00E642A3"/>
    <w:rsid w:val="00E649CD"/>
    <w:rsid w:val="00E64B7F"/>
    <w:rsid w:val="00E64BB7"/>
    <w:rsid w:val="00E65448"/>
    <w:rsid w:val="00E654BE"/>
    <w:rsid w:val="00E654D9"/>
    <w:rsid w:val="00E65EAB"/>
    <w:rsid w:val="00E65F5C"/>
    <w:rsid w:val="00E660EE"/>
    <w:rsid w:val="00E6626B"/>
    <w:rsid w:val="00E663B6"/>
    <w:rsid w:val="00E666BD"/>
    <w:rsid w:val="00E6679E"/>
    <w:rsid w:val="00E66857"/>
    <w:rsid w:val="00E6696B"/>
    <w:rsid w:val="00E66C57"/>
    <w:rsid w:val="00E66DAF"/>
    <w:rsid w:val="00E67A01"/>
    <w:rsid w:val="00E67DCD"/>
    <w:rsid w:val="00E67DCE"/>
    <w:rsid w:val="00E67EAC"/>
    <w:rsid w:val="00E701A8"/>
    <w:rsid w:val="00E70732"/>
    <w:rsid w:val="00E709B7"/>
    <w:rsid w:val="00E70E36"/>
    <w:rsid w:val="00E71878"/>
    <w:rsid w:val="00E72316"/>
    <w:rsid w:val="00E725C4"/>
    <w:rsid w:val="00E72E40"/>
    <w:rsid w:val="00E72F01"/>
    <w:rsid w:val="00E7312E"/>
    <w:rsid w:val="00E731F4"/>
    <w:rsid w:val="00E733BF"/>
    <w:rsid w:val="00E73790"/>
    <w:rsid w:val="00E73C6F"/>
    <w:rsid w:val="00E73F51"/>
    <w:rsid w:val="00E7402B"/>
    <w:rsid w:val="00E742CF"/>
    <w:rsid w:val="00E746B1"/>
    <w:rsid w:val="00E75236"/>
    <w:rsid w:val="00E755A7"/>
    <w:rsid w:val="00E7561F"/>
    <w:rsid w:val="00E75798"/>
    <w:rsid w:val="00E75E13"/>
    <w:rsid w:val="00E75F4C"/>
    <w:rsid w:val="00E764EF"/>
    <w:rsid w:val="00E76585"/>
    <w:rsid w:val="00E7670E"/>
    <w:rsid w:val="00E769D3"/>
    <w:rsid w:val="00E76A93"/>
    <w:rsid w:val="00E76F29"/>
    <w:rsid w:val="00E77082"/>
    <w:rsid w:val="00E771E3"/>
    <w:rsid w:val="00E77466"/>
    <w:rsid w:val="00E775B9"/>
    <w:rsid w:val="00E77B48"/>
    <w:rsid w:val="00E77F54"/>
    <w:rsid w:val="00E801BD"/>
    <w:rsid w:val="00E80720"/>
    <w:rsid w:val="00E80CD6"/>
    <w:rsid w:val="00E81253"/>
    <w:rsid w:val="00E814DA"/>
    <w:rsid w:val="00E816B6"/>
    <w:rsid w:val="00E81940"/>
    <w:rsid w:val="00E81E1E"/>
    <w:rsid w:val="00E81E6F"/>
    <w:rsid w:val="00E822FF"/>
    <w:rsid w:val="00E8242C"/>
    <w:rsid w:val="00E82811"/>
    <w:rsid w:val="00E82CBE"/>
    <w:rsid w:val="00E830AC"/>
    <w:rsid w:val="00E8310E"/>
    <w:rsid w:val="00E83139"/>
    <w:rsid w:val="00E831ED"/>
    <w:rsid w:val="00E8327F"/>
    <w:rsid w:val="00E835D5"/>
    <w:rsid w:val="00E83735"/>
    <w:rsid w:val="00E83957"/>
    <w:rsid w:val="00E83D05"/>
    <w:rsid w:val="00E84114"/>
    <w:rsid w:val="00E841AA"/>
    <w:rsid w:val="00E8421D"/>
    <w:rsid w:val="00E8433E"/>
    <w:rsid w:val="00E849BF"/>
    <w:rsid w:val="00E84A53"/>
    <w:rsid w:val="00E84D1A"/>
    <w:rsid w:val="00E84ECD"/>
    <w:rsid w:val="00E84FB3"/>
    <w:rsid w:val="00E84FF4"/>
    <w:rsid w:val="00E85670"/>
    <w:rsid w:val="00E85901"/>
    <w:rsid w:val="00E86006"/>
    <w:rsid w:val="00E860CB"/>
    <w:rsid w:val="00E86223"/>
    <w:rsid w:val="00E862B0"/>
    <w:rsid w:val="00E866EB"/>
    <w:rsid w:val="00E867FF"/>
    <w:rsid w:val="00E86AA9"/>
    <w:rsid w:val="00E86AEA"/>
    <w:rsid w:val="00E86D55"/>
    <w:rsid w:val="00E875FD"/>
    <w:rsid w:val="00E87A5F"/>
    <w:rsid w:val="00E87A72"/>
    <w:rsid w:val="00E87EEB"/>
    <w:rsid w:val="00E87F43"/>
    <w:rsid w:val="00E9079A"/>
    <w:rsid w:val="00E90A8D"/>
    <w:rsid w:val="00E916BC"/>
    <w:rsid w:val="00E91722"/>
    <w:rsid w:val="00E918D7"/>
    <w:rsid w:val="00E91C79"/>
    <w:rsid w:val="00E91DB6"/>
    <w:rsid w:val="00E92425"/>
    <w:rsid w:val="00E9244D"/>
    <w:rsid w:val="00E9248B"/>
    <w:rsid w:val="00E928E0"/>
    <w:rsid w:val="00E92988"/>
    <w:rsid w:val="00E92AFC"/>
    <w:rsid w:val="00E92E19"/>
    <w:rsid w:val="00E930BB"/>
    <w:rsid w:val="00E9310D"/>
    <w:rsid w:val="00E93465"/>
    <w:rsid w:val="00E9369A"/>
    <w:rsid w:val="00E93736"/>
    <w:rsid w:val="00E94225"/>
    <w:rsid w:val="00E94891"/>
    <w:rsid w:val="00E9490B"/>
    <w:rsid w:val="00E94958"/>
    <w:rsid w:val="00E94CBD"/>
    <w:rsid w:val="00E94D09"/>
    <w:rsid w:val="00E94D82"/>
    <w:rsid w:val="00E950F3"/>
    <w:rsid w:val="00E9514A"/>
    <w:rsid w:val="00E95169"/>
    <w:rsid w:val="00E9521C"/>
    <w:rsid w:val="00E95235"/>
    <w:rsid w:val="00E955E1"/>
    <w:rsid w:val="00E956F5"/>
    <w:rsid w:val="00E95957"/>
    <w:rsid w:val="00E95AC5"/>
    <w:rsid w:val="00E95C4A"/>
    <w:rsid w:val="00E9600A"/>
    <w:rsid w:val="00E96272"/>
    <w:rsid w:val="00E962F6"/>
    <w:rsid w:val="00E96A12"/>
    <w:rsid w:val="00E96FDA"/>
    <w:rsid w:val="00E970E3"/>
    <w:rsid w:val="00E974CA"/>
    <w:rsid w:val="00E976C6"/>
    <w:rsid w:val="00E97B35"/>
    <w:rsid w:val="00E97B9D"/>
    <w:rsid w:val="00EA011C"/>
    <w:rsid w:val="00EA02AD"/>
    <w:rsid w:val="00EA02C7"/>
    <w:rsid w:val="00EA0853"/>
    <w:rsid w:val="00EA0B39"/>
    <w:rsid w:val="00EA0D5E"/>
    <w:rsid w:val="00EA0F52"/>
    <w:rsid w:val="00EA10CB"/>
    <w:rsid w:val="00EA10EC"/>
    <w:rsid w:val="00EA17AF"/>
    <w:rsid w:val="00EA1B13"/>
    <w:rsid w:val="00EA1BDE"/>
    <w:rsid w:val="00EA24D1"/>
    <w:rsid w:val="00EA2920"/>
    <w:rsid w:val="00EA299A"/>
    <w:rsid w:val="00EA2C85"/>
    <w:rsid w:val="00EA2EFB"/>
    <w:rsid w:val="00EA3090"/>
    <w:rsid w:val="00EA3712"/>
    <w:rsid w:val="00EA3AB1"/>
    <w:rsid w:val="00EA3D7F"/>
    <w:rsid w:val="00EA434D"/>
    <w:rsid w:val="00EA43EF"/>
    <w:rsid w:val="00EA452D"/>
    <w:rsid w:val="00EA459E"/>
    <w:rsid w:val="00EA464C"/>
    <w:rsid w:val="00EA4742"/>
    <w:rsid w:val="00EA47A5"/>
    <w:rsid w:val="00EA4A63"/>
    <w:rsid w:val="00EA4F15"/>
    <w:rsid w:val="00EA5299"/>
    <w:rsid w:val="00EA5354"/>
    <w:rsid w:val="00EA546E"/>
    <w:rsid w:val="00EA5503"/>
    <w:rsid w:val="00EA5539"/>
    <w:rsid w:val="00EA56BD"/>
    <w:rsid w:val="00EA575B"/>
    <w:rsid w:val="00EA597B"/>
    <w:rsid w:val="00EA5E28"/>
    <w:rsid w:val="00EA5E8F"/>
    <w:rsid w:val="00EA6040"/>
    <w:rsid w:val="00EA6091"/>
    <w:rsid w:val="00EA621E"/>
    <w:rsid w:val="00EA6619"/>
    <w:rsid w:val="00EA69B3"/>
    <w:rsid w:val="00EA7CD2"/>
    <w:rsid w:val="00EB0533"/>
    <w:rsid w:val="00EB0642"/>
    <w:rsid w:val="00EB0739"/>
    <w:rsid w:val="00EB08C8"/>
    <w:rsid w:val="00EB0B4C"/>
    <w:rsid w:val="00EB0C58"/>
    <w:rsid w:val="00EB0C85"/>
    <w:rsid w:val="00EB0CD3"/>
    <w:rsid w:val="00EB0DDA"/>
    <w:rsid w:val="00EB0EC0"/>
    <w:rsid w:val="00EB1267"/>
    <w:rsid w:val="00EB13A0"/>
    <w:rsid w:val="00EB1460"/>
    <w:rsid w:val="00EB1674"/>
    <w:rsid w:val="00EB19C4"/>
    <w:rsid w:val="00EB19D2"/>
    <w:rsid w:val="00EB19EE"/>
    <w:rsid w:val="00EB1BF7"/>
    <w:rsid w:val="00EB1C11"/>
    <w:rsid w:val="00EB1C3A"/>
    <w:rsid w:val="00EB2003"/>
    <w:rsid w:val="00EB2189"/>
    <w:rsid w:val="00EB219A"/>
    <w:rsid w:val="00EB2584"/>
    <w:rsid w:val="00EB285F"/>
    <w:rsid w:val="00EB2F0C"/>
    <w:rsid w:val="00EB30E9"/>
    <w:rsid w:val="00EB318E"/>
    <w:rsid w:val="00EB3922"/>
    <w:rsid w:val="00EB39F9"/>
    <w:rsid w:val="00EB3D9E"/>
    <w:rsid w:val="00EB457B"/>
    <w:rsid w:val="00EB4582"/>
    <w:rsid w:val="00EB490F"/>
    <w:rsid w:val="00EB4AD9"/>
    <w:rsid w:val="00EB4B14"/>
    <w:rsid w:val="00EB4B24"/>
    <w:rsid w:val="00EB50AE"/>
    <w:rsid w:val="00EB5231"/>
    <w:rsid w:val="00EB5391"/>
    <w:rsid w:val="00EB55C6"/>
    <w:rsid w:val="00EB57C2"/>
    <w:rsid w:val="00EB5ABE"/>
    <w:rsid w:val="00EB5C6A"/>
    <w:rsid w:val="00EB5CA7"/>
    <w:rsid w:val="00EB60BE"/>
    <w:rsid w:val="00EB610B"/>
    <w:rsid w:val="00EB6170"/>
    <w:rsid w:val="00EB61A8"/>
    <w:rsid w:val="00EB632D"/>
    <w:rsid w:val="00EB6497"/>
    <w:rsid w:val="00EB65A5"/>
    <w:rsid w:val="00EB6851"/>
    <w:rsid w:val="00EB686A"/>
    <w:rsid w:val="00EB6A4D"/>
    <w:rsid w:val="00EB6EED"/>
    <w:rsid w:val="00EB722D"/>
    <w:rsid w:val="00EB766A"/>
    <w:rsid w:val="00EB7688"/>
    <w:rsid w:val="00EB784D"/>
    <w:rsid w:val="00EB78FA"/>
    <w:rsid w:val="00EB7C62"/>
    <w:rsid w:val="00EB7D5A"/>
    <w:rsid w:val="00EB7EF5"/>
    <w:rsid w:val="00EC0004"/>
    <w:rsid w:val="00EC0BFE"/>
    <w:rsid w:val="00EC0DA2"/>
    <w:rsid w:val="00EC0EFA"/>
    <w:rsid w:val="00EC0F91"/>
    <w:rsid w:val="00EC12BB"/>
    <w:rsid w:val="00EC167E"/>
    <w:rsid w:val="00EC1D13"/>
    <w:rsid w:val="00EC1D15"/>
    <w:rsid w:val="00EC1F98"/>
    <w:rsid w:val="00EC211E"/>
    <w:rsid w:val="00EC227C"/>
    <w:rsid w:val="00EC295A"/>
    <w:rsid w:val="00EC2D80"/>
    <w:rsid w:val="00EC2DF1"/>
    <w:rsid w:val="00EC2E4E"/>
    <w:rsid w:val="00EC3122"/>
    <w:rsid w:val="00EC3204"/>
    <w:rsid w:val="00EC3301"/>
    <w:rsid w:val="00EC3449"/>
    <w:rsid w:val="00EC3601"/>
    <w:rsid w:val="00EC3CF8"/>
    <w:rsid w:val="00EC3E27"/>
    <w:rsid w:val="00EC4615"/>
    <w:rsid w:val="00EC4682"/>
    <w:rsid w:val="00EC4748"/>
    <w:rsid w:val="00EC499F"/>
    <w:rsid w:val="00EC4A89"/>
    <w:rsid w:val="00EC4C58"/>
    <w:rsid w:val="00EC4F71"/>
    <w:rsid w:val="00EC540A"/>
    <w:rsid w:val="00EC57BC"/>
    <w:rsid w:val="00EC5AD7"/>
    <w:rsid w:val="00EC63AA"/>
    <w:rsid w:val="00EC6473"/>
    <w:rsid w:val="00EC64BD"/>
    <w:rsid w:val="00EC68FA"/>
    <w:rsid w:val="00EC6B6A"/>
    <w:rsid w:val="00EC6C36"/>
    <w:rsid w:val="00EC6C5C"/>
    <w:rsid w:val="00EC6EA4"/>
    <w:rsid w:val="00EC70F5"/>
    <w:rsid w:val="00ED0353"/>
    <w:rsid w:val="00ED0421"/>
    <w:rsid w:val="00ED0569"/>
    <w:rsid w:val="00ED071C"/>
    <w:rsid w:val="00ED0801"/>
    <w:rsid w:val="00ED0BF0"/>
    <w:rsid w:val="00ED1376"/>
    <w:rsid w:val="00ED1614"/>
    <w:rsid w:val="00ED1AB4"/>
    <w:rsid w:val="00ED1BB9"/>
    <w:rsid w:val="00ED1DE0"/>
    <w:rsid w:val="00ED20CA"/>
    <w:rsid w:val="00ED20F3"/>
    <w:rsid w:val="00ED21E6"/>
    <w:rsid w:val="00ED2853"/>
    <w:rsid w:val="00ED2984"/>
    <w:rsid w:val="00ED2E74"/>
    <w:rsid w:val="00ED3380"/>
    <w:rsid w:val="00ED3A90"/>
    <w:rsid w:val="00ED3E2C"/>
    <w:rsid w:val="00ED4DC5"/>
    <w:rsid w:val="00ED573D"/>
    <w:rsid w:val="00ED5EB1"/>
    <w:rsid w:val="00ED6182"/>
    <w:rsid w:val="00ED6A8D"/>
    <w:rsid w:val="00ED6B05"/>
    <w:rsid w:val="00ED6F1D"/>
    <w:rsid w:val="00ED73BE"/>
    <w:rsid w:val="00ED769F"/>
    <w:rsid w:val="00ED76C0"/>
    <w:rsid w:val="00ED778B"/>
    <w:rsid w:val="00ED7B7F"/>
    <w:rsid w:val="00ED7DAC"/>
    <w:rsid w:val="00EE0931"/>
    <w:rsid w:val="00EE18E4"/>
    <w:rsid w:val="00EE1B9F"/>
    <w:rsid w:val="00EE1BD6"/>
    <w:rsid w:val="00EE1C22"/>
    <w:rsid w:val="00EE1EF8"/>
    <w:rsid w:val="00EE21EC"/>
    <w:rsid w:val="00EE2349"/>
    <w:rsid w:val="00EE29FC"/>
    <w:rsid w:val="00EE2B03"/>
    <w:rsid w:val="00EE2DAE"/>
    <w:rsid w:val="00EE30A9"/>
    <w:rsid w:val="00EE330B"/>
    <w:rsid w:val="00EE336B"/>
    <w:rsid w:val="00EE33EC"/>
    <w:rsid w:val="00EE3424"/>
    <w:rsid w:val="00EE365F"/>
    <w:rsid w:val="00EE3832"/>
    <w:rsid w:val="00EE393F"/>
    <w:rsid w:val="00EE3D43"/>
    <w:rsid w:val="00EE3DE6"/>
    <w:rsid w:val="00EE4277"/>
    <w:rsid w:val="00EE47CE"/>
    <w:rsid w:val="00EE488C"/>
    <w:rsid w:val="00EE4C1F"/>
    <w:rsid w:val="00EE4C70"/>
    <w:rsid w:val="00EE4C84"/>
    <w:rsid w:val="00EE4E08"/>
    <w:rsid w:val="00EE4F0C"/>
    <w:rsid w:val="00EE4F70"/>
    <w:rsid w:val="00EE4FEF"/>
    <w:rsid w:val="00EE5159"/>
    <w:rsid w:val="00EE54A1"/>
    <w:rsid w:val="00EE5837"/>
    <w:rsid w:val="00EE5BFD"/>
    <w:rsid w:val="00EE5C95"/>
    <w:rsid w:val="00EE6029"/>
    <w:rsid w:val="00EE6150"/>
    <w:rsid w:val="00EE6348"/>
    <w:rsid w:val="00EE63AF"/>
    <w:rsid w:val="00EE644D"/>
    <w:rsid w:val="00EE657C"/>
    <w:rsid w:val="00EE67A0"/>
    <w:rsid w:val="00EE68AD"/>
    <w:rsid w:val="00EE6FDA"/>
    <w:rsid w:val="00EE732B"/>
    <w:rsid w:val="00EE73B3"/>
    <w:rsid w:val="00EE7444"/>
    <w:rsid w:val="00EE7904"/>
    <w:rsid w:val="00EE7A24"/>
    <w:rsid w:val="00EE7CBB"/>
    <w:rsid w:val="00EE7F73"/>
    <w:rsid w:val="00EF007F"/>
    <w:rsid w:val="00EF0801"/>
    <w:rsid w:val="00EF082D"/>
    <w:rsid w:val="00EF09FD"/>
    <w:rsid w:val="00EF0B64"/>
    <w:rsid w:val="00EF0EF7"/>
    <w:rsid w:val="00EF1112"/>
    <w:rsid w:val="00EF13D1"/>
    <w:rsid w:val="00EF15C1"/>
    <w:rsid w:val="00EF1DD3"/>
    <w:rsid w:val="00EF214C"/>
    <w:rsid w:val="00EF2828"/>
    <w:rsid w:val="00EF28E1"/>
    <w:rsid w:val="00EF291C"/>
    <w:rsid w:val="00EF2C5C"/>
    <w:rsid w:val="00EF3976"/>
    <w:rsid w:val="00EF3BC7"/>
    <w:rsid w:val="00EF3DBF"/>
    <w:rsid w:val="00EF434D"/>
    <w:rsid w:val="00EF461A"/>
    <w:rsid w:val="00EF477B"/>
    <w:rsid w:val="00EF4DCD"/>
    <w:rsid w:val="00EF4F5F"/>
    <w:rsid w:val="00EF5531"/>
    <w:rsid w:val="00EF5D38"/>
    <w:rsid w:val="00EF5E3E"/>
    <w:rsid w:val="00EF60CD"/>
    <w:rsid w:val="00EF63D0"/>
    <w:rsid w:val="00EF65A7"/>
    <w:rsid w:val="00EF67C1"/>
    <w:rsid w:val="00EF67EC"/>
    <w:rsid w:val="00EF6E1A"/>
    <w:rsid w:val="00EF6EA2"/>
    <w:rsid w:val="00EF70DD"/>
    <w:rsid w:val="00EF7370"/>
    <w:rsid w:val="00EF7418"/>
    <w:rsid w:val="00EF753A"/>
    <w:rsid w:val="00EF7625"/>
    <w:rsid w:val="00EF7A0D"/>
    <w:rsid w:val="00EF7B7D"/>
    <w:rsid w:val="00EF7C89"/>
    <w:rsid w:val="00EF7C93"/>
    <w:rsid w:val="00EF7E16"/>
    <w:rsid w:val="00F00A37"/>
    <w:rsid w:val="00F00E0A"/>
    <w:rsid w:val="00F00E38"/>
    <w:rsid w:val="00F00F4B"/>
    <w:rsid w:val="00F01347"/>
    <w:rsid w:val="00F01371"/>
    <w:rsid w:val="00F0139B"/>
    <w:rsid w:val="00F01576"/>
    <w:rsid w:val="00F01B35"/>
    <w:rsid w:val="00F01E25"/>
    <w:rsid w:val="00F01FBD"/>
    <w:rsid w:val="00F022A0"/>
    <w:rsid w:val="00F024FD"/>
    <w:rsid w:val="00F02977"/>
    <w:rsid w:val="00F02D43"/>
    <w:rsid w:val="00F02DD6"/>
    <w:rsid w:val="00F02F4F"/>
    <w:rsid w:val="00F02F79"/>
    <w:rsid w:val="00F03141"/>
    <w:rsid w:val="00F03153"/>
    <w:rsid w:val="00F031AE"/>
    <w:rsid w:val="00F03523"/>
    <w:rsid w:val="00F0372F"/>
    <w:rsid w:val="00F0373E"/>
    <w:rsid w:val="00F039C8"/>
    <w:rsid w:val="00F03AF0"/>
    <w:rsid w:val="00F03B40"/>
    <w:rsid w:val="00F04146"/>
    <w:rsid w:val="00F04348"/>
    <w:rsid w:val="00F043D3"/>
    <w:rsid w:val="00F043F7"/>
    <w:rsid w:val="00F04688"/>
    <w:rsid w:val="00F0495E"/>
    <w:rsid w:val="00F04E4F"/>
    <w:rsid w:val="00F0547D"/>
    <w:rsid w:val="00F0554B"/>
    <w:rsid w:val="00F055B6"/>
    <w:rsid w:val="00F05C4A"/>
    <w:rsid w:val="00F05F03"/>
    <w:rsid w:val="00F066A2"/>
    <w:rsid w:val="00F06758"/>
    <w:rsid w:val="00F067F2"/>
    <w:rsid w:val="00F06D9E"/>
    <w:rsid w:val="00F073A0"/>
    <w:rsid w:val="00F074B0"/>
    <w:rsid w:val="00F079A5"/>
    <w:rsid w:val="00F07C31"/>
    <w:rsid w:val="00F07D28"/>
    <w:rsid w:val="00F07D63"/>
    <w:rsid w:val="00F07E7F"/>
    <w:rsid w:val="00F104B1"/>
    <w:rsid w:val="00F1065B"/>
    <w:rsid w:val="00F109D2"/>
    <w:rsid w:val="00F10BEE"/>
    <w:rsid w:val="00F10DA9"/>
    <w:rsid w:val="00F11C6D"/>
    <w:rsid w:val="00F11D37"/>
    <w:rsid w:val="00F11D9D"/>
    <w:rsid w:val="00F11E4F"/>
    <w:rsid w:val="00F124B9"/>
    <w:rsid w:val="00F12922"/>
    <w:rsid w:val="00F12C4B"/>
    <w:rsid w:val="00F12FA6"/>
    <w:rsid w:val="00F1330A"/>
    <w:rsid w:val="00F13588"/>
    <w:rsid w:val="00F1377A"/>
    <w:rsid w:val="00F13B1C"/>
    <w:rsid w:val="00F149EB"/>
    <w:rsid w:val="00F14AAA"/>
    <w:rsid w:val="00F14BE7"/>
    <w:rsid w:val="00F14CB9"/>
    <w:rsid w:val="00F14FF1"/>
    <w:rsid w:val="00F15997"/>
    <w:rsid w:val="00F15FFA"/>
    <w:rsid w:val="00F164D2"/>
    <w:rsid w:val="00F1662A"/>
    <w:rsid w:val="00F16731"/>
    <w:rsid w:val="00F16892"/>
    <w:rsid w:val="00F16FA9"/>
    <w:rsid w:val="00F1733A"/>
    <w:rsid w:val="00F1796E"/>
    <w:rsid w:val="00F17F9C"/>
    <w:rsid w:val="00F20783"/>
    <w:rsid w:val="00F21191"/>
    <w:rsid w:val="00F21204"/>
    <w:rsid w:val="00F21315"/>
    <w:rsid w:val="00F217C8"/>
    <w:rsid w:val="00F21814"/>
    <w:rsid w:val="00F2191E"/>
    <w:rsid w:val="00F21C90"/>
    <w:rsid w:val="00F21D5A"/>
    <w:rsid w:val="00F2242F"/>
    <w:rsid w:val="00F2257E"/>
    <w:rsid w:val="00F22A95"/>
    <w:rsid w:val="00F22C3C"/>
    <w:rsid w:val="00F22DCB"/>
    <w:rsid w:val="00F22EAE"/>
    <w:rsid w:val="00F22EC1"/>
    <w:rsid w:val="00F23042"/>
    <w:rsid w:val="00F2342C"/>
    <w:rsid w:val="00F23535"/>
    <w:rsid w:val="00F23C48"/>
    <w:rsid w:val="00F24303"/>
    <w:rsid w:val="00F245D5"/>
    <w:rsid w:val="00F247B8"/>
    <w:rsid w:val="00F24914"/>
    <w:rsid w:val="00F24AF5"/>
    <w:rsid w:val="00F256BA"/>
    <w:rsid w:val="00F25855"/>
    <w:rsid w:val="00F25FF7"/>
    <w:rsid w:val="00F264B7"/>
    <w:rsid w:val="00F264E9"/>
    <w:rsid w:val="00F2660E"/>
    <w:rsid w:val="00F267CD"/>
    <w:rsid w:val="00F2691C"/>
    <w:rsid w:val="00F26AD6"/>
    <w:rsid w:val="00F26B0A"/>
    <w:rsid w:val="00F26B39"/>
    <w:rsid w:val="00F27031"/>
    <w:rsid w:val="00F27427"/>
    <w:rsid w:val="00F2747F"/>
    <w:rsid w:val="00F274BA"/>
    <w:rsid w:val="00F274C1"/>
    <w:rsid w:val="00F27532"/>
    <w:rsid w:val="00F276B3"/>
    <w:rsid w:val="00F279CF"/>
    <w:rsid w:val="00F302EE"/>
    <w:rsid w:val="00F3061D"/>
    <w:rsid w:val="00F306F8"/>
    <w:rsid w:val="00F308A3"/>
    <w:rsid w:val="00F308D0"/>
    <w:rsid w:val="00F30951"/>
    <w:rsid w:val="00F30EDF"/>
    <w:rsid w:val="00F30F05"/>
    <w:rsid w:val="00F311DF"/>
    <w:rsid w:val="00F313BE"/>
    <w:rsid w:val="00F3168E"/>
    <w:rsid w:val="00F32D4D"/>
    <w:rsid w:val="00F32D99"/>
    <w:rsid w:val="00F33A65"/>
    <w:rsid w:val="00F33E5C"/>
    <w:rsid w:val="00F33FE3"/>
    <w:rsid w:val="00F34467"/>
    <w:rsid w:val="00F34A11"/>
    <w:rsid w:val="00F34DB8"/>
    <w:rsid w:val="00F34E06"/>
    <w:rsid w:val="00F34E2D"/>
    <w:rsid w:val="00F350B4"/>
    <w:rsid w:val="00F35144"/>
    <w:rsid w:val="00F35545"/>
    <w:rsid w:val="00F35DD0"/>
    <w:rsid w:val="00F35DFF"/>
    <w:rsid w:val="00F36087"/>
    <w:rsid w:val="00F36094"/>
    <w:rsid w:val="00F36759"/>
    <w:rsid w:val="00F36905"/>
    <w:rsid w:val="00F369F9"/>
    <w:rsid w:val="00F36D1F"/>
    <w:rsid w:val="00F37072"/>
    <w:rsid w:val="00F37B18"/>
    <w:rsid w:val="00F400CB"/>
    <w:rsid w:val="00F402F0"/>
    <w:rsid w:val="00F405E8"/>
    <w:rsid w:val="00F41135"/>
    <w:rsid w:val="00F4128F"/>
    <w:rsid w:val="00F4155D"/>
    <w:rsid w:val="00F41753"/>
    <w:rsid w:val="00F4178F"/>
    <w:rsid w:val="00F4194B"/>
    <w:rsid w:val="00F41B18"/>
    <w:rsid w:val="00F42040"/>
    <w:rsid w:val="00F42100"/>
    <w:rsid w:val="00F421DE"/>
    <w:rsid w:val="00F42372"/>
    <w:rsid w:val="00F42457"/>
    <w:rsid w:val="00F428CD"/>
    <w:rsid w:val="00F42921"/>
    <w:rsid w:val="00F42B0B"/>
    <w:rsid w:val="00F42D3B"/>
    <w:rsid w:val="00F42DA7"/>
    <w:rsid w:val="00F42DE7"/>
    <w:rsid w:val="00F42F34"/>
    <w:rsid w:val="00F42FD7"/>
    <w:rsid w:val="00F430F7"/>
    <w:rsid w:val="00F43365"/>
    <w:rsid w:val="00F433FD"/>
    <w:rsid w:val="00F43526"/>
    <w:rsid w:val="00F43628"/>
    <w:rsid w:val="00F43732"/>
    <w:rsid w:val="00F43BF6"/>
    <w:rsid w:val="00F43CDA"/>
    <w:rsid w:val="00F43E26"/>
    <w:rsid w:val="00F44057"/>
    <w:rsid w:val="00F44134"/>
    <w:rsid w:val="00F44235"/>
    <w:rsid w:val="00F4468B"/>
    <w:rsid w:val="00F44773"/>
    <w:rsid w:val="00F4479C"/>
    <w:rsid w:val="00F44A7A"/>
    <w:rsid w:val="00F44F0D"/>
    <w:rsid w:val="00F45112"/>
    <w:rsid w:val="00F456BF"/>
    <w:rsid w:val="00F45B4F"/>
    <w:rsid w:val="00F461E7"/>
    <w:rsid w:val="00F474C3"/>
    <w:rsid w:val="00F475F0"/>
    <w:rsid w:val="00F476C7"/>
    <w:rsid w:val="00F476C8"/>
    <w:rsid w:val="00F478D3"/>
    <w:rsid w:val="00F47A79"/>
    <w:rsid w:val="00F47C8E"/>
    <w:rsid w:val="00F47E7B"/>
    <w:rsid w:val="00F47EF1"/>
    <w:rsid w:val="00F50187"/>
    <w:rsid w:val="00F50393"/>
    <w:rsid w:val="00F503DD"/>
    <w:rsid w:val="00F50536"/>
    <w:rsid w:val="00F5069D"/>
    <w:rsid w:val="00F50B04"/>
    <w:rsid w:val="00F50D7E"/>
    <w:rsid w:val="00F51991"/>
    <w:rsid w:val="00F51B96"/>
    <w:rsid w:val="00F51BA2"/>
    <w:rsid w:val="00F51C8A"/>
    <w:rsid w:val="00F523DE"/>
    <w:rsid w:val="00F52E44"/>
    <w:rsid w:val="00F52E56"/>
    <w:rsid w:val="00F52F17"/>
    <w:rsid w:val="00F52F77"/>
    <w:rsid w:val="00F532CA"/>
    <w:rsid w:val="00F53A7B"/>
    <w:rsid w:val="00F53F16"/>
    <w:rsid w:val="00F546BD"/>
    <w:rsid w:val="00F54875"/>
    <w:rsid w:val="00F54B14"/>
    <w:rsid w:val="00F54C8B"/>
    <w:rsid w:val="00F54CCA"/>
    <w:rsid w:val="00F54D25"/>
    <w:rsid w:val="00F54D5D"/>
    <w:rsid w:val="00F55079"/>
    <w:rsid w:val="00F551E1"/>
    <w:rsid w:val="00F55249"/>
    <w:rsid w:val="00F5528A"/>
    <w:rsid w:val="00F55A07"/>
    <w:rsid w:val="00F560FD"/>
    <w:rsid w:val="00F5610A"/>
    <w:rsid w:val="00F562BC"/>
    <w:rsid w:val="00F5630C"/>
    <w:rsid w:val="00F5697D"/>
    <w:rsid w:val="00F56BC1"/>
    <w:rsid w:val="00F57143"/>
    <w:rsid w:val="00F5714B"/>
    <w:rsid w:val="00F571CC"/>
    <w:rsid w:val="00F5728E"/>
    <w:rsid w:val="00F57CF4"/>
    <w:rsid w:val="00F57D1E"/>
    <w:rsid w:val="00F6000C"/>
    <w:rsid w:val="00F607BC"/>
    <w:rsid w:val="00F6080B"/>
    <w:rsid w:val="00F608A7"/>
    <w:rsid w:val="00F60920"/>
    <w:rsid w:val="00F60DFC"/>
    <w:rsid w:val="00F611B9"/>
    <w:rsid w:val="00F61222"/>
    <w:rsid w:val="00F6123F"/>
    <w:rsid w:val="00F619AC"/>
    <w:rsid w:val="00F61D15"/>
    <w:rsid w:val="00F61DBA"/>
    <w:rsid w:val="00F61DF6"/>
    <w:rsid w:val="00F62120"/>
    <w:rsid w:val="00F62251"/>
    <w:rsid w:val="00F622F4"/>
    <w:rsid w:val="00F62CCC"/>
    <w:rsid w:val="00F62E85"/>
    <w:rsid w:val="00F6316A"/>
    <w:rsid w:val="00F631B1"/>
    <w:rsid w:val="00F63291"/>
    <w:rsid w:val="00F634B1"/>
    <w:rsid w:val="00F63ACA"/>
    <w:rsid w:val="00F641C5"/>
    <w:rsid w:val="00F64292"/>
    <w:rsid w:val="00F6447F"/>
    <w:rsid w:val="00F64A5A"/>
    <w:rsid w:val="00F64C1F"/>
    <w:rsid w:val="00F64E99"/>
    <w:rsid w:val="00F652EE"/>
    <w:rsid w:val="00F6541C"/>
    <w:rsid w:val="00F657AD"/>
    <w:rsid w:val="00F65E01"/>
    <w:rsid w:val="00F65F1C"/>
    <w:rsid w:val="00F661E3"/>
    <w:rsid w:val="00F66369"/>
    <w:rsid w:val="00F66391"/>
    <w:rsid w:val="00F66744"/>
    <w:rsid w:val="00F66C61"/>
    <w:rsid w:val="00F67065"/>
    <w:rsid w:val="00F673A2"/>
    <w:rsid w:val="00F674D0"/>
    <w:rsid w:val="00F6770A"/>
    <w:rsid w:val="00F67BF2"/>
    <w:rsid w:val="00F70062"/>
    <w:rsid w:val="00F70318"/>
    <w:rsid w:val="00F705C3"/>
    <w:rsid w:val="00F70781"/>
    <w:rsid w:val="00F7085C"/>
    <w:rsid w:val="00F70A27"/>
    <w:rsid w:val="00F70A49"/>
    <w:rsid w:val="00F716EC"/>
    <w:rsid w:val="00F718B4"/>
    <w:rsid w:val="00F71B43"/>
    <w:rsid w:val="00F71D20"/>
    <w:rsid w:val="00F71E75"/>
    <w:rsid w:val="00F71F83"/>
    <w:rsid w:val="00F7201C"/>
    <w:rsid w:val="00F720F6"/>
    <w:rsid w:val="00F72107"/>
    <w:rsid w:val="00F7263E"/>
    <w:rsid w:val="00F72950"/>
    <w:rsid w:val="00F729ED"/>
    <w:rsid w:val="00F72AFA"/>
    <w:rsid w:val="00F72B46"/>
    <w:rsid w:val="00F72D00"/>
    <w:rsid w:val="00F72D22"/>
    <w:rsid w:val="00F72EC1"/>
    <w:rsid w:val="00F72F61"/>
    <w:rsid w:val="00F72F62"/>
    <w:rsid w:val="00F72FB5"/>
    <w:rsid w:val="00F7331F"/>
    <w:rsid w:val="00F73323"/>
    <w:rsid w:val="00F73DAE"/>
    <w:rsid w:val="00F73F30"/>
    <w:rsid w:val="00F7408E"/>
    <w:rsid w:val="00F746FB"/>
    <w:rsid w:val="00F74B33"/>
    <w:rsid w:val="00F74B71"/>
    <w:rsid w:val="00F74DE2"/>
    <w:rsid w:val="00F75081"/>
    <w:rsid w:val="00F75689"/>
    <w:rsid w:val="00F7576B"/>
    <w:rsid w:val="00F7604B"/>
    <w:rsid w:val="00F761D6"/>
    <w:rsid w:val="00F76C8D"/>
    <w:rsid w:val="00F76FA1"/>
    <w:rsid w:val="00F772DB"/>
    <w:rsid w:val="00F77341"/>
    <w:rsid w:val="00F7789C"/>
    <w:rsid w:val="00F77ACD"/>
    <w:rsid w:val="00F77FC5"/>
    <w:rsid w:val="00F803E8"/>
    <w:rsid w:val="00F80641"/>
    <w:rsid w:val="00F812FC"/>
    <w:rsid w:val="00F81541"/>
    <w:rsid w:val="00F81656"/>
    <w:rsid w:val="00F816AB"/>
    <w:rsid w:val="00F8187D"/>
    <w:rsid w:val="00F81B4E"/>
    <w:rsid w:val="00F81F1F"/>
    <w:rsid w:val="00F81FF3"/>
    <w:rsid w:val="00F822C4"/>
    <w:rsid w:val="00F8277A"/>
    <w:rsid w:val="00F82A89"/>
    <w:rsid w:val="00F82D27"/>
    <w:rsid w:val="00F82D4C"/>
    <w:rsid w:val="00F82E07"/>
    <w:rsid w:val="00F830A0"/>
    <w:rsid w:val="00F83212"/>
    <w:rsid w:val="00F83870"/>
    <w:rsid w:val="00F83A65"/>
    <w:rsid w:val="00F83F75"/>
    <w:rsid w:val="00F8419E"/>
    <w:rsid w:val="00F84246"/>
    <w:rsid w:val="00F84416"/>
    <w:rsid w:val="00F846C4"/>
    <w:rsid w:val="00F84725"/>
    <w:rsid w:val="00F84A36"/>
    <w:rsid w:val="00F84BA1"/>
    <w:rsid w:val="00F84C3A"/>
    <w:rsid w:val="00F84C65"/>
    <w:rsid w:val="00F84FB6"/>
    <w:rsid w:val="00F856C3"/>
    <w:rsid w:val="00F85F7D"/>
    <w:rsid w:val="00F8621C"/>
    <w:rsid w:val="00F86278"/>
    <w:rsid w:val="00F863D1"/>
    <w:rsid w:val="00F8693A"/>
    <w:rsid w:val="00F8697A"/>
    <w:rsid w:val="00F86987"/>
    <w:rsid w:val="00F86B86"/>
    <w:rsid w:val="00F86BB4"/>
    <w:rsid w:val="00F86BFF"/>
    <w:rsid w:val="00F86C77"/>
    <w:rsid w:val="00F86CFC"/>
    <w:rsid w:val="00F87696"/>
    <w:rsid w:val="00F90888"/>
    <w:rsid w:val="00F90C20"/>
    <w:rsid w:val="00F90CB8"/>
    <w:rsid w:val="00F90DB6"/>
    <w:rsid w:val="00F90E56"/>
    <w:rsid w:val="00F9167F"/>
    <w:rsid w:val="00F916C7"/>
    <w:rsid w:val="00F91FFC"/>
    <w:rsid w:val="00F92187"/>
    <w:rsid w:val="00F924E7"/>
    <w:rsid w:val="00F92D09"/>
    <w:rsid w:val="00F9326F"/>
    <w:rsid w:val="00F9358A"/>
    <w:rsid w:val="00F935EF"/>
    <w:rsid w:val="00F93E47"/>
    <w:rsid w:val="00F93F1C"/>
    <w:rsid w:val="00F94577"/>
    <w:rsid w:val="00F9482F"/>
    <w:rsid w:val="00F9491C"/>
    <w:rsid w:val="00F94ADD"/>
    <w:rsid w:val="00F94B5D"/>
    <w:rsid w:val="00F94B61"/>
    <w:rsid w:val="00F94B6C"/>
    <w:rsid w:val="00F94F1D"/>
    <w:rsid w:val="00F950AB"/>
    <w:rsid w:val="00F95295"/>
    <w:rsid w:val="00F95598"/>
    <w:rsid w:val="00F958A8"/>
    <w:rsid w:val="00F9591F"/>
    <w:rsid w:val="00F95AA6"/>
    <w:rsid w:val="00F95AE3"/>
    <w:rsid w:val="00F96023"/>
    <w:rsid w:val="00F96A9B"/>
    <w:rsid w:val="00F96D3B"/>
    <w:rsid w:val="00F96DB7"/>
    <w:rsid w:val="00F97629"/>
    <w:rsid w:val="00FA031D"/>
    <w:rsid w:val="00FA0353"/>
    <w:rsid w:val="00FA0381"/>
    <w:rsid w:val="00FA0AD4"/>
    <w:rsid w:val="00FA0B13"/>
    <w:rsid w:val="00FA0D01"/>
    <w:rsid w:val="00FA1097"/>
    <w:rsid w:val="00FA11B0"/>
    <w:rsid w:val="00FA17A9"/>
    <w:rsid w:val="00FA1889"/>
    <w:rsid w:val="00FA18EF"/>
    <w:rsid w:val="00FA1BC5"/>
    <w:rsid w:val="00FA1C20"/>
    <w:rsid w:val="00FA1CFF"/>
    <w:rsid w:val="00FA22F1"/>
    <w:rsid w:val="00FA24E6"/>
    <w:rsid w:val="00FA28F3"/>
    <w:rsid w:val="00FA2AAD"/>
    <w:rsid w:val="00FA2CD5"/>
    <w:rsid w:val="00FA2D90"/>
    <w:rsid w:val="00FA3A2C"/>
    <w:rsid w:val="00FA3A89"/>
    <w:rsid w:val="00FA3ABC"/>
    <w:rsid w:val="00FA3CA6"/>
    <w:rsid w:val="00FA40DB"/>
    <w:rsid w:val="00FA479E"/>
    <w:rsid w:val="00FA49F4"/>
    <w:rsid w:val="00FA5126"/>
    <w:rsid w:val="00FA57AB"/>
    <w:rsid w:val="00FA5E06"/>
    <w:rsid w:val="00FA5ED7"/>
    <w:rsid w:val="00FA5F5C"/>
    <w:rsid w:val="00FA5FBB"/>
    <w:rsid w:val="00FA614C"/>
    <w:rsid w:val="00FA644E"/>
    <w:rsid w:val="00FA6790"/>
    <w:rsid w:val="00FA6A06"/>
    <w:rsid w:val="00FA6B0C"/>
    <w:rsid w:val="00FA6C5D"/>
    <w:rsid w:val="00FA6E69"/>
    <w:rsid w:val="00FA710F"/>
    <w:rsid w:val="00FA737A"/>
    <w:rsid w:val="00FA77A0"/>
    <w:rsid w:val="00FA7883"/>
    <w:rsid w:val="00FA7997"/>
    <w:rsid w:val="00FA7D17"/>
    <w:rsid w:val="00FA7EE6"/>
    <w:rsid w:val="00FB015A"/>
    <w:rsid w:val="00FB015D"/>
    <w:rsid w:val="00FB0267"/>
    <w:rsid w:val="00FB0326"/>
    <w:rsid w:val="00FB06C9"/>
    <w:rsid w:val="00FB06EF"/>
    <w:rsid w:val="00FB0900"/>
    <w:rsid w:val="00FB09B7"/>
    <w:rsid w:val="00FB0A97"/>
    <w:rsid w:val="00FB10B6"/>
    <w:rsid w:val="00FB10CD"/>
    <w:rsid w:val="00FB1632"/>
    <w:rsid w:val="00FB1693"/>
    <w:rsid w:val="00FB16A5"/>
    <w:rsid w:val="00FB1925"/>
    <w:rsid w:val="00FB1C04"/>
    <w:rsid w:val="00FB1EC2"/>
    <w:rsid w:val="00FB2037"/>
    <w:rsid w:val="00FB2399"/>
    <w:rsid w:val="00FB2AA1"/>
    <w:rsid w:val="00FB2AD0"/>
    <w:rsid w:val="00FB300B"/>
    <w:rsid w:val="00FB3527"/>
    <w:rsid w:val="00FB35EE"/>
    <w:rsid w:val="00FB36BC"/>
    <w:rsid w:val="00FB395C"/>
    <w:rsid w:val="00FB3962"/>
    <w:rsid w:val="00FB3A72"/>
    <w:rsid w:val="00FB3CFE"/>
    <w:rsid w:val="00FB3E23"/>
    <w:rsid w:val="00FB3EA6"/>
    <w:rsid w:val="00FB40E5"/>
    <w:rsid w:val="00FB4410"/>
    <w:rsid w:val="00FB469D"/>
    <w:rsid w:val="00FB472F"/>
    <w:rsid w:val="00FB4D34"/>
    <w:rsid w:val="00FB4EAD"/>
    <w:rsid w:val="00FB4F2C"/>
    <w:rsid w:val="00FB50E3"/>
    <w:rsid w:val="00FB55BF"/>
    <w:rsid w:val="00FB5E4C"/>
    <w:rsid w:val="00FB5EB8"/>
    <w:rsid w:val="00FB60E1"/>
    <w:rsid w:val="00FB665C"/>
    <w:rsid w:val="00FB677A"/>
    <w:rsid w:val="00FB6BA0"/>
    <w:rsid w:val="00FB6DA8"/>
    <w:rsid w:val="00FB6DEA"/>
    <w:rsid w:val="00FB7173"/>
    <w:rsid w:val="00FB7252"/>
    <w:rsid w:val="00FB72D5"/>
    <w:rsid w:val="00FB7A93"/>
    <w:rsid w:val="00FB7BF9"/>
    <w:rsid w:val="00FB7E4D"/>
    <w:rsid w:val="00FB7F61"/>
    <w:rsid w:val="00FC0531"/>
    <w:rsid w:val="00FC0631"/>
    <w:rsid w:val="00FC0638"/>
    <w:rsid w:val="00FC0DD6"/>
    <w:rsid w:val="00FC1363"/>
    <w:rsid w:val="00FC15AF"/>
    <w:rsid w:val="00FC1914"/>
    <w:rsid w:val="00FC1E59"/>
    <w:rsid w:val="00FC1F35"/>
    <w:rsid w:val="00FC230B"/>
    <w:rsid w:val="00FC28F5"/>
    <w:rsid w:val="00FC2B0E"/>
    <w:rsid w:val="00FC2BD7"/>
    <w:rsid w:val="00FC2F54"/>
    <w:rsid w:val="00FC2FD0"/>
    <w:rsid w:val="00FC3059"/>
    <w:rsid w:val="00FC326D"/>
    <w:rsid w:val="00FC34F8"/>
    <w:rsid w:val="00FC357C"/>
    <w:rsid w:val="00FC3760"/>
    <w:rsid w:val="00FC378B"/>
    <w:rsid w:val="00FC3DBC"/>
    <w:rsid w:val="00FC3ED1"/>
    <w:rsid w:val="00FC3FD7"/>
    <w:rsid w:val="00FC48CA"/>
    <w:rsid w:val="00FC4D06"/>
    <w:rsid w:val="00FC4E61"/>
    <w:rsid w:val="00FC4F7E"/>
    <w:rsid w:val="00FC507F"/>
    <w:rsid w:val="00FC51DB"/>
    <w:rsid w:val="00FC539D"/>
    <w:rsid w:val="00FC5487"/>
    <w:rsid w:val="00FC548F"/>
    <w:rsid w:val="00FC5944"/>
    <w:rsid w:val="00FC5A48"/>
    <w:rsid w:val="00FC60F1"/>
    <w:rsid w:val="00FC6CEA"/>
    <w:rsid w:val="00FC6D4C"/>
    <w:rsid w:val="00FC6F47"/>
    <w:rsid w:val="00FC7097"/>
    <w:rsid w:val="00FC71C8"/>
    <w:rsid w:val="00FC73A3"/>
    <w:rsid w:val="00FC7450"/>
    <w:rsid w:val="00FC7482"/>
    <w:rsid w:val="00FC7A46"/>
    <w:rsid w:val="00FC7C51"/>
    <w:rsid w:val="00FC7D61"/>
    <w:rsid w:val="00FC7EB7"/>
    <w:rsid w:val="00FC7EEC"/>
    <w:rsid w:val="00FC7FC5"/>
    <w:rsid w:val="00FD01F5"/>
    <w:rsid w:val="00FD03AD"/>
    <w:rsid w:val="00FD052E"/>
    <w:rsid w:val="00FD085F"/>
    <w:rsid w:val="00FD1077"/>
    <w:rsid w:val="00FD1458"/>
    <w:rsid w:val="00FD1479"/>
    <w:rsid w:val="00FD1563"/>
    <w:rsid w:val="00FD1605"/>
    <w:rsid w:val="00FD1A09"/>
    <w:rsid w:val="00FD1DD6"/>
    <w:rsid w:val="00FD1F8F"/>
    <w:rsid w:val="00FD2001"/>
    <w:rsid w:val="00FD22DF"/>
    <w:rsid w:val="00FD231D"/>
    <w:rsid w:val="00FD2779"/>
    <w:rsid w:val="00FD27AA"/>
    <w:rsid w:val="00FD27B4"/>
    <w:rsid w:val="00FD2AFF"/>
    <w:rsid w:val="00FD2C06"/>
    <w:rsid w:val="00FD2DC1"/>
    <w:rsid w:val="00FD3906"/>
    <w:rsid w:val="00FD3B52"/>
    <w:rsid w:val="00FD3B63"/>
    <w:rsid w:val="00FD443C"/>
    <w:rsid w:val="00FD48AD"/>
    <w:rsid w:val="00FD49B1"/>
    <w:rsid w:val="00FD4ED3"/>
    <w:rsid w:val="00FD526F"/>
    <w:rsid w:val="00FD5427"/>
    <w:rsid w:val="00FD58D4"/>
    <w:rsid w:val="00FD58D9"/>
    <w:rsid w:val="00FD5B21"/>
    <w:rsid w:val="00FD5CD6"/>
    <w:rsid w:val="00FD5DCF"/>
    <w:rsid w:val="00FD66B8"/>
    <w:rsid w:val="00FD66BA"/>
    <w:rsid w:val="00FD6A49"/>
    <w:rsid w:val="00FD6B8D"/>
    <w:rsid w:val="00FD6C85"/>
    <w:rsid w:val="00FD708E"/>
    <w:rsid w:val="00FD71A9"/>
    <w:rsid w:val="00FD71E7"/>
    <w:rsid w:val="00FD736D"/>
    <w:rsid w:val="00FD7414"/>
    <w:rsid w:val="00FD7542"/>
    <w:rsid w:val="00FD7BE7"/>
    <w:rsid w:val="00FD7C87"/>
    <w:rsid w:val="00FE03E7"/>
    <w:rsid w:val="00FE081E"/>
    <w:rsid w:val="00FE09DE"/>
    <w:rsid w:val="00FE0E71"/>
    <w:rsid w:val="00FE0E8A"/>
    <w:rsid w:val="00FE1527"/>
    <w:rsid w:val="00FE16CA"/>
    <w:rsid w:val="00FE1715"/>
    <w:rsid w:val="00FE18E0"/>
    <w:rsid w:val="00FE1D59"/>
    <w:rsid w:val="00FE1F59"/>
    <w:rsid w:val="00FE1FF9"/>
    <w:rsid w:val="00FE218B"/>
    <w:rsid w:val="00FE2270"/>
    <w:rsid w:val="00FE227B"/>
    <w:rsid w:val="00FE2338"/>
    <w:rsid w:val="00FE2417"/>
    <w:rsid w:val="00FE273F"/>
    <w:rsid w:val="00FE2E7D"/>
    <w:rsid w:val="00FE31D2"/>
    <w:rsid w:val="00FE3A13"/>
    <w:rsid w:val="00FE3CC0"/>
    <w:rsid w:val="00FE3FA9"/>
    <w:rsid w:val="00FE40D5"/>
    <w:rsid w:val="00FE410D"/>
    <w:rsid w:val="00FE4A54"/>
    <w:rsid w:val="00FE4C68"/>
    <w:rsid w:val="00FE4E7D"/>
    <w:rsid w:val="00FE5234"/>
    <w:rsid w:val="00FE5287"/>
    <w:rsid w:val="00FE596A"/>
    <w:rsid w:val="00FE5A6A"/>
    <w:rsid w:val="00FE5D38"/>
    <w:rsid w:val="00FE5ED9"/>
    <w:rsid w:val="00FE67BE"/>
    <w:rsid w:val="00FE6A5A"/>
    <w:rsid w:val="00FE6C1E"/>
    <w:rsid w:val="00FE6D05"/>
    <w:rsid w:val="00FE7025"/>
    <w:rsid w:val="00FE707F"/>
    <w:rsid w:val="00FE72CF"/>
    <w:rsid w:val="00FE7354"/>
    <w:rsid w:val="00FE74D5"/>
    <w:rsid w:val="00FE74FA"/>
    <w:rsid w:val="00FE7719"/>
    <w:rsid w:val="00FE77BA"/>
    <w:rsid w:val="00FE784F"/>
    <w:rsid w:val="00FE7AF6"/>
    <w:rsid w:val="00FE7CB0"/>
    <w:rsid w:val="00FE7D51"/>
    <w:rsid w:val="00FE7DC1"/>
    <w:rsid w:val="00FE7F73"/>
    <w:rsid w:val="00FF0218"/>
    <w:rsid w:val="00FF02F1"/>
    <w:rsid w:val="00FF0404"/>
    <w:rsid w:val="00FF0570"/>
    <w:rsid w:val="00FF05A4"/>
    <w:rsid w:val="00FF068F"/>
    <w:rsid w:val="00FF0A7A"/>
    <w:rsid w:val="00FF0BF2"/>
    <w:rsid w:val="00FF0FF9"/>
    <w:rsid w:val="00FF1705"/>
    <w:rsid w:val="00FF1A13"/>
    <w:rsid w:val="00FF1A80"/>
    <w:rsid w:val="00FF2042"/>
    <w:rsid w:val="00FF2160"/>
    <w:rsid w:val="00FF22CF"/>
    <w:rsid w:val="00FF2633"/>
    <w:rsid w:val="00FF2FC9"/>
    <w:rsid w:val="00FF304D"/>
    <w:rsid w:val="00FF340A"/>
    <w:rsid w:val="00FF3586"/>
    <w:rsid w:val="00FF35B4"/>
    <w:rsid w:val="00FF368A"/>
    <w:rsid w:val="00FF39CC"/>
    <w:rsid w:val="00FF3CE8"/>
    <w:rsid w:val="00FF3E03"/>
    <w:rsid w:val="00FF3F25"/>
    <w:rsid w:val="00FF41AB"/>
    <w:rsid w:val="00FF445A"/>
    <w:rsid w:val="00FF4493"/>
    <w:rsid w:val="00FF457A"/>
    <w:rsid w:val="00FF465F"/>
    <w:rsid w:val="00FF46CD"/>
    <w:rsid w:val="00FF4B8B"/>
    <w:rsid w:val="00FF4BAE"/>
    <w:rsid w:val="00FF4BE9"/>
    <w:rsid w:val="00FF4FB6"/>
    <w:rsid w:val="00FF5342"/>
    <w:rsid w:val="00FF5710"/>
    <w:rsid w:val="00FF573C"/>
    <w:rsid w:val="00FF58F9"/>
    <w:rsid w:val="00FF5CB3"/>
    <w:rsid w:val="00FF5DB9"/>
    <w:rsid w:val="00FF61EA"/>
    <w:rsid w:val="00FF62F0"/>
    <w:rsid w:val="00FF6461"/>
    <w:rsid w:val="00FF68CC"/>
    <w:rsid w:val="00FF6D52"/>
    <w:rsid w:val="00FF705A"/>
    <w:rsid w:val="00FF7757"/>
    <w:rsid w:val="00FF7A33"/>
    <w:rsid w:val="00FF7AB1"/>
    <w:rsid w:val="0108DAF6"/>
    <w:rsid w:val="012A6F39"/>
    <w:rsid w:val="0130D6B0"/>
    <w:rsid w:val="0144F150"/>
    <w:rsid w:val="0149F5AE"/>
    <w:rsid w:val="014EEE98"/>
    <w:rsid w:val="0175643F"/>
    <w:rsid w:val="017D3CD0"/>
    <w:rsid w:val="019D092F"/>
    <w:rsid w:val="01A3AF0B"/>
    <w:rsid w:val="01C660F9"/>
    <w:rsid w:val="01D0FE5B"/>
    <w:rsid w:val="01E0A073"/>
    <w:rsid w:val="020831E4"/>
    <w:rsid w:val="020B2B7B"/>
    <w:rsid w:val="0221492D"/>
    <w:rsid w:val="0225A4B2"/>
    <w:rsid w:val="025469E2"/>
    <w:rsid w:val="026057FA"/>
    <w:rsid w:val="0265869C"/>
    <w:rsid w:val="027C6AFD"/>
    <w:rsid w:val="0299335F"/>
    <w:rsid w:val="02A0D17A"/>
    <w:rsid w:val="02B7F138"/>
    <w:rsid w:val="02E31CB9"/>
    <w:rsid w:val="02FD8445"/>
    <w:rsid w:val="02FDD682"/>
    <w:rsid w:val="031A468F"/>
    <w:rsid w:val="031ADDCA"/>
    <w:rsid w:val="0320D353"/>
    <w:rsid w:val="0340FF0F"/>
    <w:rsid w:val="034FBEA1"/>
    <w:rsid w:val="035AF281"/>
    <w:rsid w:val="037DAE50"/>
    <w:rsid w:val="03809A8D"/>
    <w:rsid w:val="03A50DB0"/>
    <w:rsid w:val="03BE81FC"/>
    <w:rsid w:val="03C8EA01"/>
    <w:rsid w:val="03CAD012"/>
    <w:rsid w:val="03CBCD27"/>
    <w:rsid w:val="03CDBF5F"/>
    <w:rsid w:val="03D6BBF6"/>
    <w:rsid w:val="03E38991"/>
    <w:rsid w:val="03E59699"/>
    <w:rsid w:val="03F0CDE2"/>
    <w:rsid w:val="03F72B8D"/>
    <w:rsid w:val="03FC35E0"/>
    <w:rsid w:val="040ABB70"/>
    <w:rsid w:val="0449242A"/>
    <w:rsid w:val="045159AE"/>
    <w:rsid w:val="0474EE39"/>
    <w:rsid w:val="049F8397"/>
    <w:rsid w:val="04A2F977"/>
    <w:rsid w:val="04CB736A"/>
    <w:rsid w:val="04FF65B4"/>
    <w:rsid w:val="05164B9A"/>
    <w:rsid w:val="05293995"/>
    <w:rsid w:val="052BD5EC"/>
    <w:rsid w:val="05596139"/>
    <w:rsid w:val="056B4FFA"/>
    <w:rsid w:val="05754A4C"/>
    <w:rsid w:val="0582B438"/>
    <w:rsid w:val="0588EDEB"/>
    <w:rsid w:val="05943211"/>
    <w:rsid w:val="05B6FE5C"/>
    <w:rsid w:val="05C10B2B"/>
    <w:rsid w:val="05C93AC9"/>
    <w:rsid w:val="05DE0725"/>
    <w:rsid w:val="06024317"/>
    <w:rsid w:val="06153D38"/>
    <w:rsid w:val="06255BC9"/>
    <w:rsid w:val="0638514A"/>
    <w:rsid w:val="06432AA7"/>
    <w:rsid w:val="064C18F6"/>
    <w:rsid w:val="06559DA7"/>
    <w:rsid w:val="065B091E"/>
    <w:rsid w:val="0677558B"/>
    <w:rsid w:val="067F4471"/>
    <w:rsid w:val="068A9E5B"/>
    <w:rsid w:val="068C7420"/>
    <w:rsid w:val="068D526F"/>
    <w:rsid w:val="06A68BCB"/>
    <w:rsid w:val="06BCB0EE"/>
    <w:rsid w:val="06D0FA43"/>
    <w:rsid w:val="06D7F928"/>
    <w:rsid w:val="06F517B1"/>
    <w:rsid w:val="06FC2E6A"/>
    <w:rsid w:val="0708F79F"/>
    <w:rsid w:val="07173248"/>
    <w:rsid w:val="071F8F26"/>
    <w:rsid w:val="072C7BAC"/>
    <w:rsid w:val="07536364"/>
    <w:rsid w:val="0785DBE8"/>
    <w:rsid w:val="079834DE"/>
    <w:rsid w:val="079F534C"/>
    <w:rsid w:val="07B6D841"/>
    <w:rsid w:val="07C77B8B"/>
    <w:rsid w:val="07D9EF8F"/>
    <w:rsid w:val="07F05F46"/>
    <w:rsid w:val="080D4336"/>
    <w:rsid w:val="08130437"/>
    <w:rsid w:val="083A3CFC"/>
    <w:rsid w:val="083BA25C"/>
    <w:rsid w:val="084D4ABC"/>
    <w:rsid w:val="086531AC"/>
    <w:rsid w:val="0870DC3E"/>
    <w:rsid w:val="0870F345"/>
    <w:rsid w:val="088A5A88"/>
    <w:rsid w:val="088FDB0A"/>
    <w:rsid w:val="089F647C"/>
    <w:rsid w:val="08B4BDC7"/>
    <w:rsid w:val="08D9144C"/>
    <w:rsid w:val="08E3F0DD"/>
    <w:rsid w:val="09045C40"/>
    <w:rsid w:val="0933CD83"/>
    <w:rsid w:val="09450A90"/>
    <w:rsid w:val="09551A31"/>
    <w:rsid w:val="09880B13"/>
    <w:rsid w:val="09889726"/>
    <w:rsid w:val="098C2743"/>
    <w:rsid w:val="09AB04B8"/>
    <w:rsid w:val="09D5435A"/>
    <w:rsid w:val="09D65C22"/>
    <w:rsid w:val="09D986A2"/>
    <w:rsid w:val="09E002B0"/>
    <w:rsid w:val="0A000A83"/>
    <w:rsid w:val="0A001AC4"/>
    <w:rsid w:val="0A0743BC"/>
    <w:rsid w:val="0A1116BF"/>
    <w:rsid w:val="0A15D6CD"/>
    <w:rsid w:val="0A15F0FC"/>
    <w:rsid w:val="0A1C89B1"/>
    <w:rsid w:val="0A20FC08"/>
    <w:rsid w:val="0A2F1EEF"/>
    <w:rsid w:val="0A38035F"/>
    <w:rsid w:val="0A48FD64"/>
    <w:rsid w:val="0A4A27FF"/>
    <w:rsid w:val="0A605329"/>
    <w:rsid w:val="0A89D976"/>
    <w:rsid w:val="0AA8D830"/>
    <w:rsid w:val="0AA926D2"/>
    <w:rsid w:val="0ABB98EB"/>
    <w:rsid w:val="0ABF8BDA"/>
    <w:rsid w:val="0AC34B0D"/>
    <w:rsid w:val="0AE3DF8D"/>
    <w:rsid w:val="0AF42B6C"/>
    <w:rsid w:val="0AF8C0D0"/>
    <w:rsid w:val="0B024D02"/>
    <w:rsid w:val="0B0ED58D"/>
    <w:rsid w:val="0B126A0F"/>
    <w:rsid w:val="0B262694"/>
    <w:rsid w:val="0B2A1EAE"/>
    <w:rsid w:val="0B38C3C5"/>
    <w:rsid w:val="0B3BEF64"/>
    <w:rsid w:val="0B554C62"/>
    <w:rsid w:val="0B67D85E"/>
    <w:rsid w:val="0B6B10C3"/>
    <w:rsid w:val="0B7C5245"/>
    <w:rsid w:val="0B7F0253"/>
    <w:rsid w:val="0B81EBD7"/>
    <w:rsid w:val="0BB5EE12"/>
    <w:rsid w:val="0BBF4C89"/>
    <w:rsid w:val="0BCDC77A"/>
    <w:rsid w:val="0BE3FF19"/>
    <w:rsid w:val="0C017EAC"/>
    <w:rsid w:val="0C3B4584"/>
    <w:rsid w:val="0C48067B"/>
    <w:rsid w:val="0C4C12A5"/>
    <w:rsid w:val="0C4EEBD4"/>
    <w:rsid w:val="0C96AF13"/>
    <w:rsid w:val="0C9ACD0B"/>
    <w:rsid w:val="0CA7BF3E"/>
    <w:rsid w:val="0CD0C4C6"/>
    <w:rsid w:val="0CE00416"/>
    <w:rsid w:val="0D154355"/>
    <w:rsid w:val="0D1CC5BF"/>
    <w:rsid w:val="0D366638"/>
    <w:rsid w:val="0D3DA1D1"/>
    <w:rsid w:val="0D3E644A"/>
    <w:rsid w:val="0D4116CD"/>
    <w:rsid w:val="0D4C2E38"/>
    <w:rsid w:val="0D5FD015"/>
    <w:rsid w:val="0D84217F"/>
    <w:rsid w:val="0DB4DB57"/>
    <w:rsid w:val="0DBD8D14"/>
    <w:rsid w:val="0DC32854"/>
    <w:rsid w:val="0DC4E2D0"/>
    <w:rsid w:val="0DE30E69"/>
    <w:rsid w:val="0E17260D"/>
    <w:rsid w:val="0E326393"/>
    <w:rsid w:val="0E464557"/>
    <w:rsid w:val="0E46F918"/>
    <w:rsid w:val="0E4826A6"/>
    <w:rsid w:val="0E54147D"/>
    <w:rsid w:val="0E54CCBC"/>
    <w:rsid w:val="0E8BA996"/>
    <w:rsid w:val="0E93F657"/>
    <w:rsid w:val="0E94254E"/>
    <w:rsid w:val="0E975361"/>
    <w:rsid w:val="0EAA213E"/>
    <w:rsid w:val="0EAD3649"/>
    <w:rsid w:val="0EBAC3F7"/>
    <w:rsid w:val="0ECA7A42"/>
    <w:rsid w:val="0EE40102"/>
    <w:rsid w:val="0EED44E6"/>
    <w:rsid w:val="0EEFEBA0"/>
    <w:rsid w:val="0EF0BAA3"/>
    <w:rsid w:val="0EF80CEE"/>
    <w:rsid w:val="0F0098F7"/>
    <w:rsid w:val="0F028F61"/>
    <w:rsid w:val="0F305866"/>
    <w:rsid w:val="0F32ECCB"/>
    <w:rsid w:val="0F332E95"/>
    <w:rsid w:val="0F46263F"/>
    <w:rsid w:val="0F4FE33E"/>
    <w:rsid w:val="0F56B848"/>
    <w:rsid w:val="0F6047CB"/>
    <w:rsid w:val="0F7ADBAA"/>
    <w:rsid w:val="0F8B0A34"/>
    <w:rsid w:val="0FB86AD3"/>
    <w:rsid w:val="0FC0A2B4"/>
    <w:rsid w:val="0FD708E8"/>
    <w:rsid w:val="0FE86C9A"/>
    <w:rsid w:val="10044113"/>
    <w:rsid w:val="10098DCB"/>
    <w:rsid w:val="100C405E"/>
    <w:rsid w:val="1017C034"/>
    <w:rsid w:val="102A0B6F"/>
    <w:rsid w:val="107AC1DC"/>
    <w:rsid w:val="108C6E91"/>
    <w:rsid w:val="10B0B71F"/>
    <w:rsid w:val="10B40952"/>
    <w:rsid w:val="10D896AB"/>
    <w:rsid w:val="1100C7D2"/>
    <w:rsid w:val="110D1BC2"/>
    <w:rsid w:val="1113A2D7"/>
    <w:rsid w:val="1143AC56"/>
    <w:rsid w:val="11630166"/>
    <w:rsid w:val="116A8975"/>
    <w:rsid w:val="116E32F0"/>
    <w:rsid w:val="1175E02E"/>
    <w:rsid w:val="11783A24"/>
    <w:rsid w:val="1179BE13"/>
    <w:rsid w:val="117B3A0B"/>
    <w:rsid w:val="1181A353"/>
    <w:rsid w:val="1187351E"/>
    <w:rsid w:val="1190BF03"/>
    <w:rsid w:val="11AF3FDD"/>
    <w:rsid w:val="11C11670"/>
    <w:rsid w:val="11D75165"/>
    <w:rsid w:val="11E5AE04"/>
    <w:rsid w:val="11E80F6C"/>
    <w:rsid w:val="120048A4"/>
    <w:rsid w:val="1206F8F7"/>
    <w:rsid w:val="120BA830"/>
    <w:rsid w:val="121E8DE6"/>
    <w:rsid w:val="1221F785"/>
    <w:rsid w:val="122CB5E9"/>
    <w:rsid w:val="12520A19"/>
    <w:rsid w:val="1265F355"/>
    <w:rsid w:val="126AB5BA"/>
    <w:rsid w:val="129BF1E6"/>
    <w:rsid w:val="12A69D61"/>
    <w:rsid w:val="12B5D3B8"/>
    <w:rsid w:val="12CBCA77"/>
    <w:rsid w:val="12CD90F5"/>
    <w:rsid w:val="12F535EF"/>
    <w:rsid w:val="130109C3"/>
    <w:rsid w:val="1346931C"/>
    <w:rsid w:val="13524B5A"/>
    <w:rsid w:val="13564192"/>
    <w:rsid w:val="1374BFA3"/>
    <w:rsid w:val="13760156"/>
    <w:rsid w:val="1386CC27"/>
    <w:rsid w:val="138F8175"/>
    <w:rsid w:val="13AB6F1D"/>
    <w:rsid w:val="13C004E7"/>
    <w:rsid w:val="13E6BAE7"/>
    <w:rsid w:val="13F96695"/>
    <w:rsid w:val="13FAC532"/>
    <w:rsid w:val="1432E010"/>
    <w:rsid w:val="143A0ED3"/>
    <w:rsid w:val="144738F9"/>
    <w:rsid w:val="144D2219"/>
    <w:rsid w:val="146C4E41"/>
    <w:rsid w:val="148C49C1"/>
    <w:rsid w:val="149F4C0A"/>
    <w:rsid w:val="14C54A19"/>
    <w:rsid w:val="14D365C9"/>
    <w:rsid w:val="14D4C5AE"/>
    <w:rsid w:val="14E45187"/>
    <w:rsid w:val="1500E497"/>
    <w:rsid w:val="15116804"/>
    <w:rsid w:val="15143E1D"/>
    <w:rsid w:val="1523510D"/>
    <w:rsid w:val="154185BE"/>
    <w:rsid w:val="154E00F0"/>
    <w:rsid w:val="1550B1BB"/>
    <w:rsid w:val="155B73E2"/>
    <w:rsid w:val="15650D2A"/>
    <w:rsid w:val="1578A343"/>
    <w:rsid w:val="159F0E77"/>
    <w:rsid w:val="15A95DD1"/>
    <w:rsid w:val="15A9B458"/>
    <w:rsid w:val="15BF21D2"/>
    <w:rsid w:val="15E40D25"/>
    <w:rsid w:val="15F52BA8"/>
    <w:rsid w:val="164A277C"/>
    <w:rsid w:val="166B0540"/>
    <w:rsid w:val="167EC82B"/>
    <w:rsid w:val="169DCC42"/>
    <w:rsid w:val="16AFE4E9"/>
    <w:rsid w:val="16B158F4"/>
    <w:rsid w:val="16E43B76"/>
    <w:rsid w:val="17186574"/>
    <w:rsid w:val="173264F6"/>
    <w:rsid w:val="175987E9"/>
    <w:rsid w:val="175F3623"/>
    <w:rsid w:val="1774E46F"/>
    <w:rsid w:val="1797F75A"/>
    <w:rsid w:val="179E7415"/>
    <w:rsid w:val="17C2642F"/>
    <w:rsid w:val="17C4CE71"/>
    <w:rsid w:val="17F31BC2"/>
    <w:rsid w:val="17FEF439"/>
    <w:rsid w:val="180D7FC9"/>
    <w:rsid w:val="1842D601"/>
    <w:rsid w:val="18505B43"/>
    <w:rsid w:val="18969E7B"/>
    <w:rsid w:val="18A3196D"/>
    <w:rsid w:val="18B69CA5"/>
    <w:rsid w:val="18DC43D8"/>
    <w:rsid w:val="18F25E26"/>
    <w:rsid w:val="1928D29C"/>
    <w:rsid w:val="192A9B88"/>
    <w:rsid w:val="194BDACA"/>
    <w:rsid w:val="196743FE"/>
    <w:rsid w:val="1985E71C"/>
    <w:rsid w:val="1986ED78"/>
    <w:rsid w:val="19935EF7"/>
    <w:rsid w:val="19C2D81C"/>
    <w:rsid w:val="19EDEE7E"/>
    <w:rsid w:val="1A11C7F8"/>
    <w:rsid w:val="1A15EF06"/>
    <w:rsid w:val="1A190CCB"/>
    <w:rsid w:val="1A1C7857"/>
    <w:rsid w:val="1A2B5653"/>
    <w:rsid w:val="1A359468"/>
    <w:rsid w:val="1A39617B"/>
    <w:rsid w:val="1A4DA80A"/>
    <w:rsid w:val="1A56A9F7"/>
    <w:rsid w:val="1A694EBB"/>
    <w:rsid w:val="1A7D1B6F"/>
    <w:rsid w:val="1AD38463"/>
    <w:rsid w:val="1AECBA49"/>
    <w:rsid w:val="1AF6DBC8"/>
    <w:rsid w:val="1B078934"/>
    <w:rsid w:val="1B110512"/>
    <w:rsid w:val="1B2E35EC"/>
    <w:rsid w:val="1B380991"/>
    <w:rsid w:val="1B65000F"/>
    <w:rsid w:val="1B787717"/>
    <w:rsid w:val="1B7AF22D"/>
    <w:rsid w:val="1B7C2F9C"/>
    <w:rsid w:val="1B813A21"/>
    <w:rsid w:val="1B841B59"/>
    <w:rsid w:val="1BAEF0D0"/>
    <w:rsid w:val="1BAFD04B"/>
    <w:rsid w:val="1BBEBD38"/>
    <w:rsid w:val="1BC258F0"/>
    <w:rsid w:val="1BDAA0F8"/>
    <w:rsid w:val="1BDABA55"/>
    <w:rsid w:val="1BF487A9"/>
    <w:rsid w:val="1BF67D78"/>
    <w:rsid w:val="1C14DBD8"/>
    <w:rsid w:val="1C34F3C1"/>
    <w:rsid w:val="1C430ABB"/>
    <w:rsid w:val="1C552960"/>
    <w:rsid w:val="1C5DEEBD"/>
    <w:rsid w:val="1C6C587D"/>
    <w:rsid w:val="1C790DA8"/>
    <w:rsid w:val="1C7F260B"/>
    <w:rsid w:val="1C83BCDD"/>
    <w:rsid w:val="1C850E2C"/>
    <w:rsid w:val="1CA0E3A5"/>
    <w:rsid w:val="1CF03E19"/>
    <w:rsid w:val="1CFF54FE"/>
    <w:rsid w:val="1D1BD999"/>
    <w:rsid w:val="1D1FABAB"/>
    <w:rsid w:val="1D303ED5"/>
    <w:rsid w:val="1D3E79F4"/>
    <w:rsid w:val="1D4DABF7"/>
    <w:rsid w:val="1D56C61D"/>
    <w:rsid w:val="1D7AB73F"/>
    <w:rsid w:val="1D87082D"/>
    <w:rsid w:val="1D89D4CC"/>
    <w:rsid w:val="1D971C53"/>
    <w:rsid w:val="1D97961F"/>
    <w:rsid w:val="1DB08DA5"/>
    <w:rsid w:val="1DB4328A"/>
    <w:rsid w:val="1DB79616"/>
    <w:rsid w:val="1DD5D810"/>
    <w:rsid w:val="1DEE39DD"/>
    <w:rsid w:val="1DEED902"/>
    <w:rsid w:val="1DFC006D"/>
    <w:rsid w:val="1E34A08D"/>
    <w:rsid w:val="1E69312E"/>
    <w:rsid w:val="1E71E50A"/>
    <w:rsid w:val="1E796F30"/>
    <w:rsid w:val="1EA0306C"/>
    <w:rsid w:val="1EB23539"/>
    <w:rsid w:val="1EE3CE12"/>
    <w:rsid w:val="1EFBBDD0"/>
    <w:rsid w:val="1F0CF86D"/>
    <w:rsid w:val="1F232C30"/>
    <w:rsid w:val="1F25EDE9"/>
    <w:rsid w:val="1F4A456E"/>
    <w:rsid w:val="1F7A3A8B"/>
    <w:rsid w:val="1F91DC41"/>
    <w:rsid w:val="1F96C883"/>
    <w:rsid w:val="1FAB4E07"/>
    <w:rsid w:val="1FAD747D"/>
    <w:rsid w:val="1FEAD392"/>
    <w:rsid w:val="1FF274FF"/>
    <w:rsid w:val="2027DD2D"/>
    <w:rsid w:val="202A9871"/>
    <w:rsid w:val="202DF666"/>
    <w:rsid w:val="2038B950"/>
    <w:rsid w:val="2040D108"/>
    <w:rsid w:val="20574F7C"/>
    <w:rsid w:val="20749565"/>
    <w:rsid w:val="20749F4B"/>
    <w:rsid w:val="20765578"/>
    <w:rsid w:val="20781F3E"/>
    <w:rsid w:val="2079B124"/>
    <w:rsid w:val="2083E038"/>
    <w:rsid w:val="208CA6DC"/>
    <w:rsid w:val="208F59FB"/>
    <w:rsid w:val="20922548"/>
    <w:rsid w:val="20923FD8"/>
    <w:rsid w:val="2094282F"/>
    <w:rsid w:val="2094FC8C"/>
    <w:rsid w:val="20973FBF"/>
    <w:rsid w:val="20AF3E86"/>
    <w:rsid w:val="20B9866F"/>
    <w:rsid w:val="20DCEF58"/>
    <w:rsid w:val="20F0414B"/>
    <w:rsid w:val="20F0E602"/>
    <w:rsid w:val="20F804B0"/>
    <w:rsid w:val="2123CEF3"/>
    <w:rsid w:val="21378289"/>
    <w:rsid w:val="2147C062"/>
    <w:rsid w:val="2149EB3B"/>
    <w:rsid w:val="214F7F28"/>
    <w:rsid w:val="215AEADA"/>
    <w:rsid w:val="2161A1C6"/>
    <w:rsid w:val="21756F34"/>
    <w:rsid w:val="21AE7A15"/>
    <w:rsid w:val="21B7C3C5"/>
    <w:rsid w:val="21C46421"/>
    <w:rsid w:val="21F103CB"/>
    <w:rsid w:val="21FC8FD8"/>
    <w:rsid w:val="2219E658"/>
    <w:rsid w:val="22593F0D"/>
    <w:rsid w:val="225F6442"/>
    <w:rsid w:val="22643D36"/>
    <w:rsid w:val="2275BF5A"/>
    <w:rsid w:val="2275D489"/>
    <w:rsid w:val="227DF3F7"/>
    <w:rsid w:val="229B9E74"/>
    <w:rsid w:val="22B5D526"/>
    <w:rsid w:val="22C0FA13"/>
    <w:rsid w:val="22C7DE83"/>
    <w:rsid w:val="22D70E8A"/>
    <w:rsid w:val="22DAA03A"/>
    <w:rsid w:val="22E06E13"/>
    <w:rsid w:val="22EE3AD5"/>
    <w:rsid w:val="23174335"/>
    <w:rsid w:val="2319AC7F"/>
    <w:rsid w:val="232460A2"/>
    <w:rsid w:val="232C82B8"/>
    <w:rsid w:val="23315A68"/>
    <w:rsid w:val="23347227"/>
    <w:rsid w:val="233581A9"/>
    <w:rsid w:val="234187EF"/>
    <w:rsid w:val="23478B09"/>
    <w:rsid w:val="23524638"/>
    <w:rsid w:val="23635320"/>
    <w:rsid w:val="2368F3F2"/>
    <w:rsid w:val="236F0B60"/>
    <w:rsid w:val="238AE78E"/>
    <w:rsid w:val="238EDD41"/>
    <w:rsid w:val="23940F8C"/>
    <w:rsid w:val="23BEE626"/>
    <w:rsid w:val="23EA0CEE"/>
    <w:rsid w:val="23F15734"/>
    <w:rsid w:val="23F59464"/>
    <w:rsid w:val="23FD1991"/>
    <w:rsid w:val="244A7DBB"/>
    <w:rsid w:val="244BAA8F"/>
    <w:rsid w:val="24514B9D"/>
    <w:rsid w:val="249B052C"/>
    <w:rsid w:val="24B231F2"/>
    <w:rsid w:val="24CA6DF0"/>
    <w:rsid w:val="24D72D6B"/>
    <w:rsid w:val="24F2118F"/>
    <w:rsid w:val="24FE9BB4"/>
    <w:rsid w:val="250339B3"/>
    <w:rsid w:val="251127E8"/>
    <w:rsid w:val="251F63C9"/>
    <w:rsid w:val="2522DC8A"/>
    <w:rsid w:val="2525E3D3"/>
    <w:rsid w:val="25460B8D"/>
    <w:rsid w:val="25464AE9"/>
    <w:rsid w:val="256A81CD"/>
    <w:rsid w:val="256A8F29"/>
    <w:rsid w:val="256BFB09"/>
    <w:rsid w:val="256CDD06"/>
    <w:rsid w:val="2584D127"/>
    <w:rsid w:val="258594FD"/>
    <w:rsid w:val="259234EC"/>
    <w:rsid w:val="259911BB"/>
    <w:rsid w:val="25992880"/>
    <w:rsid w:val="259E8FE8"/>
    <w:rsid w:val="25B42F60"/>
    <w:rsid w:val="25E09808"/>
    <w:rsid w:val="25E7B3AF"/>
    <w:rsid w:val="2601E379"/>
    <w:rsid w:val="2624CFC9"/>
    <w:rsid w:val="263A7F90"/>
    <w:rsid w:val="265FC954"/>
    <w:rsid w:val="2664DACF"/>
    <w:rsid w:val="2670B751"/>
    <w:rsid w:val="26740CC0"/>
    <w:rsid w:val="268042C4"/>
    <w:rsid w:val="268167CB"/>
    <w:rsid w:val="268FA329"/>
    <w:rsid w:val="269B26E8"/>
    <w:rsid w:val="269EF86C"/>
    <w:rsid w:val="26A041D1"/>
    <w:rsid w:val="26A73B78"/>
    <w:rsid w:val="26B81F95"/>
    <w:rsid w:val="26C4B94A"/>
    <w:rsid w:val="26D111A0"/>
    <w:rsid w:val="26D42701"/>
    <w:rsid w:val="26E44F03"/>
    <w:rsid w:val="26F10B92"/>
    <w:rsid w:val="26F812B3"/>
    <w:rsid w:val="26F8ED6D"/>
    <w:rsid w:val="270359AA"/>
    <w:rsid w:val="27068EC6"/>
    <w:rsid w:val="270866E4"/>
    <w:rsid w:val="273A3936"/>
    <w:rsid w:val="273A5393"/>
    <w:rsid w:val="274C92DA"/>
    <w:rsid w:val="27589EFC"/>
    <w:rsid w:val="275B58DD"/>
    <w:rsid w:val="27623402"/>
    <w:rsid w:val="276F2B7B"/>
    <w:rsid w:val="277AE131"/>
    <w:rsid w:val="279A749D"/>
    <w:rsid w:val="279F75CE"/>
    <w:rsid w:val="27B6BF81"/>
    <w:rsid w:val="27BFBEEB"/>
    <w:rsid w:val="27C7EAAB"/>
    <w:rsid w:val="27CF60D1"/>
    <w:rsid w:val="27F410BC"/>
    <w:rsid w:val="27F90E4A"/>
    <w:rsid w:val="28166C13"/>
    <w:rsid w:val="2819A0D5"/>
    <w:rsid w:val="282D8EC4"/>
    <w:rsid w:val="2846B359"/>
    <w:rsid w:val="2862A121"/>
    <w:rsid w:val="286A2869"/>
    <w:rsid w:val="2872B7C9"/>
    <w:rsid w:val="287657FC"/>
    <w:rsid w:val="28A72F3C"/>
    <w:rsid w:val="28B80ED8"/>
    <w:rsid w:val="28BE9D90"/>
    <w:rsid w:val="28C64A8B"/>
    <w:rsid w:val="28C9E5C7"/>
    <w:rsid w:val="28CDBD7D"/>
    <w:rsid w:val="28D53D10"/>
    <w:rsid w:val="28D826E8"/>
    <w:rsid w:val="28E5A8F2"/>
    <w:rsid w:val="28F51802"/>
    <w:rsid w:val="29016ED2"/>
    <w:rsid w:val="29111A8B"/>
    <w:rsid w:val="2915201B"/>
    <w:rsid w:val="291909CD"/>
    <w:rsid w:val="2921D96A"/>
    <w:rsid w:val="2938C2F3"/>
    <w:rsid w:val="293FB6BE"/>
    <w:rsid w:val="295D2A30"/>
    <w:rsid w:val="2965A7A4"/>
    <w:rsid w:val="297B09D4"/>
    <w:rsid w:val="298C6EEA"/>
    <w:rsid w:val="298CAE7F"/>
    <w:rsid w:val="29943075"/>
    <w:rsid w:val="2995C49E"/>
    <w:rsid w:val="29A71D2A"/>
    <w:rsid w:val="29D787FB"/>
    <w:rsid w:val="29E03A9E"/>
    <w:rsid w:val="29EF52A9"/>
    <w:rsid w:val="2A0D8D94"/>
    <w:rsid w:val="2A1A11BA"/>
    <w:rsid w:val="2A2434E3"/>
    <w:rsid w:val="2A426F06"/>
    <w:rsid w:val="2A4956F0"/>
    <w:rsid w:val="2A4C35FF"/>
    <w:rsid w:val="2A5892FB"/>
    <w:rsid w:val="2A59CD36"/>
    <w:rsid w:val="2A5C7DA9"/>
    <w:rsid w:val="2A749096"/>
    <w:rsid w:val="2A7DBB10"/>
    <w:rsid w:val="2A862DBF"/>
    <w:rsid w:val="2A9F4096"/>
    <w:rsid w:val="2ABA0116"/>
    <w:rsid w:val="2AC5A404"/>
    <w:rsid w:val="2AC8C5DA"/>
    <w:rsid w:val="2ACAF6C9"/>
    <w:rsid w:val="2AE06C07"/>
    <w:rsid w:val="2AFD39C0"/>
    <w:rsid w:val="2AFD46D0"/>
    <w:rsid w:val="2B1E6AA6"/>
    <w:rsid w:val="2B22C174"/>
    <w:rsid w:val="2B293B68"/>
    <w:rsid w:val="2B2A8193"/>
    <w:rsid w:val="2B2DE3BE"/>
    <w:rsid w:val="2B2E8B8F"/>
    <w:rsid w:val="2B3DFE0F"/>
    <w:rsid w:val="2B4A6EE3"/>
    <w:rsid w:val="2B4F1E53"/>
    <w:rsid w:val="2B54DC60"/>
    <w:rsid w:val="2B55325E"/>
    <w:rsid w:val="2B641A72"/>
    <w:rsid w:val="2B6901F3"/>
    <w:rsid w:val="2B7694D2"/>
    <w:rsid w:val="2B78BD96"/>
    <w:rsid w:val="2B7B4468"/>
    <w:rsid w:val="2BBDBD9C"/>
    <w:rsid w:val="2BC00DDB"/>
    <w:rsid w:val="2BC84AD5"/>
    <w:rsid w:val="2BCF3760"/>
    <w:rsid w:val="2BDB284F"/>
    <w:rsid w:val="2BFDD1FF"/>
    <w:rsid w:val="2C22058A"/>
    <w:rsid w:val="2C2206FC"/>
    <w:rsid w:val="2C2DBA62"/>
    <w:rsid w:val="2C6555CA"/>
    <w:rsid w:val="2C6C90D4"/>
    <w:rsid w:val="2CA1D823"/>
    <w:rsid w:val="2CB51A63"/>
    <w:rsid w:val="2CBBD331"/>
    <w:rsid w:val="2CBF3B4A"/>
    <w:rsid w:val="2CC41B7D"/>
    <w:rsid w:val="2CDFB7F1"/>
    <w:rsid w:val="2CF61550"/>
    <w:rsid w:val="2D2EC96C"/>
    <w:rsid w:val="2D36664B"/>
    <w:rsid w:val="2D4A9BAA"/>
    <w:rsid w:val="2D5B3C67"/>
    <w:rsid w:val="2D5DEDB1"/>
    <w:rsid w:val="2D6737F1"/>
    <w:rsid w:val="2D6D7A49"/>
    <w:rsid w:val="2D749061"/>
    <w:rsid w:val="2D94F0C9"/>
    <w:rsid w:val="2DA2EC1C"/>
    <w:rsid w:val="2DA9EFDB"/>
    <w:rsid w:val="2DB87853"/>
    <w:rsid w:val="2DC96B68"/>
    <w:rsid w:val="2DE2FCE3"/>
    <w:rsid w:val="2E05C560"/>
    <w:rsid w:val="2E089452"/>
    <w:rsid w:val="2E14F655"/>
    <w:rsid w:val="2E1BF5D3"/>
    <w:rsid w:val="2E204286"/>
    <w:rsid w:val="2E28EA42"/>
    <w:rsid w:val="2E2DD660"/>
    <w:rsid w:val="2E3279B0"/>
    <w:rsid w:val="2E37B63C"/>
    <w:rsid w:val="2E3F6E2F"/>
    <w:rsid w:val="2E5DBD4F"/>
    <w:rsid w:val="2E5F2131"/>
    <w:rsid w:val="2E7A7DF7"/>
    <w:rsid w:val="2EC4712E"/>
    <w:rsid w:val="2ECB187E"/>
    <w:rsid w:val="2ECD4551"/>
    <w:rsid w:val="2EDB6005"/>
    <w:rsid w:val="2F046E0C"/>
    <w:rsid w:val="2F0BD497"/>
    <w:rsid w:val="2F101BD6"/>
    <w:rsid w:val="2F3358E2"/>
    <w:rsid w:val="2F725867"/>
    <w:rsid w:val="2F91A4D1"/>
    <w:rsid w:val="2FA3FAEB"/>
    <w:rsid w:val="2FAB1239"/>
    <w:rsid w:val="2FAEEFCA"/>
    <w:rsid w:val="2FB35B92"/>
    <w:rsid w:val="2FB4B37D"/>
    <w:rsid w:val="2FC7412B"/>
    <w:rsid w:val="2FDB8575"/>
    <w:rsid w:val="2FEE9223"/>
    <w:rsid w:val="2FEF9572"/>
    <w:rsid w:val="30028565"/>
    <w:rsid w:val="300C9E29"/>
    <w:rsid w:val="3061324B"/>
    <w:rsid w:val="306D4779"/>
    <w:rsid w:val="30722F4B"/>
    <w:rsid w:val="3073DB96"/>
    <w:rsid w:val="3079E08A"/>
    <w:rsid w:val="30954669"/>
    <w:rsid w:val="309A48BB"/>
    <w:rsid w:val="30B2D470"/>
    <w:rsid w:val="30BF1087"/>
    <w:rsid w:val="30CD709C"/>
    <w:rsid w:val="30DBAC0A"/>
    <w:rsid w:val="30E99E32"/>
    <w:rsid w:val="30F24267"/>
    <w:rsid w:val="30F64502"/>
    <w:rsid w:val="30F7FD43"/>
    <w:rsid w:val="30FE268A"/>
    <w:rsid w:val="310FEB61"/>
    <w:rsid w:val="3120D258"/>
    <w:rsid w:val="31389701"/>
    <w:rsid w:val="31394A3C"/>
    <w:rsid w:val="313BF129"/>
    <w:rsid w:val="313FFC62"/>
    <w:rsid w:val="31474167"/>
    <w:rsid w:val="315D258F"/>
    <w:rsid w:val="3161F237"/>
    <w:rsid w:val="319E8D29"/>
    <w:rsid w:val="31A5173C"/>
    <w:rsid w:val="31A9EA42"/>
    <w:rsid w:val="31AF7726"/>
    <w:rsid w:val="31BA3FE3"/>
    <w:rsid w:val="31C60C34"/>
    <w:rsid w:val="31C8BF7C"/>
    <w:rsid w:val="31DE747C"/>
    <w:rsid w:val="31ED6021"/>
    <w:rsid w:val="3214BDE5"/>
    <w:rsid w:val="32679A1F"/>
    <w:rsid w:val="32A088F1"/>
    <w:rsid w:val="32CA1D73"/>
    <w:rsid w:val="32CB63B3"/>
    <w:rsid w:val="32F3157F"/>
    <w:rsid w:val="32F80DD1"/>
    <w:rsid w:val="32F83212"/>
    <w:rsid w:val="3326E448"/>
    <w:rsid w:val="33320487"/>
    <w:rsid w:val="337A9E2F"/>
    <w:rsid w:val="338A9F8C"/>
    <w:rsid w:val="3398D8F1"/>
    <w:rsid w:val="33A6E679"/>
    <w:rsid w:val="33AA72BC"/>
    <w:rsid w:val="33C29908"/>
    <w:rsid w:val="33CEC180"/>
    <w:rsid w:val="33DE5D9C"/>
    <w:rsid w:val="33F72F32"/>
    <w:rsid w:val="33F8DCAA"/>
    <w:rsid w:val="341038FD"/>
    <w:rsid w:val="341A0FE7"/>
    <w:rsid w:val="343A5367"/>
    <w:rsid w:val="344B033C"/>
    <w:rsid w:val="344F0940"/>
    <w:rsid w:val="3459EB96"/>
    <w:rsid w:val="3462AD44"/>
    <w:rsid w:val="34680D37"/>
    <w:rsid w:val="347A086A"/>
    <w:rsid w:val="3489BD99"/>
    <w:rsid w:val="349F2983"/>
    <w:rsid w:val="34AB9DA1"/>
    <w:rsid w:val="34AD6F0A"/>
    <w:rsid w:val="350A1811"/>
    <w:rsid w:val="3516C1CF"/>
    <w:rsid w:val="3524CFC1"/>
    <w:rsid w:val="352CC69E"/>
    <w:rsid w:val="3552716F"/>
    <w:rsid w:val="3556AE5D"/>
    <w:rsid w:val="3562A7EE"/>
    <w:rsid w:val="3585AAD0"/>
    <w:rsid w:val="358C5CF8"/>
    <w:rsid w:val="35ED4BB7"/>
    <w:rsid w:val="362416BF"/>
    <w:rsid w:val="3639E44B"/>
    <w:rsid w:val="364C0CB4"/>
    <w:rsid w:val="364C8411"/>
    <w:rsid w:val="365474EF"/>
    <w:rsid w:val="36891BE0"/>
    <w:rsid w:val="368D9B16"/>
    <w:rsid w:val="3694BDCA"/>
    <w:rsid w:val="37077EB8"/>
    <w:rsid w:val="370B36D4"/>
    <w:rsid w:val="37216BC0"/>
    <w:rsid w:val="3743196F"/>
    <w:rsid w:val="3758A0AA"/>
    <w:rsid w:val="3761A232"/>
    <w:rsid w:val="378DA421"/>
    <w:rsid w:val="3795FC50"/>
    <w:rsid w:val="37AF622C"/>
    <w:rsid w:val="37EB8C1C"/>
    <w:rsid w:val="3809A9FF"/>
    <w:rsid w:val="38378F7B"/>
    <w:rsid w:val="386B5139"/>
    <w:rsid w:val="387C3BC9"/>
    <w:rsid w:val="38AE579F"/>
    <w:rsid w:val="38E03C0E"/>
    <w:rsid w:val="3910CB20"/>
    <w:rsid w:val="3947EF84"/>
    <w:rsid w:val="39751A39"/>
    <w:rsid w:val="398B3B06"/>
    <w:rsid w:val="3990D67B"/>
    <w:rsid w:val="399C4E53"/>
    <w:rsid w:val="39AA48E7"/>
    <w:rsid w:val="39D4886F"/>
    <w:rsid w:val="3A2B6F65"/>
    <w:rsid w:val="3A585134"/>
    <w:rsid w:val="3A5C6F25"/>
    <w:rsid w:val="3A69FBA0"/>
    <w:rsid w:val="3A7B9C20"/>
    <w:rsid w:val="3AA6B6AC"/>
    <w:rsid w:val="3AA91998"/>
    <w:rsid w:val="3AB40DD7"/>
    <w:rsid w:val="3AC04439"/>
    <w:rsid w:val="3AC45482"/>
    <w:rsid w:val="3AD00016"/>
    <w:rsid w:val="3AD9B5DA"/>
    <w:rsid w:val="3AE0F4E3"/>
    <w:rsid w:val="3AF18A96"/>
    <w:rsid w:val="3B03067B"/>
    <w:rsid w:val="3B0C3847"/>
    <w:rsid w:val="3B0CBAE6"/>
    <w:rsid w:val="3B15249A"/>
    <w:rsid w:val="3B35DEA2"/>
    <w:rsid w:val="3B4FBE87"/>
    <w:rsid w:val="3B5E97F5"/>
    <w:rsid w:val="3B6A1B14"/>
    <w:rsid w:val="3B76E345"/>
    <w:rsid w:val="3B8181F8"/>
    <w:rsid w:val="3B984A3B"/>
    <w:rsid w:val="3BAC09A4"/>
    <w:rsid w:val="3BAFC80C"/>
    <w:rsid w:val="3BBF0C7B"/>
    <w:rsid w:val="3BDF8E08"/>
    <w:rsid w:val="3C430079"/>
    <w:rsid w:val="3C83612D"/>
    <w:rsid w:val="3C9F8A3F"/>
    <w:rsid w:val="3CA0BFF9"/>
    <w:rsid w:val="3CA74A32"/>
    <w:rsid w:val="3CB9FD39"/>
    <w:rsid w:val="3CC0335A"/>
    <w:rsid w:val="3CCB6B04"/>
    <w:rsid w:val="3CEE58A6"/>
    <w:rsid w:val="3D4CAC85"/>
    <w:rsid w:val="3D657FE9"/>
    <w:rsid w:val="3D69BB3D"/>
    <w:rsid w:val="3D96360A"/>
    <w:rsid w:val="3D9D257D"/>
    <w:rsid w:val="3DA25D14"/>
    <w:rsid w:val="3DB1E074"/>
    <w:rsid w:val="3DCB269D"/>
    <w:rsid w:val="3DCD65D7"/>
    <w:rsid w:val="3DCE9DF1"/>
    <w:rsid w:val="3E0181EA"/>
    <w:rsid w:val="3E1217FC"/>
    <w:rsid w:val="3E2616B0"/>
    <w:rsid w:val="3E40B4FE"/>
    <w:rsid w:val="3E7384CD"/>
    <w:rsid w:val="3E96FA64"/>
    <w:rsid w:val="3E9735C0"/>
    <w:rsid w:val="3EA3D872"/>
    <w:rsid w:val="3EA4A9E3"/>
    <w:rsid w:val="3EBC3658"/>
    <w:rsid w:val="3EFAC7B3"/>
    <w:rsid w:val="3EFB819F"/>
    <w:rsid w:val="3F01CF19"/>
    <w:rsid w:val="3F1BEE12"/>
    <w:rsid w:val="3F25E383"/>
    <w:rsid w:val="3F484475"/>
    <w:rsid w:val="3F66512E"/>
    <w:rsid w:val="3F714631"/>
    <w:rsid w:val="3F76F632"/>
    <w:rsid w:val="3F8E6832"/>
    <w:rsid w:val="3F912F61"/>
    <w:rsid w:val="3F9B67BF"/>
    <w:rsid w:val="3FB649C1"/>
    <w:rsid w:val="3FBA4C48"/>
    <w:rsid w:val="3FE8187D"/>
    <w:rsid w:val="3FF00AD6"/>
    <w:rsid w:val="400BE10D"/>
    <w:rsid w:val="40100777"/>
    <w:rsid w:val="4011E5D7"/>
    <w:rsid w:val="405581EF"/>
    <w:rsid w:val="40579227"/>
    <w:rsid w:val="405BF53D"/>
    <w:rsid w:val="407C854D"/>
    <w:rsid w:val="4080FC85"/>
    <w:rsid w:val="40AB50E3"/>
    <w:rsid w:val="40BBC2D2"/>
    <w:rsid w:val="40BFC7EF"/>
    <w:rsid w:val="40CC325C"/>
    <w:rsid w:val="40D9C35D"/>
    <w:rsid w:val="40DBB3FF"/>
    <w:rsid w:val="40E66855"/>
    <w:rsid w:val="40F3E181"/>
    <w:rsid w:val="40F7FBA7"/>
    <w:rsid w:val="4100698D"/>
    <w:rsid w:val="410E2A00"/>
    <w:rsid w:val="4115725F"/>
    <w:rsid w:val="4122E4D6"/>
    <w:rsid w:val="4127090A"/>
    <w:rsid w:val="412CD7A7"/>
    <w:rsid w:val="4131D38B"/>
    <w:rsid w:val="4132C60D"/>
    <w:rsid w:val="41359966"/>
    <w:rsid w:val="41434CCC"/>
    <w:rsid w:val="4160EE3D"/>
    <w:rsid w:val="417FE6B7"/>
    <w:rsid w:val="418101FB"/>
    <w:rsid w:val="41904F3B"/>
    <w:rsid w:val="41BA1016"/>
    <w:rsid w:val="41BBA8E3"/>
    <w:rsid w:val="41BCB230"/>
    <w:rsid w:val="41CB3C95"/>
    <w:rsid w:val="41CC4C6E"/>
    <w:rsid w:val="41CDE986"/>
    <w:rsid w:val="41DE20C5"/>
    <w:rsid w:val="41EC2B3E"/>
    <w:rsid w:val="421C0020"/>
    <w:rsid w:val="4235B69C"/>
    <w:rsid w:val="4245FE3A"/>
    <w:rsid w:val="424ACBAB"/>
    <w:rsid w:val="42515429"/>
    <w:rsid w:val="4257C0EF"/>
    <w:rsid w:val="425B5AEC"/>
    <w:rsid w:val="425C8B06"/>
    <w:rsid w:val="426E7FB7"/>
    <w:rsid w:val="427DD2EA"/>
    <w:rsid w:val="427EB5E7"/>
    <w:rsid w:val="42913D93"/>
    <w:rsid w:val="42B2DD33"/>
    <w:rsid w:val="42BDC405"/>
    <w:rsid w:val="42E4F3F0"/>
    <w:rsid w:val="42F68E22"/>
    <w:rsid w:val="43116FC1"/>
    <w:rsid w:val="43693413"/>
    <w:rsid w:val="436F3864"/>
    <w:rsid w:val="43874358"/>
    <w:rsid w:val="4388559A"/>
    <w:rsid w:val="4399856F"/>
    <w:rsid w:val="43A0F0BA"/>
    <w:rsid w:val="43A372CB"/>
    <w:rsid w:val="43B36DDC"/>
    <w:rsid w:val="43C99850"/>
    <w:rsid w:val="43D97E12"/>
    <w:rsid w:val="43E7223D"/>
    <w:rsid w:val="43E9EC17"/>
    <w:rsid w:val="43EE01D3"/>
    <w:rsid w:val="43F566DD"/>
    <w:rsid w:val="441367B4"/>
    <w:rsid w:val="44156DC1"/>
    <w:rsid w:val="4435077A"/>
    <w:rsid w:val="443521C5"/>
    <w:rsid w:val="4440007E"/>
    <w:rsid w:val="44440F05"/>
    <w:rsid w:val="44512ADA"/>
    <w:rsid w:val="4454B2DD"/>
    <w:rsid w:val="44589D81"/>
    <w:rsid w:val="446048C0"/>
    <w:rsid w:val="4463F252"/>
    <w:rsid w:val="446E4D6F"/>
    <w:rsid w:val="446E5836"/>
    <w:rsid w:val="447E46A4"/>
    <w:rsid w:val="44998D92"/>
    <w:rsid w:val="44B4EA0C"/>
    <w:rsid w:val="44BDD3AC"/>
    <w:rsid w:val="44CF630F"/>
    <w:rsid w:val="44D17242"/>
    <w:rsid w:val="44D5C451"/>
    <w:rsid w:val="44D84A43"/>
    <w:rsid w:val="44EED3FA"/>
    <w:rsid w:val="44FFF5BE"/>
    <w:rsid w:val="451FB308"/>
    <w:rsid w:val="4529FEF9"/>
    <w:rsid w:val="4537587B"/>
    <w:rsid w:val="454C0D79"/>
    <w:rsid w:val="455B2394"/>
    <w:rsid w:val="4568BCDC"/>
    <w:rsid w:val="4569E8E3"/>
    <w:rsid w:val="4590B8E2"/>
    <w:rsid w:val="4593AA3D"/>
    <w:rsid w:val="45B597E2"/>
    <w:rsid w:val="45BE168D"/>
    <w:rsid w:val="45BFF714"/>
    <w:rsid w:val="45C82E28"/>
    <w:rsid w:val="45C8ECBA"/>
    <w:rsid w:val="45D437D4"/>
    <w:rsid w:val="45EE0EE5"/>
    <w:rsid w:val="45FAFF52"/>
    <w:rsid w:val="460A8C0D"/>
    <w:rsid w:val="460D09EF"/>
    <w:rsid w:val="460EEBEB"/>
    <w:rsid w:val="4621E7E6"/>
    <w:rsid w:val="4623ACB0"/>
    <w:rsid w:val="462B3A67"/>
    <w:rsid w:val="46302E55"/>
    <w:rsid w:val="46338217"/>
    <w:rsid w:val="46446C12"/>
    <w:rsid w:val="4654165B"/>
    <w:rsid w:val="466FE27C"/>
    <w:rsid w:val="4686BC6D"/>
    <w:rsid w:val="46920C6E"/>
    <w:rsid w:val="46C5BE97"/>
    <w:rsid w:val="46C8F212"/>
    <w:rsid w:val="46E97C89"/>
    <w:rsid w:val="46FB9C1B"/>
    <w:rsid w:val="47036BAC"/>
    <w:rsid w:val="47088260"/>
    <w:rsid w:val="47143B67"/>
    <w:rsid w:val="471709FE"/>
    <w:rsid w:val="471CEDA1"/>
    <w:rsid w:val="4736C097"/>
    <w:rsid w:val="4743FA3C"/>
    <w:rsid w:val="474636A6"/>
    <w:rsid w:val="4759477A"/>
    <w:rsid w:val="47774413"/>
    <w:rsid w:val="479FC0D6"/>
    <w:rsid w:val="47A8CA05"/>
    <w:rsid w:val="47AD235B"/>
    <w:rsid w:val="47BEFCE4"/>
    <w:rsid w:val="47E963BC"/>
    <w:rsid w:val="4823F9F6"/>
    <w:rsid w:val="4824D01D"/>
    <w:rsid w:val="48282160"/>
    <w:rsid w:val="4829AF47"/>
    <w:rsid w:val="4842AA02"/>
    <w:rsid w:val="484D4E7A"/>
    <w:rsid w:val="4857B03F"/>
    <w:rsid w:val="485A9D7F"/>
    <w:rsid w:val="4860CB1A"/>
    <w:rsid w:val="486BB0F0"/>
    <w:rsid w:val="487DB97A"/>
    <w:rsid w:val="48889C9C"/>
    <w:rsid w:val="48A08A7B"/>
    <w:rsid w:val="48A3CA8C"/>
    <w:rsid w:val="48A76E49"/>
    <w:rsid w:val="48B27E26"/>
    <w:rsid w:val="48C084F2"/>
    <w:rsid w:val="48C79F9A"/>
    <w:rsid w:val="48E69D5F"/>
    <w:rsid w:val="48F6789D"/>
    <w:rsid w:val="490999D0"/>
    <w:rsid w:val="4914A334"/>
    <w:rsid w:val="492166BF"/>
    <w:rsid w:val="494B927E"/>
    <w:rsid w:val="49525A22"/>
    <w:rsid w:val="4960CB29"/>
    <w:rsid w:val="49784099"/>
    <w:rsid w:val="4988349F"/>
    <w:rsid w:val="498A7F89"/>
    <w:rsid w:val="498AF436"/>
    <w:rsid w:val="49A6FEAA"/>
    <w:rsid w:val="49DBED57"/>
    <w:rsid w:val="49E6F252"/>
    <w:rsid w:val="49FD582D"/>
    <w:rsid w:val="4A0971C3"/>
    <w:rsid w:val="4A1549BF"/>
    <w:rsid w:val="4A2058FB"/>
    <w:rsid w:val="4A25506D"/>
    <w:rsid w:val="4A2B78D8"/>
    <w:rsid w:val="4A31F80F"/>
    <w:rsid w:val="4A3C21FA"/>
    <w:rsid w:val="4A5B4EAB"/>
    <w:rsid w:val="4A6C55FD"/>
    <w:rsid w:val="4A8B15B0"/>
    <w:rsid w:val="4A914CF0"/>
    <w:rsid w:val="4A9A3A83"/>
    <w:rsid w:val="4A9C5E18"/>
    <w:rsid w:val="4AB71B2E"/>
    <w:rsid w:val="4AC13CB3"/>
    <w:rsid w:val="4AC8225C"/>
    <w:rsid w:val="4ADFED29"/>
    <w:rsid w:val="4AFDF417"/>
    <w:rsid w:val="4B30AA62"/>
    <w:rsid w:val="4B5433C5"/>
    <w:rsid w:val="4B7C1B29"/>
    <w:rsid w:val="4B93E445"/>
    <w:rsid w:val="4BA58A0A"/>
    <w:rsid w:val="4BAEC6EF"/>
    <w:rsid w:val="4BB8B9AA"/>
    <w:rsid w:val="4BB8C363"/>
    <w:rsid w:val="4BC6EC5B"/>
    <w:rsid w:val="4BD211C7"/>
    <w:rsid w:val="4BD30C5F"/>
    <w:rsid w:val="4C2D3EC9"/>
    <w:rsid w:val="4C5EA0F0"/>
    <w:rsid w:val="4C6305C4"/>
    <w:rsid w:val="4C72C395"/>
    <w:rsid w:val="4C762E62"/>
    <w:rsid w:val="4C7E64CD"/>
    <w:rsid w:val="4C88D021"/>
    <w:rsid w:val="4CA31CD7"/>
    <w:rsid w:val="4CC5EF97"/>
    <w:rsid w:val="4CD8E0EC"/>
    <w:rsid w:val="4CDB9D51"/>
    <w:rsid w:val="4CF6649A"/>
    <w:rsid w:val="4CFDF20B"/>
    <w:rsid w:val="4D03959A"/>
    <w:rsid w:val="4D15FA6B"/>
    <w:rsid w:val="4D3343E9"/>
    <w:rsid w:val="4D4241F5"/>
    <w:rsid w:val="4D7F06EB"/>
    <w:rsid w:val="4D8C6D24"/>
    <w:rsid w:val="4D9232DD"/>
    <w:rsid w:val="4DA18E24"/>
    <w:rsid w:val="4DAB0455"/>
    <w:rsid w:val="4DAB9591"/>
    <w:rsid w:val="4DD898A5"/>
    <w:rsid w:val="4DDC7597"/>
    <w:rsid w:val="4DE6350A"/>
    <w:rsid w:val="4DE7ABEE"/>
    <w:rsid w:val="4DEEEC07"/>
    <w:rsid w:val="4E00AF77"/>
    <w:rsid w:val="4E096A03"/>
    <w:rsid w:val="4E156F3E"/>
    <w:rsid w:val="4E27EC21"/>
    <w:rsid w:val="4E2E20CF"/>
    <w:rsid w:val="4E62E6A1"/>
    <w:rsid w:val="4E8A3559"/>
    <w:rsid w:val="4E96265E"/>
    <w:rsid w:val="4EBA2BD3"/>
    <w:rsid w:val="4EBAC443"/>
    <w:rsid w:val="4ECB4B94"/>
    <w:rsid w:val="4EE2625B"/>
    <w:rsid w:val="4F08005B"/>
    <w:rsid w:val="4F16FC39"/>
    <w:rsid w:val="4F3AA343"/>
    <w:rsid w:val="4F447121"/>
    <w:rsid w:val="4F495C45"/>
    <w:rsid w:val="4F5D6E0A"/>
    <w:rsid w:val="4F6B1796"/>
    <w:rsid w:val="4F6DB04F"/>
    <w:rsid w:val="4F799976"/>
    <w:rsid w:val="4F7FCD30"/>
    <w:rsid w:val="4F96B362"/>
    <w:rsid w:val="4FB2A283"/>
    <w:rsid w:val="4FBAC2D7"/>
    <w:rsid w:val="4FCA0D6D"/>
    <w:rsid w:val="4FCEADB6"/>
    <w:rsid w:val="4FD1F815"/>
    <w:rsid w:val="4FF3D45F"/>
    <w:rsid w:val="501770FB"/>
    <w:rsid w:val="5030DCA5"/>
    <w:rsid w:val="50314A5C"/>
    <w:rsid w:val="503A2961"/>
    <w:rsid w:val="503F6A17"/>
    <w:rsid w:val="507D82FB"/>
    <w:rsid w:val="5081DD14"/>
    <w:rsid w:val="50916437"/>
    <w:rsid w:val="50EB74B1"/>
    <w:rsid w:val="50FC9FA5"/>
    <w:rsid w:val="510B0D03"/>
    <w:rsid w:val="5115A4F3"/>
    <w:rsid w:val="5137FA45"/>
    <w:rsid w:val="514CDE8C"/>
    <w:rsid w:val="515A8F06"/>
    <w:rsid w:val="517B41A0"/>
    <w:rsid w:val="5186332D"/>
    <w:rsid w:val="5196AD29"/>
    <w:rsid w:val="51D75B91"/>
    <w:rsid w:val="51F049DE"/>
    <w:rsid w:val="520E58A3"/>
    <w:rsid w:val="52197BC3"/>
    <w:rsid w:val="521D59AB"/>
    <w:rsid w:val="522D3E49"/>
    <w:rsid w:val="52397C84"/>
    <w:rsid w:val="52420C2F"/>
    <w:rsid w:val="524B5E94"/>
    <w:rsid w:val="52599C41"/>
    <w:rsid w:val="5260B060"/>
    <w:rsid w:val="52654BB4"/>
    <w:rsid w:val="527824ED"/>
    <w:rsid w:val="527966C5"/>
    <w:rsid w:val="5289FD3C"/>
    <w:rsid w:val="528D8669"/>
    <w:rsid w:val="5293A1B0"/>
    <w:rsid w:val="529E1176"/>
    <w:rsid w:val="52B1E1AC"/>
    <w:rsid w:val="52B87860"/>
    <w:rsid w:val="52C546A1"/>
    <w:rsid w:val="52C88A05"/>
    <w:rsid w:val="52DB89C8"/>
    <w:rsid w:val="52DD20AA"/>
    <w:rsid w:val="52DE8069"/>
    <w:rsid w:val="52E909BC"/>
    <w:rsid w:val="52F17717"/>
    <w:rsid w:val="53087B08"/>
    <w:rsid w:val="53114E43"/>
    <w:rsid w:val="531261EF"/>
    <w:rsid w:val="534B8E88"/>
    <w:rsid w:val="5363830B"/>
    <w:rsid w:val="536CD221"/>
    <w:rsid w:val="53788F2B"/>
    <w:rsid w:val="53873581"/>
    <w:rsid w:val="539189DB"/>
    <w:rsid w:val="53966053"/>
    <w:rsid w:val="53B8975B"/>
    <w:rsid w:val="53BEC3D5"/>
    <w:rsid w:val="53D9079F"/>
    <w:rsid w:val="53DB6F15"/>
    <w:rsid w:val="53E0ED28"/>
    <w:rsid w:val="53F4CFD2"/>
    <w:rsid w:val="5412A66B"/>
    <w:rsid w:val="542CA1B7"/>
    <w:rsid w:val="5439FD65"/>
    <w:rsid w:val="543FF6BD"/>
    <w:rsid w:val="544384BF"/>
    <w:rsid w:val="545206F5"/>
    <w:rsid w:val="5456095C"/>
    <w:rsid w:val="54625852"/>
    <w:rsid w:val="5486D711"/>
    <w:rsid w:val="548815A6"/>
    <w:rsid w:val="548C5C4D"/>
    <w:rsid w:val="54932D37"/>
    <w:rsid w:val="5497DCCB"/>
    <w:rsid w:val="54B20B74"/>
    <w:rsid w:val="54D32F7F"/>
    <w:rsid w:val="5505F030"/>
    <w:rsid w:val="553190CA"/>
    <w:rsid w:val="554B5DD7"/>
    <w:rsid w:val="55741C55"/>
    <w:rsid w:val="5580E9A8"/>
    <w:rsid w:val="55B38A43"/>
    <w:rsid w:val="55D67FBC"/>
    <w:rsid w:val="55D86FAA"/>
    <w:rsid w:val="55E1014F"/>
    <w:rsid w:val="55E5D152"/>
    <w:rsid w:val="5615D982"/>
    <w:rsid w:val="563948C5"/>
    <w:rsid w:val="56527ACF"/>
    <w:rsid w:val="56576F3F"/>
    <w:rsid w:val="5659A59F"/>
    <w:rsid w:val="565AC10F"/>
    <w:rsid w:val="565E0542"/>
    <w:rsid w:val="567379AD"/>
    <w:rsid w:val="567836B3"/>
    <w:rsid w:val="567BFA1D"/>
    <w:rsid w:val="56AA49A7"/>
    <w:rsid w:val="56B2F33A"/>
    <w:rsid w:val="56CFFE53"/>
    <w:rsid w:val="57053305"/>
    <w:rsid w:val="5712E9B0"/>
    <w:rsid w:val="57271878"/>
    <w:rsid w:val="574CA8B9"/>
    <w:rsid w:val="576F4FCE"/>
    <w:rsid w:val="57701251"/>
    <w:rsid w:val="57781ACC"/>
    <w:rsid w:val="57BA46AE"/>
    <w:rsid w:val="57C7A096"/>
    <w:rsid w:val="57E09409"/>
    <w:rsid w:val="57E170D7"/>
    <w:rsid w:val="57E818B0"/>
    <w:rsid w:val="580C802C"/>
    <w:rsid w:val="5814A9F5"/>
    <w:rsid w:val="58190A76"/>
    <w:rsid w:val="582FF931"/>
    <w:rsid w:val="584CDD35"/>
    <w:rsid w:val="58517CD5"/>
    <w:rsid w:val="5854DEB8"/>
    <w:rsid w:val="585BAEE8"/>
    <w:rsid w:val="58736BC8"/>
    <w:rsid w:val="58835B26"/>
    <w:rsid w:val="58858252"/>
    <w:rsid w:val="588E9342"/>
    <w:rsid w:val="58996753"/>
    <w:rsid w:val="589B38A6"/>
    <w:rsid w:val="58A09659"/>
    <w:rsid w:val="58BCBEAE"/>
    <w:rsid w:val="58C2F7D6"/>
    <w:rsid w:val="58C7B253"/>
    <w:rsid w:val="58C99FBE"/>
    <w:rsid w:val="58E2CE99"/>
    <w:rsid w:val="58E36D18"/>
    <w:rsid w:val="58F02352"/>
    <w:rsid w:val="58F73CE5"/>
    <w:rsid w:val="592A2C29"/>
    <w:rsid w:val="594E1366"/>
    <w:rsid w:val="596359C8"/>
    <w:rsid w:val="596A3F40"/>
    <w:rsid w:val="59726661"/>
    <w:rsid w:val="59747764"/>
    <w:rsid w:val="5982B247"/>
    <w:rsid w:val="598C518E"/>
    <w:rsid w:val="599DA240"/>
    <w:rsid w:val="59B15734"/>
    <w:rsid w:val="59B2762A"/>
    <w:rsid w:val="59D29EB7"/>
    <w:rsid w:val="59D5DF91"/>
    <w:rsid w:val="59DCBC51"/>
    <w:rsid w:val="59E26027"/>
    <w:rsid w:val="59F42178"/>
    <w:rsid w:val="5A010F94"/>
    <w:rsid w:val="5A02FAEA"/>
    <w:rsid w:val="5A0FDE4E"/>
    <w:rsid w:val="5A21CAB1"/>
    <w:rsid w:val="5A229876"/>
    <w:rsid w:val="5A42E394"/>
    <w:rsid w:val="5A47D8AE"/>
    <w:rsid w:val="5A4ACCD5"/>
    <w:rsid w:val="5A502AD4"/>
    <w:rsid w:val="5A6D962F"/>
    <w:rsid w:val="5A971C06"/>
    <w:rsid w:val="5AAF24CD"/>
    <w:rsid w:val="5AC1CCA0"/>
    <w:rsid w:val="5ACA900A"/>
    <w:rsid w:val="5AD1DD29"/>
    <w:rsid w:val="5AE5090C"/>
    <w:rsid w:val="5AFF0B8D"/>
    <w:rsid w:val="5B01DC60"/>
    <w:rsid w:val="5B0B3D91"/>
    <w:rsid w:val="5B0C7DE8"/>
    <w:rsid w:val="5B1ED641"/>
    <w:rsid w:val="5B331D58"/>
    <w:rsid w:val="5B4778A7"/>
    <w:rsid w:val="5B497562"/>
    <w:rsid w:val="5B663EAD"/>
    <w:rsid w:val="5B66AF95"/>
    <w:rsid w:val="5B67070E"/>
    <w:rsid w:val="5B8D133E"/>
    <w:rsid w:val="5B90AEDB"/>
    <w:rsid w:val="5B9118C7"/>
    <w:rsid w:val="5BA84064"/>
    <w:rsid w:val="5BAB504E"/>
    <w:rsid w:val="5BABD9C9"/>
    <w:rsid w:val="5BB1F3D9"/>
    <w:rsid w:val="5BB2DAB2"/>
    <w:rsid w:val="5BB93C30"/>
    <w:rsid w:val="5BBDA32D"/>
    <w:rsid w:val="5BCC289C"/>
    <w:rsid w:val="5BD35761"/>
    <w:rsid w:val="5BEBEBC3"/>
    <w:rsid w:val="5C0DE5B0"/>
    <w:rsid w:val="5C24F91A"/>
    <w:rsid w:val="5C2E31E8"/>
    <w:rsid w:val="5C58507A"/>
    <w:rsid w:val="5C6FF6DF"/>
    <w:rsid w:val="5C843D92"/>
    <w:rsid w:val="5C86A65F"/>
    <w:rsid w:val="5CA1FBA9"/>
    <w:rsid w:val="5CD40D01"/>
    <w:rsid w:val="5CE6A36E"/>
    <w:rsid w:val="5CEFE930"/>
    <w:rsid w:val="5CF7AAD1"/>
    <w:rsid w:val="5CF9D977"/>
    <w:rsid w:val="5D023901"/>
    <w:rsid w:val="5D0A2A55"/>
    <w:rsid w:val="5D0EC119"/>
    <w:rsid w:val="5D1CC026"/>
    <w:rsid w:val="5D2EE350"/>
    <w:rsid w:val="5D322745"/>
    <w:rsid w:val="5D35F2FF"/>
    <w:rsid w:val="5D570B64"/>
    <w:rsid w:val="5D6B9713"/>
    <w:rsid w:val="5D701151"/>
    <w:rsid w:val="5D7198FA"/>
    <w:rsid w:val="5D7A320C"/>
    <w:rsid w:val="5D89B786"/>
    <w:rsid w:val="5D9FE491"/>
    <w:rsid w:val="5DAF7854"/>
    <w:rsid w:val="5DC5F501"/>
    <w:rsid w:val="5DE207DB"/>
    <w:rsid w:val="5DEDB85D"/>
    <w:rsid w:val="5DFC2C2C"/>
    <w:rsid w:val="5E1410F5"/>
    <w:rsid w:val="5E2354ED"/>
    <w:rsid w:val="5E23945F"/>
    <w:rsid w:val="5E4A37EB"/>
    <w:rsid w:val="5E6AC31C"/>
    <w:rsid w:val="5E9E22E2"/>
    <w:rsid w:val="5EA00877"/>
    <w:rsid w:val="5EA72CC7"/>
    <w:rsid w:val="5EC51835"/>
    <w:rsid w:val="5ECEE1CE"/>
    <w:rsid w:val="5F538933"/>
    <w:rsid w:val="5F55A2BB"/>
    <w:rsid w:val="5F8E20D2"/>
    <w:rsid w:val="5F8EBA02"/>
    <w:rsid w:val="5FA4B859"/>
    <w:rsid w:val="5FA8F37C"/>
    <w:rsid w:val="5FC45996"/>
    <w:rsid w:val="5FEAA122"/>
    <w:rsid w:val="5FEB8F37"/>
    <w:rsid w:val="5FF7634E"/>
    <w:rsid w:val="6009A64B"/>
    <w:rsid w:val="6012F00A"/>
    <w:rsid w:val="6014BA67"/>
    <w:rsid w:val="6023EBF1"/>
    <w:rsid w:val="60240D4D"/>
    <w:rsid w:val="604FB9BE"/>
    <w:rsid w:val="605D8D55"/>
    <w:rsid w:val="6094949C"/>
    <w:rsid w:val="60998643"/>
    <w:rsid w:val="60ABFF66"/>
    <w:rsid w:val="60BF68A0"/>
    <w:rsid w:val="60F8249B"/>
    <w:rsid w:val="6103D155"/>
    <w:rsid w:val="6107E8B8"/>
    <w:rsid w:val="611BDEFE"/>
    <w:rsid w:val="612E73F8"/>
    <w:rsid w:val="6165A33B"/>
    <w:rsid w:val="6176B498"/>
    <w:rsid w:val="617C2C3F"/>
    <w:rsid w:val="617C76B8"/>
    <w:rsid w:val="61823961"/>
    <w:rsid w:val="6198408D"/>
    <w:rsid w:val="61B5799C"/>
    <w:rsid w:val="61B9F814"/>
    <w:rsid w:val="61BB05EE"/>
    <w:rsid w:val="61DFD643"/>
    <w:rsid w:val="61E58E0C"/>
    <w:rsid w:val="62044BEF"/>
    <w:rsid w:val="621DF5FE"/>
    <w:rsid w:val="62258316"/>
    <w:rsid w:val="622F70E1"/>
    <w:rsid w:val="623B2856"/>
    <w:rsid w:val="626C213B"/>
    <w:rsid w:val="626C37D2"/>
    <w:rsid w:val="62731A0B"/>
    <w:rsid w:val="629C85A3"/>
    <w:rsid w:val="62ADC16B"/>
    <w:rsid w:val="62E3C775"/>
    <w:rsid w:val="63390F16"/>
    <w:rsid w:val="634A99F5"/>
    <w:rsid w:val="637597AF"/>
    <w:rsid w:val="6376B228"/>
    <w:rsid w:val="639CFA0C"/>
    <w:rsid w:val="63AF97AD"/>
    <w:rsid w:val="63C296B8"/>
    <w:rsid w:val="63E124A7"/>
    <w:rsid w:val="63FD0EAB"/>
    <w:rsid w:val="64090BE5"/>
    <w:rsid w:val="6420978B"/>
    <w:rsid w:val="6434009D"/>
    <w:rsid w:val="649B7CAE"/>
    <w:rsid w:val="64A09E66"/>
    <w:rsid w:val="64B4AFC4"/>
    <w:rsid w:val="64B77556"/>
    <w:rsid w:val="64CEB7D8"/>
    <w:rsid w:val="64CFBF02"/>
    <w:rsid w:val="64D1FAC2"/>
    <w:rsid w:val="64D2AF2F"/>
    <w:rsid w:val="650AAA64"/>
    <w:rsid w:val="650E68CA"/>
    <w:rsid w:val="6510B99C"/>
    <w:rsid w:val="6529E5B2"/>
    <w:rsid w:val="65458399"/>
    <w:rsid w:val="654C920E"/>
    <w:rsid w:val="6564DA38"/>
    <w:rsid w:val="65720FA0"/>
    <w:rsid w:val="657EB2EF"/>
    <w:rsid w:val="658C6891"/>
    <w:rsid w:val="65BDBE84"/>
    <w:rsid w:val="65BF1A59"/>
    <w:rsid w:val="65FAD198"/>
    <w:rsid w:val="65FB8F50"/>
    <w:rsid w:val="6605FD86"/>
    <w:rsid w:val="660A306C"/>
    <w:rsid w:val="660B046E"/>
    <w:rsid w:val="663C67FB"/>
    <w:rsid w:val="66657FE4"/>
    <w:rsid w:val="66659E7C"/>
    <w:rsid w:val="669304F9"/>
    <w:rsid w:val="669E53F3"/>
    <w:rsid w:val="66A590E5"/>
    <w:rsid w:val="66AB4D9E"/>
    <w:rsid w:val="66ABD2EB"/>
    <w:rsid w:val="66AF5350"/>
    <w:rsid w:val="66B1FA0E"/>
    <w:rsid w:val="66B57348"/>
    <w:rsid w:val="66BD4154"/>
    <w:rsid w:val="66BE8A43"/>
    <w:rsid w:val="66C2BC90"/>
    <w:rsid w:val="66DDAE24"/>
    <w:rsid w:val="66E276A7"/>
    <w:rsid w:val="6711E19A"/>
    <w:rsid w:val="6722B772"/>
    <w:rsid w:val="6736CC0E"/>
    <w:rsid w:val="6742008D"/>
    <w:rsid w:val="6786862E"/>
    <w:rsid w:val="679F20D6"/>
    <w:rsid w:val="67A29DEF"/>
    <w:rsid w:val="67DFA146"/>
    <w:rsid w:val="67E27788"/>
    <w:rsid w:val="67F6B8F8"/>
    <w:rsid w:val="6812CF8A"/>
    <w:rsid w:val="6824FCA5"/>
    <w:rsid w:val="682FB124"/>
    <w:rsid w:val="68498A78"/>
    <w:rsid w:val="68543850"/>
    <w:rsid w:val="68701F4E"/>
    <w:rsid w:val="68751377"/>
    <w:rsid w:val="6878E6F8"/>
    <w:rsid w:val="6888FCD4"/>
    <w:rsid w:val="68BCBBB4"/>
    <w:rsid w:val="68C36E92"/>
    <w:rsid w:val="68D80EC2"/>
    <w:rsid w:val="68D8CC91"/>
    <w:rsid w:val="692C4887"/>
    <w:rsid w:val="6955C031"/>
    <w:rsid w:val="69581056"/>
    <w:rsid w:val="695EF721"/>
    <w:rsid w:val="696304C5"/>
    <w:rsid w:val="697377F5"/>
    <w:rsid w:val="697FAE15"/>
    <w:rsid w:val="698739EF"/>
    <w:rsid w:val="698CA590"/>
    <w:rsid w:val="69A3F492"/>
    <w:rsid w:val="69AD2352"/>
    <w:rsid w:val="69B3305B"/>
    <w:rsid w:val="69BB1560"/>
    <w:rsid w:val="69CA6A6A"/>
    <w:rsid w:val="69CE39CD"/>
    <w:rsid w:val="69DEDFF8"/>
    <w:rsid w:val="69E0BEF4"/>
    <w:rsid w:val="69ECAD11"/>
    <w:rsid w:val="69FB1CE9"/>
    <w:rsid w:val="69FB3569"/>
    <w:rsid w:val="69FB791D"/>
    <w:rsid w:val="6A00637D"/>
    <w:rsid w:val="6A10D93F"/>
    <w:rsid w:val="6A18E713"/>
    <w:rsid w:val="6A24B80C"/>
    <w:rsid w:val="6A26BEDE"/>
    <w:rsid w:val="6A45B15F"/>
    <w:rsid w:val="6A511DCE"/>
    <w:rsid w:val="6A79F86D"/>
    <w:rsid w:val="6A801CAA"/>
    <w:rsid w:val="6A889C8E"/>
    <w:rsid w:val="6A90C464"/>
    <w:rsid w:val="6AB56D37"/>
    <w:rsid w:val="6ABF3B67"/>
    <w:rsid w:val="6AF328A9"/>
    <w:rsid w:val="6AFC3780"/>
    <w:rsid w:val="6B2DE43F"/>
    <w:rsid w:val="6B339039"/>
    <w:rsid w:val="6B36CF91"/>
    <w:rsid w:val="6B408763"/>
    <w:rsid w:val="6B481BEE"/>
    <w:rsid w:val="6B4906E7"/>
    <w:rsid w:val="6B52F1C8"/>
    <w:rsid w:val="6B6529CB"/>
    <w:rsid w:val="6B772B4E"/>
    <w:rsid w:val="6B81C3BA"/>
    <w:rsid w:val="6B8B75A7"/>
    <w:rsid w:val="6BB13687"/>
    <w:rsid w:val="6BC12E27"/>
    <w:rsid w:val="6BC57622"/>
    <w:rsid w:val="6BCE4E59"/>
    <w:rsid w:val="6BCED179"/>
    <w:rsid w:val="6BF4477D"/>
    <w:rsid w:val="6C09F4AC"/>
    <w:rsid w:val="6C13D064"/>
    <w:rsid w:val="6C2776D8"/>
    <w:rsid w:val="6C42DC27"/>
    <w:rsid w:val="6C47EEBA"/>
    <w:rsid w:val="6C4F25C0"/>
    <w:rsid w:val="6C5C2306"/>
    <w:rsid w:val="6C6132FA"/>
    <w:rsid w:val="6C65B160"/>
    <w:rsid w:val="6C81CF70"/>
    <w:rsid w:val="6C875BE9"/>
    <w:rsid w:val="6CB08599"/>
    <w:rsid w:val="6CCDCDB9"/>
    <w:rsid w:val="6CD572B1"/>
    <w:rsid w:val="6CE91FF0"/>
    <w:rsid w:val="6CFC673C"/>
    <w:rsid w:val="6D11281C"/>
    <w:rsid w:val="6D2AE881"/>
    <w:rsid w:val="6D2F4EE1"/>
    <w:rsid w:val="6D43908E"/>
    <w:rsid w:val="6D57491D"/>
    <w:rsid w:val="6D9356D8"/>
    <w:rsid w:val="6DA44A8B"/>
    <w:rsid w:val="6DC026D8"/>
    <w:rsid w:val="6DC9D397"/>
    <w:rsid w:val="6DCFAED2"/>
    <w:rsid w:val="6DF033FB"/>
    <w:rsid w:val="6DF16E46"/>
    <w:rsid w:val="6E1434E6"/>
    <w:rsid w:val="6E218F3B"/>
    <w:rsid w:val="6E2CA426"/>
    <w:rsid w:val="6E4725C0"/>
    <w:rsid w:val="6E55264D"/>
    <w:rsid w:val="6E5C600B"/>
    <w:rsid w:val="6E60A966"/>
    <w:rsid w:val="6E763505"/>
    <w:rsid w:val="6E85913D"/>
    <w:rsid w:val="6E9374B7"/>
    <w:rsid w:val="6EA20B0F"/>
    <w:rsid w:val="6ED4EB1E"/>
    <w:rsid w:val="6EF84DC6"/>
    <w:rsid w:val="6F0C7A93"/>
    <w:rsid w:val="6F139372"/>
    <w:rsid w:val="6F148C44"/>
    <w:rsid w:val="6F270657"/>
    <w:rsid w:val="6F283FDB"/>
    <w:rsid w:val="6F372675"/>
    <w:rsid w:val="6F37DE2E"/>
    <w:rsid w:val="6F4C780D"/>
    <w:rsid w:val="6F522427"/>
    <w:rsid w:val="6F52846B"/>
    <w:rsid w:val="6F59145C"/>
    <w:rsid w:val="6FB99F02"/>
    <w:rsid w:val="6FF18D4F"/>
    <w:rsid w:val="70045212"/>
    <w:rsid w:val="7017CA0A"/>
    <w:rsid w:val="7019C9CC"/>
    <w:rsid w:val="705809AE"/>
    <w:rsid w:val="70838A52"/>
    <w:rsid w:val="708F7EC0"/>
    <w:rsid w:val="709D86F1"/>
    <w:rsid w:val="70B0DFA2"/>
    <w:rsid w:val="70C69438"/>
    <w:rsid w:val="70C7AB09"/>
    <w:rsid w:val="70E12592"/>
    <w:rsid w:val="70E15CCD"/>
    <w:rsid w:val="70EA3BB7"/>
    <w:rsid w:val="70F096AD"/>
    <w:rsid w:val="7110CDED"/>
    <w:rsid w:val="7152EAEF"/>
    <w:rsid w:val="715CAA99"/>
    <w:rsid w:val="715E4E4D"/>
    <w:rsid w:val="71685B89"/>
    <w:rsid w:val="716954C7"/>
    <w:rsid w:val="71734B4B"/>
    <w:rsid w:val="7184233B"/>
    <w:rsid w:val="71927E10"/>
    <w:rsid w:val="71A0D53F"/>
    <w:rsid w:val="71B879A6"/>
    <w:rsid w:val="71BD9F32"/>
    <w:rsid w:val="71D33DAA"/>
    <w:rsid w:val="71D61A63"/>
    <w:rsid w:val="71F6DAC1"/>
    <w:rsid w:val="71F94E9A"/>
    <w:rsid w:val="7229520F"/>
    <w:rsid w:val="7238F48A"/>
    <w:rsid w:val="7245E33B"/>
    <w:rsid w:val="7266C4BB"/>
    <w:rsid w:val="72675B77"/>
    <w:rsid w:val="726DCC03"/>
    <w:rsid w:val="72958385"/>
    <w:rsid w:val="72A3CAD0"/>
    <w:rsid w:val="72AE3F10"/>
    <w:rsid w:val="72BC324E"/>
    <w:rsid w:val="72D48EEB"/>
    <w:rsid w:val="72D68315"/>
    <w:rsid w:val="72E3F5E9"/>
    <w:rsid w:val="7300C929"/>
    <w:rsid w:val="7303C6E6"/>
    <w:rsid w:val="731FE816"/>
    <w:rsid w:val="734E0B08"/>
    <w:rsid w:val="73554987"/>
    <w:rsid w:val="735A619C"/>
    <w:rsid w:val="7366C938"/>
    <w:rsid w:val="737B0204"/>
    <w:rsid w:val="7389ECC0"/>
    <w:rsid w:val="73A25C57"/>
    <w:rsid w:val="73A6FC79"/>
    <w:rsid w:val="73A79E96"/>
    <w:rsid w:val="73C0A45C"/>
    <w:rsid w:val="73CA4DE4"/>
    <w:rsid w:val="73D7F9C3"/>
    <w:rsid w:val="73F46F06"/>
    <w:rsid w:val="73F7D800"/>
    <w:rsid w:val="74530087"/>
    <w:rsid w:val="746733D8"/>
    <w:rsid w:val="746C4F8E"/>
    <w:rsid w:val="746D94F4"/>
    <w:rsid w:val="747617D0"/>
    <w:rsid w:val="74C01CB5"/>
    <w:rsid w:val="74C8FC52"/>
    <w:rsid w:val="74D59A5B"/>
    <w:rsid w:val="74DA6975"/>
    <w:rsid w:val="74F2BDE5"/>
    <w:rsid w:val="74F47D93"/>
    <w:rsid w:val="74F86B65"/>
    <w:rsid w:val="7524A384"/>
    <w:rsid w:val="7525A3C9"/>
    <w:rsid w:val="7539233A"/>
    <w:rsid w:val="753D87FB"/>
    <w:rsid w:val="753F49D3"/>
    <w:rsid w:val="753FC398"/>
    <w:rsid w:val="755BC48B"/>
    <w:rsid w:val="756D7BEB"/>
    <w:rsid w:val="759D6880"/>
    <w:rsid w:val="759E93E4"/>
    <w:rsid w:val="75A367C6"/>
    <w:rsid w:val="75A45BDC"/>
    <w:rsid w:val="75C1FE23"/>
    <w:rsid w:val="75C2C087"/>
    <w:rsid w:val="75CDA542"/>
    <w:rsid w:val="75E17023"/>
    <w:rsid w:val="75F169BF"/>
    <w:rsid w:val="75F6711E"/>
    <w:rsid w:val="75FAFD55"/>
    <w:rsid w:val="75FB0BC3"/>
    <w:rsid w:val="76020F6A"/>
    <w:rsid w:val="7613D4A2"/>
    <w:rsid w:val="761841DC"/>
    <w:rsid w:val="76541C72"/>
    <w:rsid w:val="76553090"/>
    <w:rsid w:val="765C35AB"/>
    <w:rsid w:val="7662DDFD"/>
    <w:rsid w:val="76870FCD"/>
    <w:rsid w:val="768BCCB6"/>
    <w:rsid w:val="76A2B9E5"/>
    <w:rsid w:val="76AB4053"/>
    <w:rsid w:val="76B0365C"/>
    <w:rsid w:val="76C1E59D"/>
    <w:rsid w:val="76D0E69B"/>
    <w:rsid w:val="76D42D02"/>
    <w:rsid w:val="76E7234F"/>
    <w:rsid w:val="770048F1"/>
    <w:rsid w:val="7726E658"/>
    <w:rsid w:val="772D04A7"/>
    <w:rsid w:val="7737845B"/>
    <w:rsid w:val="7752D6BE"/>
    <w:rsid w:val="77571B86"/>
    <w:rsid w:val="776E8D04"/>
    <w:rsid w:val="7778B814"/>
    <w:rsid w:val="778E0908"/>
    <w:rsid w:val="779568A3"/>
    <w:rsid w:val="779ED6B5"/>
    <w:rsid w:val="77B426F8"/>
    <w:rsid w:val="77B6BAF5"/>
    <w:rsid w:val="77BC5496"/>
    <w:rsid w:val="77C1D375"/>
    <w:rsid w:val="78119602"/>
    <w:rsid w:val="78376CB7"/>
    <w:rsid w:val="783C5C74"/>
    <w:rsid w:val="788F5CDC"/>
    <w:rsid w:val="78B418C9"/>
    <w:rsid w:val="78D17DDF"/>
    <w:rsid w:val="78E4C2A9"/>
    <w:rsid w:val="78FD7C44"/>
    <w:rsid w:val="7968DBCB"/>
    <w:rsid w:val="796DFB22"/>
    <w:rsid w:val="79828914"/>
    <w:rsid w:val="79BBFCAF"/>
    <w:rsid w:val="79CE766C"/>
    <w:rsid w:val="79D2659F"/>
    <w:rsid w:val="79D45F22"/>
    <w:rsid w:val="79E2426B"/>
    <w:rsid w:val="79EA1400"/>
    <w:rsid w:val="7A00D3F6"/>
    <w:rsid w:val="7A00F411"/>
    <w:rsid w:val="7A67D338"/>
    <w:rsid w:val="7A73CD3F"/>
    <w:rsid w:val="7A7E9985"/>
    <w:rsid w:val="7A9060B2"/>
    <w:rsid w:val="7A93C650"/>
    <w:rsid w:val="7A99E703"/>
    <w:rsid w:val="7AAD7A42"/>
    <w:rsid w:val="7ACA2E44"/>
    <w:rsid w:val="7ACE88AB"/>
    <w:rsid w:val="7ADAC818"/>
    <w:rsid w:val="7AE7EFF9"/>
    <w:rsid w:val="7AFFEA2E"/>
    <w:rsid w:val="7B4E6B38"/>
    <w:rsid w:val="7B788C51"/>
    <w:rsid w:val="7B878355"/>
    <w:rsid w:val="7B8FAF69"/>
    <w:rsid w:val="7B9300BE"/>
    <w:rsid w:val="7B942EE2"/>
    <w:rsid w:val="7B96713C"/>
    <w:rsid w:val="7B9E189F"/>
    <w:rsid w:val="7BABC725"/>
    <w:rsid w:val="7BCBD53E"/>
    <w:rsid w:val="7BEFC528"/>
    <w:rsid w:val="7BF0724E"/>
    <w:rsid w:val="7C2F9891"/>
    <w:rsid w:val="7C344DE8"/>
    <w:rsid w:val="7C388902"/>
    <w:rsid w:val="7C4BD96B"/>
    <w:rsid w:val="7C679394"/>
    <w:rsid w:val="7C914A53"/>
    <w:rsid w:val="7CC53520"/>
    <w:rsid w:val="7CD0F8D1"/>
    <w:rsid w:val="7CD168DD"/>
    <w:rsid w:val="7CD6C2C7"/>
    <w:rsid w:val="7D0406FB"/>
    <w:rsid w:val="7D210B72"/>
    <w:rsid w:val="7D28BD23"/>
    <w:rsid w:val="7D3B6D31"/>
    <w:rsid w:val="7D47712D"/>
    <w:rsid w:val="7D4E16D1"/>
    <w:rsid w:val="7D51A418"/>
    <w:rsid w:val="7D7D40BE"/>
    <w:rsid w:val="7D97C097"/>
    <w:rsid w:val="7DA666BE"/>
    <w:rsid w:val="7DB5CF1C"/>
    <w:rsid w:val="7DB5F138"/>
    <w:rsid w:val="7DB7FBED"/>
    <w:rsid w:val="7DBB9A04"/>
    <w:rsid w:val="7DD0FAC3"/>
    <w:rsid w:val="7DDA2D21"/>
    <w:rsid w:val="7E071C0A"/>
    <w:rsid w:val="7E2E6E06"/>
    <w:rsid w:val="7E324F30"/>
    <w:rsid w:val="7E691A02"/>
    <w:rsid w:val="7E6993F2"/>
    <w:rsid w:val="7E8D70AE"/>
    <w:rsid w:val="7E90FD6B"/>
    <w:rsid w:val="7E96339F"/>
    <w:rsid w:val="7E992DEC"/>
    <w:rsid w:val="7EA7462B"/>
    <w:rsid w:val="7EA9045E"/>
    <w:rsid w:val="7EAD44DE"/>
    <w:rsid w:val="7EB72833"/>
    <w:rsid w:val="7EB957EF"/>
    <w:rsid w:val="7ECFE50E"/>
    <w:rsid w:val="7ECFFB16"/>
    <w:rsid w:val="7ED04D99"/>
    <w:rsid w:val="7EF417A3"/>
    <w:rsid w:val="7EFD951F"/>
    <w:rsid w:val="7F00B716"/>
    <w:rsid w:val="7F46E39B"/>
    <w:rsid w:val="7F4F8B12"/>
    <w:rsid w:val="7F5D5B67"/>
    <w:rsid w:val="7F6C3F65"/>
    <w:rsid w:val="7FA6186A"/>
    <w:rsid w:val="7FABABFA"/>
    <w:rsid w:val="7FBE11AB"/>
    <w:rsid w:val="7FCB6062"/>
    <w:rsid w:val="7FEB6004"/>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082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HAnsi"/>
        <w:sz w:val="24"/>
        <w:szCs w:val="22"/>
        <w:lang w:val="hu-H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6043B"/>
    <w:rPr>
      <w:rFonts w:eastAsia="Times New Roman" w:cs="Times New Roman"/>
      <w:szCs w:val="24"/>
      <w:lang w:val="en-US" w:eastAsia="en-GB"/>
    </w:rPr>
  </w:style>
  <w:style w:type="paragraph" w:styleId="Cmsor1">
    <w:name w:val="heading 1"/>
    <w:next w:val="Norml"/>
    <w:link w:val="Cmsor1Char"/>
    <w:uiPriority w:val="9"/>
    <w:unhideWhenUsed/>
    <w:qFormat/>
    <w:rsid w:val="002C2C44"/>
    <w:pPr>
      <w:keepNext/>
      <w:keepLines/>
      <w:numPr>
        <w:numId w:val="18"/>
      </w:numPr>
      <w:spacing w:before="240" w:after="120" w:line="259" w:lineRule="auto"/>
      <w:outlineLvl w:val="0"/>
    </w:pPr>
    <w:rPr>
      <w:rFonts w:ascii="Calibri" w:eastAsia="Calibri" w:hAnsi="Calibri" w:cs="Calibri"/>
      <w:b/>
      <w:color w:val="000000"/>
      <w:sz w:val="29"/>
      <w:lang w:eastAsia="hu-HU"/>
    </w:rPr>
  </w:style>
  <w:style w:type="paragraph" w:styleId="Cmsor2">
    <w:name w:val="heading 2"/>
    <w:next w:val="Norml"/>
    <w:link w:val="Cmsor2Char"/>
    <w:uiPriority w:val="9"/>
    <w:unhideWhenUsed/>
    <w:qFormat/>
    <w:rsid w:val="00232F28"/>
    <w:pPr>
      <w:keepNext/>
      <w:keepLines/>
      <w:numPr>
        <w:ilvl w:val="1"/>
        <w:numId w:val="18"/>
      </w:numPr>
      <w:spacing w:before="120" w:after="60" w:line="259" w:lineRule="auto"/>
      <w:jc w:val="both"/>
      <w:outlineLvl w:val="1"/>
    </w:pPr>
    <w:rPr>
      <w:rFonts w:ascii="Calibri" w:eastAsia="Calibri" w:hAnsi="Calibri" w:cs="Calibri"/>
      <w:b/>
      <w:color w:val="000000"/>
      <w:sz w:val="26"/>
      <w:lang w:eastAsia="hu-HU"/>
    </w:rPr>
  </w:style>
  <w:style w:type="paragraph" w:styleId="Cmsor3">
    <w:name w:val="heading 3"/>
    <w:next w:val="Norml"/>
    <w:link w:val="Cmsor3Char"/>
    <w:uiPriority w:val="9"/>
    <w:unhideWhenUsed/>
    <w:qFormat/>
    <w:rsid w:val="00224842"/>
    <w:pPr>
      <w:keepNext/>
      <w:keepLines/>
      <w:numPr>
        <w:ilvl w:val="2"/>
        <w:numId w:val="18"/>
      </w:numPr>
      <w:spacing w:before="60" w:after="60" w:line="259" w:lineRule="auto"/>
      <w:outlineLvl w:val="2"/>
    </w:pPr>
    <w:rPr>
      <w:rFonts w:ascii="Calibri" w:eastAsia="Calibri" w:hAnsi="Calibri" w:cs="Calibri"/>
      <w:b/>
      <w:color w:val="000000"/>
      <w:lang w:eastAsia="hu-HU"/>
    </w:rPr>
  </w:style>
  <w:style w:type="paragraph" w:styleId="Cmsor4">
    <w:name w:val="heading 4"/>
    <w:next w:val="Norml"/>
    <w:link w:val="Cmsor4Char"/>
    <w:uiPriority w:val="9"/>
    <w:unhideWhenUsed/>
    <w:qFormat/>
    <w:rsid w:val="002200C3"/>
    <w:pPr>
      <w:keepNext/>
      <w:keepLines/>
      <w:numPr>
        <w:ilvl w:val="3"/>
        <w:numId w:val="18"/>
      </w:numPr>
      <w:spacing w:after="3" w:line="259" w:lineRule="auto"/>
      <w:outlineLvl w:val="3"/>
    </w:pPr>
    <w:rPr>
      <w:rFonts w:ascii="Calibri" w:eastAsia="Calibri" w:hAnsi="Calibri" w:cs="Calibri"/>
      <w:b/>
      <w:color w:val="00000A"/>
      <w:sz w:val="22"/>
      <w:u w:val="single" w:color="00000A"/>
      <w:lang w:eastAsia="hu-HU"/>
    </w:rPr>
  </w:style>
  <w:style w:type="paragraph" w:styleId="Cmsor5">
    <w:name w:val="heading 5"/>
    <w:next w:val="Norml"/>
    <w:link w:val="Cmsor5Char"/>
    <w:uiPriority w:val="9"/>
    <w:unhideWhenUsed/>
    <w:qFormat/>
    <w:rsid w:val="002200C3"/>
    <w:pPr>
      <w:keepNext/>
      <w:keepLines/>
      <w:numPr>
        <w:ilvl w:val="4"/>
        <w:numId w:val="18"/>
      </w:numPr>
      <w:spacing w:line="259" w:lineRule="auto"/>
      <w:outlineLvl w:val="4"/>
    </w:pPr>
    <w:rPr>
      <w:rFonts w:ascii="Calibri" w:eastAsia="Calibri" w:hAnsi="Calibri" w:cs="Calibri"/>
      <w:b/>
      <w:color w:val="000000"/>
      <w:sz w:val="22"/>
      <w:lang w:eastAsia="hu-HU"/>
    </w:rPr>
  </w:style>
  <w:style w:type="paragraph" w:styleId="Cmsor6">
    <w:name w:val="heading 6"/>
    <w:basedOn w:val="Norml"/>
    <w:next w:val="Norml"/>
    <w:link w:val="Cmsor6Char"/>
    <w:uiPriority w:val="9"/>
    <w:semiHidden/>
    <w:unhideWhenUsed/>
    <w:qFormat/>
    <w:rsid w:val="00172ABC"/>
    <w:pPr>
      <w:keepNext/>
      <w:keepLines/>
      <w:numPr>
        <w:ilvl w:val="5"/>
        <w:numId w:val="18"/>
      </w:numPr>
      <w:spacing w:before="200" w:line="276" w:lineRule="auto"/>
      <w:outlineLvl w:val="5"/>
    </w:pPr>
    <w:rPr>
      <w:rFonts w:asciiTheme="majorHAnsi" w:eastAsiaTheme="majorEastAsia" w:hAnsiTheme="majorHAnsi" w:cstheme="majorBidi"/>
      <w:i/>
      <w:iCs/>
      <w:color w:val="1F4D78" w:themeColor="accent1" w:themeShade="7F"/>
      <w:sz w:val="22"/>
    </w:rPr>
  </w:style>
  <w:style w:type="paragraph" w:styleId="Cmsor7">
    <w:name w:val="heading 7"/>
    <w:basedOn w:val="Norml"/>
    <w:next w:val="Norml"/>
    <w:link w:val="Cmsor7Char"/>
    <w:uiPriority w:val="9"/>
    <w:semiHidden/>
    <w:unhideWhenUsed/>
    <w:qFormat/>
    <w:rsid w:val="00172ABC"/>
    <w:pPr>
      <w:keepNext/>
      <w:keepLines/>
      <w:numPr>
        <w:ilvl w:val="6"/>
        <w:numId w:val="18"/>
      </w:numPr>
      <w:spacing w:before="200" w:line="276" w:lineRule="auto"/>
      <w:ind w:left="3240" w:hanging="1080"/>
      <w:outlineLvl w:val="6"/>
    </w:pPr>
    <w:rPr>
      <w:rFonts w:asciiTheme="majorHAnsi" w:eastAsiaTheme="majorEastAsia" w:hAnsiTheme="majorHAnsi" w:cstheme="majorBidi"/>
      <w:i/>
      <w:iCs/>
      <w:color w:val="404040" w:themeColor="text1" w:themeTint="BF"/>
      <w:sz w:val="22"/>
    </w:rPr>
  </w:style>
  <w:style w:type="paragraph" w:styleId="Cmsor8">
    <w:name w:val="heading 8"/>
    <w:basedOn w:val="Norml"/>
    <w:next w:val="Norml"/>
    <w:link w:val="Cmsor8Char"/>
    <w:uiPriority w:val="9"/>
    <w:semiHidden/>
    <w:unhideWhenUsed/>
    <w:qFormat/>
    <w:rsid w:val="00172ABC"/>
    <w:pPr>
      <w:keepNext/>
      <w:keepLines/>
      <w:numPr>
        <w:ilvl w:val="7"/>
        <w:numId w:val="18"/>
      </w:numPr>
      <w:spacing w:before="200" w:line="276" w:lineRule="auto"/>
      <w:ind w:left="3744" w:hanging="1224"/>
      <w:outlineLvl w:val="7"/>
    </w:pPr>
    <w:rPr>
      <w:rFonts w:asciiTheme="majorHAnsi" w:eastAsiaTheme="majorEastAsia" w:hAnsiTheme="majorHAnsi" w:cstheme="majorBidi"/>
      <w:color w:val="5B9BD5" w:themeColor="accent1"/>
      <w:sz w:val="20"/>
      <w:szCs w:val="20"/>
    </w:rPr>
  </w:style>
  <w:style w:type="paragraph" w:styleId="Cmsor9">
    <w:name w:val="heading 9"/>
    <w:basedOn w:val="Norml"/>
    <w:next w:val="Norml"/>
    <w:link w:val="Cmsor9Char"/>
    <w:uiPriority w:val="9"/>
    <w:semiHidden/>
    <w:unhideWhenUsed/>
    <w:qFormat/>
    <w:rsid w:val="00172ABC"/>
    <w:pPr>
      <w:keepNext/>
      <w:keepLines/>
      <w:numPr>
        <w:ilvl w:val="8"/>
        <w:numId w:val="18"/>
      </w:numPr>
      <w:spacing w:before="200" w:line="276" w:lineRule="auto"/>
      <w:ind w:left="4320" w:hanging="144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32F28"/>
    <w:rPr>
      <w:rFonts w:ascii="Calibri" w:eastAsia="Calibri" w:hAnsi="Calibri" w:cs="Calibri"/>
      <w:b/>
      <w:color w:val="000000"/>
      <w:sz w:val="29"/>
      <w:lang w:eastAsia="hu-HU"/>
    </w:rPr>
  </w:style>
  <w:style w:type="character" w:customStyle="1" w:styleId="Cmsor2Char">
    <w:name w:val="Címsor 2 Char"/>
    <w:basedOn w:val="Bekezdsalapbettpusa"/>
    <w:link w:val="Cmsor2"/>
    <w:uiPriority w:val="9"/>
    <w:rsid w:val="00232F28"/>
    <w:rPr>
      <w:rFonts w:ascii="Calibri" w:eastAsia="Calibri" w:hAnsi="Calibri" w:cs="Calibri"/>
      <w:b/>
      <w:color w:val="000000"/>
      <w:sz w:val="26"/>
      <w:lang w:eastAsia="hu-HU"/>
    </w:rPr>
  </w:style>
  <w:style w:type="character" w:customStyle="1" w:styleId="Cmsor3Char">
    <w:name w:val="Címsor 3 Char"/>
    <w:basedOn w:val="Bekezdsalapbettpusa"/>
    <w:link w:val="Cmsor3"/>
    <w:uiPriority w:val="9"/>
    <w:rsid w:val="00224842"/>
    <w:rPr>
      <w:rFonts w:ascii="Calibri" w:eastAsia="Calibri" w:hAnsi="Calibri" w:cs="Calibri"/>
      <w:b/>
      <w:color w:val="000000"/>
      <w:lang w:eastAsia="hu-HU"/>
    </w:rPr>
  </w:style>
  <w:style w:type="character" w:customStyle="1" w:styleId="Cmsor4Char">
    <w:name w:val="Címsor 4 Char"/>
    <w:basedOn w:val="Bekezdsalapbettpusa"/>
    <w:link w:val="Cmsor4"/>
    <w:uiPriority w:val="9"/>
    <w:rsid w:val="002200C3"/>
    <w:rPr>
      <w:rFonts w:ascii="Calibri" w:eastAsia="Calibri" w:hAnsi="Calibri" w:cs="Calibri"/>
      <w:b/>
      <w:color w:val="00000A"/>
      <w:sz w:val="22"/>
      <w:u w:val="single" w:color="00000A"/>
      <w:lang w:eastAsia="hu-HU"/>
    </w:rPr>
  </w:style>
  <w:style w:type="character" w:customStyle="1" w:styleId="Cmsor5Char">
    <w:name w:val="Címsor 5 Char"/>
    <w:basedOn w:val="Bekezdsalapbettpusa"/>
    <w:link w:val="Cmsor5"/>
    <w:uiPriority w:val="9"/>
    <w:rsid w:val="002200C3"/>
    <w:rPr>
      <w:rFonts w:ascii="Calibri" w:eastAsia="Calibri" w:hAnsi="Calibri" w:cs="Calibri"/>
      <w:b/>
      <w:color w:val="000000"/>
      <w:sz w:val="22"/>
      <w:lang w:eastAsia="hu-HU"/>
    </w:rPr>
  </w:style>
  <w:style w:type="paragraph" w:styleId="lfej">
    <w:name w:val="header"/>
    <w:basedOn w:val="Norml"/>
    <w:link w:val="lfejChar"/>
    <w:uiPriority w:val="99"/>
    <w:unhideWhenUsed/>
    <w:rsid w:val="002200C3"/>
    <w:pPr>
      <w:tabs>
        <w:tab w:val="center" w:pos="4536"/>
        <w:tab w:val="right" w:pos="9072"/>
      </w:tabs>
    </w:pPr>
  </w:style>
  <w:style w:type="character" w:customStyle="1" w:styleId="lfejChar">
    <w:name w:val="Élőfej Char"/>
    <w:basedOn w:val="Bekezdsalapbettpusa"/>
    <w:link w:val="lfej"/>
    <w:uiPriority w:val="99"/>
    <w:rsid w:val="002200C3"/>
  </w:style>
  <w:style w:type="paragraph" w:styleId="llb">
    <w:name w:val="footer"/>
    <w:basedOn w:val="Norml"/>
    <w:link w:val="llbChar"/>
    <w:uiPriority w:val="99"/>
    <w:unhideWhenUsed/>
    <w:rsid w:val="002200C3"/>
    <w:pPr>
      <w:tabs>
        <w:tab w:val="center" w:pos="4536"/>
        <w:tab w:val="right" w:pos="9072"/>
      </w:tabs>
    </w:pPr>
  </w:style>
  <w:style w:type="character" w:customStyle="1" w:styleId="llbChar">
    <w:name w:val="Élőláb Char"/>
    <w:basedOn w:val="Bekezdsalapbettpusa"/>
    <w:link w:val="llb"/>
    <w:uiPriority w:val="99"/>
    <w:rsid w:val="002200C3"/>
  </w:style>
  <w:style w:type="paragraph" w:customStyle="1" w:styleId="footnotedescription">
    <w:name w:val="footnote description"/>
    <w:next w:val="Norml"/>
    <w:link w:val="footnotedescriptionChar"/>
    <w:hidden/>
    <w:rsid w:val="002200C3"/>
    <w:pPr>
      <w:spacing w:line="259" w:lineRule="auto"/>
      <w:ind w:left="852"/>
    </w:pPr>
    <w:rPr>
      <w:rFonts w:eastAsia="Times New Roman" w:cs="Times New Roman"/>
      <w:color w:val="000000"/>
      <w:sz w:val="20"/>
      <w:lang w:eastAsia="hu-HU"/>
    </w:rPr>
  </w:style>
  <w:style w:type="character" w:customStyle="1" w:styleId="footnotedescriptionChar">
    <w:name w:val="footnote description Char"/>
    <w:link w:val="footnotedescription"/>
    <w:rsid w:val="002200C3"/>
    <w:rPr>
      <w:rFonts w:eastAsia="Times New Roman" w:cs="Times New Roman"/>
      <w:color w:val="000000"/>
      <w:sz w:val="20"/>
      <w:lang w:eastAsia="hu-HU"/>
    </w:rPr>
  </w:style>
  <w:style w:type="character" w:customStyle="1" w:styleId="footnotemark">
    <w:name w:val="footnote mark"/>
    <w:hidden/>
    <w:rsid w:val="002200C3"/>
    <w:rPr>
      <w:rFonts w:ascii="Times New Roman" w:eastAsia="Times New Roman" w:hAnsi="Times New Roman" w:cs="Times New Roman"/>
      <w:color w:val="000000"/>
      <w:sz w:val="20"/>
      <w:vertAlign w:val="superscript"/>
    </w:rPr>
  </w:style>
  <w:style w:type="table" w:customStyle="1" w:styleId="TableGrid10">
    <w:name w:val="Table Grid10"/>
    <w:rsid w:val="00846DE1"/>
    <w:rPr>
      <w:rFonts w:asciiTheme="minorHAnsi" w:eastAsiaTheme="minorEastAsia" w:hAnsiTheme="minorHAnsi" w:cstheme="minorBidi"/>
      <w:sz w:val="22"/>
      <w:lang w:eastAsia="hu-HU"/>
    </w:rPr>
    <w:tblPr>
      <w:tblCellMar>
        <w:top w:w="0" w:type="dxa"/>
        <w:left w:w="0" w:type="dxa"/>
        <w:bottom w:w="0" w:type="dxa"/>
        <w:right w:w="0" w:type="dxa"/>
      </w:tblCellMar>
    </w:tblPr>
  </w:style>
  <w:style w:type="paragraph" w:styleId="Listaszerbekezds">
    <w:name w:val="List Paragraph"/>
    <w:basedOn w:val="Norml"/>
    <w:link w:val="ListaszerbekezdsChar"/>
    <w:uiPriority w:val="34"/>
    <w:qFormat/>
    <w:rsid w:val="00CA18D5"/>
    <w:pPr>
      <w:numPr>
        <w:numId w:val="7"/>
      </w:numPr>
      <w:spacing w:before="120" w:after="120" w:line="247" w:lineRule="auto"/>
      <w:contextualSpacing/>
    </w:pPr>
    <w:rPr>
      <w:rFonts w:ascii="Calibri" w:eastAsia="Calibri" w:hAnsi="Calibri" w:cs="Calibri"/>
      <w:color w:val="00000A"/>
      <w:lang w:eastAsia="hu-HU"/>
    </w:rPr>
  </w:style>
  <w:style w:type="paragraph" w:styleId="Nincstrkz">
    <w:name w:val="No Spacing"/>
    <w:uiPriority w:val="1"/>
    <w:qFormat/>
    <w:rsid w:val="002200C3"/>
    <w:pPr>
      <w:ind w:left="10" w:hanging="10"/>
      <w:jc w:val="both"/>
    </w:pPr>
    <w:rPr>
      <w:rFonts w:ascii="Calibri" w:eastAsia="Calibri" w:hAnsi="Calibri" w:cs="Calibri"/>
      <w:color w:val="00000A"/>
      <w:sz w:val="22"/>
      <w:lang w:eastAsia="hu-HU"/>
    </w:rPr>
  </w:style>
  <w:style w:type="character" w:styleId="Hiperhivatkozs">
    <w:name w:val="Hyperlink"/>
    <w:basedOn w:val="Bekezdsalapbettpusa"/>
    <w:uiPriority w:val="99"/>
    <w:unhideWhenUsed/>
    <w:rsid w:val="002200C3"/>
    <w:rPr>
      <w:color w:val="0563C1" w:themeColor="hyperlink"/>
      <w:u w:val="single"/>
    </w:rPr>
  </w:style>
  <w:style w:type="paragraph" w:styleId="Tartalomjegyzkcmsora">
    <w:name w:val="TOC Heading"/>
    <w:basedOn w:val="Cmsor1"/>
    <w:next w:val="Norml"/>
    <w:uiPriority w:val="39"/>
    <w:unhideWhenUsed/>
    <w:qFormat/>
    <w:rsid w:val="002200C3"/>
    <w:pPr>
      <w:numPr>
        <w:numId w:val="0"/>
      </w:numPr>
      <w:outlineLvl w:val="9"/>
    </w:pPr>
    <w:rPr>
      <w:rFonts w:asciiTheme="majorHAnsi" w:eastAsiaTheme="majorEastAsia" w:hAnsiTheme="majorHAnsi" w:cstheme="majorBidi"/>
      <w:b w:val="0"/>
      <w:color w:val="2E74B5" w:themeColor="accent1" w:themeShade="BF"/>
      <w:sz w:val="32"/>
      <w:szCs w:val="32"/>
    </w:rPr>
  </w:style>
  <w:style w:type="paragraph" w:styleId="TJ1">
    <w:name w:val="toc 1"/>
    <w:basedOn w:val="Norml"/>
    <w:next w:val="Norml"/>
    <w:autoRedefine/>
    <w:uiPriority w:val="39"/>
    <w:unhideWhenUsed/>
    <w:rsid w:val="00DA3390"/>
    <w:pPr>
      <w:tabs>
        <w:tab w:val="left" w:pos="480"/>
        <w:tab w:val="right" w:leader="dot" w:pos="9062"/>
      </w:tabs>
      <w:spacing w:before="120" w:after="120"/>
      <w:jc w:val="both"/>
    </w:pPr>
    <w:rPr>
      <w:b/>
      <w:bCs/>
      <w:caps/>
      <w:sz w:val="20"/>
      <w:szCs w:val="20"/>
    </w:rPr>
  </w:style>
  <w:style w:type="paragraph" w:styleId="TJ2">
    <w:name w:val="toc 2"/>
    <w:basedOn w:val="Norml"/>
    <w:next w:val="Norml"/>
    <w:autoRedefine/>
    <w:uiPriority w:val="39"/>
    <w:unhideWhenUsed/>
    <w:rsid w:val="00DA3390"/>
    <w:pPr>
      <w:tabs>
        <w:tab w:val="left" w:pos="1200"/>
        <w:tab w:val="right" w:leader="dot" w:pos="9062"/>
      </w:tabs>
      <w:ind w:left="240"/>
      <w:jc w:val="both"/>
    </w:pPr>
    <w:rPr>
      <w:smallCaps/>
      <w:sz w:val="20"/>
      <w:szCs w:val="20"/>
    </w:rPr>
  </w:style>
  <w:style w:type="paragraph" w:customStyle="1" w:styleId="Stlus1">
    <w:name w:val="Stílus1"/>
    <w:basedOn w:val="Cmsor5"/>
    <w:link w:val="Stlus1Char"/>
    <w:rsid w:val="002200C3"/>
    <w:pPr>
      <w:numPr>
        <w:ilvl w:val="0"/>
        <w:numId w:val="0"/>
      </w:numPr>
      <w:ind w:left="10" w:hanging="10"/>
    </w:pPr>
  </w:style>
  <w:style w:type="character" w:customStyle="1" w:styleId="Stlus1Char">
    <w:name w:val="Stílus1 Char"/>
    <w:basedOn w:val="Cmsor5Char"/>
    <w:link w:val="Stlus1"/>
    <w:rsid w:val="002200C3"/>
    <w:rPr>
      <w:rFonts w:ascii="Calibri" w:eastAsia="Calibri" w:hAnsi="Calibri" w:cs="Calibri"/>
      <w:b/>
      <w:color w:val="000000"/>
      <w:sz w:val="22"/>
      <w:lang w:eastAsia="hu-HU"/>
    </w:rPr>
  </w:style>
  <w:style w:type="paragraph" w:styleId="brajegyzk">
    <w:name w:val="table of figures"/>
    <w:basedOn w:val="Norml"/>
    <w:next w:val="Norml"/>
    <w:uiPriority w:val="99"/>
    <w:unhideWhenUsed/>
    <w:rsid w:val="00315676"/>
  </w:style>
  <w:style w:type="paragraph" w:styleId="Lbjegyzetszveg">
    <w:name w:val="footnote text"/>
    <w:basedOn w:val="Norml"/>
    <w:link w:val="LbjegyzetszvegChar"/>
    <w:uiPriority w:val="99"/>
    <w:semiHidden/>
    <w:unhideWhenUsed/>
    <w:rsid w:val="00315676"/>
    <w:rPr>
      <w:sz w:val="20"/>
      <w:szCs w:val="20"/>
    </w:rPr>
  </w:style>
  <w:style w:type="character" w:customStyle="1" w:styleId="LbjegyzetszvegChar">
    <w:name w:val="Lábjegyzetszöveg Char"/>
    <w:basedOn w:val="Bekezdsalapbettpusa"/>
    <w:link w:val="Lbjegyzetszveg"/>
    <w:uiPriority w:val="99"/>
    <w:semiHidden/>
    <w:rsid w:val="00315676"/>
    <w:rPr>
      <w:sz w:val="20"/>
      <w:szCs w:val="20"/>
    </w:rPr>
  </w:style>
  <w:style w:type="character" w:styleId="Lbjegyzet-hivatkozs">
    <w:name w:val="footnote reference"/>
    <w:basedOn w:val="Bekezdsalapbettpusa"/>
    <w:uiPriority w:val="99"/>
    <w:semiHidden/>
    <w:unhideWhenUsed/>
    <w:rsid w:val="00315676"/>
    <w:rPr>
      <w:vertAlign w:val="superscript"/>
    </w:rPr>
  </w:style>
  <w:style w:type="paragraph" w:customStyle="1" w:styleId="TblzatSzveg">
    <w:name w:val="TáblázatSzöveg"/>
    <w:basedOn w:val="Norml"/>
    <w:link w:val="TblzatSzvegChar"/>
    <w:qFormat/>
    <w:rsid w:val="00A45734"/>
    <w:pPr>
      <w:spacing w:after="165" w:line="259" w:lineRule="auto"/>
    </w:pPr>
    <w:rPr>
      <w:sz w:val="20"/>
    </w:rPr>
  </w:style>
  <w:style w:type="character" w:customStyle="1" w:styleId="TblzatSzvegChar">
    <w:name w:val="TáblázatSzöveg Char"/>
    <w:basedOn w:val="Bekezdsalapbettpusa"/>
    <w:link w:val="TblzatSzveg"/>
    <w:rsid w:val="00A45734"/>
    <w:rPr>
      <w:rFonts w:asciiTheme="minorHAnsi" w:hAnsiTheme="minorHAnsi"/>
      <w:sz w:val="20"/>
    </w:rPr>
  </w:style>
  <w:style w:type="paragraph" w:styleId="TJ3">
    <w:name w:val="toc 3"/>
    <w:basedOn w:val="Norml"/>
    <w:next w:val="Norml"/>
    <w:autoRedefine/>
    <w:uiPriority w:val="39"/>
    <w:unhideWhenUsed/>
    <w:rsid w:val="00DA3390"/>
    <w:pPr>
      <w:tabs>
        <w:tab w:val="left" w:pos="1200"/>
        <w:tab w:val="right" w:leader="dot" w:pos="9062"/>
      </w:tabs>
      <w:ind w:left="480"/>
      <w:jc w:val="both"/>
    </w:pPr>
    <w:rPr>
      <w:i/>
      <w:iCs/>
      <w:sz w:val="20"/>
      <w:szCs w:val="20"/>
    </w:rPr>
  </w:style>
  <w:style w:type="paragraph" w:styleId="Buborkszveg">
    <w:name w:val="Balloon Text"/>
    <w:basedOn w:val="Norml"/>
    <w:link w:val="BuborkszvegChar"/>
    <w:uiPriority w:val="99"/>
    <w:semiHidden/>
    <w:unhideWhenUsed/>
    <w:rsid w:val="004F5142"/>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4F5142"/>
    <w:rPr>
      <w:rFonts w:ascii="Segoe UI" w:hAnsi="Segoe UI" w:cs="Segoe UI"/>
      <w:sz w:val="18"/>
      <w:szCs w:val="18"/>
    </w:rPr>
  </w:style>
  <w:style w:type="character" w:styleId="Jegyzethivatkozs">
    <w:name w:val="annotation reference"/>
    <w:basedOn w:val="Bekezdsalapbettpusa"/>
    <w:uiPriority w:val="99"/>
    <w:semiHidden/>
    <w:unhideWhenUsed/>
    <w:rsid w:val="00FB677A"/>
    <w:rPr>
      <w:sz w:val="16"/>
      <w:szCs w:val="16"/>
    </w:rPr>
  </w:style>
  <w:style w:type="paragraph" w:styleId="Jegyzetszveg">
    <w:name w:val="annotation text"/>
    <w:basedOn w:val="Norml"/>
    <w:link w:val="JegyzetszvegChar"/>
    <w:uiPriority w:val="99"/>
    <w:unhideWhenUsed/>
    <w:rsid w:val="00FB677A"/>
    <w:rPr>
      <w:sz w:val="20"/>
      <w:szCs w:val="20"/>
    </w:rPr>
  </w:style>
  <w:style w:type="character" w:customStyle="1" w:styleId="JegyzetszvegChar">
    <w:name w:val="Jegyzetszöveg Char"/>
    <w:basedOn w:val="Bekezdsalapbettpusa"/>
    <w:link w:val="Jegyzetszveg"/>
    <w:uiPriority w:val="99"/>
    <w:rsid w:val="00FB677A"/>
    <w:rPr>
      <w:rFonts w:asciiTheme="minorHAnsi" w:hAnsiTheme="minorHAnsi"/>
      <w:sz w:val="20"/>
      <w:szCs w:val="20"/>
    </w:rPr>
  </w:style>
  <w:style w:type="paragraph" w:styleId="Megjegyzstrgya">
    <w:name w:val="annotation subject"/>
    <w:basedOn w:val="Jegyzetszveg"/>
    <w:next w:val="Jegyzetszveg"/>
    <w:link w:val="MegjegyzstrgyaChar"/>
    <w:uiPriority w:val="99"/>
    <w:semiHidden/>
    <w:unhideWhenUsed/>
    <w:rsid w:val="00FB677A"/>
    <w:rPr>
      <w:b/>
      <w:bCs/>
    </w:rPr>
  </w:style>
  <w:style w:type="character" w:customStyle="1" w:styleId="MegjegyzstrgyaChar">
    <w:name w:val="Megjegyzés tárgya Char"/>
    <w:basedOn w:val="JegyzetszvegChar"/>
    <w:link w:val="Megjegyzstrgya"/>
    <w:uiPriority w:val="99"/>
    <w:semiHidden/>
    <w:rsid w:val="00FB677A"/>
    <w:rPr>
      <w:rFonts w:asciiTheme="minorHAnsi" w:hAnsiTheme="minorHAnsi"/>
      <w:b/>
      <w:bCs/>
      <w:sz w:val="20"/>
      <w:szCs w:val="20"/>
    </w:rPr>
  </w:style>
  <w:style w:type="paragraph" w:styleId="TJ4">
    <w:name w:val="toc 4"/>
    <w:basedOn w:val="Norml"/>
    <w:next w:val="Norml"/>
    <w:autoRedefine/>
    <w:uiPriority w:val="39"/>
    <w:unhideWhenUsed/>
    <w:rsid w:val="00172ABC"/>
    <w:pPr>
      <w:ind w:left="720"/>
    </w:pPr>
    <w:rPr>
      <w:sz w:val="18"/>
      <w:szCs w:val="18"/>
    </w:rPr>
  </w:style>
  <w:style w:type="paragraph" w:styleId="TJ5">
    <w:name w:val="toc 5"/>
    <w:basedOn w:val="Norml"/>
    <w:next w:val="Norml"/>
    <w:autoRedefine/>
    <w:uiPriority w:val="39"/>
    <w:unhideWhenUsed/>
    <w:rsid w:val="00172ABC"/>
    <w:pPr>
      <w:ind w:left="960"/>
    </w:pPr>
    <w:rPr>
      <w:sz w:val="18"/>
      <w:szCs w:val="18"/>
    </w:rPr>
  </w:style>
  <w:style w:type="paragraph" w:styleId="TJ6">
    <w:name w:val="toc 6"/>
    <w:basedOn w:val="Norml"/>
    <w:next w:val="Norml"/>
    <w:autoRedefine/>
    <w:uiPriority w:val="39"/>
    <w:unhideWhenUsed/>
    <w:rsid w:val="00172ABC"/>
    <w:pPr>
      <w:ind w:left="1200"/>
    </w:pPr>
    <w:rPr>
      <w:sz w:val="18"/>
      <w:szCs w:val="18"/>
    </w:rPr>
  </w:style>
  <w:style w:type="paragraph" w:styleId="TJ7">
    <w:name w:val="toc 7"/>
    <w:basedOn w:val="Norml"/>
    <w:next w:val="Norml"/>
    <w:autoRedefine/>
    <w:uiPriority w:val="39"/>
    <w:unhideWhenUsed/>
    <w:rsid w:val="00172ABC"/>
    <w:pPr>
      <w:ind w:left="1440"/>
    </w:pPr>
    <w:rPr>
      <w:sz w:val="18"/>
      <w:szCs w:val="18"/>
    </w:rPr>
  </w:style>
  <w:style w:type="paragraph" w:styleId="TJ8">
    <w:name w:val="toc 8"/>
    <w:basedOn w:val="Norml"/>
    <w:next w:val="Norml"/>
    <w:autoRedefine/>
    <w:uiPriority w:val="39"/>
    <w:unhideWhenUsed/>
    <w:rsid w:val="00172ABC"/>
    <w:pPr>
      <w:ind w:left="1680"/>
    </w:pPr>
    <w:rPr>
      <w:sz w:val="18"/>
      <w:szCs w:val="18"/>
    </w:rPr>
  </w:style>
  <w:style w:type="paragraph" w:styleId="TJ9">
    <w:name w:val="toc 9"/>
    <w:basedOn w:val="Norml"/>
    <w:next w:val="Norml"/>
    <w:autoRedefine/>
    <w:uiPriority w:val="39"/>
    <w:unhideWhenUsed/>
    <w:rsid w:val="00172ABC"/>
    <w:pPr>
      <w:ind w:left="1920"/>
    </w:pPr>
    <w:rPr>
      <w:sz w:val="18"/>
      <w:szCs w:val="18"/>
    </w:rPr>
  </w:style>
  <w:style w:type="paragraph" w:customStyle="1" w:styleId="western">
    <w:name w:val="western"/>
    <w:basedOn w:val="Norml"/>
    <w:rsid w:val="00172ABC"/>
    <w:pPr>
      <w:spacing w:before="100" w:beforeAutospacing="1" w:after="144" w:line="276" w:lineRule="auto"/>
    </w:pPr>
    <w:rPr>
      <w:rFonts w:ascii="Calibri" w:hAnsi="Calibri"/>
      <w:color w:val="000000"/>
    </w:rPr>
  </w:style>
  <w:style w:type="character" w:customStyle="1" w:styleId="Cmsor6Char">
    <w:name w:val="Címsor 6 Char"/>
    <w:basedOn w:val="Bekezdsalapbettpusa"/>
    <w:link w:val="Cmsor6"/>
    <w:uiPriority w:val="9"/>
    <w:semiHidden/>
    <w:rsid w:val="00224842"/>
    <w:rPr>
      <w:rFonts w:asciiTheme="majorHAnsi" w:eastAsiaTheme="majorEastAsia" w:hAnsiTheme="majorHAnsi" w:cstheme="majorBidi"/>
      <w:i/>
      <w:iCs/>
      <w:color w:val="1F4D78" w:themeColor="accent1" w:themeShade="7F"/>
      <w:sz w:val="22"/>
      <w:szCs w:val="24"/>
      <w:lang w:val="en-US" w:eastAsia="en-GB"/>
    </w:rPr>
  </w:style>
  <w:style w:type="character" w:customStyle="1" w:styleId="Cmsor7Char">
    <w:name w:val="Címsor 7 Char"/>
    <w:basedOn w:val="Bekezdsalapbettpusa"/>
    <w:link w:val="Cmsor7"/>
    <w:uiPriority w:val="9"/>
    <w:semiHidden/>
    <w:rsid w:val="00224842"/>
    <w:rPr>
      <w:rFonts w:asciiTheme="majorHAnsi" w:eastAsiaTheme="majorEastAsia" w:hAnsiTheme="majorHAnsi" w:cstheme="majorBidi"/>
      <w:i/>
      <w:iCs/>
      <w:color w:val="404040" w:themeColor="text1" w:themeTint="BF"/>
      <w:sz w:val="22"/>
      <w:szCs w:val="24"/>
      <w:lang w:val="en-US" w:eastAsia="en-GB"/>
    </w:rPr>
  </w:style>
  <w:style w:type="character" w:customStyle="1" w:styleId="Cmsor8Char">
    <w:name w:val="Címsor 8 Char"/>
    <w:basedOn w:val="Bekezdsalapbettpusa"/>
    <w:link w:val="Cmsor8"/>
    <w:uiPriority w:val="9"/>
    <w:semiHidden/>
    <w:rsid w:val="00224842"/>
    <w:rPr>
      <w:rFonts w:asciiTheme="majorHAnsi" w:eastAsiaTheme="majorEastAsia" w:hAnsiTheme="majorHAnsi" w:cstheme="majorBidi"/>
      <w:color w:val="5B9BD5" w:themeColor="accent1"/>
      <w:sz w:val="20"/>
      <w:szCs w:val="20"/>
      <w:lang w:val="en-US" w:eastAsia="en-GB"/>
    </w:rPr>
  </w:style>
  <w:style w:type="character" w:customStyle="1" w:styleId="Cmsor9Char">
    <w:name w:val="Címsor 9 Char"/>
    <w:basedOn w:val="Bekezdsalapbettpusa"/>
    <w:link w:val="Cmsor9"/>
    <w:uiPriority w:val="9"/>
    <w:semiHidden/>
    <w:rsid w:val="00224842"/>
    <w:rPr>
      <w:rFonts w:asciiTheme="majorHAnsi" w:eastAsiaTheme="majorEastAsia" w:hAnsiTheme="majorHAnsi" w:cstheme="majorBidi"/>
      <w:i/>
      <w:iCs/>
      <w:color w:val="404040" w:themeColor="text1" w:themeTint="BF"/>
      <w:sz w:val="20"/>
      <w:szCs w:val="20"/>
      <w:lang w:val="en-US" w:eastAsia="en-GB"/>
    </w:rPr>
  </w:style>
  <w:style w:type="paragraph" w:styleId="Cm">
    <w:name w:val="Title"/>
    <w:basedOn w:val="Norml"/>
    <w:next w:val="Norml"/>
    <w:link w:val="CmChar"/>
    <w:uiPriority w:val="10"/>
    <w:qFormat/>
    <w:rsid w:val="00172ABC"/>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CmChar">
    <w:name w:val="Cím Char"/>
    <w:basedOn w:val="Bekezdsalapbettpusa"/>
    <w:link w:val="Cm"/>
    <w:uiPriority w:val="10"/>
    <w:rsid w:val="00224842"/>
    <w:rPr>
      <w:rFonts w:asciiTheme="majorHAnsi" w:eastAsiaTheme="majorEastAsia" w:hAnsiTheme="majorHAnsi" w:cstheme="majorBidi"/>
      <w:color w:val="323E4F" w:themeColor="text2" w:themeShade="BF"/>
      <w:spacing w:val="5"/>
      <w:kern w:val="28"/>
      <w:sz w:val="52"/>
      <w:szCs w:val="52"/>
      <w:lang w:val="en-US" w:eastAsia="en-GB"/>
    </w:rPr>
  </w:style>
  <w:style w:type="paragraph" w:styleId="Alcm">
    <w:name w:val="Subtitle"/>
    <w:basedOn w:val="Norml"/>
    <w:next w:val="Norml"/>
    <w:link w:val="AlcmChar"/>
    <w:uiPriority w:val="11"/>
    <w:qFormat/>
    <w:rsid w:val="00172ABC"/>
    <w:pPr>
      <w:numPr>
        <w:ilvl w:val="1"/>
      </w:numPr>
      <w:spacing w:after="200" w:line="276" w:lineRule="auto"/>
    </w:pPr>
    <w:rPr>
      <w:rFonts w:asciiTheme="majorHAnsi" w:eastAsiaTheme="majorEastAsia" w:hAnsiTheme="majorHAnsi" w:cstheme="majorBidi"/>
      <w:i/>
      <w:iCs/>
      <w:color w:val="5B9BD5" w:themeColor="accent1"/>
      <w:spacing w:val="15"/>
    </w:rPr>
  </w:style>
  <w:style w:type="character" w:customStyle="1" w:styleId="AlcmChar">
    <w:name w:val="Alcím Char"/>
    <w:basedOn w:val="Bekezdsalapbettpusa"/>
    <w:link w:val="Alcm"/>
    <w:uiPriority w:val="11"/>
    <w:rsid w:val="00224842"/>
    <w:rPr>
      <w:rFonts w:asciiTheme="majorHAnsi" w:eastAsiaTheme="majorEastAsia" w:hAnsiTheme="majorHAnsi" w:cstheme="majorBidi"/>
      <w:i/>
      <w:iCs/>
      <w:color w:val="5B9BD5" w:themeColor="accent1"/>
      <w:spacing w:val="15"/>
      <w:szCs w:val="24"/>
      <w:lang w:val="en-US" w:eastAsia="en-GB"/>
    </w:rPr>
  </w:style>
  <w:style w:type="paragraph" w:styleId="Szvegtrzs">
    <w:name w:val="Body Text"/>
    <w:basedOn w:val="Norml"/>
    <w:link w:val="SzvegtrzsChar"/>
    <w:uiPriority w:val="99"/>
    <w:unhideWhenUsed/>
    <w:rsid w:val="00172ABC"/>
    <w:pPr>
      <w:spacing w:after="120" w:line="276" w:lineRule="auto"/>
    </w:pPr>
    <w:rPr>
      <w:rFonts w:eastAsiaTheme="minorEastAsia" w:cstheme="minorBidi"/>
      <w:sz w:val="22"/>
    </w:rPr>
  </w:style>
  <w:style w:type="character" w:customStyle="1" w:styleId="SzvegtrzsChar">
    <w:name w:val="Szövegtörzs Char"/>
    <w:basedOn w:val="Bekezdsalapbettpusa"/>
    <w:link w:val="Szvegtrzs"/>
    <w:uiPriority w:val="99"/>
    <w:rsid w:val="00224842"/>
    <w:rPr>
      <w:rFonts w:eastAsiaTheme="minorEastAsia" w:cstheme="minorBidi"/>
      <w:sz w:val="22"/>
      <w:szCs w:val="24"/>
      <w:lang w:val="en-US" w:eastAsia="en-GB"/>
    </w:rPr>
  </w:style>
  <w:style w:type="paragraph" w:styleId="Szvegtrzs2">
    <w:name w:val="Body Text 2"/>
    <w:basedOn w:val="Norml"/>
    <w:link w:val="Szvegtrzs2Char"/>
    <w:uiPriority w:val="99"/>
    <w:unhideWhenUsed/>
    <w:rsid w:val="00172ABC"/>
    <w:pPr>
      <w:spacing w:after="120" w:line="480" w:lineRule="auto"/>
    </w:pPr>
    <w:rPr>
      <w:rFonts w:eastAsiaTheme="minorEastAsia" w:cstheme="minorBidi"/>
      <w:sz w:val="22"/>
    </w:rPr>
  </w:style>
  <w:style w:type="character" w:customStyle="1" w:styleId="Szvegtrzs2Char">
    <w:name w:val="Szövegtörzs 2 Char"/>
    <w:basedOn w:val="Bekezdsalapbettpusa"/>
    <w:link w:val="Szvegtrzs2"/>
    <w:uiPriority w:val="99"/>
    <w:rsid w:val="00224842"/>
    <w:rPr>
      <w:rFonts w:eastAsiaTheme="minorEastAsia" w:cstheme="minorBidi"/>
      <w:sz w:val="22"/>
      <w:szCs w:val="24"/>
      <w:lang w:val="en-US" w:eastAsia="en-GB"/>
    </w:rPr>
  </w:style>
  <w:style w:type="paragraph" w:styleId="Szvegtrzs3">
    <w:name w:val="Body Text 3"/>
    <w:basedOn w:val="Norml"/>
    <w:link w:val="Szvegtrzs3Char"/>
    <w:uiPriority w:val="99"/>
    <w:unhideWhenUsed/>
    <w:rsid w:val="00172ABC"/>
    <w:pPr>
      <w:spacing w:after="120" w:line="276" w:lineRule="auto"/>
    </w:pPr>
    <w:rPr>
      <w:rFonts w:eastAsiaTheme="minorEastAsia" w:cstheme="minorBidi"/>
      <w:sz w:val="16"/>
      <w:szCs w:val="16"/>
    </w:rPr>
  </w:style>
  <w:style w:type="character" w:customStyle="1" w:styleId="Szvegtrzs3Char">
    <w:name w:val="Szövegtörzs 3 Char"/>
    <w:basedOn w:val="Bekezdsalapbettpusa"/>
    <w:link w:val="Szvegtrzs3"/>
    <w:uiPriority w:val="99"/>
    <w:rsid w:val="00224842"/>
    <w:rPr>
      <w:rFonts w:eastAsiaTheme="minorEastAsia" w:cstheme="minorBidi"/>
      <w:sz w:val="16"/>
      <w:szCs w:val="16"/>
      <w:lang w:val="en-US" w:eastAsia="en-GB"/>
    </w:rPr>
  </w:style>
  <w:style w:type="paragraph" w:styleId="Lista">
    <w:name w:val="List"/>
    <w:basedOn w:val="Norml"/>
    <w:uiPriority w:val="99"/>
    <w:unhideWhenUsed/>
    <w:rsid w:val="00172ABC"/>
    <w:pPr>
      <w:spacing w:after="200" w:line="276" w:lineRule="auto"/>
      <w:ind w:left="360" w:hanging="360"/>
      <w:contextualSpacing/>
    </w:pPr>
    <w:rPr>
      <w:rFonts w:eastAsiaTheme="minorEastAsia" w:cstheme="minorBidi"/>
      <w:sz w:val="22"/>
    </w:rPr>
  </w:style>
  <w:style w:type="paragraph" w:styleId="Lista2">
    <w:name w:val="List 2"/>
    <w:basedOn w:val="Norml"/>
    <w:uiPriority w:val="99"/>
    <w:unhideWhenUsed/>
    <w:rsid w:val="00172ABC"/>
    <w:pPr>
      <w:spacing w:after="200" w:line="276" w:lineRule="auto"/>
      <w:ind w:left="720" w:hanging="360"/>
      <w:contextualSpacing/>
    </w:pPr>
    <w:rPr>
      <w:rFonts w:eastAsiaTheme="minorEastAsia" w:cstheme="minorBidi"/>
      <w:sz w:val="22"/>
    </w:rPr>
  </w:style>
  <w:style w:type="paragraph" w:styleId="Lista3">
    <w:name w:val="List 3"/>
    <w:basedOn w:val="Norml"/>
    <w:uiPriority w:val="99"/>
    <w:unhideWhenUsed/>
    <w:rsid w:val="00172ABC"/>
    <w:pPr>
      <w:spacing w:after="200" w:line="276" w:lineRule="auto"/>
      <w:ind w:left="1080" w:hanging="360"/>
      <w:contextualSpacing/>
    </w:pPr>
    <w:rPr>
      <w:rFonts w:eastAsiaTheme="minorEastAsia" w:cstheme="minorBidi"/>
      <w:sz w:val="22"/>
    </w:rPr>
  </w:style>
  <w:style w:type="paragraph" w:styleId="Felsorols">
    <w:name w:val="List Bullet"/>
    <w:basedOn w:val="Norml"/>
    <w:uiPriority w:val="99"/>
    <w:unhideWhenUsed/>
    <w:qFormat/>
    <w:rsid w:val="006A389D"/>
    <w:pPr>
      <w:numPr>
        <w:numId w:val="1"/>
      </w:numPr>
      <w:ind w:left="714" w:hanging="357"/>
      <w:contextualSpacing/>
    </w:pPr>
    <w:rPr>
      <w:rFonts w:eastAsiaTheme="minorEastAsia" w:cstheme="minorBidi"/>
    </w:rPr>
  </w:style>
  <w:style w:type="paragraph" w:styleId="Felsorols2">
    <w:name w:val="List Bullet 2"/>
    <w:basedOn w:val="Norml"/>
    <w:uiPriority w:val="99"/>
    <w:unhideWhenUsed/>
    <w:qFormat/>
    <w:rsid w:val="00720326"/>
    <w:pPr>
      <w:numPr>
        <w:numId w:val="2"/>
      </w:numPr>
      <w:ind w:left="1434" w:hanging="357"/>
      <w:contextualSpacing/>
    </w:pPr>
    <w:rPr>
      <w:rFonts w:eastAsiaTheme="minorEastAsia" w:cstheme="minorBidi"/>
    </w:rPr>
  </w:style>
  <w:style w:type="paragraph" w:styleId="Felsorols3">
    <w:name w:val="List Bullet 3"/>
    <w:basedOn w:val="Norml"/>
    <w:uiPriority w:val="99"/>
    <w:unhideWhenUsed/>
    <w:qFormat/>
    <w:rsid w:val="00720326"/>
    <w:pPr>
      <w:numPr>
        <w:numId w:val="3"/>
      </w:numPr>
      <w:ind w:left="2154" w:hanging="357"/>
      <w:contextualSpacing/>
    </w:pPr>
    <w:rPr>
      <w:rFonts w:eastAsiaTheme="minorEastAsia" w:cstheme="minorBidi"/>
    </w:rPr>
  </w:style>
  <w:style w:type="paragraph" w:styleId="Szmozottlista">
    <w:name w:val="List Number"/>
    <w:basedOn w:val="Norml"/>
    <w:uiPriority w:val="99"/>
    <w:unhideWhenUsed/>
    <w:rsid w:val="00AA3808"/>
    <w:pPr>
      <w:numPr>
        <w:numId w:val="4"/>
      </w:numPr>
      <w:ind w:left="357" w:hanging="357"/>
      <w:contextualSpacing/>
      <w:jc w:val="both"/>
    </w:pPr>
    <w:rPr>
      <w:rFonts w:eastAsiaTheme="minorEastAsia" w:cstheme="minorBidi"/>
    </w:rPr>
  </w:style>
  <w:style w:type="paragraph" w:styleId="Szmozottlista2">
    <w:name w:val="List Number 2"/>
    <w:basedOn w:val="Norml"/>
    <w:uiPriority w:val="99"/>
    <w:unhideWhenUsed/>
    <w:rsid w:val="00374CE2"/>
    <w:pPr>
      <w:numPr>
        <w:numId w:val="5"/>
      </w:numPr>
      <w:spacing w:after="200" w:line="276" w:lineRule="auto"/>
      <w:ind w:left="714" w:hanging="357"/>
      <w:contextualSpacing/>
      <w:jc w:val="both"/>
      <w:outlineLvl w:val="1"/>
    </w:pPr>
    <w:rPr>
      <w:rFonts w:eastAsiaTheme="minorEastAsia" w:cstheme="minorBidi"/>
      <w:sz w:val="22"/>
    </w:rPr>
  </w:style>
  <w:style w:type="paragraph" w:styleId="Szmozottlista3">
    <w:name w:val="List Number 3"/>
    <w:basedOn w:val="Norml"/>
    <w:uiPriority w:val="99"/>
    <w:unhideWhenUsed/>
    <w:rsid w:val="00172ABC"/>
    <w:pPr>
      <w:numPr>
        <w:numId w:val="6"/>
      </w:numPr>
      <w:spacing w:after="200" w:line="276" w:lineRule="auto"/>
      <w:contextualSpacing/>
    </w:pPr>
    <w:rPr>
      <w:rFonts w:eastAsiaTheme="minorEastAsia" w:cstheme="minorBidi"/>
      <w:sz w:val="22"/>
    </w:rPr>
  </w:style>
  <w:style w:type="paragraph" w:styleId="Listafolytatsa">
    <w:name w:val="List Continue"/>
    <w:basedOn w:val="Norml"/>
    <w:uiPriority w:val="99"/>
    <w:unhideWhenUsed/>
    <w:rsid w:val="004910A8"/>
    <w:pPr>
      <w:ind w:left="357"/>
      <w:contextualSpacing/>
      <w:jc w:val="both"/>
    </w:pPr>
    <w:rPr>
      <w:rFonts w:eastAsiaTheme="minorEastAsia" w:cstheme="minorBidi"/>
    </w:rPr>
  </w:style>
  <w:style w:type="paragraph" w:styleId="Listafolytatsa2">
    <w:name w:val="List Continue 2"/>
    <w:basedOn w:val="Norml"/>
    <w:uiPriority w:val="99"/>
    <w:unhideWhenUsed/>
    <w:rsid w:val="00172ABC"/>
    <w:pPr>
      <w:spacing w:after="120" w:line="276" w:lineRule="auto"/>
      <w:ind w:left="720"/>
      <w:contextualSpacing/>
    </w:pPr>
    <w:rPr>
      <w:rFonts w:eastAsiaTheme="minorEastAsia" w:cstheme="minorBidi"/>
      <w:sz w:val="22"/>
    </w:rPr>
  </w:style>
  <w:style w:type="paragraph" w:styleId="Listafolytatsa3">
    <w:name w:val="List Continue 3"/>
    <w:basedOn w:val="Norml"/>
    <w:uiPriority w:val="99"/>
    <w:unhideWhenUsed/>
    <w:rsid w:val="00172ABC"/>
    <w:pPr>
      <w:spacing w:after="120" w:line="276" w:lineRule="auto"/>
      <w:ind w:left="1080"/>
      <w:contextualSpacing/>
    </w:pPr>
    <w:rPr>
      <w:rFonts w:eastAsiaTheme="minorEastAsia" w:cstheme="minorBidi"/>
      <w:sz w:val="22"/>
    </w:rPr>
  </w:style>
  <w:style w:type="paragraph" w:styleId="Makrszvege">
    <w:name w:val="macro"/>
    <w:link w:val="MakrszvegeChar"/>
    <w:uiPriority w:val="99"/>
    <w:unhideWhenUsed/>
    <w:rsid w:val="00224842"/>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sz w:val="20"/>
      <w:szCs w:val="20"/>
    </w:rPr>
  </w:style>
  <w:style w:type="character" w:customStyle="1" w:styleId="MakrszvegeChar">
    <w:name w:val="Makró szövege Char"/>
    <w:basedOn w:val="Bekezdsalapbettpusa"/>
    <w:link w:val="Makrszvege"/>
    <w:uiPriority w:val="99"/>
    <w:rsid w:val="00224842"/>
    <w:rPr>
      <w:rFonts w:ascii="Courier" w:eastAsiaTheme="minorEastAsia" w:hAnsi="Courier" w:cstheme="minorBidi"/>
      <w:sz w:val="20"/>
      <w:szCs w:val="20"/>
    </w:rPr>
  </w:style>
  <w:style w:type="paragraph" w:styleId="Idzet">
    <w:name w:val="Quote"/>
    <w:basedOn w:val="Norml"/>
    <w:next w:val="Norml"/>
    <w:link w:val="IdzetChar"/>
    <w:uiPriority w:val="29"/>
    <w:qFormat/>
    <w:rsid w:val="00172ABC"/>
    <w:pPr>
      <w:spacing w:after="200" w:line="276" w:lineRule="auto"/>
    </w:pPr>
    <w:rPr>
      <w:rFonts w:eastAsiaTheme="minorEastAsia" w:cstheme="minorBidi"/>
      <w:i/>
      <w:iCs/>
      <w:color w:val="000000" w:themeColor="text1"/>
      <w:sz w:val="22"/>
    </w:rPr>
  </w:style>
  <w:style w:type="character" w:customStyle="1" w:styleId="IdzetChar">
    <w:name w:val="Idézet Char"/>
    <w:basedOn w:val="Bekezdsalapbettpusa"/>
    <w:link w:val="Idzet"/>
    <w:uiPriority w:val="29"/>
    <w:rsid w:val="00224842"/>
    <w:rPr>
      <w:rFonts w:eastAsiaTheme="minorEastAsia" w:cstheme="minorBidi"/>
      <w:i/>
      <w:iCs/>
      <w:color w:val="000000" w:themeColor="text1"/>
      <w:sz w:val="22"/>
      <w:szCs w:val="24"/>
      <w:lang w:val="en-US" w:eastAsia="en-GB"/>
    </w:rPr>
  </w:style>
  <w:style w:type="paragraph" w:styleId="Kpalrs">
    <w:name w:val="caption"/>
    <w:basedOn w:val="Norml"/>
    <w:next w:val="Norml"/>
    <w:uiPriority w:val="35"/>
    <w:semiHidden/>
    <w:unhideWhenUsed/>
    <w:qFormat/>
    <w:rsid w:val="00172ABC"/>
    <w:pPr>
      <w:spacing w:after="200"/>
    </w:pPr>
    <w:rPr>
      <w:rFonts w:eastAsiaTheme="minorEastAsia" w:cstheme="minorBidi"/>
      <w:b/>
      <w:bCs/>
      <w:color w:val="5B9BD5" w:themeColor="accent1"/>
      <w:sz w:val="18"/>
      <w:szCs w:val="18"/>
    </w:rPr>
  </w:style>
  <w:style w:type="character" w:styleId="Kiemels2">
    <w:name w:val="Strong"/>
    <w:basedOn w:val="Bekezdsalapbettpusa"/>
    <w:uiPriority w:val="22"/>
    <w:qFormat/>
    <w:rsid w:val="00224842"/>
    <w:rPr>
      <w:b/>
      <w:bCs/>
    </w:rPr>
  </w:style>
  <w:style w:type="character" w:styleId="Kiemels">
    <w:name w:val="Emphasis"/>
    <w:basedOn w:val="Bekezdsalapbettpusa"/>
    <w:uiPriority w:val="20"/>
    <w:qFormat/>
    <w:rsid w:val="00224842"/>
    <w:rPr>
      <w:i/>
      <w:iCs/>
    </w:rPr>
  </w:style>
  <w:style w:type="paragraph" w:styleId="Kiemeltidzet">
    <w:name w:val="Intense Quote"/>
    <w:basedOn w:val="Norml"/>
    <w:next w:val="Norml"/>
    <w:link w:val="KiemeltidzetChar"/>
    <w:uiPriority w:val="30"/>
    <w:qFormat/>
    <w:rsid w:val="00172ABC"/>
    <w:pPr>
      <w:pBdr>
        <w:bottom w:val="single" w:sz="4" w:space="4" w:color="5B9BD5" w:themeColor="accent1"/>
      </w:pBdr>
      <w:spacing w:before="200" w:after="280" w:line="276" w:lineRule="auto"/>
      <w:ind w:left="936" w:right="936"/>
    </w:pPr>
    <w:rPr>
      <w:rFonts w:eastAsiaTheme="minorEastAsia" w:cstheme="minorBidi"/>
      <w:b/>
      <w:bCs/>
      <w:i/>
      <w:iCs/>
      <w:color w:val="5B9BD5" w:themeColor="accent1"/>
      <w:sz w:val="22"/>
    </w:rPr>
  </w:style>
  <w:style w:type="character" w:customStyle="1" w:styleId="KiemeltidzetChar">
    <w:name w:val="Kiemelt idézet Char"/>
    <w:basedOn w:val="Bekezdsalapbettpusa"/>
    <w:link w:val="Kiemeltidzet"/>
    <w:uiPriority w:val="30"/>
    <w:rsid w:val="00224842"/>
    <w:rPr>
      <w:rFonts w:eastAsiaTheme="minorEastAsia" w:cstheme="minorBidi"/>
      <w:b/>
      <w:bCs/>
      <w:i/>
      <w:iCs/>
      <w:color w:val="5B9BD5" w:themeColor="accent1"/>
      <w:sz w:val="22"/>
      <w:szCs w:val="24"/>
      <w:lang w:val="en-US" w:eastAsia="en-GB"/>
    </w:rPr>
  </w:style>
  <w:style w:type="character" w:styleId="Finomkiemels">
    <w:name w:val="Subtle Emphasis"/>
    <w:basedOn w:val="Bekezdsalapbettpusa"/>
    <w:uiPriority w:val="19"/>
    <w:qFormat/>
    <w:rsid w:val="00224842"/>
    <w:rPr>
      <w:i/>
      <w:iCs/>
      <w:color w:val="808080" w:themeColor="text1" w:themeTint="7F"/>
    </w:rPr>
  </w:style>
  <w:style w:type="character" w:styleId="Erskiemels">
    <w:name w:val="Intense Emphasis"/>
    <w:basedOn w:val="Bekezdsalapbettpusa"/>
    <w:uiPriority w:val="21"/>
    <w:qFormat/>
    <w:rsid w:val="00224842"/>
    <w:rPr>
      <w:b/>
      <w:bCs/>
      <w:i/>
      <w:iCs/>
      <w:color w:val="5B9BD5" w:themeColor="accent1"/>
    </w:rPr>
  </w:style>
  <w:style w:type="character" w:styleId="Finomhivatkozs">
    <w:name w:val="Subtle Reference"/>
    <w:basedOn w:val="Bekezdsalapbettpusa"/>
    <w:uiPriority w:val="31"/>
    <w:qFormat/>
    <w:rsid w:val="00224842"/>
    <w:rPr>
      <w:smallCaps/>
      <w:color w:val="ED7D31" w:themeColor="accent2"/>
      <w:u w:val="single"/>
    </w:rPr>
  </w:style>
  <w:style w:type="character" w:styleId="Ershivatkozs">
    <w:name w:val="Intense Reference"/>
    <w:basedOn w:val="Bekezdsalapbettpusa"/>
    <w:uiPriority w:val="32"/>
    <w:qFormat/>
    <w:rsid w:val="00224842"/>
    <w:rPr>
      <w:b/>
      <w:bCs/>
      <w:smallCaps/>
      <w:color w:val="ED7D31" w:themeColor="accent2"/>
      <w:spacing w:val="5"/>
      <w:u w:val="single"/>
    </w:rPr>
  </w:style>
  <w:style w:type="character" w:styleId="Knyvcme">
    <w:name w:val="Book Title"/>
    <w:basedOn w:val="Bekezdsalapbettpusa"/>
    <w:uiPriority w:val="33"/>
    <w:qFormat/>
    <w:rsid w:val="00224842"/>
    <w:rPr>
      <w:b/>
      <w:bCs/>
      <w:smallCaps/>
      <w:spacing w:val="5"/>
    </w:rPr>
  </w:style>
  <w:style w:type="table" w:customStyle="1" w:styleId="LightShading1">
    <w:name w:val="Light Shading1"/>
    <w:basedOn w:val="Normltblzat"/>
    <w:uiPriority w:val="60"/>
    <w:rsid w:val="00224842"/>
    <w:rPr>
      <w:rFonts w:asciiTheme="minorHAnsi" w:eastAsiaTheme="minorEastAsia" w:hAnsiTheme="minorHAnsi" w:cstheme="minorBidi"/>
      <w:color w:val="000000" w:themeColor="text1" w:themeShade="BF"/>
      <w:sz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Normltblzat"/>
    <w:uiPriority w:val="60"/>
    <w:rsid w:val="00224842"/>
    <w:rPr>
      <w:rFonts w:asciiTheme="minorHAnsi" w:eastAsiaTheme="minorEastAsia" w:hAnsiTheme="minorHAnsi" w:cstheme="minorBidi"/>
      <w:color w:val="2E74B5" w:themeColor="accent1" w:themeShade="BF"/>
      <w:sz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Vilgosrnykols2jellszn">
    <w:name w:val="Light Shading Accent 2"/>
    <w:basedOn w:val="Normltblzat"/>
    <w:uiPriority w:val="60"/>
    <w:rsid w:val="00224842"/>
    <w:rPr>
      <w:rFonts w:asciiTheme="minorHAnsi" w:eastAsiaTheme="minorEastAsia" w:hAnsiTheme="minorHAnsi" w:cstheme="minorBidi"/>
      <w:color w:val="C45911" w:themeColor="accent2" w:themeShade="BF"/>
      <w:sz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Vilgosrnykols3jellszn">
    <w:name w:val="Light Shading Accent 3"/>
    <w:basedOn w:val="Normltblzat"/>
    <w:uiPriority w:val="60"/>
    <w:rsid w:val="00224842"/>
    <w:rPr>
      <w:rFonts w:asciiTheme="minorHAnsi" w:eastAsiaTheme="minorEastAsia" w:hAnsiTheme="minorHAnsi" w:cstheme="minorBidi"/>
      <w:color w:val="7B7B7B" w:themeColor="accent3" w:themeShade="BF"/>
      <w:sz w:val="22"/>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Vilgosrnykols4jellszn">
    <w:name w:val="Light Shading Accent 4"/>
    <w:basedOn w:val="Normltblzat"/>
    <w:uiPriority w:val="60"/>
    <w:rsid w:val="00224842"/>
    <w:rPr>
      <w:rFonts w:asciiTheme="minorHAnsi" w:eastAsiaTheme="minorEastAsia" w:hAnsiTheme="minorHAnsi" w:cstheme="minorBidi"/>
      <w:color w:val="BF8F00" w:themeColor="accent4" w:themeShade="BF"/>
      <w:sz w:val="22"/>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Vilgosrnykols5jellszn">
    <w:name w:val="Light Shading Accent 5"/>
    <w:basedOn w:val="Normltblzat"/>
    <w:uiPriority w:val="60"/>
    <w:rsid w:val="00224842"/>
    <w:rPr>
      <w:rFonts w:asciiTheme="minorHAnsi" w:eastAsiaTheme="minorEastAsia" w:hAnsiTheme="minorHAnsi" w:cstheme="minorBidi"/>
      <w:color w:val="2F5496" w:themeColor="accent5" w:themeShade="BF"/>
      <w:sz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Vilgosrnykols6jellszn">
    <w:name w:val="Light Shading Accent 6"/>
    <w:basedOn w:val="Normltblzat"/>
    <w:uiPriority w:val="60"/>
    <w:rsid w:val="00224842"/>
    <w:rPr>
      <w:rFonts w:asciiTheme="minorHAnsi" w:eastAsiaTheme="minorEastAsia" w:hAnsiTheme="minorHAnsi" w:cstheme="minorBidi"/>
      <w:color w:val="538135" w:themeColor="accent6" w:themeShade="BF"/>
      <w:sz w:val="22"/>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customStyle="1" w:styleId="LightList1">
    <w:name w:val="Light List1"/>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Vilgoslista2jellszn">
    <w:name w:val="Light List Accent 2"/>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Vilgoslista3jellszn">
    <w:name w:val="Light List Accent 3"/>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Vilgoslista4jellszn">
    <w:name w:val="Light List Accent 4"/>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Vilgoslista5jellszn">
    <w:name w:val="Light List Accent 5"/>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Vilgoslista6jellszn">
    <w:name w:val="Light List Accent 6"/>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LightGrid1">
    <w:name w:val="Light Grid1"/>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Vilgosrcs2jellszn">
    <w:name w:val="Light Grid Accent 2"/>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Vilgosrcs3jellszn">
    <w:name w:val="Light Grid Accent 3"/>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Vilgosrcs4jellszn">
    <w:name w:val="Light Grid Accent 4"/>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Vilgosrcs5jellszn">
    <w:name w:val="Light Grid Accent 5"/>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Vilgosrcs6jellszn">
    <w:name w:val="Light Grid Accent 6"/>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MediumShading11">
    <w:name w:val="Medium Shading 11"/>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Kzepesrnykols12jellszn">
    <w:name w:val="Medium Shading 1 Accent 2"/>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Kzepesrnykols13jellszn">
    <w:name w:val="Medium Shading 1 Accent 3"/>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Kzepesrnykols14jellszn">
    <w:name w:val="Medium Shading 1 Accent 4"/>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Kzepesrnykols15jellszn">
    <w:name w:val="Medium Shading 1 Accent 5"/>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Kzepesrnykols16jellszn">
    <w:name w:val="Medium Shading 1 Accent 6"/>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MediumShading21">
    <w:name w:val="Medium Shading 21"/>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2jellszn">
    <w:name w:val="Medium Shading 2 Accent 2"/>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3jellszn">
    <w:name w:val="Medium Shading 2 Accent 3"/>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4jellszn">
    <w:name w:val="Medium Shading 2 Accent 4"/>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5jellszn">
    <w:name w:val="Medium Shading 2 Accent 5"/>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6jellszn">
    <w:name w:val="Medium Shading 2 Accent 6"/>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Kzepeslista12jellszn">
    <w:name w:val="Medium List 1 Accent 2"/>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Kzepeslista13jellszn">
    <w:name w:val="Medium List 1 Accent 3"/>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Kzepeslista14jellszn">
    <w:name w:val="Medium List 1 Accent 4"/>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Kzepeslista15jellszn">
    <w:name w:val="Medium List 1 Accent 5"/>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Kzepeslista16jellszn">
    <w:name w:val="Medium List 1 Accent 6"/>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customStyle="1" w:styleId="MediumList21">
    <w:name w:val="Medium List 21"/>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1jellszn">
    <w:name w:val="Medium List 2 Accent 1"/>
    <w:basedOn w:val="Normltblzat"/>
    <w:uiPriority w:val="66"/>
    <w:rsid w:val="00224842"/>
    <w:rPr>
      <w:rFonts w:asciiTheme="majorHAnsi" w:eastAsiaTheme="majorEastAsia" w:hAnsiTheme="majorHAnsi" w:cstheme="majorBidi"/>
      <w:color w:val="000000" w:themeColor="text1"/>
      <w:sz w:val="18"/>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2jellszn">
    <w:name w:val="Medium List 2 Accent 2"/>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3jellszn">
    <w:name w:val="Medium List 2 Accent 3"/>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4jellszn">
    <w:name w:val="Medium List 2 Accent 4"/>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5jellszn">
    <w:name w:val="Medium List 2 Accent 5"/>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6jellszn">
    <w:name w:val="Medium List 2 Accent 6"/>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zepesrcs11jellszn">
    <w:name w:val="Medium Grid 1 Accent 1"/>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Kzepesrcs12jellszn">
    <w:name w:val="Medium Grid 1 Accent 2"/>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Kzepesrcs13jellszn">
    <w:name w:val="Medium Grid 1 Accent 3"/>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Kzepesrcs14jellszn">
    <w:name w:val="Medium Grid 1 Accent 4"/>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Kzepesrcs15jellszn">
    <w:name w:val="Medium Grid 1 Accent 5"/>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Kzepesrcs16jellszn">
    <w:name w:val="Medium Grid 1 Accent 6"/>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customStyle="1" w:styleId="MediumGrid21">
    <w:name w:val="Medium Grid 21"/>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Kzepesrcs21jellszn">
    <w:name w:val="Medium Grid 2 Accent 1"/>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Kzepesrcs22jellszn">
    <w:name w:val="Medium Grid 2 Accent 2"/>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Kzepesrcs23jellszn">
    <w:name w:val="Medium Grid 2 Accent 3"/>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Kzepesrcs24jellszn">
    <w:name w:val="Medium Grid 2 Accent 4"/>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Kzepesrcs25jellszn">
    <w:name w:val="Medium Grid 2 Accent 5"/>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Kzepesrcs26jellszn">
    <w:name w:val="Medium Grid 2 Accent 6"/>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customStyle="1" w:styleId="MediumGrid31">
    <w:name w:val="Medium Grid 31"/>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Kzepesrcs31jellszn">
    <w:name w:val="Medium Grid 3 Accent 1"/>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Kzepesrcs32jellszn">
    <w:name w:val="Medium Grid 3 Accent 2"/>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Kzepesrcs33jellszn">
    <w:name w:val="Medium Grid 3 Accent 3"/>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Kzepesrcs34jellszn">
    <w:name w:val="Medium Grid 3 Accent 4"/>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Kzepesrcs35jellszn">
    <w:name w:val="Medium Grid 3 Accent 5"/>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Kzepesrcs36jellszn">
    <w:name w:val="Medium Grid 3 Accent 6"/>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customStyle="1" w:styleId="DarkList1">
    <w:name w:val="Dark List1"/>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Sttlista1jellszn">
    <w:name w:val="Dark List Accent 1"/>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Sttlista2jellszn">
    <w:name w:val="Dark List Accent 2"/>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Sttlista3jellszn">
    <w:name w:val="Dark List Accent 3"/>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Sttlista4jellszn">
    <w:name w:val="Dark List Accent 4"/>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Sttlista5jellszn">
    <w:name w:val="Dark List Accent 5"/>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Sttlista6jellszn">
    <w:name w:val="Dark List Accent 6"/>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customStyle="1" w:styleId="ColorfulShading1">
    <w:name w:val="Colorful Shading1"/>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znesrnykols1jellszn">
    <w:name w:val="Colorful Shading Accent 1"/>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znesrnykols2jellszn">
    <w:name w:val="Colorful Shading Accent 2"/>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znesrnykols3jellszn">
    <w:name w:val="Colorful Shading Accent 3"/>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znesrnykols4jellszn">
    <w:name w:val="Colorful Shading Accent 4"/>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znesrnykols5jellszn">
    <w:name w:val="Colorful Shading Accent 5"/>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Sznesrnykols6jellszn">
    <w:name w:val="Colorful Shading Accent 6"/>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Szneslista1jellszn">
    <w:name w:val="Colorful List Accent 1"/>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Szneslista2jellszn">
    <w:name w:val="Colorful List Accent 2"/>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Szneslista3jellszn">
    <w:name w:val="Colorful List Accent 3"/>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Szneslista4jellszn">
    <w:name w:val="Colorful List Accent 4"/>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Szneslista5jellszn">
    <w:name w:val="Colorful List Accent 5"/>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Szneslista6jellszn">
    <w:name w:val="Colorful List Accent 6"/>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customStyle="1" w:styleId="ColorfulGrid1">
    <w:name w:val="Colorful Grid1"/>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Sznesrcs1jellszn">
    <w:name w:val="Colorful Grid Accent 1"/>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Sznesrcs2jellszn">
    <w:name w:val="Colorful Grid Accent 2"/>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Sznesrcs3jellszn">
    <w:name w:val="Colorful Grid Accent 3"/>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Sznesrcs4jellszn">
    <w:name w:val="Colorful Grid Accent 4"/>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Sznesrcs5jellszn">
    <w:name w:val="Colorful Grid Accent 5"/>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Sznesrcs6jellszn">
    <w:name w:val="Colorful Grid Accent 6"/>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Vltozat">
    <w:name w:val="Revision"/>
    <w:hidden/>
    <w:uiPriority w:val="99"/>
    <w:semiHidden/>
    <w:rsid w:val="00AD3824"/>
    <w:rPr>
      <w:rFonts w:asciiTheme="minorHAnsi" w:hAnsiTheme="minorHAnsi"/>
    </w:rPr>
  </w:style>
  <w:style w:type="character" w:customStyle="1" w:styleId="ListaszerbekezdsChar">
    <w:name w:val="Listaszerű bekezdés Char"/>
    <w:link w:val="Listaszerbekezds"/>
    <w:uiPriority w:val="34"/>
    <w:qFormat/>
    <w:locked/>
    <w:rsid w:val="00CA18D5"/>
    <w:rPr>
      <w:rFonts w:ascii="Calibri" w:eastAsia="Calibri" w:hAnsi="Calibri" w:cs="Calibri"/>
      <w:color w:val="00000A"/>
      <w:szCs w:val="24"/>
      <w:lang w:val="en-US" w:eastAsia="hu-HU"/>
    </w:rPr>
  </w:style>
  <w:style w:type="paragraph" w:styleId="NormlWeb">
    <w:name w:val="Normal (Web)"/>
    <w:basedOn w:val="Norml"/>
    <w:uiPriority w:val="99"/>
    <w:unhideWhenUsed/>
    <w:rsid w:val="00172ABC"/>
    <w:pPr>
      <w:spacing w:before="100" w:beforeAutospacing="1" w:after="100" w:afterAutospacing="1"/>
    </w:pPr>
  </w:style>
  <w:style w:type="paragraph" w:customStyle="1" w:styleId="code">
    <w:name w:val="code"/>
    <w:basedOn w:val="Norml"/>
    <w:qFormat/>
    <w:rsid w:val="004C26A3"/>
    <w:rPr>
      <w:rFonts w:ascii="Courier New" w:hAnsi="Courier New"/>
      <w:sz w:val="20"/>
    </w:rPr>
  </w:style>
  <w:style w:type="character" w:customStyle="1" w:styleId="UnresolvedMention1">
    <w:name w:val="Unresolved Mention1"/>
    <w:basedOn w:val="Bekezdsalapbettpusa"/>
    <w:uiPriority w:val="99"/>
    <w:semiHidden/>
    <w:unhideWhenUsed/>
    <w:rsid w:val="004C26A3"/>
    <w:rPr>
      <w:color w:val="605E5C"/>
      <w:shd w:val="clear" w:color="auto" w:fill="E1DFDD"/>
    </w:rPr>
  </w:style>
  <w:style w:type="character" w:styleId="Oldalszm">
    <w:name w:val="page number"/>
    <w:basedOn w:val="Bekezdsalapbettpusa"/>
    <w:uiPriority w:val="99"/>
    <w:semiHidden/>
    <w:unhideWhenUsed/>
    <w:rsid w:val="00FD7C87"/>
  </w:style>
  <w:style w:type="character" w:customStyle="1" w:styleId="UnresolvedMention2">
    <w:name w:val="Unresolved Mention2"/>
    <w:basedOn w:val="Bekezdsalapbettpusa"/>
    <w:uiPriority w:val="99"/>
    <w:semiHidden/>
    <w:unhideWhenUsed/>
    <w:rsid w:val="00772B5E"/>
    <w:rPr>
      <w:color w:val="605E5C"/>
      <w:shd w:val="clear" w:color="auto" w:fill="E1DFDD"/>
    </w:rPr>
  </w:style>
  <w:style w:type="table" w:styleId="Tblzatrcsos41jellszn">
    <w:name w:val="Grid Table 4 Accent 1"/>
    <w:basedOn w:val="Normltblzat"/>
    <w:uiPriority w:val="49"/>
    <w:rsid w:val="003A46D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blzatrcsos45jellszn">
    <w:name w:val="Grid Table 4 Accent 5"/>
    <w:basedOn w:val="Normltblzat"/>
    <w:uiPriority w:val="49"/>
    <w:rsid w:val="00206D8D"/>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UnresolvedMention3">
    <w:name w:val="Unresolved Mention3"/>
    <w:basedOn w:val="Bekezdsalapbettpusa"/>
    <w:uiPriority w:val="99"/>
    <w:semiHidden/>
    <w:unhideWhenUsed/>
    <w:rsid w:val="003C758B"/>
    <w:rPr>
      <w:color w:val="605E5C"/>
      <w:shd w:val="clear" w:color="auto" w:fill="E1DFDD"/>
    </w:rPr>
  </w:style>
  <w:style w:type="character" w:styleId="Mrltotthiperhivatkozs">
    <w:name w:val="FollowedHyperlink"/>
    <w:basedOn w:val="Bekezdsalapbettpusa"/>
    <w:uiPriority w:val="99"/>
    <w:semiHidden/>
    <w:unhideWhenUsed/>
    <w:rsid w:val="00581838"/>
    <w:rPr>
      <w:color w:val="954F72" w:themeColor="followedHyperlink"/>
      <w:u w:val="single"/>
    </w:rPr>
  </w:style>
  <w:style w:type="character" w:customStyle="1" w:styleId="apple-converted-space">
    <w:name w:val="apple-converted-space"/>
    <w:basedOn w:val="Bekezdsalapbettpusa"/>
    <w:rsid w:val="0089754A"/>
  </w:style>
  <w:style w:type="character" w:customStyle="1" w:styleId="UnresolvedMention4">
    <w:name w:val="Unresolved Mention4"/>
    <w:basedOn w:val="Bekezdsalapbettpusa"/>
    <w:uiPriority w:val="99"/>
    <w:semiHidden/>
    <w:unhideWhenUsed/>
    <w:rsid w:val="00C42D95"/>
    <w:rPr>
      <w:color w:val="605E5C"/>
      <w:shd w:val="clear" w:color="auto" w:fill="E1DFDD"/>
    </w:rPr>
  </w:style>
  <w:style w:type="character" w:customStyle="1" w:styleId="UnresolvedMention5">
    <w:name w:val="Unresolved Mention5"/>
    <w:basedOn w:val="Bekezdsalapbettpusa"/>
    <w:uiPriority w:val="99"/>
    <w:semiHidden/>
    <w:unhideWhenUsed/>
    <w:rsid w:val="006139C0"/>
    <w:rPr>
      <w:color w:val="605E5C"/>
      <w:shd w:val="clear" w:color="auto" w:fill="E1DFDD"/>
    </w:rPr>
  </w:style>
  <w:style w:type="character" w:customStyle="1" w:styleId="UnresolvedMention6">
    <w:name w:val="Unresolved Mention6"/>
    <w:basedOn w:val="Bekezdsalapbettpusa"/>
    <w:uiPriority w:val="99"/>
    <w:semiHidden/>
    <w:unhideWhenUsed/>
    <w:rsid w:val="0001236C"/>
    <w:rPr>
      <w:color w:val="605E5C"/>
      <w:shd w:val="clear" w:color="auto" w:fill="E1DFDD"/>
    </w:rPr>
  </w:style>
  <w:style w:type="table" w:customStyle="1" w:styleId="TableGrid1">
    <w:name w:val="Table Grid1"/>
    <w:rsid w:val="00C612F2"/>
    <w:rPr>
      <w:rFonts w:asciiTheme="minorHAnsi" w:eastAsiaTheme="minorEastAsia" w:hAnsiTheme="minorHAnsi" w:cstheme="minorBidi"/>
      <w:sz w:val="22"/>
      <w:lang w:eastAsia="hu-HU"/>
    </w:rPr>
    <w:tblPr>
      <w:tblCellMar>
        <w:top w:w="0" w:type="dxa"/>
        <w:left w:w="0" w:type="dxa"/>
        <w:bottom w:w="0" w:type="dxa"/>
        <w:right w:w="0" w:type="dxa"/>
      </w:tblCellMar>
    </w:tblPr>
  </w:style>
  <w:style w:type="table" w:customStyle="1" w:styleId="TableGrid0">
    <w:name w:val="Table Grid0"/>
    <w:basedOn w:val="Normltblzat"/>
    <w:uiPriority w:val="59"/>
    <w:rsid w:val="00C612F2"/>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0">
    <w:name w:val="Table Grid00"/>
    <w:basedOn w:val="Normltblzat"/>
    <w:uiPriority w:val="59"/>
    <w:rsid w:val="008A3F11"/>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B53A86"/>
    <w:rPr>
      <w:color w:val="605E5C"/>
      <w:shd w:val="clear" w:color="auto" w:fill="E1DFDD"/>
    </w:rPr>
  </w:style>
  <w:style w:type="paragraph" w:styleId="HTML-kntformzott">
    <w:name w:val="HTML Preformatted"/>
    <w:basedOn w:val="Norml"/>
    <w:link w:val="HTML-kntformzottChar"/>
    <w:uiPriority w:val="99"/>
    <w:unhideWhenUsed/>
    <w:rsid w:val="00766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kntformzottChar">
    <w:name w:val="HTML-ként formázott Char"/>
    <w:basedOn w:val="Bekezdsalapbettpusa"/>
    <w:link w:val="HTML-kntformzott"/>
    <w:uiPriority w:val="99"/>
    <w:rsid w:val="0076683E"/>
    <w:rPr>
      <w:rFonts w:ascii="Courier New" w:eastAsia="Times New Roman" w:hAnsi="Courier New" w:cs="Courier New"/>
      <w:sz w:val="20"/>
      <w:szCs w:val="20"/>
      <w:lang w:val="en-US" w:eastAsia="en-GB"/>
    </w:rPr>
  </w:style>
  <w:style w:type="character" w:styleId="HTML-kd">
    <w:name w:val="HTML Code"/>
    <w:basedOn w:val="Bekezdsalapbettpusa"/>
    <w:uiPriority w:val="99"/>
    <w:semiHidden/>
    <w:unhideWhenUsed/>
    <w:rsid w:val="0076683E"/>
    <w:rPr>
      <w:rFonts w:ascii="Courier New" w:eastAsia="Times New Roman" w:hAnsi="Courier New" w:cs="Courier New"/>
      <w:sz w:val="20"/>
      <w:szCs w:val="20"/>
    </w:rPr>
  </w:style>
  <w:style w:type="character" w:customStyle="1" w:styleId="ui-provider">
    <w:name w:val="ui-provider"/>
    <w:basedOn w:val="Bekezdsalapbettpusa"/>
    <w:rsid w:val="00221D78"/>
  </w:style>
  <w:style w:type="table" w:customStyle="1" w:styleId="TableGrid2">
    <w:name w:val="Table Grid2"/>
    <w:uiPriority w:val="59"/>
    <w:rsid w:val="00B15617"/>
    <w:rPr>
      <w:rFonts w:asciiTheme="minorHAnsi" w:eastAsiaTheme="minorEastAsia" w:hAnsiTheme="minorHAnsi" w:cstheme="minorBidi"/>
      <w:sz w:val="22"/>
      <w:lang w:eastAsia="hu-HU"/>
    </w:rPr>
    <w:tblPr>
      <w:tblCellMar>
        <w:top w:w="0" w:type="dxa"/>
        <w:left w:w="0" w:type="dxa"/>
        <w:bottom w:w="0" w:type="dxa"/>
        <w:right w:w="0" w:type="dxa"/>
      </w:tblCellMar>
    </w:tblPr>
  </w:style>
  <w:style w:type="table" w:customStyle="1" w:styleId="TableGrid3">
    <w:name w:val="Table Grid3"/>
    <w:basedOn w:val="Normltblzat"/>
    <w:rsid w:val="00172ABC"/>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Normltblzat"/>
    <w:uiPriority w:val="59"/>
    <w:rsid w:val="00172ABC"/>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0">
    <w:name w:val="Feloldatlan megemlítés10"/>
    <w:basedOn w:val="Bekezdsalapbettpusa"/>
    <w:uiPriority w:val="99"/>
    <w:semiHidden/>
    <w:unhideWhenUsed/>
    <w:rsid w:val="00172ABC"/>
    <w:rPr>
      <w:color w:val="605E5C"/>
      <w:shd w:val="clear" w:color="auto" w:fill="E1DFDD"/>
    </w:rPr>
  </w:style>
  <w:style w:type="character" w:customStyle="1" w:styleId="UnresolvedMention">
    <w:name w:val="Unresolved Mention"/>
    <w:basedOn w:val="Bekezdsalapbettpusa"/>
    <w:uiPriority w:val="99"/>
    <w:semiHidden/>
    <w:unhideWhenUsed/>
    <w:rsid w:val="000F2A08"/>
    <w:rPr>
      <w:color w:val="605E5C"/>
      <w:shd w:val="clear" w:color="auto" w:fill="E1DFDD"/>
    </w:rPr>
  </w:style>
  <w:style w:type="table" w:styleId="Rcsostblzat">
    <w:name w:val="Table Grid"/>
    <w:basedOn w:val="Normltblzat"/>
    <w:uiPriority w:val="39"/>
    <w:rsid w:val="00B465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DE3083"/>
    <w:rPr>
      <w:rFonts w:asciiTheme="minorHAnsi" w:eastAsiaTheme="minorEastAsia" w:hAnsiTheme="minorHAnsi" w:cstheme="minorBidi"/>
      <w:sz w:val="22"/>
      <w:lang w:eastAsia="hu-HU"/>
    </w:rPr>
    <w:tblPr>
      <w:tblCellMar>
        <w:top w:w="0" w:type="dxa"/>
        <w:left w:w="0" w:type="dxa"/>
        <w:bottom w:w="0" w:type="dxa"/>
        <w:right w:w="0" w:type="dxa"/>
      </w:tblCellMar>
    </w:tblPr>
  </w:style>
  <w:style w:type="character" w:customStyle="1" w:styleId="Mention">
    <w:name w:val="Mention"/>
    <w:basedOn w:val="Bekezdsalapbettpusa"/>
    <w:uiPriority w:val="99"/>
    <w:unhideWhenUsed/>
    <w:rsid w:val="0051569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21976">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4">
          <w:marLeft w:val="0"/>
          <w:marRight w:val="0"/>
          <w:marTop w:val="0"/>
          <w:marBottom w:val="0"/>
          <w:divBdr>
            <w:top w:val="none" w:sz="0" w:space="0" w:color="auto"/>
            <w:left w:val="none" w:sz="0" w:space="0" w:color="auto"/>
            <w:bottom w:val="none" w:sz="0" w:space="0" w:color="auto"/>
            <w:right w:val="none" w:sz="0" w:space="0" w:color="auto"/>
          </w:divBdr>
        </w:div>
      </w:divsChild>
    </w:div>
    <w:div w:id="35669839">
      <w:bodyDiv w:val="1"/>
      <w:marLeft w:val="0"/>
      <w:marRight w:val="0"/>
      <w:marTop w:val="0"/>
      <w:marBottom w:val="0"/>
      <w:divBdr>
        <w:top w:val="none" w:sz="0" w:space="0" w:color="auto"/>
        <w:left w:val="none" w:sz="0" w:space="0" w:color="auto"/>
        <w:bottom w:val="none" w:sz="0" w:space="0" w:color="auto"/>
        <w:right w:val="none" w:sz="0" w:space="0" w:color="auto"/>
      </w:divBdr>
      <w:divsChild>
        <w:div w:id="488132417">
          <w:marLeft w:val="0"/>
          <w:marRight w:val="0"/>
          <w:marTop w:val="0"/>
          <w:marBottom w:val="0"/>
          <w:divBdr>
            <w:top w:val="none" w:sz="0" w:space="0" w:color="auto"/>
            <w:left w:val="none" w:sz="0" w:space="0" w:color="auto"/>
            <w:bottom w:val="none" w:sz="0" w:space="0" w:color="auto"/>
            <w:right w:val="none" w:sz="0" w:space="0" w:color="auto"/>
          </w:divBdr>
        </w:div>
        <w:div w:id="850337111">
          <w:marLeft w:val="0"/>
          <w:marRight w:val="0"/>
          <w:marTop w:val="0"/>
          <w:marBottom w:val="0"/>
          <w:divBdr>
            <w:top w:val="none" w:sz="0" w:space="0" w:color="auto"/>
            <w:left w:val="none" w:sz="0" w:space="0" w:color="auto"/>
            <w:bottom w:val="none" w:sz="0" w:space="0" w:color="auto"/>
            <w:right w:val="none" w:sz="0" w:space="0" w:color="auto"/>
          </w:divBdr>
        </w:div>
        <w:div w:id="1445660737">
          <w:marLeft w:val="0"/>
          <w:marRight w:val="0"/>
          <w:marTop w:val="0"/>
          <w:marBottom w:val="0"/>
          <w:divBdr>
            <w:top w:val="none" w:sz="0" w:space="0" w:color="auto"/>
            <w:left w:val="none" w:sz="0" w:space="0" w:color="auto"/>
            <w:bottom w:val="none" w:sz="0" w:space="0" w:color="auto"/>
            <w:right w:val="none" w:sz="0" w:space="0" w:color="auto"/>
          </w:divBdr>
        </w:div>
      </w:divsChild>
    </w:div>
    <w:div w:id="39936033">
      <w:bodyDiv w:val="1"/>
      <w:marLeft w:val="0"/>
      <w:marRight w:val="0"/>
      <w:marTop w:val="0"/>
      <w:marBottom w:val="0"/>
      <w:divBdr>
        <w:top w:val="none" w:sz="0" w:space="0" w:color="auto"/>
        <w:left w:val="none" w:sz="0" w:space="0" w:color="auto"/>
        <w:bottom w:val="none" w:sz="0" w:space="0" w:color="auto"/>
        <w:right w:val="none" w:sz="0" w:space="0" w:color="auto"/>
      </w:divBdr>
      <w:divsChild>
        <w:div w:id="786923328">
          <w:marLeft w:val="0"/>
          <w:marRight w:val="0"/>
          <w:marTop w:val="0"/>
          <w:marBottom w:val="0"/>
          <w:divBdr>
            <w:top w:val="none" w:sz="0" w:space="0" w:color="auto"/>
            <w:left w:val="none" w:sz="0" w:space="0" w:color="auto"/>
            <w:bottom w:val="none" w:sz="0" w:space="0" w:color="auto"/>
            <w:right w:val="none" w:sz="0" w:space="0" w:color="auto"/>
          </w:divBdr>
        </w:div>
        <w:div w:id="1955941628">
          <w:marLeft w:val="0"/>
          <w:marRight w:val="0"/>
          <w:marTop w:val="0"/>
          <w:marBottom w:val="0"/>
          <w:divBdr>
            <w:top w:val="none" w:sz="0" w:space="0" w:color="auto"/>
            <w:left w:val="none" w:sz="0" w:space="0" w:color="auto"/>
            <w:bottom w:val="none" w:sz="0" w:space="0" w:color="auto"/>
            <w:right w:val="none" w:sz="0" w:space="0" w:color="auto"/>
          </w:divBdr>
        </w:div>
        <w:div w:id="2131893263">
          <w:marLeft w:val="0"/>
          <w:marRight w:val="0"/>
          <w:marTop w:val="0"/>
          <w:marBottom w:val="0"/>
          <w:divBdr>
            <w:top w:val="none" w:sz="0" w:space="0" w:color="auto"/>
            <w:left w:val="none" w:sz="0" w:space="0" w:color="auto"/>
            <w:bottom w:val="none" w:sz="0" w:space="0" w:color="auto"/>
            <w:right w:val="none" w:sz="0" w:space="0" w:color="auto"/>
          </w:divBdr>
        </w:div>
      </w:divsChild>
    </w:div>
    <w:div w:id="48386314">
      <w:bodyDiv w:val="1"/>
      <w:marLeft w:val="0"/>
      <w:marRight w:val="0"/>
      <w:marTop w:val="0"/>
      <w:marBottom w:val="0"/>
      <w:divBdr>
        <w:top w:val="none" w:sz="0" w:space="0" w:color="auto"/>
        <w:left w:val="none" w:sz="0" w:space="0" w:color="auto"/>
        <w:bottom w:val="none" w:sz="0" w:space="0" w:color="auto"/>
        <w:right w:val="none" w:sz="0" w:space="0" w:color="auto"/>
      </w:divBdr>
      <w:divsChild>
        <w:div w:id="244146066">
          <w:marLeft w:val="0"/>
          <w:marRight w:val="0"/>
          <w:marTop w:val="0"/>
          <w:marBottom w:val="0"/>
          <w:divBdr>
            <w:top w:val="none" w:sz="0" w:space="0" w:color="auto"/>
            <w:left w:val="none" w:sz="0" w:space="0" w:color="auto"/>
            <w:bottom w:val="none" w:sz="0" w:space="0" w:color="auto"/>
            <w:right w:val="none" w:sz="0" w:space="0" w:color="auto"/>
          </w:divBdr>
          <w:divsChild>
            <w:div w:id="10243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3997">
      <w:bodyDiv w:val="1"/>
      <w:marLeft w:val="0"/>
      <w:marRight w:val="0"/>
      <w:marTop w:val="0"/>
      <w:marBottom w:val="0"/>
      <w:divBdr>
        <w:top w:val="none" w:sz="0" w:space="0" w:color="auto"/>
        <w:left w:val="none" w:sz="0" w:space="0" w:color="auto"/>
        <w:bottom w:val="none" w:sz="0" w:space="0" w:color="auto"/>
        <w:right w:val="none" w:sz="0" w:space="0" w:color="auto"/>
      </w:divBdr>
    </w:div>
    <w:div w:id="182129155">
      <w:bodyDiv w:val="1"/>
      <w:marLeft w:val="0"/>
      <w:marRight w:val="0"/>
      <w:marTop w:val="0"/>
      <w:marBottom w:val="0"/>
      <w:divBdr>
        <w:top w:val="none" w:sz="0" w:space="0" w:color="auto"/>
        <w:left w:val="none" w:sz="0" w:space="0" w:color="auto"/>
        <w:bottom w:val="none" w:sz="0" w:space="0" w:color="auto"/>
        <w:right w:val="none" w:sz="0" w:space="0" w:color="auto"/>
      </w:divBdr>
      <w:divsChild>
        <w:div w:id="92165207">
          <w:marLeft w:val="0"/>
          <w:marRight w:val="0"/>
          <w:marTop w:val="0"/>
          <w:marBottom w:val="0"/>
          <w:divBdr>
            <w:top w:val="none" w:sz="0" w:space="0" w:color="auto"/>
            <w:left w:val="none" w:sz="0" w:space="0" w:color="auto"/>
            <w:bottom w:val="none" w:sz="0" w:space="0" w:color="auto"/>
            <w:right w:val="none" w:sz="0" w:space="0" w:color="auto"/>
          </w:divBdr>
        </w:div>
        <w:div w:id="759176297">
          <w:marLeft w:val="0"/>
          <w:marRight w:val="0"/>
          <w:marTop w:val="0"/>
          <w:marBottom w:val="0"/>
          <w:divBdr>
            <w:top w:val="none" w:sz="0" w:space="0" w:color="auto"/>
            <w:left w:val="none" w:sz="0" w:space="0" w:color="auto"/>
            <w:bottom w:val="none" w:sz="0" w:space="0" w:color="auto"/>
            <w:right w:val="none" w:sz="0" w:space="0" w:color="auto"/>
          </w:divBdr>
        </w:div>
        <w:div w:id="1290432693">
          <w:marLeft w:val="0"/>
          <w:marRight w:val="0"/>
          <w:marTop w:val="0"/>
          <w:marBottom w:val="0"/>
          <w:divBdr>
            <w:top w:val="none" w:sz="0" w:space="0" w:color="auto"/>
            <w:left w:val="none" w:sz="0" w:space="0" w:color="auto"/>
            <w:bottom w:val="none" w:sz="0" w:space="0" w:color="auto"/>
            <w:right w:val="none" w:sz="0" w:space="0" w:color="auto"/>
          </w:divBdr>
        </w:div>
        <w:div w:id="1620914306">
          <w:marLeft w:val="0"/>
          <w:marRight w:val="0"/>
          <w:marTop w:val="0"/>
          <w:marBottom w:val="0"/>
          <w:divBdr>
            <w:top w:val="none" w:sz="0" w:space="0" w:color="auto"/>
            <w:left w:val="none" w:sz="0" w:space="0" w:color="auto"/>
            <w:bottom w:val="none" w:sz="0" w:space="0" w:color="auto"/>
            <w:right w:val="none" w:sz="0" w:space="0" w:color="auto"/>
          </w:divBdr>
        </w:div>
        <w:div w:id="2006467737">
          <w:marLeft w:val="0"/>
          <w:marRight w:val="0"/>
          <w:marTop w:val="0"/>
          <w:marBottom w:val="0"/>
          <w:divBdr>
            <w:top w:val="none" w:sz="0" w:space="0" w:color="auto"/>
            <w:left w:val="none" w:sz="0" w:space="0" w:color="auto"/>
            <w:bottom w:val="none" w:sz="0" w:space="0" w:color="auto"/>
            <w:right w:val="none" w:sz="0" w:space="0" w:color="auto"/>
          </w:divBdr>
        </w:div>
      </w:divsChild>
    </w:div>
    <w:div w:id="233930598">
      <w:bodyDiv w:val="1"/>
      <w:marLeft w:val="0"/>
      <w:marRight w:val="0"/>
      <w:marTop w:val="0"/>
      <w:marBottom w:val="0"/>
      <w:divBdr>
        <w:top w:val="none" w:sz="0" w:space="0" w:color="auto"/>
        <w:left w:val="none" w:sz="0" w:space="0" w:color="auto"/>
        <w:bottom w:val="none" w:sz="0" w:space="0" w:color="auto"/>
        <w:right w:val="none" w:sz="0" w:space="0" w:color="auto"/>
      </w:divBdr>
    </w:div>
    <w:div w:id="234437495">
      <w:bodyDiv w:val="1"/>
      <w:marLeft w:val="0"/>
      <w:marRight w:val="0"/>
      <w:marTop w:val="0"/>
      <w:marBottom w:val="0"/>
      <w:divBdr>
        <w:top w:val="none" w:sz="0" w:space="0" w:color="auto"/>
        <w:left w:val="none" w:sz="0" w:space="0" w:color="auto"/>
        <w:bottom w:val="none" w:sz="0" w:space="0" w:color="auto"/>
        <w:right w:val="none" w:sz="0" w:space="0" w:color="auto"/>
      </w:divBdr>
    </w:div>
    <w:div w:id="240606033">
      <w:bodyDiv w:val="1"/>
      <w:marLeft w:val="0"/>
      <w:marRight w:val="0"/>
      <w:marTop w:val="0"/>
      <w:marBottom w:val="0"/>
      <w:divBdr>
        <w:top w:val="none" w:sz="0" w:space="0" w:color="auto"/>
        <w:left w:val="none" w:sz="0" w:space="0" w:color="auto"/>
        <w:bottom w:val="none" w:sz="0" w:space="0" w:color="auto"/>
        <w:right w:val="none" w:sz="0" w:space="0" w:color="auto"/>
      </w:divBdr>
      <w:divsChild>
        <w:div w:id="1932228146">
          <w:marLeft w:val="0"/>
          <w:marRight w:val="0"/>
          <w:marTop w:val="0"/>
          <w:marBottom w:val="0"/>
          <w:divBdr>
            <w:top w:val="none" w:sz="0" w:space="0" w:color="auto"/>
            <w:left w:val="none" w:sz="0" w:space="0" w:color="auto"/>
            <w:bottom w:val="none" w:sz="0" w:space="0" w:color="auto"/>
            <w:right w:val="none" w:sz="0" w:space="0" w:color="auto"/>
          </w:divBdr>
        </w:div>
      </w:divsChild>
    </w:div>
    <w:div w:id="244194821">
      <w:bodyDiv w:val="1"/>
      <w:marLeft w:val="0"/>
      <w:marRight w:val="0"/>
      <w:marTop w:val="0"/>
      <w:marBottom w:val="0"/>
      <w:divBdr>
        <w:top w:val="none" w:sz="0" w:space="0" w:color="auto"/>
        <w:left w:val="none" w:sz="0" w:space="0" w:color="auto"/>
        <w:bottom w:val="none" w:sz="0" w:space="0" w:color="auto"/>
        <w:right w:val="none" w:sz="0" w:space="0" w:color="auto"/>
      </w:divBdr>
    </w:div>
    <w:div w:id="285620417">
      <w:bodyDiv w:val="1"/>
      <w:marLeft w:val="0"/>
      <w:marRight w:val="0"/>
      <w:marTop w:val="0"/>
      <w:marBottom w:val="0"/>
      <w:divBdr>
        <w:top w:val="none" w:sz="0" w:space="0" w:color="auto"/>
        <w:left w:val="none" w:sz="0" w:space="0" w:color="auto"/>
        <w:bottom w:val="none" w:sz="0" w:space="0" w:color="auto"/>
        <w:right w:val="none" w:sz="0" w:space="0" w:color="auto"/>
      </w:divBdr>
      <w:divsChild>
        <w:div w:id="28989977">
          <w:marLeft w:val="0"/>
          <w:marRight w:val="0"/>
          <w:marTop w:val="0"/>
          <w:marBottom w:val="0"/>
          <w:divBdr>
            <w:top w:val="none" w:sz="0" w:space="0" w:color="auto"/>
            <w:left w:val="none" w:sz="0" w:space="0" w:color="auto"/>
            <w:bottom w:val="none" w:sz="0" w:space="0" w:color="auto"/>
            <w:right w:val="none" w:sz="0" w:space="0" w:color="auto"/>
          </w:divBdr>
        </w:div>
        <w:div w:id="53091860">
          <w:marLeft w:val="0"/>
          <w:marRight w:val="0"/>
          <w:marTop w:val="0"/>
          <w:marBottom w:val="0"/>
          <w:divBdr>
            <w:top w:val="none" w:sz="0" w:space="0" w:color="auto"/>
            <w:left w:val="none" w:sz="0" w:space="0" w:color="auto"/>
            <w:bottom w:val="none" w:sz="0" w:space="0" w:color="auto"/>
            <w:right w:val="none" w:sz="0" w:space="0" w:color="auto"/>
          </w:divBdr>
        </w:div>
        <w:div w:id="70465434">
          <w:marLeft w:val="0"/>
          <w:marRight w:val="0"/>
          <w:marTop w:val="0"/>
          <w:marBottom w:val="0"/>
          <w:divBdr>
            <w:top w:val="none" w:sz="0" w:space="0" w:color="auto"/>
            <w:left w:val="none" w:sz="0" w:space="0" w:color="auto"/>
            <w:bottom w:val="none" w:sz="0" w:space="0" w:color="auto"/>
            <w:right w:val="none" w:sz="0" w:space="0" w:color="auto"/>
          </w:divBdr>
          <w:divsChild>
            <w:div w:id="1618173425">
              <w:blockQuote w:val="1"/>
              <w:marLeft w:val="720"/>
              <w:marRight w:val="720"/>
              <w:marTop w:val="0"/>
              <w:marBottom w:val="0"/>
              <w:divBdr>
                <w:top w:val="none" w:sz="0" w:space="0" w:color="auto"/>
                <w:left w:val="none" w:sz="0" w:space="0" w:color="auto"/>
                <w:bottom w:val="none" w:sz="0" w:space="0" w:color="auto"/>
                <w:right w:val="none" w:sz="0" w:space="0" w:color="auto"/>
              </w:divBdr>
              <w:divsChild>
                <w:div w:id="456946648">
                  <w:marLeft w:val="0"/>
                  <w:marRight w:val="0"/>
                  <w:marTop w:val="0"/>
                  <w:marBottom w:val="0"/>
                  <w:divBdr>
                    <w:top w:val="none" w:sz="0" w:space="0" w:color="auto"/>
                    <w:left w:val="none" w:sz="0" w:space="0" w:color="auto"/>
                    <w:bottom w:val="none" w:sz="0" w:space="0" w:color="auto"/>
                    <w:right w:val="none" w:sz="0" w:space="0" w:color="auto"/>
                  </w:divBdr>
                  <w:divsChild>
                    <w:div w:id="163128633">
                      <w:marLeft w:val="0"/>
                      <w:marRight w:val="0"/>
                      <w:marTop w:val="0"/>
                      <w:marBottom w:val="0"/>
                      <w:divBdr>
                        <w:top w:val="none" w:sz="0" w:space="0" w:color="auto"/>
                        <w:left w:val="none" w:sz="0" w:space="0" w:color="auto"/>
                        <w:bottom w:val="none" w:sz="0" w:space="0" w:color="auto"/>
                        <w:right w:val="none" w:sz="0" w:space="0" w:color="auto"/>
                      </w:divBdr>
                      <w:divsChild>
                        <w:div w:id="371732827">
                          <w:marLeft w:val="0"/>
                          <w:marRight w:val="0"/>
                          <w:marTop w:val="0"/>
                          <w:marBottom w:val="0"/>
                          <w:divBdr>
                            <w:top w:val="none" w:sz="0" w:space="0" w:color="auto"/>
                            <w:left w:val="none" w:sz="0" w:space="0" w:color="auto"/>
                            <w:bottom w:val="none" w:sz="0" w:space="0" w:color="auto"/>
                            <w:right w:val="none" w:sz="0" w:space="0" w:color="auto"/>
                          </w:divBdr>
                          <w:divsChild>
                            <w:div w:id="202450046">
                              <w:marLeft w:val="0"/>
                              <w:marRight w:val="0"/>
                              <w:marTop w:val="0"/>
                              <w:marBottom w:val="0"/>
                              <w:divBdr>
                                <w:top w:val="none" w:sz="0" w:space="0" w:color="auto"/>
                                <w:left w:val="none" w:sz="0" w:space="0" w:color="auto"/>
                                <w:bottom w:val="none" w:sz="0" w:space="0" w:color="auto"/>
                                <w:right w:val="none" w:sz="0" w:space="0" w:color="auto"/>
                              </w:divBdr>
                            </w:div>
                          </w:divsChild>
                        </w:div>
                        <w:div w:id="18731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11476">
          <w:marLeft w:val="0"/>
          <w:marRight w:val="0"/>
          <w:marTop w:val="0"/>
          <w:marBottom w:val="0"/>
          <w:divBdr>
            <w:top w:val="none" w:sz="0" w:space="0" w:color="auto"/>
            <w:left w:val="none" w:sz="0" w:space="0" w:color="auto"/>
            <w:bottom w:val="none" w:sz="0" w:space="0" w:color="auto"/>
            <w:right w:val="none" w:sz="0" w:space="0" w:color="auto"/>
          </w:divBdr>
        </w:div>
        <w:div w:id="143863545">
          <w:marLeft w:val="0"/>
          <w:marRight w:val="0"/>
          <w:marTop w:val="0"/>
          <w:marBottom w:val="0"/>
          <w:divBdr>
            <w:top w:val="none" w:sz="0" w:space="0" w:color="auto"/>
            <w:left w:val="none" w:sz="0" w:space="0" w:color="auto"/>
            <w:bottom w:val="none" w:sz="0" w:space="0" w:color="auto"/>
            <w:right w:val="none" w:sz="0" w:space="0" w:color="auto"/>
          </w:divBdr>
          <w:divsChild>
            <w:div w:id="105924788">
              <w:blockQuote w:val="1"/>
              <w:marLeft w:val="720"/>
              <w:marRight w:val="720"/>
              <w:marTop w:val="0"/>
              <w:marBottom w:val="0"/>
              <w:divBdr>
                <w:top w:val="none" w:sz="0" w:space="0" w:color="auto"/>
                <w:left w:val="none" w:sz="0" w:space="0" w:color="auto"/>
                <w:bottom w:val="none" w:sz="0" w:space="0" w:color="auto"/>
                <w:right w:val="none" w:sz="0" w:space="0" w:color="auto"/>
              </w:divBdr>
              <w:divsChild>
                <w:div w:id="782115796">
                  <w:marLeft w:val="0"/>
                  <w:marRight w:val="0"/>
                  <w:marTop w:val="0"/>
                  <w:marBottom w:val="0"/>
                  <w:divBdr>
                    <w:top w:val="none" w:sz="0" w:space="0" w:color="auto"/>
                    <w:left w:val="none" w:sz="0" w:space="0" w:color="auto"/>
                    <w:bottom w:val="none" w:sz="0" w:space="0" w:color="auto"/>
                    <w:right w:val="none" w:sz="0" w:space="0" w:color="auto"/>
                  </w:divBdr>
                  <w:divsChild>
                    <w:div w:id="383262188">
                      <w:marLeft w:val="0"/>
                      <w:marRight w:val="0"/>
                      <w:marTop w:val="0"/>
                      <w:marBottom w:val="0"/>
                      <w:divBdr>
                        <w:top w:val="none" w:sz="0" w:space="0" w:color="auto"/>
                        <w:left w:val="none" w:sz="0" w:space="0" w:color="auto"/>
                        <w:bottom w:val="none" w:sz="0" w:space="0" w:color="auto"/>
                        <w:right w:val="none" w:sz="0" w:space="0" w:color="auto"/>
                      </w:divBdr>
                    </w:div>
                    <w:div w:id="1079519122">
                      <w:marLeft w:val="0"/>
                      <w:marRight w:val="0"/>
                      <w:marTop w:val="0"/>
                      <w:marBottom w:val="0"/>
                      <w:divBdr>
                        <w:top w:val="none" w:sz="0" w:space="0" w:color="auto"/>
                        <w:left w:val="none" w:sz="0" w:space="0" w:color="auto"/>
                        <w:bottom w:val="none" w:sz="0" w:space="0" w:color="auto"/>
                        <w:right w:val="none" w:sz="0" w:space="0" w:color="auto"/>
                      </w:divBdr>
                    </w:div>
                    <w:div w:id="1689335404">
                      <w:marLeft w:val="0"/>
                      <w:marRight w:val="0"/>
                      <w:marTop w:val="0"/>
                      <w:marBottom w:val="0"/>
                      <w:divBdr>
                        <w:top w:val="none" w:sz="0" w:space="0" w:color="auto"/>
                        <w:left w:val="none" w:sz="0" w:space="0" w:color="auto"/>
                        <w:bottom w:val="none" w:sz="0" w:space="0" w:color="auto"/>
                        <w:right w:val="none" w:sz="0" w:space="0" w:color="auto"/>
                      </w:divBdr>
                    </w:div>
                    <w:div w:id="1708067921">
                      <w:marLeft w:val="0"/>
                      <w:marRight w:val="0"/>
                      <w:marTop w:val="0"/>
                      <w:marBottom w:val="0"/>
                      <w:divBdr>
                        <w:top w:val="none" w:sz="0" w:space="0" w:color="auto"/>
                        <w:left w:val="none" w:sz="0" w:space="0" w:color="auto"/>
                        <w:bottom w:val="none" w:sz="0" w:space="0" w:color="auto"/>
                        <w:right w:val="none" w:sz="0" w:space="0" w:color="auto"/>
                      </w:divBdr>
                    </w:div>
                    <w:div w:id="1975139004">
                      <w:marLeft w:val="0"/>
                      <w:marRight w:val="0"/>
                      <w:marTop w:val="0"/>
                      <w:marBottom w:val="0"/>
                      <w:divBdr>
                        <w:top w:val="none" w:sz="0" w:space="0" w:color="auto"/>
                        <w:left w:val="none" w:sz="0" w:space="0" w:color="auto"/>
                        <w:bottom w:val="none" w:sz="0" w:space="0" w:color="auto"/>
                        <w:right w:val="none" w:sz="0" w:space="0" w:color="auto"/>
                      </w:divBdr>
                    </w:div>
                    <w:div w:id="20036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8310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05468731">
                  <w:marLeft w:val="0"/>
                  <w:marRight w:val="0"/>
                  <w:marTop w:val="0"/>
                  <w:marBottom w:val="0"/>
                  <w:divBdr>
                    <w:top w:val="none" w:sz="0" w:space="0" w:color="auto"/>
                    <w:left w:val="none" w:sz="0" w:space="0" w:color="auto"/>
                    <w:bottom w:val="none" w:sz="0" w:space="0" w:color="auto"/>
                    <w:right w:val="none" w:sz="0" w:space="0" w:color="auto"/>
                  </w:divBdr>
                </w:div>
              </w:divsChild>
            </w:div>
            <w:div w:id="627900859">
              <w:marLeft w:val="0"/>
              <w:marRight w:val="0"/>
              <w:marTop w:val="0"/>
              <w:marBottom w:val="0"/>
              <w:divBdr>
                <w:top w:val="none" w:sz="0" w:space="0" w:color="auto"/>
                <w:left w:val="none" w:sz="0" w:space="0" w:color="auto"/>
                <w:bottom w:val="none" w:sz="0" w:space="0" w:color="auto"/>
                <w:right w:val="none" w:sz="0" w:space="0" w:color="auto"/>
              </w:divBdr>
            </w:div>
            <w:div w:id="6595820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00182595">
                  <w:marLeft w:val="0"/>
                  <w:marRight w:val="0"/>
                  <w:marTop w:val="0"/>
                  <w:marBottom w:val="0"/>
                  <w:divBdr>
                    <w:top w:val="none" w:sz="0" w:space="0" w:color="auto"/>
                    <w:left w:val="none" w:sz="0" w:space="0" w:color="auto"/>
                    <w:bottom w:val="none" w:sz="0" w:space="0" w:color="auto"/>
                    <w:right w:val="none" w:sz="0" w:space="0" w:color="auto"/>
                  </w:divBdr>
                </w:div>
              </w:divsChild>
            </w:div>
            <w:div w:id="1041635039">
              <w:marLeft w:val="0"/>
              <w:marRight w:val="0"/>
              <w:marTop w:val="0"/>
              <w:marBottom w:val="0"/>
              <w:divBdr>
                <w:top w:val="none" w:sz="0" w:space="0" w:color="auto"/>
                <w:left w:val="none" w:sz="0" w:space="0" w:color="auto"/>
                <w:bottom w:val="none" w:sz="0" w:space="0" w:color="auto"/>
                <w:right w:val="none" w:sz="0" w:space="0" w:color="auto"/>
              </w:divBdr>
              <w:divsChild>
                <w:div w:id="39440021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97252198">
                      <w:marLeft w:val="0"/>
                      <w:marRight w:val="0"/>
                      <w:marTop w:val="0"/>
                      <w:marBottom w:val="0"/>
                      <w:divBdr>
                        <w:top w:val="none" w:sz="0" w:space="0" w:color="auto"/>
                        <w:left w:val="none" w:sz="0" w:space="0" w:color="auto"/>
                        <w:bottom w:val="none" w:sz="0" w:space="0" w:color="auto"/>
                        <w:right w:val="none" w:sz="0" w:space="0" w:color="auto"/>
                      </w:divBdr>
                      <w:divsChild>
                        <w:div w:id="79857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7722">
                  <w:marLeft w:val="0"/>
                  <w:marRight w:val="0"/>
                  <w:marTop w:val="0"/>
                  <w:marBottom w:val="0"/>
                  <w:divBdr>
                    <w:top w:val="none" w:sz="0" w:space="0" w:color="auto"/>
                    <w:left w:val="none" w:sz="0" w:space="0" w:color="auto"/>
                    <w:bottom w:val="none" w:sz="0" w:space="0" w:color="auto"/>
                    <w:right w:val="none" w:sz="0" w:space="0" w:color="auto"/>
                  </w:divBdr>
                </w:div>
              </w:divsChild>
            </w:div>
            <w:div w:id="15350010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47353992">
                  <w:marLeft w:val="0"/>
                  <w:marRight w:val="0"/>
                  <w:marTop w:val="0"/>
                  <w:marBottom w:val="0"/>
                  <w:divBdr>
                    <w:top w:val="none" w:sz="0" w:space="0" w:color="auto"/>
                    <w:left w:val="none" w:sz="0" w:space="0" w:color="auto"/>
                    <w:bottom w:val="none" w:sz="0" w:space="0" w:color="auto"/>
                    <w:right w:val="none" w:sz="0" w:space="0" w:color="auto"/>
                  </w:divBdr>
                  <w:divsChild>
                    <w:div w:id="1801217552">
                      <w:marLeft w:val="0"/>
                      <w:marRight w:val="0"/>
                      <w:marTop w:val="0"/>
                      <w:marBottom w:val="0"/>
                      <w:divBdr>
                        <w:top w:val="none" w:sz="0" w:space="0" w:color="auto"/>
                        <w:left w:val="none" w:sz="0" w:space="0" w:color="auto"/>
                        <w:bottom w:val="none" w:sz="0" w:space="0" w:color="auto"/>
                        <w:right w:val="none" w:sz="0" w:space="0" w:color="auto"/>
                      </w:divBdr>
                      <w:divsChild>
                        <w:div w:id="969215243">
                          <w:marLeft w:val="0"/>
                          <w:marRight w:val="0"/>
                          <w:marTop w:val="0"/>
                          <w:marBottom w:val="0"/>
                          <w:divBdr>
                            <w:top w:val="none" w:sz="0" w:space="0" w:color="auto"/>
                            <w:left w:val="none" w:sz="0" w:space="0" w:color="auto"/>
                            <w:bottom w:val="none" w:sz="0" w:space="0" w:color="auto"/>
                            <w:right w:val="none" w:sz="0" w:space="0" w:color="auto"/>
                          </w:divBdr>
                          <w:divsChild>
                            <w:div w:id="1122964259">
                              <w:marLeft w:val="0"/>
                              <w:marRight w:val="0"/>
                              <w:marTop w:val="0"/>
                              <w:marBottom w:val="0"/>
                              <w:divBdr>
                                <w:top w:val="none" w:sz="0" w:space="0" w:color="auto"/>
                                <w:left w:val="none" w:sz="0" w:space="0" w:color="auto"/>
                                <w:bottom w:val="none" w:sz="0" w:space="0" w:color="auto"/>
                                <w:right w:val="none" w:sz="0" w:space="0" w:color="auto"/>
                              </w:divBdr>
                            </w:div>
                          </w:divsChild>
                        </w:div>
                        <w:div w:id="18555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79146">
          <w:marLeft w:val="0"/>
          <w:marRight w:val="0"/>
          <w:marTop w:val="0"/>
          <w:marBottom w:val="0"/>
          <w:divBdr>
            <w:top w:val="none" w:sz="0" w:space="0" w:color="auto"/>
            <w:left w:val="none" w:sz="0" w:space="0" w:color="auto"/>
            <w:bottom w:val="none" w:sz="0" w:space="0" w:color="auto"/>
            <w:right w:val="none" w:sz="0" w:space="0" w:color="auto"/>
          </w:divBdr>
        </w:div>
        <w:div w:id="168565016">
          <w:marLeft w:val="0"/>
          <w:marRight w:val="0"/>
          <w:marTop w:val="0"/>
          <w:marBottom w:val="0"/>
          <w:divBdr>
            <w:top w:val="none" w:sz="0" w:space="0" w:color="auto"/>
            <w:left w:val="none" w:sz="0" w:space="0" w:color="auto"/>
            <w:bottom w:val="none" w:sz="0" w:space="0" w:color="auto"/>
            <w:right w:val="none" w:sz="0" w:space="0" w:color="auto"/>
          </w:divBdr>
        </w:div>
        <w:div w:id="198861391">
          <w:marLeft w:val="0"/>
          <w:marRight w:val="0"/>
          <w:marTop w:val="0"/>
          <w:marBottom w:val="0"/>
          <w:divBdr>
            <w:top w:val="none" w:sz="0" w:space="0" w:color="auto"/>
            <w:left w:val="none" w:sz="0" w:space="0" w:color="auto"/>
            <w:bottom w:val="none" w:sz="0" w:space="0" w:color="auto"/>
            <w:right w:val="none" w:sz="0" w:space="0" w:color="auto"/>
          </w:divBdr>
        </w:div>
        <w:div w:id="330716724">
          <w:marLeft w:val="0"/>
          <w:marRight w:val="0"/>
          <w:marTop w:val="0"/>
          <w:marBottom w:val="0"/>
          <w:divBdr>
            <w:top w:val="none" w:sz="0" w:space="0" w:color="auto"/>
            <w:left w:val="none" w:sz="0" w:space="0" w:color="auto"/>
            <w:bottom w:val="none" w:sz="0" w:space="0" w:color="auto"/>
            <w:right w:val="none" w:sz="0" w:space="0" w:color="auto"/>
          </w:divBdr>
        </w:div>
        <w:div w:id="3413991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72079477">
              <w:marLeft w:val="0"/>
              <w:marRight w:val="0"/>
              <w:marTop w:val="0"/>
              <w:marBottom w:val="0"/>
              <w:divBdr>
                <w:top w:val="none" w:sz="0" w:space="0" w:color="auto"/>
                <w:left w:val="none" w:sz="0" w:space="0" w:color="auto"/>
                <w:bottom w:val="none" w:sz="0" w:space="0" w:color="auto"/>
                <w:right w:val="none" w:sz="0" w:space="0" w:color="auto"/>
              </w:divBdr>
            </w:div>
          </w:divsChild>
        </w:div>
        <w:div w:id="3736254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35475555">
              <w:marLeft w:val="0"/>
              <w:marRight w:val="0"/>
              <w:marTop w:val="0"/>
              <w:marBottom w:val="0"/>
              <w:divBdr>
                <w:top w:val="none" w:sz="0" w:space="0" w:color="auto"/>
                <w:left w:val="none" w:sz="0" w:space="0" w:color="auto"/>
                <w:bottom w:val="none" w:sz="0" w:space="0" w:color="auto"/>
                <w:right w:val="none" w:sz="0" w:space="0" w:color="auto"/>
              </w:divBdr>
            </w:div>
          </w:divsChild>
        </w:div>
        <w:div w:id="414480287">
          <w:marLeft w:val="0"/>
          <w:marRight w:val="0"/>
          <w:marTop w:val="0"/>
          <w:marBottom w:val="0"/>
          <w:divBdr>
            <w:top w:val="none" w:sz="0" w:space="0" w:color="auto"/>
            <w:left w:val="none" w:sz="0" w:space="0" w:color="auto"/>
            <w:bottom w:val="none" w:sz="0" w:space="0" w:color="auto"/>
            <w:right w:val="none" w:sz="0" w:space="0" w:color="auto"/>
          </w:divBdr>
        </w:div>
        <w:div w:id="450243465">
          <w:marLeft w:val="0"/>
          <w:marRight w:val="0"/>
          <w:marTop w:val="0"/>
          <w:marBottom w:val="0"/>
          <w:divBdr>
            <w:top w:val="none" w:sz="0" w:space="0" w:color="auto"/>
            <w:left w:val="none" w:sz="0" w:space="0" w:color="auto"/>
            <w:bottom w:val="none" w:sz="0" w:space="0" w:color="auto"/>
            <w:right w:val="none" w:sz="0" w:space="0" w:color="auto"/>
          </w:divBdr>
          <w:divsChild>
            <w:div w:id="286086948">
              <w:marLeft w:val="0"/>
              <w:marRight w:val="0"/>
              <w:marTop w:val="0"/>
              <w:marBottom w:val="0"/>
              <w:divBdr>
                <w:top w:val="none" w:sz="0" w:space="0" w:color="auto"/>
                <w:left w:val="none" w:sz="0" w:space="0" w:color="auto"/>
                <w:bottom w:val="none" w:sz="0" w:space="0" w:color="auto"/>
                <w:right w:val="none" w:sz="0" w:space="0" w:color="auto"/>
              </w:divBdr>
            </w:div>
            <w:div w:id="521435965">
              <w:marLeft w:val="0"/>
              <w:marRight w:val="0"/>
              <w:marTop w:val="0"/>
              <w:marBottom w:val="0"/>
              <w:divBdr>
                <w:top w:val="none" w:sz="0" w:space="0" w:color="auto"/>
                <w:left w:val="none" w:sz="0" w:space="0" w:color="auto"/>
                <w:bottom w:val="none" w:sz="0" w:space="0" w:color="auto"/>
                <w:right w:val="none" w:sz="0" w:space="0" w:color="auto"/>
              </w:divBdr>
            </w:div>
            <w:div w:id="569654267">
              <w:marLeft w:val="0"/>
              <w:marRight w:val="0"/>
              <w:marTop w:val="0"/>
              <w:marBottom w:val="0"/>
              <w:divBdr>
                <w:top w:val="none" w:sz="0" w:space="0" w:color="auto"/>
                <w:left w:val="none" w:sz="0" w:space="0" w:color="auto"/>
                <w:bottom w:val="none" w:sz="0" w:space="0" w:color="auto"/>
                <w:right w:val="none" w:sz="0" w:space="0" w:color="auto"/>
              </w:divBdr>
            </w:div>
            <w:div w:id="613947514">
              <w:marLeft w:val="0"/>
              <w:marRight w:val="0"/>
              <w:marTop w:val="0"/>
              <w:marBottom w:val="0"/>
              <w:divBdr>
                <w:top w:val="none" w:sz="0" w:space="0" w:color="auto"/>
                <w:left w:val="none" w:sz="0" w:space="0" w:color="auto"/>
                <w:bottom w:val="none" w:sz="0" w:space="0" w:color="auto"/>
                <w:right w:val="none" w:sz="0" w:space="0" w:color="auto"/>
              </w:divBdr>
            </w:div>
            <w:div w:id="691036452">
              <w:marLeft w:val="0"/>
              <w:marRight w:val="0"/>
              <w:marTop w:val="0"/>
              <w:marBottom w:val="0"/>
              <w:divBdr>
                <w:top w:val="none" w:sz="0" w:space="0" w:color="auto"/>
                <w:left w:val="none" w:sz="0" w:space="0" w:color="auto"/>
                <w:bottom w:val="none" w:sz="0" w:space="0" w:color="auto"/>
                <w:right w:val="none" w:sz="0" w:space="0" w:color="auto"/>
              </w:divBdr>
            </w:div>
            <w:div w:id="743259724">
              <w:marLeft w:val="0"/>
              <w:marRight w:val="0"/>
              <w:marTop w:val="0"/>
              <w:marBottom w:val="0"/>
              <w:divBdr>
                <w:top w:val="none" w:sz="0" w:space="0" w:color="auto"/>
                <w:left w:val="none" w:sz="0" w:space="0" w:color="auto"/>
                <w:bottom w:val="none" w:sz="0" w:space="0" w:color="auto"/>
                <w:right w:val="none" w:sz="0" w:space="0" w:color="auto"/>
              </w:divBdr>
              <w:divsChild>
                <w:div w:id="877425947">
                  <w:marLeft w:val="0"/>
                  <w:marRight w:val="0"/>
                  <w:marTop w:val="0"/>
                  <w:marBottom w:val="0"/>
                  <w:divBdr>
                    <w:top w:val="none" w:sz="0" w:space="0" w:color="auto"/>
                    <w:left w:val="none" w:sz="0" w:space="0" w:color="auto"/>
                    <w:bottom w:val="none" w:sz="0" w:space="0" w:color="auto"/>
                    <w:right w:val="none" w:sz="0" w:space="0" w:color="auto"/>
                  </w:divBdr>
                  <w:divsChild>
                    <w:div w:id="23559480">
                      <w:marLeft w:val="0"/>
                      <w:marRight w:val="0"/>
                      <w:marTop w:val="0"/>
                      <w:marBottom w:val="0"/>
                      <w:divBdr>
                        <w:top w:val="none" w:sz="0" w:space="0" w:color="auto"/>
                        <w:left w:val="none" w:sz="0" w:space="0" w:color="auto"/>
                        <w:bottom w:val="none" w:sz="0" w:space="0" w:color="auto"/>
                        <w:right w:val="none" w:sz="0" w:space="0" w:color="auto"/>
                      </w:divBdr>
                    </w:div>
                    <w:div w:id="145097115">
                      <w:marLeft w:val="0"/>
                      <w:marRight w:val="0"/>
                      <w:marTop w:val="0"/>
                      <w:marBottom w:val="0"/>
                      <w:divBdr>
                        <w:top w:val="none" w:sz="0" w:space="0" w:color="auto"/>
                        <w:left w:val="none" w:sz="0" w:space="0" w:color="auto"/>
                        <w:bottom w:val="none" w:sz="0" w:space="0" w:color="auto"/>
                        <w:right w:val="none" w:sz="0" w:space="0" w:color="auto"/>
                      </w:divBdr>
                    </w:div>
                    <w:div w:id="152109405">
                      <w:marLeft w:val="0"/>
                      <w:marRight w:val="0"/>
                      <w:marTop w:val="0"/>
                      <w:marBottom w:val="0"/>
                      <w:divBdr>
                        <w:top w:val="none" w:sz="0" w:space="0" w:color="auto"/>
                        <w:left w:val="none" w:sz="0" w:space="0" w:color="auto"/>
                        <w:bottom w:val="none" w:sz="0" w:space="0" w:color="auto"/>
                        <w:right w:val="none" w:sz="0" w:space="0" w:color="auto"/>
                      </w:divBdr>
                    </w:div>
                    <w:div w:id="295453867">
                      <w:marLeft w:val="0"/>
                      <w:marRight w:val="0"/>
                      <w:marTop w:val="0"/>
                      <w:marBottom w:val="0"/>
                      <w:divBdr>
                        <w:top w:val="none" w:sz="0" w:space="0" w:color="auto"/>
                        <w:left w:val="none" w:sz="0" w:space="0" w:color="auto"/>
                        <w:bottom w:val="none" w:sz="0" w:space="0" w:color="auto"/>
                        <w:right w:val="none" w:sz="0" w:space="0" w:color="auto"/>
                      </w:divBdr>
                    </w:div>
                    <w:div w:id="1074280850">
                      <w:blockQuote w:val="1"/>
                      <w:marLeft w:val="720"/>
                      <w:marRight w:val="720"/>
                      <w:marTop w:val="0"/>
                      <w:marBottom w:val="0"/>
                      <w:divBdr>
                        <w:top w:val="none" w:sz="0" w:space="0" w:color="auto"/>
                        <w:left w:val="none" w:sz="0" w:space="0" w:color="auto"/>
                        <w:bottom w:val="none" w:sz="0" w:space="0" w:color="auto"/>
                        <w:right w:val="none" w:sz="0" w:space="0" w:color="auto"/>
                      </w:divBdr>
                      <w:divsChild>
                        <w:div w:id="561912098">
                          <w:marLeft w:val="0"/>
                          <w:marRight w:val="0"/>
                          <w:marTop w:val="0"/>
                          <w:marBottom w:val="0"/>
                          <w:divBdr>
                            <w:top w:val="none" w:sz="0" w:space="0" w:color="auto"/>
                            <w:left w:val="none" w:sz="0" w:space="0" w:color="auto"/>
                            <w:bottom w:val="none" w:sz="0" w:space="0" w:color="auto"/>
                            <w:right w:val="none" w:sz="0" w:space="0" w:color="auto"/>
                          </w:divBdr>
                        </w:div>
                      </w:divsChild>
                    </w:div>
                    <w:div w:id="1197430567">
                      <w:marLeft w:val="0"/>
                      <w:marRight w:val="0"/>
                      <w:marTop w:val="0"/>
                      <w:marBottom w:val="0"/>
                      <w:divBdr>
                        <w:top w:val="none" w:sz="0" w:space="0" w:color="auto"/>
                        <w:left w:val="none" w:sz="0" w:space="0" w:color="auto"/>
                        <w:bottom w:val="none" w:sz="0" w:space="0" w:color="auto"/>
                        <w:right w:val="none" w:sz="0" w:space="0" w:color="auto"/>
                      </w:divBdr>
                    </w:div>
                    <w:div w:id="1650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9373">
              <w:marLeft w:val="0"/>
              <w:marRight w:val="0"/>
              <w:marTop w:val="0"/>
              <w:marBottom w:val="0"/>
              <w:divBdr>
                <w:top w:val="none" w:sz="0" w:space="0" w:color="auto"/>
                <w:left w:val="none" w:sz="0" w:space="0" w:color="auto"/>
                <w:bottom w:val="none" w:sz="0" w:space="0" w:color="auto"/>
                <w:right w:val="none" w:sz="0" w:space="0" w:color="auto"/>
              </w:divBdr>
            </w:div>
            <w:div w:id="93949074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7842026">
                  <w:marLeft w:val="0"/>
                  <w:marRight w:val="0"/>
                  <w:marTop w:val="0"/>
                  <w:marBottom w:val="0"/>
                  <w:divBdr>
                    <w:top w:val="none" w:sz="0" w:space="0" w:color="auto"/>
                    <w:left w:val="none" w:sz="0" w:space="0" w:color="auto"/>
                    <w:bottom w:val="none" w:sz="0" w:space="0" w:color="auto"/>
                    <w:right w:val="none" w:sz="0" w:space="0" w:color="auto"/>
                  </w:divBdr>
                </w:div>
                <w:div w:id="55127728">
                  <w:marLeft w:val="0"/>
                  <w:marRight w:val="0"/>
                  <w:marTop w:val="0"/>
                  <w:marBottom w:val="0"/>
                  <w:divBdr>
                    <w:top w:val="none" w:sz="0" w:space="0" w:color="auto"/>
                    <w:left w:val="none" w:sz="0" w:space="0" w:color="auto"/>
                    <w:bottom w:val="none" w:sz="0" w:space="0" w:color="auto"/>
                    <w:right w:val="none" w:sz="0" w:space="0" w:color="auto"/>
                  </w:divBdr>
                </w:div>
                <w:div w:id="395200507">
                  <w:marLeft w:val="0"/>
                  <w:marRight w:val="0"/>
                  <w:marTop w:val="0"/>
                  <w:marBottom w:val="0"/>
                  <w:divBdr>
                    <w:top w:val="none" w:sz="0" w:space="0" w:color="auto"/>
                    <w:left w:val="none" w:sz="0" w:space="0" w:color="auto"/>
                    <w:bottom w:val="none" w:sz="0" w:space="0" w:color="auto"/>
                    <w:right w:val="none" w:sz="0" w:space="0" w:color="auto"/>
                  </w:divBdr>
                </w:div>
                <w:div w:id="401408565">
                  <w:marLeft w:val="0"/>
                  <w:marRight w:val="0"/>
                  <w:marTop w:val="0"/>
                  <w:marBottom w:val="0"/>
                  <w:divBdr>
                    <w:top w:val="none" w:sz="0" w:space="0" w:color="auto"/>
                    <w:left w:val="none" w:sz="0" w:space="0" w:color="auto"/>
                    <w:bottom w:val="none" w:sz="0" w:space="0" w:color="auto"/>
                    <w:right w:val="none" w:sz="0" w:space="0" w:color="auto"/>
                  </w:divBdr>
                </w:div>
                <w:div w:id="413820786">
                  <w:marLeft w:val="0"/>
                  <w:marRight w:val="0"/>
                  <w:marTop w:val="0"/>
                  <w:marBottom w:val="0"/>
                  <w:divBdr>
                    <w:top w:val="none" w:sz="0" w:space="0" w:color="auto"/>
                    <w:left w:val="none" w:sz="0" w:space="0" w:color="auto"/>
                    <w:bottom w:val="none" w:sz="0" w:space="0" w:color="auto"/>
                    <w:right w:val="none" w:sz="0" w:space="0" w:color="auto"/>
                  </w:divBdr>
                </w:div>
                <w:div w:id="495651282">
                  <w:marLeft w:val="0"/>
                  <w:marRight w:val="0"/>
                  <w:marTop w:val="0"/>
                  <w:marBottom w:val="0"/>
                  <w:divBdr>
                    <w:top w:val="none" w:sz="0" w:space="0" w:color="auto"/>
                    <w:left w:val="none" w:sz="0" w:space="0" w:color="auto"/>
                    <w:bottom w:val="none" w:sz="0" w:space="0" w:color="auto"/>
                    <w:right w:val="none" w:sz="0" w:space="0" w:color="auto"/>
                  </w:divBdr>
                </w:div>
                <w:div w:id="1086808923">
                  <w:marLeft w:val="0"/>
                  <w:marRight w:val="0"/>
                  <w:marTop w:val="0"/>
                  <w:marBottom w:val="0"/>
                  <w:divBdr>
                    <w:top w:val="none" w:sz="0" w:space="0" w:color="auto"/>
                    <w:left w:val="none" w:sz="0" w:space="0" w:color="auto"/>
                    <w:bottom w:val="none" w:sz="0" w:space="0" w:color="auto"/>
                    <w:right w:val="none" w:sz="0" w:space="0" w:color="auto"/>
                  </w:divBdr>
                </w:div>
                <w:div w:id="1195851701">
                  <w:marLeft w:val="0"/>
                  <w:marRight w:val="0"/>
                  <w:marTop w:val="0"/>
                  <w:marBottom w:val="0"/>
                  <w:divBdr>
                    <w:top w:val="none" w:sz="0" w:space="0" w:color="auto"/>
                    <w:left w:val="none" w:sz="0" w:space="0" w:color="auto"/>
                    <w:bottom w:val="none" w:sz="0" w:space="0" w:color="auto"/>
                    <w:right w:val="none" w:sz="0" w:space="0" w:color="auto"/>
                  </w:divBdr>
                </w:div>
                <w:div w:id="1316295148">
                  <w:marLeft w:val="0"/>
                  <w:marRight w:val="0"/>
                  <w:marTop w:val="0"/>
                  <w:marBottom w:val="0"/>
                  <w:divBdr>
                    <w:top w:val="none" w:sz="0" w:space="0" w:color="auto"/>
                    <w:left w:val="none" w:sz="0" w:space="0" w:color="auto"/>
                    <w:bottom w:val="none" w:sz="0" w:space="0" w:color="auto"/>
                    <w:right w:val="none" w:sz="0" w:space="0" w:color="auto"/>
                  </w:divBdr>
                </w:div>
                <w:div w:id="1480803301">
                  <w:marLeft w:val="0"/>
                  <w:marRight w:val="0"/>
                  <w:marTop w:val="0"/>
                  <w:marBottom w:val="0"/>
                  <w:divBdr>
                    <w:top w:val="none" w:sz="0" w:space="0" w:color="auto"/>
                    <w:left w:val="none" w:sz="0" w:space="0" w:color="auto"/>
                    <w:bottom w:val="none" w:sz="0" w:space="0" w:color="auto"/>
                    <w:right w:val="none" w:sz="0" w:space="0" w:color="auto"/>
                  </w:divBdr>
                </w:div>
              </w:divsChild>
            </w:div>
            <w:div w:id="957101238">
              <w:marLeft w:val="0"/>
              <w:marRight w:val="0"/>
              <w:marTop w:val="0"/>
              <w:marBottom w:val="0"/>
              <w:divBdr>
                <w:top w:val="none" w:sz="0" w:space="0" w:color="auto"/>
                <w:left w:val="none" w:sz="0" w:space="0" w:color="auto"/>
                <w:bottom w:val="none" w:sz="0" w:space="0" w:color="auto"/>
                <w:right w:val="none" w:sz="0" w:space="0" w:color="auto"/>
              </w:divBdr>
            </w:div>
            <w:div w:id="998771091">
              <w:marLeft w:val="0"/>
              <w:marRight w:val="0"/>
              <w:marTop w:val="0"/>
              <w:marBottom w:val="0"/>
              <w:divBdr>
                <w:top w:val="none" w:sz="0" w:space="0" w:color="auto"/>
                <w:left w:val="none" w:sz="0" w:space="0" w:color="auto"/>
                <w:bottom w:val="none" w:sz="0" w:space="0" w:color="auto"/>
                <w:right w:val="none" w:sz="0" w:space="0" w:color="auto"/>
              </w:divBdr>
            </w:div>
            <w:div w:id="1145582327">
              <w:marLeft w:val="0"/>
              <w:marRight w:val="0"/>
              <w:marTop w:val="0"/>
              <w:marBottom w:val="0"/>
              <w:divBdr>
                <w:top w:val="none" w:sz="0" w:space="0" w:color="auto"/>
                <w:left w:val="none" w:sz="0" w:space="0" w:color="auto"/>
                <w:bottom w:val="none" w:sz="0" w:space="0" w:color="auto"/>
                <w:right w:val="none" w:sz="0" w:space="0" w:color="auto"/>
              </w:divBdr>
            </w:div>
            <w:div w:id="1183590077">
              <w:marLeft w:val="0"/>
              <w:marRight w:val="0"/>
              <w:marTop w:val="0"/>
              <w:marBottom w:val="0"/>
              <w:divBdr>
                <w:top w:val="none" w:sz="0" w:space="0" w:color="auto"/>
                <w:left w:val="none" w:sz="0" w:space="0" w:color="auto"/>
                <w:bottom w:val="none" w:sz="0" w:space="0" w:color="auto"/>
                <w:right w:val="none" w:sz="0" w:space="0" w:color="auto"/>
              </w:divBdr>
              <w:divsChild>
                <w:div w:id="787162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13508414">
                      <w:marLeft w:val="0"/>
                      <w:marRight w:val="0"/>
                      <w:marTop w:val="0"/>
                      <w:marBottom w:val="0"/>
                      <w:divBdr>
                        <w:top w:val="none" w:sz="0" w:space="0" w:color="auto"/>
                        <w:left w:val="none" w:sz="0" w:space="0" w:color="auto"/>
                        <w:bottom w:val="none" w:sz="0" w:space="0" w:color="auto"/>
                        <w:right w:val="none" w:sz="0" w:space="0" w:color="auto"/>
                      </w:divBdr>
                    </w:div>
                  </w:divsChild>
                </w:div>
                <w:div w:id="7598358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353699585">
                      <w:marLeft w:val="0"/>
                      <w:marRight w:val="0"/>
                      <w:marTop w:val="0"/>
                      <w:marBottom w:val="0"/>
                      <w:divBdr>
                        <w:top w:val="none" w:sz="0" w:space="0" w:color="auto"/>
                        <w:left w:val="none" w:sz="0" w:space="0" w:color="auto"/>
                        <w:bottom w:val="none" w:sz="0" w:space="0" w:color="auto"/>
                        <w:right w:val="none" w:sz="0" w:space="0" w:color="auto"/>
                      </w:divBdr>
                      <w:divsChild>
                        <w:div w:id="135101519">
                          <w:marLeft w:val="0"/>
                          <w:marRight w:val="0"/>
                          <w:marTop w:val="0"/>
                          <w:marBottom w:val="0"/>
                          <w:divBdr>
                            <w:top w:val="none" w:sz="0" w:space="0" w:color="auto"/>
                            <w:left w:val="none" w:sz="0" w:space="0" w:color="auto"/>
                            <w:bottom w:val="none" w:sz="0" w:space="0" w:color="auto"/>
                            <w:right w:val="none" w:sz="0" w:space="0" w:color="auto"/>
                          </w:divBdr>
                          <w:divsChild>
                            <w:div w:id="199320641">
                              <w:marLeft w:val="0"/>
                              <w:marRight w:val="0"/>
                              <w:marTop w:val="0"/>
                              <w:marBottom w:val="0"/>
                              <w:divBdr>
                                <w:top w:val="none" w:sz="0" w:space="0" w:color="auto"/>
                                <w:left w:val="none" w:sz="0" w:space="0" w:color="auto"/>
                                <w:bottom w:val="none" w:sz="0" w:space="0" w:color="auto"/>
                                <w:right w:val="none" w:sz="0" w:space="0" w:color="auto"/>
                              </w:divBdr>
                            </w:div>
                            <w:div w:id="1033727834">
                              <w:marLeft w:val="0"/>
                              <w:marRight w:val="0"/>
                              <w:marTop w:val="0"/>
                              <w:marBottom w:val="0"/>
                              <w:divBdr>
                                <w:top w:val="none" w:sz="0" w:space="0" w:color="auto"/>
                                <w:left w:val="none" w:sz="0" w:space="0" w:color="auto"/>
                                <w:bottom w:val="none" w:sz="0" w:space="0" w:color="auto"/>
                                <w:right w:val="none" w:sz="0" w:space="0" w:color="auto"/>
                              </w:divBdr>
                            </w:div>
                            <w:div w:id="1718507149">
                              <w:marLeft w:val="0"/>
                              <w:marRight w:val="0"/>
                              <w:marTop w:val="0"/>
                              <w:marBottom w:val="0"/>
                              <w:divBdr>
                                <w:top w:val="none" w:sz="0" w:space="0" w:color="auto"/>
                                <w:left w:val="none" w:sz="0" w:space="0" w:color="auto"/>
                                <w:bottom w:val="none" w:sz="0" w:space="0" w:color="auto"/>
                                <w:right w:val="none" w:sz="0" w:space="0" w:color="auto"/>
                              </w:divBdr>
                            </w:div>
                          </w:divsChild>
                        </w:div>
                        <w:div w:id="378869431">
                          <w:marLeft w:val="0"/>
                          <w:marRight w:val="0"/>
                          <w:marTop w:val="0"/>
                          <w:marBottom w:val="0"/>
                          <w:divBdr>
                            <w:top w:val="none" w:sz="0" w:space="0" w:color="auto"/>
                            <w:left w:val="none" w:sz="0" w:space="0" w:color="auto"/>
                            <w:bottom w:val="none" w:sz="0" w:space="0" w:color="auto"/>
                            <w:right w:val="none" w:sz="0" w:space="0" w:color="auto"/>
                          </w:divBdr>
                        </w:div>
                        <w:div w:id="20584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189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09917441">
                      <w:marLeft w:val="0"/>
                      <w:marRight w:val="0"/>
                      <w:marTop w:val="0"/>
                      <w:marBottom w:val="0"/>
                      <w:divBdr>
                        <w:top w:val="none" w:sz="0" w:space="0" w:color="auto"/>
                        <w:left w:val="none" w:sz="0" w:space="0" w:color="auto"/>
                        <w:bottom w:val="none" w:sz="0" w:space="0" w:color="auto"/>
                        <w:right w:val="none" w:sz="0" w:space="0" w:color="auto"/>
                      </w:divBdr>
                      <w:divsChild>
                        <w:div w:id="302076325">
                          <w:marLeft w:val="0"/>
                          <w:marRight w:val="0"/>
                          <w:marTop w:val="0"/>
                          <w:marBottom w:val="0"/>
                          <w:divBdr>
                            <w:top w:val="none" w:sz="0" w:space="0" w:color="auto"/>
                            <w:left w:val="none" w:sz="0" w:space="0" w:color="auto"/>
                            <w:bottom w:val="none" w:sz="0" w:space="0" w:color="auto"/>
                            <w:right w:val="none" w:sz="0" w:space="0" w:color="auto"/>
                          </w:divBdr>
                        </w:div>
                        <w:div w:id="1074665878">
                          <w:marLeft w:val="0"/>
                          <w:marRight w:val="0"/>
                          <w:marTop w:val="0"/>
                          <w:marBottom w:val="0"/>
                          <w:divBdr>
                            <w:top w:val="none" w:sz="0" w:space="0" w:color="auto"/>
                            <w:left w:val="none" w:sz="0" w:space="0" w:color="auto"/>
                            <w:bottom w:val="none" w:sz="0" w:space="0" w:color="auto"/>
                            <w:right w:val="none" w:sz="0" w:space="0" w:color="auto"/>
                          </w:divBdr>
                        </w:div>
                        <w:div w:id="13710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432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1282880">
                      <w:marLeft w:val="0"/>
                      <w:marRight w:val="0"/>
                      <w:marTop w:val="0"/>
                      <w:marBottom w:val="0"/>
                      <w:divBdr>
                        <w:top w:val="none" w:sz="0" w:space="0" w:color="auto"/>
                        <w:left w:val="none" w:sz="0" w:space="0" w:color="auto"/>
                        <w:bottom w:val="none" w:sz="0" w:space="0" w:color="auto"/>
                        <w:right w:val="none" w:sz="0" w:space="0" w:color="auto"/>
                      </w:divBdr>
                      <w:divsChild>
                        <w:div w:id="461775758">
                          <w:marLeft w:val="0"/>
                          <w:marRight w:val="0"/>
                          <w:marTop w:val="0"/>
                          <w:marBottom w:val="0"/>
                          <w:divBdr>
                            <w:top w:val="none" w:sz="0" w:space="0" w:color="auto"/>
                            <w:left w:val="none" w:sz="0" w:space="0" w:color="auto"/>
                            <w:bottom w:val="none" w:sz="0" w:space="0" w:color="auto"/>
                            <w:right w:val="none" w:sz="0" w:space="0" w:color="auto"/>
                          </w:divBdr>
                          <w:divsChild>
                            <w:div w:id="1355112354">
                              <w:marLeft w:val="0"/>
                              <w:marRight w:val="0"/>
                              <w:marTop w:val="0"/>
                              <w:marBottom w:val="0"/>
                              <w:divBdr>
                                <w:top w:val="none" w:sz="0" w:space="0" w:color="auto"/>
                                <w:left w:val="none" w:sz="0" w:space="0" w:color="auto"/>
                                <w:bottom w:val="none" w:sz="0" w:space="0" w:color="auto"/>
                                <w:right w:val="none" w:sz="0" w:space="0" w:color="auto"/>
                              </w:divBdr>
                              <w:divsChild>
                                <w:div w:id="1198785195">
                                  <w:marLeft w:val="0"/>
                                  <w:marRight w:val="0"/>
                                  <w:marTop w:val="0"/>
                                  <w:marBottom w:val="0"/>
                                  <w:divBdr>
                                    <w:top w:val="none" w:sz="0" w:space="0" w:color="auto"/>
                                    <w:left w:val="none" w:sz="0" w:space="0" w:color="auto"/>
                                    <w:bottom w:val="none" w:sz="0" w:space="0" w:color="auto"/>
                                    <w:right w:val="none" w:sz="0" w:space="0" w:color="auto"/>
                                  </w:divBdr>
                                </w:div>
                              </w:divsChild>
                            </w:div>
                            <w:div w:id="150277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3488">
                      <w:marLeft w:val="0"/>
                      <w:marRight w:val="0"/>
                      <w:marTop w:val="0"/>
                      <w:marBottom w:val="0"/>
                      <w:divBdr>
                        <w:top w:val="none" w:sz="0" w:space="0" w:color="auto"/>
                        <w:left w:val="none" w:sz="0" w:space="0" w:color="auto"/>
                        <w:bottom w:val="none" w:sz="0" w:space="0" w:color="auto"/>
                        <w:right w:val="none" w:sz="0" w:space="0" w:color="auto"/>
                      </w:divBdr>
                    </w:div>
                  </w:divsChild>
                </w:div>
                <w:div w:id="1567837208">
                  <w:marLeft w:val="0"/>
                  <w:marRight w:val="0"/>
                  <w:marTop w:val="0"/>
                  <w:marBottom w:val="0"/>
                  <w:divBdr>
                    <w:top w:val="none" w:sz="0" w:space="0" w:color="auto"/>
                    <w:left w:val="none" w:sz="0" w:space="0" w:color="auto"/>
                    <w:bottom w:val="none" w:sz="0" w:space="0" w:color="auto"/>
                    <w:right w:val="none" w:sz="0" w:space="0" w:color="auto"/>
                  </w:divBdr>
                </w:div>
                <w:div w:id="1675842178">
                  <w:marLeft w:val="0"/>
                  <w:marRight w:val="0"/>
                  <w:marTop w:val="0"/>
                  <w:marBottom w:val="0"/>
                  <w:divBdr>
                    <w:top w:val="none" w:sz="0" w:space="0" w:color="auto"/>
                    <w:left w:val="none" w:sz="0" w:space="0" w:color="auto"/>
                    <w:bottom w:val="none" w:sz="0" w:space="0" w:color="auto"/>
                    <w:right w:val="none" w:sz="0" w:space="0" w:color="auto"/>
                  </w:divBdr>
                  <w:divsChild>
                    <w:div w:id="7274144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48040712">
                          <w:marLeft w:val="0"/>
                          <w:marRight w:val="0"/>
                          <w:marTop w:val="0"/>
                          <w:marBottom w:val="0"/>
                          <w:divBdr>
                            <w:top w:val="none" w:sz="0" w:space="0" w:color="auto"/>
                            <w:left w:val="none" w:sz="0" w:space="0" w:color="auto"/>
                            <w:bottom w:val="none" w:sz="0" w:space="0" w:color="auto"/>
                            <w:right w:val="none" w:sz="0" w:space="0" w:color="auto"/>
                          </w:divBdr>
                          <w:divsChild>
                            <w:div w:id="1674720966">
                              <w:marLeft w:val="0"/>
                              <w:marRight w:val="0"/>
                              <w:marTop w:val="0"/>
                              <w:marBottom w:val="0"/>
                              <w:divBdr>
                                <w:top w:val="none" w:sz="0" w:space="0" w:color="auto"/>
                                <w:left w:val="none" w:sz="0" w:space="0" w:color="auto"/>
                                <w:bottom w:val="none" w:sz="0" w:space="0" w:color="auto"/>
                                <w:right w:val="none" w:sz="0" w:space="0" w:color="auto"/>
                              </w:divBdr>
                              <w:divsChild>
                                <w:div w:id="482233165">
                                  <w:marLeft w:val="0"/>
                                  <w:marRight w:val="0"/>
                                  <w:marTop w:val="0"/>
                                  <w:marBottom w:val="0"/>
                                  <w:divBdr>
                                    <w:top w:val="none" w:sz="0" w:space="0" w:color="auto"/>
                                    <w:left w:val="none" w:sz="0" w:space="0" w:color="auto"/>
                                    <w:bottom w:val="none" w:sz="0" w:space="0" w:color="auto"/>
                                    <w:right w:val="none" w:sz="0" w:space="0" w:color="auto"/>
                                  </w:divBdr>
                                  <w:divsChild>
                                    <w:div w:id="2139453289">
                                      <w:marLeft w:val="0"/>
                                      <w:marRight w:val="0"/>
                                      <w:marTop w:val="0"/>
                                      <w:marBottom w:val="0"/>
                                      <w:divBdr>
                                        <w:top w:val="none" w:sz="0" w:space="0" w:color="auto"/>
                                        <w:left w:val="none" w:sz="0" w:space="0" w:color="auto"/>
                                        <w:bottom w:val="none" w:sz="0" w:space="0" w:color="auto"/>
                                        <w:right w:val="none" w:sz="0" w:space="0" w:color="auto"/>
                                      </w:divBdr>
                                    </w:div>
                                  </w:divsChild>
                                </w:div>
                                <w:div w:id="13234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068189">
                  <w:marLeft w:val="0"/>
                  <w:marRight w:val="0"/>
                  <w:marTop w:val="0"/>
                  <w:marBottom w:val="0"/>
                  <w:divBdr>
                    <w:top w:val="none" w:sz="0" w:space="0" w:color="auto"/>
                    <w:left w:val="none" w:sz="0" w:space="0" w:color="auto"/>
                    <w:bottom w:val="none" w:sz="0" w:space="0" w:color="auto"/>
                    <w:right w:val="none" w:sz="0" w:space="0" w:color="auto"/>
                  </w:divBdr>
                  <w:divsChild>
                    <w:div w:id="509950773">
                      <w:marLeft w:val="0"/>
                      <w:marRight w:val="0"/>
                      <w:marTop w:val="0"/>
                      <w:marBottom w:val="0"/>
                      <w:divBdr>
                        <w:top w:val="none" w:sz="0" w:space="0" w:color="auto"/>
                        <w:left w:val="none" w:sz="0" w:space="0" w:color="auto"/>
                        <w:bottom w:val="none" w:sz="0" w:space="0" w:color="auto"/>
                        <w:right w:val="none" w:sz="0" w:space="0" w:color="auto"/>
                      </w:divBdr>
                      <w:divsChild>
                        <w:div w:id="50932072">
                          <w:marLeft w:val="0"/>
                          <w:marRight w:val="0"/>
                          <w:marTop w:val="0"/>
                          <w:marBottom w:val="0"/>
                          <w:divBdr>
                            <w:top w:val="none" w:sz="0" w:space="0" w:color="auto"/>
                            <w:left w:val="none" w:sz="0" w:space="0" w:color="auto"/>
                            <w:bottom w:val="none" w:sz="0" w:space="0" w:color="auto"/>
                            <w:right w:val="none" w:sz="0" w:space="0" w:color="auto"/>
                          </w:divBdr>
                          <w:divsChild>
                            <w:div w:id="270480935">
                              <w:marLeft w:val="0"/>
                              <w:marRight w:val="0"/>
                              <w:marTop w:val="0"/>
                              <w:marBottom w:val="0"/>
                              <w:divBdr>
                                <w:top w:val="none" w:sz="0" w:space="0" w:color="auto"/>
                                <w:left w:val="none" w:sz="0" w:space="0" w:color="auto"/>
                                <w:bottom w:val="none" w:sz="0" w:space="0" w:color="auto"/>
                                <w:right w:val="none" w:sz="0" w:space="0" w:color="auto"/>
                              </w:divBdr>
                            </w:div>
                            <w:div w:id="682513216">
                              <w:blockQuote w:val="1"/>
                              <w:marLeft w:val="720"/>
                              <w:marRight w:val="720"/>
                              <w:marTop w:val="0"/>
                              <w:marBottom w:val="0"/>
                              <w:divBdr>
                                <w:top w:val="none" w:sz="0" w:space="0" w:color="auto"/>
                                <w:left w:val="none" w:sz="0" w:space="0" w:color="auto"/>
                                <w:bottom w:val="none" w:sz="0" w:space="0" w:color="auto"/>
                                <w:right w:val="none" w:sz="0" w:space="0" w:color="auto"/>
                              </w:divBdr>
                              <w:divsChild>
                                <w:div w:id="636299331">
                                  <w:marLeft w:val="0"/>
                                  <w:marRight w:val="0"/>
                                  <w:marTop w:val="0"/>
                                  <w:marBottom w:val="0"/>
                                  <w:divBdr>
                                    <w:top w:val="none" w:sz="0" w:space="0" w:color="auto"/>
                                    <w:left w:val="none" w:sz="0" w:space="0" w:color="auto"/>
                                    <w:bottom w:val="none" w:sz="0" w:space="0" w:color="auto"/>
                                    <w:right w:val="none" w:sz="0" w:space="0" w:color="auto"/>
                                  </w:divBdr>
                                  <w:divsChild>
                                    <w:div w:id="9714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343710">
                  <w:marLeft w:val="0"/>
                  <w:marRight w:val="0"/>
                  <w:marTop w:val="0"/>
                  <w:marBottom w:val="0"/>
                  <w:divBdr>
                    <w:top w:val="none" w:sz="0" w:space="0" w:color="auto"/>
                    <w:left w:val="none" w:sz="0" w:space="0" w:color="auto"/>
                    <w:bottom w:val="none" w:sz="0" w:space="0" w:color="auto"/>
                    <w:right w:val="none" w:sz="0" w:space="0" w:color="auto"/>
                  </w:divBdr>
                  <w:divsChild>
                    <w:div w:id="363597554">
                      <w:marLeft w:val="0"/>
                      <w:marRight w:val="0"/>
                      <w:marTop w:val="0"/>
                      <w:marBottom w:val="0"/>
                      <w:divBdr>
                        <w:top w:val="none" w:sz="0" w:space="0" w:color="auto"/>
                        <w:left w:val="none" w:sz="0" w:space="0" w:color="auto"/>
                        <w:bottom w:val="none" w:sz="0" w:space="0" w:color="auto"/>
                        <w:right w:val="none" w:sz="0" w:space="0" w:color="auto"/>
                      </w:divBdr>
                      <w:divsChild>
                        <w:div w:id="2018919422">
                          <w:marLeft w:val="0"/>
                          <w:marRight w:val="0"/>
                          <w:marTop w:val="0"/>
                          <w:marBottom w:val="0"/>
                          <w:divBdr>
                            <w:top w:val="none" w:sz="0" w:space="0" w:color="auto"/>
                            <w:left w:val="none" w:sz="0" w:space="0" w:color="auto"/>
                            <w:bottom w:val="none" w:sz="0" w:space="0" w:color="auto"/>
                            <w:right w:val="none" w:sz="0" w:space="0" w:color="auto"/>
                          </w:divBdr>
                          <w:divsChild>
                            <w:div w:id="4391818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7912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5895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95907531">
                          <w:marLeft w:val="0"/>
                          <w:marRight w:val="0"/>
                          <w:marTop w:val="0"/>
                          <w:marBottom w:val="0"/>
                          <w:divBdr>
                            <w:top w:val="none" w:sz="0" w:space="0" w:color="auto"/>
                            <w:left w:val="none" w:sz="0" w:space="0" w:color="auto"/>
                            <w:bottom w:val="none" w:sz="0" w:space="0" w:color="auto"/>
                            <w:right w:val="none" w:sz="0" w:space="0" w:color="auto"/>
                          </w:divBdr>
                        </w:div>
                        <w:div w:id="1207180082">
                          <w:marLeft w:val="0"/>
                          <w:marRight w:val="0"/>
                          <w:marTop w:val="0"/>
                          <w:marBottom w:val="0"/>
                          <w:divBdr>
                            <w:top w:val="none" w:sz="0" w:space="0" w:color="auto"/>
                            <w:left w:val="none" w:sz="0" w:space="0" w:color="auto"/>
                            <w:bottom w:val="none" w:sz="0" w:space="0" w:color="auto"/>
                            <w:right w:val="none" w:sz="0" w:space="0" w:color="auto"/>
                          </w:divBdr>
                        </w:div>
                        <w:div w:id="1287854091">
                          <w:marLeft w:val="0"/>
                          <w:marRight w:val="0"/>
                          <w:marTop w:val="0"/>
                          <w:marBottom w:val="0"/>
                          <w:divBdr>
                            <w:top w:val="none" w:sz="0" w:space="0" w:color="auto"/>
                            <w:left w:val="none" w:sz="0" w:space="0" w:color="auto"/>
                            <w:bottom w:val="none" w:sz="0" w:space="0" w:color="auto"/>
                            <w:right w:val="none" w:sz="0" w:space="0" w:color="auto"/>
                          </w:divBdr>
                        </w:div>
                        <w:div w:id="1493526354">
                          <w:marLeft w:val="0"/>
                          <w:marRight w:val="0"/>
                          <w:marTop w:val="0"/>
                          <w:marBottom w:val="0"/>
                          <w:divBdr>
                            <w:top w:val="none" w:sz="0" w:space="0" w:color="auto"/>
                            <w:left w:val="none" w:sz="0" w:space="0" w:color="auto"/>
                            <w:bottom w:val="none" w:sz="0" w:space="0" w:color="auto"/>
                            <w:right w:val="none" w:sz="0" w:space="0" w:color="auto"/>
                          </w:divBdr>
                        </w:div>
                        <w:div w:id="1769042678">
                          <w:marLeft w:val="0"/>
                          <w:marRight w:val="0"/>
                          <w:marTop w:val="0"/>
                          <w:marBottom w:val="0"/>
                          <w:divBdr>
                            <w:top w:val="none" w:sz="0" w:space="0" w:color="auto"/>
                            <w:left w:val="none" w:sz="0" w:space="0" w:color="auto"/>
                            <w:bottom w:val="none" w:sz="0" w:space="0" w:color="auto"/>
                            <w:right w:val="none" w:sz="0" w:space="0" w:color="auto"/>
                          </w:divBdr>
                        </w:div>
                        <w:div w:id="1935168693">
                          <w:marLeft w:val="0"/>
                          <w:marRight w:val="0"/>
                          <w:marTop w:val="0"/>
                          <w:marBottom w:val="0"/>
                          <w:divBdr>
                            <w:top w:val="none" w:sz="0" w:space="0" w:color="auto"/>
                            <w:left w:val="none" w:sz="0" w:space="0" w:color="auto"/>
                            <w:bottom w:val="none" w:sz="0" w:space="0" w:color="auto"/>
                            <w:right w:val="none" w:sz="0" w:space="0" w:color="auto"/>
                          </w:divBdr>
                        </w:div>
                        <w:div w:id="197028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000335">
              <w:marLeft w:val="0"/>
              <w:marRight w:val="0"/>
              <w:marTop w:val="0"/>
              <w:marBottom w:val="0"/>
              <w:divBdr>
                <w:top w:val="none" w:sz="0" w:space="0" w:color="auto"/>
                <w:left w:val="none" w:sz="0" w:space="0" w:color="auto"/>
                <w:bottom w:val="none" w:sz="0" w:space="0" w:color="auto"/>
                <w:right w:val="none" w:sz="0" w:space="0" w:color="auto"/>
              </w:divBdr>
            </w:div>
            <w:div w:id="1245216121">
              <w:marLeft w:val="0"/>
              <w:marRight w:val="0"/>
              <w:marTop w:val="0"/>
              <w:marBottom w:val="0"/>
              <w:divBdr>
                <w:top w:val="none" w:sz="0" w:space="0" w:color="auto"/>
                <w:left w:val="none" w:sz="0" w:space="0" w:color="auto"/>
                <w:bottom w:val="none" w:sz="0" w:space="0" w:color="auto"/>
                <w:right w:val="none" w:sz="0" w:space="0" w:color="auto"/>
              </w:divBdr>
            </w:div>
            <w:div w:id="1693922305">
              <w:marLeft w:val="0"/>
              <w:marRight w:val="0"/>
              <w:marTop w:val="0"/>
              <w:marBottom w:val="0"/>
              <w:divBdr>
                <w:top w:val="none" w:sz="0" w:space="0" w:color="auto"/>
                <w:left w:val="none" w:sz="0" w:space="0" w:color="auto"/>
                <w:bottom w:val="none" w:sz="0" w:space="0" w:color="auto"/>
                <w:right w:val="none" w:sz="0" w:space="0" w:color="auto"/>
              </w:divBdr>
              <w:divsChild>
                <w:div w:id="230387950">
                  <w:marLeft w:val="0"/>
                  <w:marRight w:val="0"/>
                  <w:marTop w:val="0"/>
                  <w:marBottom w:val="0"/>
                  <w:divBdr>
                    <w:top w:val="none" w:sz="0" w:space="0" w:color="auto"/>
                    <w:left w:val="none" w:sz="0" w:space="0" w:color="auto"/>
                    <w:bottom w:val="none" w:sz="0" w:space="0" w:color="auto"/>
                    <w:right w:val="none" w:sz="0" w:space="0" w:color="auto"/>
                  </w:divBdr>
                </w:div>
                <w:div w:id="237322496">
                  <w:marLeft w:val="0"/>
                  <w:marRight w:val="0"/>
                  <w:marTop w:val="0"/>
                  <w:marBottom w:val="0"/>
                  <w:divBdr>
                    <w:top w:val="none" w:sz="0" w:space="0" w:color="auto"/>
                    <w:left w:val="none" w:sz="0" w:space="0" w:color="auto"/>
                    <w:bottom w:val="none" w:sz="0" w:space="0" w:color="auto"/>
                    <w:right w:val="none" w:sz="0" w:space="0" w:color="auto"/>
                  </w:divBdr>
                </w:div>
                <w:div w:id="994534471">
                  <w:marLeft w:val="0"/>
                  <w:marRight w:val="0"/>
                  <w:marTop w:val="0"/>
                  <w:marBottom w:val="0"/>
                  <w:divBdr>
                    <w:top w:val="none" w:sz="0" w:space="0" w:color="auto"/>
                    <w:left w:val="none" w:sz="0" w:space="0" w:color="auto"/>
                    <w:bottom w:val="none" w:sz="0" w:space="0" w:color="auto"/>
                    <w:right w:val="none" w:sz="0" w:space="0" w:color="auto"/>
                  </w:divBdr>
                </w:div>
                <w:div w:id="1145197994">
                  <w:marLeft w:val="0"/>
                  <w:marRight w:val="0"/>
                  <w:marTop w:val="0"/>
                  <w:marBottom w:val="0"/>
                  <w:divBdr>
                    <w:top w:val="none" w:sz="0" w:space="0" w:color="auto"/>
                    <w:left w:val="none" w:sz="0" w:space="0" w:color="auto"/>
                    <w:bottom w:val="none" w:sz="0" w:space="0" w:color="auto"/>
                    <w:right w:val="none" w:sz="0" w:space="0" w:color="auto"/>
                  </w:divBdr>
                  <w:divsChild>
                    <w:div w:id="1366980358">
                      <w:marLeft w:val="0"/>
                      <w:marRight w:val="0"/>
                      <w:marTop w:val="0"/>
                      <w:marBottom w:val="0"/>
                      <w:divBdr>
                        <w:top w:val="none" w:sz="0" w:space="0" w:color="auto"/>
                        <w:left w:val="none" w:sz="0" w:space="0" w:color="auto"/>
                        <w:bottom w:val="none" w:sz="0" w:space="0" w:color="auto"/>
                        <w:right w:val="none" w:sz="0" w:space="0" w:color="auto"/>
                      </w:divBdr>
                    </w:div>
                    <w:div w:id="2040160618">
                      <w:marLeft w:val="0"/>
                      <w:marRight w:val="0"/>
                      <w:marTop w:val="0"/>
                      <w:marBottom w:val="0"/>
                      <w:divBdr>
                        <w:top w:val="none" w:sz="0" w:space="0" w:color="auto"/>
                        <w:left w:val="none" w:sz="0" w:space="0" w:color="auto"/>
                        <w:bottom w:val="none" w:sz="0" w:space="0" w:color="auto"/>
                        <w:right w:val="none" w:sz="0" w:space="0" w:color="auto"/>
                      </w:divBdr>
                    </w:div>
                  </w:divsChild>
                </w:div>
                <w:div w:id="1477255243">
                  <w:marLeft w:val="0"/>
                  <w:marRight w:val="0"/>
                  <w:marTop w:val="0"/>
                  <w:marBottom w:val="0"/>
                  <w:divBdr>
                    <w:top w:val="none" w:sz="0" w:space="0" w:color="auto"/>
                    <w:left w:val="none" w:sz="0" w:space="0" w:color="auto"/>
                    <w:bottom w:val="none" w:sz="0" w:space="0" w:color="auto"/>
                    <w:right w:val="none" w:sz="0" w:space="0" w:color="auto"/>
                  </w:divBdr>
                </w:div>
                <w:div w:id="199297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34149">
          <w:marLeft w:val="0"/>
          <w:marRight w:val="0"/>
          <w:marTop w:val="0"/>
          <w:marBottom w:val="0"/>
          <w:divBdr>
            <w:top w:val="none" w:sz="0" w:space="0" w:color="auto"/>
            <w:left w:val="none" w:sz="0" w:space="0" w:color="auto"/>
            <w:bottom w:val="none" w:sz="0" w:space="0" w:color="auto"/>
            <w:right w:val="none" w:sz="0" w:space="0" w:color="auto"/>
          </w:divBdr>
        </w:div>
        <w:div w:id="745570208">
          <w:marLeft w:val="0"/>
          <w:marRight w:val="0"/>
          <w:marTop w:val="0"/>
          <w:marBottom w:val="0"/>
          <w:divBdr>
            <w:top w:val="none" w:sz="0" w:space="0" w:color="auto"/>
            <w:left w:val="none" w:sz="0" w:space="0" w:color="auto"/>
            <w:bottom w:val="none" w:sz="0" w:space="0" w:color="auto"/>
            <w:right w:val="none" w:sz="0" w:space="0" w:color="auto"/>
          </w:divBdr>
        </w:div>
        <w:div w:id="788084299">
          <w:marLeft w:val="0"/>
          <w:marRight w:val="0"/>
          <w:marTop w:val="0"/>
          <w:marBottom w:val="0"/>
          <w:divBdr>
            <w:top w:val="none" w:sz="0" w:space="0" w:color="auto"/>
            <w:left w:val="none" w:sz="0" w:space="0" w:color="auto"/>
            <w:bottom w:val="none" w:sz="0" w:space="0" w:color="auto"/>
            <w:right w:val="none" w:sz="0" w:space="0" w:color="auto"/>
          </w:divBdr>
        </w:div>
        <w:div w:id="806750368">
          <w:blockQuote w:val="1"/>
          <w:marLeft w:val="720"/>
          <w:marRight w:val="720"/>
          <w:marTop w:val="0"/>
          <w:marBottom w:val="0"/>
          <w:divBdr>
            <w:top w:val="none" w:sz="0" w:space="0" w:color="auto"/>
            <w:left w:val="none" w:sz="0" w:space="0" w:color="auto"/>
            <w:bottom w:val="none" w:sz="0" w:space="0" w:color="auto"/>
            <w:right w:val="none" w:sz="0" w:space="0" w:color="auto"/>
          </w:divBdr>
          <w:divsChild>
            <w:div w:id="752435573">
              <w:marLeft w:val="0"/>
              <w:marRight w:val="0"/>
              <w:marTop w:val="0"/>
              <w:marBottom w:val="0"/>
              <w:divBdr>
                <w:top w:val="none" w:sz="0" w:space="0" w:color="auto"/>
                <w:left w:val="none" w:sz="0" w:space="0" w:color="auto"/>
                <w:bottom w:val="none" w:sz="0" w:space="0" w:color="auto"/>
                <w:right w:val="none" w:sz="0" w:space="0" w:color="auto"/>
              </w:divBdr>
            </w:div>
          </w:divsChild>
        </w:div>
        <w:div w:id="825829270">
          <w:marLeft w:val="0"/>
          <w:marRight w:val="0"/>
          <w:marTop w:val="0"/>
          <w:marBottom w:val="0"/>
          <w:divBdr>
            <w:top w:val="none" w:sz="0" w:space="0" w:color="auto"/>
            <w:left w:val="none" w:sz="0" w:space="0" w:color="auto"/>
            <w:bottom w:val="none" w:sz="0" w:space="0" w:color="auto"/>
            <w:right w:val="none" w:sz="0" w:space="0" w:color="auto"/>
          </w:divBdr>
        </w:div>
        <w:div w:id="844057797">
          <w:marLeft w:val="0"/>
          <w:marRight w:val="0"/>
          <w:marTop w:val="0"/>
          <w:marBottom w:val="0"/>
          <w:divBdr>
            <w:top w:val="none" w:sz="0" w:space="0" w:color="auto"/>
            <w:left w:val="none" w:sz="0" w:space="0" w:color="auto"/>
            <w:bottom w:val="none" w:sz="0" w:space="0" w:color="auto"/>
            <w:right w:val="none" w:sz="0" w:space="0" w:color="auto"/>
          </w:divBdr>
          <w:divsChild>
            <w:div w:id="1428649086">
              <w:marLeft w:val="0"/>
              <w:marRight w:val="0"/>
              <w:marTop w:val="0"/>
              <w:marBottom w:val="0"/>
              <w:divBdr>
                <w:top w:val="none" w:sz="0" w:space="0" w:color="auto"/>
                <w:left w:val="none" w:sz="0" w:space="0" w:color="auto"/>
                <w:bottom w:val="none" w:sz="0" w:space="0" w:color="auto"/>
                <w:right w:val="none" w:sz="0" w:space="0" w:color="auto"/>
              </w:divBdr>
              <w:divsChild>
                <w:div w:id="718359136">
                  <w:marLeft w:val="0"/>
                  <w:marRight w:val="0"/>
                  <w:marTop w:val="0"/>
                  <w:marBottom w:val="0"/>
                  <w:divBdr>
                    <w:top w:val="none" w:sz="0" w:space="0" w:color="auto"/>
                    <w:left w:val="none" w:sz="0" w:space="0" w:color="auto"/>
                    <w:bottom w:val="none" w:sz="0" w:space="0" w:color="auto"/>
                    <w:right w:val="none" w:sz="0" w:space="0" w:color="auto"/>
                  </w:divBdr>
                  <w:divsChild>
                    <w:div w:id="623846224">
                      <w:marLeft w:val="0"/>
                      <w:marRight w:val="0"/>
                      <w:marTop w:val="0"/>
                      <w:marBottom w:val="0"/>
                      <w:divBdr>
                        <w:top w:val="none" w:sz="0" w:space="0" w:color="auto"/>
                        <w:left w:val="none" w:sz="0" w:space="0" w:color="auto"/>
                        <w:bottom w:val="none" w:sz="0" w:space="0" w:color="auto"/>
                        <w:right w:val="none" w:sz="0" w:space="0" w:color="auto"/>
                      </w:divBdr>
                    </w:div>
                    <w:div w:id="916747782">
                      <w:marLeft w:val="0"/>
                      <w:marRight w:val="0"/>
                      <w:marTop w:val="0"/>
                      <w:marBottom w:val="0"/>
                      <w:divBdr>
                        <w:top w:val="none" w:sz="0" w:space="0" w:color="auto"/>
                        <w:left w:val="none" w:sz="0" w:space="0" w:color="auto"/>
                        <w:bottom w:val="none" w:sz="0" w:space="0" w:color="auto"/>
                        <w:right w:val="none" w:sz="0" w:space="0" w:color="auto"/>
                      </w:divBdr>
                    </w:div>
                    <w:div w:id="981619983">
                      <w:marLeft w:val="0"/>
                      <w:marRight w:val="0"/>
                      <w:marTop w:val="0"/>
                      <w:marBottom w:val="0"/>
                      <w:divBdr>
                        <w:top w:val="none" w:sz="0" w:space="0" w:color="auto"/>
                        <w:left w:val="none" w:sz="0" w:space="0" w:color="auto"/>
                        <w:bottom w:val="none" w:sz="0" w:space="0" w:color="auto"/>
                        <w:right w:val="none" w:sz="0" w:space="0" w:color="auto"/>
                      </w:divBdr>
                    </w:div>
                    <w:div w:id="985403388">
                      <w:marLeft w:val="0"/>
                      <w:marRight w:val="0"/>
                      <w:marTop w:val="0"/>
                      <w:marBottom w:val="0"/>
                      <w:divBdr>
                        <w:top w:val="none" w:sz="0" w:space="0" w:color="auto"/>
                        <w:left w:val="none" w:sz="0" w:space="0" w:color="auto"/>
                        <w:bottom w:val="none" w:sz="0" w:space="0" w:color="auto"/>
                        <w:right w:val="none" w:sz="0" w:space="0" w:color="auto"/>
                      </w:divBdr>
                    </w:div>
                    <w:div w:id="1088691476">
                      <w:marLeft w:val="0"/>
                      <w:marRight w:val="0"/>
                      <w:marTop w:val="0"/>
                      <w:marBottom w:val="0"/>
                      <w:divBdr>
                        <w:top w:val="none" w:sz="0" w:space="0" w:color="auto"/>
                        <w:left w:val="none" w:sz="0" w:space="0" w:color="auto"/>
                        <w:bottom w:val="none" w:sz="0" w:space="0" w:color="auto"/>
                        <w:right w:val="none" w:sz="0" w:space="0" w:color="auto"/>
                      </w:divBdr>
                    </w:div>
                    <w:div w:id="173867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248044">
          <w:marLeft w:val="0"/>
          <w:marRight w:val="0"/>
          <w:marTop w:val="0"/>
          <w:marBottom w:val="0"/>
          <w:divBdr>
            <w:top w:val="none" w:sz="0" w:space="0" w:color="auto"/>
            <w:left w:val="none" w:sz="0" w:space="0" w:color="auto"/>
            <w:bottom w:val="none" w:sz="0" w:space="0" w:color="auto"/>
            <w:right w:val="none" w:sz="0" w:space="0" w:color="auto"/>
          </w:divBdr>
        </w:div>
        <w:div w:id="987320687">
          <w:marLeft w:val="0"/>
          <w:marRight w:val="0"/>
          <w:marTop w:val="0"/>
          <w:marBottom w:val="0"/>
          <w:divBdr>
            <w:top w:val="none" w:sz="0" w:space="0" w:color="auto"/>
            <w:left w:val="none" w:sz="0" w:space="0" w:color="auto"/>
            <w:bottom w:val="none" w:sz="0" w:space="0" w:color="auto"/>
            <w:right w:val="none" w:sz="0" w:space="0" w:color="auto"/>
          </w:divBdr>
          <w:divsChild>
            <w:div w:id="1810398628">
              <w:marLeft w:val="0"/>
              <w:marRight w:val="0"/>
              <w:marTop w:val="0"/>
              <w:marBottom w:val="0"/>
              <w:divBdr>
                <w:top w:val="none" w:sz="0" w:space="0" w:color="auto"/>
                <w:left w:val="none" w:sz="0" w:space="0" w:color="auto"/>
                <w:bottom w:val="none" w:sz="0" w:space="0" w:color="auto"/>
                <w:right w:val="none" w:sz="0" w:space="0" w:color="auto"/>
              </w:divBdr>
              <w:divsChild>
                <w:div w:id="893350342">
                  <w:marLeft w:val="0"/>
                  <w:marRight w:val="0"/>
                  <w:marTop w:val="0"/>
                  <w:marBottom w:val="0"/>
                  <w:divBdr>
                    <w:top w:val="none" w:sz="0" w:space="0" w:color="auto"/>
                    <w:left w:val="none" w:sz="0" w:space="0" w:color="auto"/>
                    <w:bottom w:val="none" w:sz="0" w:space="0" w:color="auto"/>
                    <w:right w:val="none" w:sz="0" w:space="0" w:color="auto"/>
                  </w:divBdr>
                  <w:divsChild>
                    <w:div w:id="114099448">
                      <w:marLeft w:val="0"/>
                      <w:marRight w:val="0"/>
                      <w:marTop w:val="0"/>
                      <w:marBottom w:val="0"/>
                      <w:divBdr>
                        <w:top w:val="none" w:sz="0" w:space="0" w:color="auto"/>
                        <w:left w:val="none" w:sz="0" w:space="0" w:color="auto"/>
                        <w:bottom w:val="none" w:sz="0" w:space="0" w:color="auto"/>
                        <w:right w:val="none" w:sz="0" w:space="0" w:color="auto"/>
                      </w:divBdr>
                    </w:div>
                    <w:div w:id="4926428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30477375">
                          <w:marLeft w:val="0"/>
                          <w:marRight w:val="0"/>
                          <w:marTop w:val="0"/>
                          <w:marBottom w:val="0"/>
                          <w:divBdr>
                            <w:top w:val="none" w:sz="0" w:space="0" w:color="auto"/>
                            <w:left w:val="none" w:sz="0" w:space="0" w:color="auto"/>
                            <w:bottom w:val="none" w:sz="0" w:space="0" w:color="auto"/>
                            <w:right w:val="none" w:sz="0" w:space="0" w:color="auto"/>
                          </w:divBdr>
                          <w:divsChild>
                            <w:div w:id="14208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124856">
          <w:marLeft w:val="0"/>
          <w:marRight w:val="0"/>
          <w:marTop w:val="0"/>
          <w:marBottom w:val="0"/>
          <w:divBdr>
            <w:top w:val="none" w:sz="0" w:space="0" w:color="auto"/>
            <w:left w:val="none" w:sz="0" w:space="0" w:color="auto"/>
            <w:bottom w:val="none" w:sz="0" w:space="0" w:color="auto"/>
            <w:right w:val="none" w:sz="0" w:space="0" w:color="auto"/>
          </w:divBdr>
        </w:div>
        <w:div w:id="1041175510">
          <w:marLeft w:val="0"/>
          <w:marRight w:val="0"/>
          <w:marTop w:val="0"/>
          <w:marBottom w:val="0"/>
          <w:divBdr>
            <w:top w:val="none" w:sz="0" w:space="0" w:color="auto"/>
            <w:left w:val="none" w:sz="0" w:space="0" w:color="auto"/>
            <w:bottom w:val="none" w:sz="0" w:space="0" w:color="auto"/>
            <w:right w:val="none" w:sz="0" w:space="0" w:color="auto"/>
          </w:divBdr>
        </w:div>
        <w:div w:id="1130435440">
          <w:blockQuote w:val="1"/>
          <w:marLeft w:val="720"/>
          <w:marRight w:val="720"/>
          <w:marTop w:val="0"/>
          <w:marBottom w:val="0"/>
          <w:divBdr>
            <w:top w:val="none" w:sz="0" w:space="0" w:color="auto"/>
            <w:left w:val="none" w:sz="0" w:space="0" w:color="auto"/>
            <w:bottom w:val="none" w:sz="0" w:space="0" w:color="auto"/>
            <w:right w:val="none" w:sz="0" w:space="0" w:color="auto"/>
          </w:divBdr>
          <w:divsChild>
            <w:div w:id="64493958">
              <w:marLeft w:val="0"/>
              <w:marRight w:val="0"/>
              <w:marTop w:val="0"/>
              <w:marBottom w:val="0"/>
              <w:divBdr>
                <w:top w:val="none" w:sz="0" w:space="0" w:color="auto"/>
                <w:left w:val="none" w:sz="0" w:space="0" w:color="auto"/>
                <w:bottom w:val="none" w:sz="0" w:space="0" w:color="auto"/>
                <w:right w:val="none" w:sz="0" w:space="0" w:color="auto"/>
              </w:divBdr>
            </w:div>
            <w:div w:id="516778121">
              <w:marLeft w:val="0"/>
              <w:marRight w:val="0"/>
              <w:marTop w:val="0"/>
              <w:marBottom w:val="0"/>
              <w:divBdr>
                <w:top w:val="none" w:sz="0" w:space="0" w:color="auto"/>
                <w:left w:val="none" w:sz="0" w:space="0" w:color="auto"/>
                <w:bottom w:val="none" w:sz="0" w:space="0" w:color="auto"/>
                <w:right w:val="none" w:sz="0" w:space="0" w:color="auto"/>
              </w:divBdr>
            </w:div>
            <w:div w:id="1104812030">
              <w:marLeft w:val="0"/>
              <w:marRight w:val="0"/>
              <w:marTop w:val="0"/>
              <w:marBottom w:val="0"/>
              <w:divBdr>
                <w:top w:val="none" w:sz="0" w:space="0" w:color="auto"/>
                <w:left w:val="none" w:sz="0" w:space="0" w:color="auto"/>
                <w:bottom w:val="none" w:sz="0" w:space="0" w:color="auto"/>
                <w:right w:val="none" w:sz="0" w:space="0" w:color="auto"/>
              </w:divBdr>
              <w:divsChild>
                <w:div w:id="19165322">
                  <w:marLeft w:val="0"/>
                  <w:marRight w:val="0"/>
                  <w:marTop w:val="0"/>
                  <w:marBottom w:val="0"/>
                  <w:divBdr>
                    <w:top w:val="none" w:sz="0" w:space="0" w:color="auto"/>
                    <w:left w:val="none" w:sz="0" w:space="0" w:color="auto"/>
                    <w:bottom w:val="none" w:sz="0" w:space="0" w:color="auto"/>
                    <w:right w:val="none" w:sz="0" w:space="0" w:color="auto"/>
                  </w:divBdr>
                </w:div>
                <w:div w:id="43409801">
                  <w:marLeft w:val="0"/>
                  <w:marRight w:val="0"/>
                  <w:marTop w:val="0"/>
                  <w:marBottom w:val="0"/>
                  <w:divBdr>
                    <w:top w:val="none" w:sz="0" w:space="0" w:color="auto"/>
                    <w:left w:val="none" w:sz="0" w:space="0" w:color="auto"/>
                    <w:bottom w:val="none" w:sz="0" w:space="0" w:color="auto"/>
                    <w:right w:val="none" w:sz="0" w:space="0" w:color="auto"/>
                  </w:divBdr>
                </w:div>
                <w:div w:id="299769221">
                  <w:marLeft w:val="0"/>
                  <w:marRight w:val="0"/>
                  <w:marTop w:val="0"/>
                  <w:marBottom w:val="0"/>
                  <w:divBdr>
                    <w:top w:val="none" w:sz="0" w:space="0" w:color="auto"/>
                    <w:left w:val="none" w:sz="0" w:space="0" w:color="auto"/>
                    <w:bottom w:val="none" w:sz="0" w:space="0" w:color="auto"/>
                    <w:right w:val="none" w:sz="0" w:space="0" w:color="auto"/>
                  </w:divBdr>
                </w:div>
                <w:div w:id="376273393">
                  <w:marLeft w:val="0"/>
                  <w:marRight w:val="0"/>
                  <w:marTop w:val="0"/>
                  <w:marBottom w:val="0"/>
                  <w:divBdr>
                    <w:top w:val="none" w:sz="0" w:space="0" w:color="auto"/>
                    <w:left w:val="none" w:sz="0" w:space="0" w:color="auto"/>
                    <w:bottom w:val="none" w:sz="0" w:space="0" w:color="auto"/>
                    <w:right w:val="none" w:sz="0" w:space="0" w:color="auto"/>
                  </w:divBdr>
                </w:div>
                <w:div w:id="407852537">
                  <w:marLeft w:val="0"/>
                  <w:marRight w:val="0"/>
                  <w:marTop w:val="0"/>
                  <w:marBottom w:val="0"/>
                  <w:divBdr>
                    <w:top w:val="none" w:sz="0" w:space="0" w:color="auto"/>
                    <w:left w:val="none" w:sz="0" w:space="0" w:color="auto"/>
                    <w:bottom w:val="none" w:sz="0" w:space="0" w:color="auto"/>
                    <w:right w:val="none" w:sz="0" w:space="0" w:color="auto"/>
                  </w:divBdr>
                </w:div>
                <w:div w:id="548110247">
                  <w:marLeft w:val="0"/>
                  <w:marRight w:val="0"/>
                  <w:marTop w:val="0"/>
                  <w:marBottom w:val="0"/>
                  <w:divBdr>
                    <w:top w:val="none" w:sz="0" w:space="0" w:color="auto"/>
                    <w:left w:val="none" w:sz="0" w:space="0" w:color="auto"/>
                    <w:bottom w:val="none" w:sz="0" w:space="0" w:color="auto"/>
                    <w:right w:val="none" w:sz="0" w:space="0" w:color="auto"/>
                  </w:divBdr>
                </w:div>
                <w:div w:id="549466148">
                  <w:marLeft w:val="0"/>
                  <w:marRight w:val="0"/>
                  <w:marTop w:val="0"/>
                  <w:marBottom w:val="0"/>
                  <w:divBdr>
                    <w:top w:val="none" w:sz="0" w:space="0" w:color="auto"/>
                    <w:left w:val="none" w:sz="0" w:space="0" w:color="auto"/>
                    <w:bottom w:val="none" w:sz="0" w:space="0" w:color="auto"/>
                    <w:right w:val="none" w:sz="0" w:space="0" w:color="auto"/>
                  </w:divBdr>
                </w:div>
                <w:div w:id="714426157">
                  <w:marLeft w:val="0"/>
                  <w:marRight w:val="0"/>
                  <w:marTop w:val="0"/>
                  <w:marBottom w:val="0"/>
                  <w:divBdr>
                    <w:top w:val="none" w:sz="0" w:space="0" w:color="auto"/>
                    <w:left w:val="none" w:sz="0" w:space="0" w:color="auto"/>
                    <w:bottom w:val="none" w:sz="0" w:space="0" w:color="auto"/>
                    <w:right w:val="none" w:sz="0" w:space="0" w:color="auto"/>
                  </w:divBdr>
                </w:div>
                <w:div w:id="748845542">
                  <w:marLeft w:val="0"/>
                  <w:marRight w:val="0"/>
                  <w:marTop w:val="0"/>
                  <w:marBottom w:val="0"/>
                  <w:divBdr>
                    <w:top w:val="none" w:sz="0" w:space="0" w:color="auto"/>
                    <w:left w:val="none" w:sz="0" w:space="0" w:color="auto"/>
                    <w:bottom w:val="none" w:sz="0" w:space="0" w:color="auto"/>
                    <w:right w:val="none" w:sz="0" w:space="0" w:color="auto"/>
                  </w:divBdr>
                </w:div>
                <w:div w:id="884829331">
                  <w:marLeft w:val="0"/>
                  <w:marRight w:val="0"/>
                  <w:marTop w:val="0"/>
                  <w:marBottom w:val="0"/>
                  <w:divBdr>
                    <w:top w:val="none" w:sz="0" w:space="0" w:color="auto"/>
                    <w:left w:val="none" w:sz="0" w:space="0" w:color="auto"/>
                    <w:bottom w:val="none" w:sz="0" w:space="0" w:color="auto"/>
                    <w:right w:val="none" w:sz="0" w:space="0" w:color="auto"/>
                  </w:divBdr>
                </w:div>
                <w:div w:id="1035734642">
                  <w:marLeft w:val="0"/>
                  <w:marRight w:val="0"/>
                  <w:marTop w:val="0"/>
                  <w:marBottom w:val="0"/>
                  <w:divBdr>
                    <w:top w:val="none" w:sz="0" w:space="0" w:color="auto"/>
                    <w:left w:val="none" w:sz="0" w:space="0" w:color="auto"/>
                    <w:bottom w:val="none" w:sz="0" w:space="0" w:color="auto"/>
                    <w:right w:val="none" w:sz="0" w:space="0" w:color="auto"/>
                  </w:divBdr>
                </w:div>
                <w:div w:id="1263611203">
                  <w:marLeft w:val="0"/>
                  <w:marRight w:val="0"/>
                  <w:marTop w:val="0"/>
                  <w:marBottom w:val="0"/>
                  <w:divBdr>
                    <w:top w:val="none" w:sz="0" w:space="0" w:color="auto"/>
                    <w:left w:val="none" w:sz="0" w:space="0" w:color="auto"/>
                    <w:bottom w:val="none" w:sz="0" w:space="0" w:color="auto"/>
                    <w:right w:val="none" w:sz="0" w:space="0" w:color="auto"/>
                  </w:divBdr>
                </w:div>
                <w:div w:id="1300300954">
                  <w:marLeft w:val="0"/>
                  <w:marRight w:val="0"/>
                  <w:marTop w:val="0"/>
                  <w:marBottom w:val="0"/>
                  <w:divBdr>
                    <w:top w:val="none" w:sz="0" w:space="0" w:color="auto"/>
                    <w:left w:val="none" w:sz="0" w:space="0" w:color="auto"/>
                    <w:bottom w:val="none" w:sz="0" w:space="0" w:color="auto"/>
                    <w:right w:val="none" w:sz="0" w:space="0" w:color="auto"/>
                  </w:divBdr>
                </w:div>
                <w:div w:id="1509444314">
                  <w:marLeft w:val="0"/>
                  <w:marRight w:val="0"/>
                  <w:marTop w:val="0"/>
                  <w:marBottom w:val="0"/>
                  <w:divBdr>
                    <w:top w:val="none" w:sz="0" w:space="0" w:color="auto"/>
                    <w:left w:val="none" w:sz="0" w:space="0" w:color="auto"/>
                    <w:bottom w:val="none" w:sz="0" w:space="0" w:color="auto"/>
                    <w:right w:val="none" w:sz="0" w:space="0" w:color="auto"/>
                  </w:divBdr>
                </w:div>
                <w:div w:id="1514569616">
                  <w:marLeft w:val="0"/>
                  <w:marRight w:val="0"/>
                  <w:marTop w:val="0"/>
                  <w:marBottom w:val="0"/>
                  <w:divBdr>
                    <w:top w:val="none" w:sz="0" w:space="0" w:color="auto"/>
                    <w:left w:val="none" w:sz="0" w:space="0" w:color="auto"/>
                    <w:bottom w:val="none" w:sz="0" w:space="0" w:color="auto"/>
                    <w:right w:val="none" w:sz="0" w:space="0" w:color="auto"/>
                  </w:divBdr>
                </w:div>
                <w:div w:id="1530027639">
                  <w:marLeft w:val="0"/>
                  <w:marRight w:val="0"/>
                  <w:marTop w:val="0"/>
                  <w:marBottom w:val="0"/>
                  <w:divBdr>
                    <w:top w:val="none" w:sz="0" w:space="0" w:color="auto"/>
                    <w:left w:val="none" w:sz="0" w:space="0" w:color="auto"/>
                    <w:bottom w:val="none" w:sz="0" w:space="0" w:color="auto"/>
                    <w:right w:val="none" w:sz="0" w:space="0" w:color="auto"/>
                  </w:divBdr>
                </w:div>
                <w:div w:id="1535998217">
                  <w:marLeft w:val="0"/>
                  <w:marRight w:val="0"/>
                  <w:marTop w:val="0"/>
                  <w:marBottom w:val="0"/>
                  <w:divBdr>
                    <w:top w:val="none" w:sz="0" w:space="0" w:color="auto"/>
                    <w:left w:val="none" w:sz="0" w:space="0" w:color="auto"/>
                    <w:bottom w:val="none" w:sz="0" w:space="0" w:color="auto"/>
                    <w:right w:val="none" w:sz="0" w:space="0" w:color="auto"/>
                  </w:divBdr>
                </w:div>
                <w:div w:id="1651056594">
                  <w:marLeft w:val="0"/>
                  <w:marRight w:val="0"/>
                  <w:marTop w:val="0"/>
                  <w:marBottom w:val="0"/>
                  <w:divBdr>
                    <w:top w:val="none" w:sz="0" w:space="0" w:color="auto"/>
                    <w:left w:val="none" w:sz="0" w:space="0" w:color="auto"/>
                    <w:bottom w:val="none" w:sz="0" w:space="0" w:color="auto"/>
                    <w:right w:val="none" w:sz="0" w:space="0" w:color="auto"/>
                  </w:divBdr>
                </w:div>
                <w:div w:id="1675376615">
                  <w:marLeft w:val="0"/>
                  <w:marRight w:val="0"/>
                  <w:marTop w:val="0"/>
                  <w:marBottom w:val="0"/>
                  <w:divBdr>
                    <w:top w:val="none" w:sz="0" w:space="0" w:color="auto"/>
                    <w:left w:val="none" w:sz="0" w:space="0" w:color="auto"/>
                    <w:bottom w:val="none" w:sz="0" w:space="0" w:color="auto"/>
                    <w:right w:val="none" w:sz="0" w:space="0" w:color="auto"/>
                  </w:divBdr>
                </w:div>
                <w:div w:id="2044402138">
                  <w:marLeft w:val="0"/>
                  <w:marRight w:val="0"/>
                  <w:marTop w:val="0"/>
                  <w:marBottom w:val="0"/>
                  <w:divBdr>
                    <w:top w:val="none" w:sz="0" w:space="0" w:color="auto"/>
                    <w:left w:val="none" w:sz="0" w:space="0" w:color="auto"/>
                    <w:bottom w:val="none" w:sz="0" w:space="0" w:color="auto"/>
                    <w:right w:val="none" w:sz="0" w:space="0" w:color="auto"/>
                  </w:divBdr>
                </w:div>
                <w:div w:id="20919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03083">
          <w:blockQuote w:val="1"/>
          <w:marLeft w:val="720"/>
          <w:marRight w:val="720"/>
          <w:marTop w:val="0"/>
          <w:marBottom w:val="0"/>
          <w:divBdr>
            <w:top w:val="none" w:sz="0" w:space="0" w:color="auto"/>
            <w:left w:val="none" w:sz="0" w:space="0" w:color="auto"/>
            <w:bottom w:val="none" w:sz="0" w:space="0" w:color="auto"/>
            <w:right w:val="none" w:sz="0" w:space="0" w:color="auto"/>
          </w:divBdr>
          <w:divsChild>
            <w:div w:id="693307384">
              <w:marLeft w:val="0"/>
              <w:marRight w:val="0"/>
              <w:marTop w:val="0"/>
              <w:marBottom w:val="0"/>
              <w:divBdr>
                <w:top w:val="none" w:sz="0" w:space="0" w:color="auto"/>
                <w:left w:val="none" w:sz="0" w:space="0" w:color="auto"/>
                <w:bottom w:val="none" w:sz="0" w:space="0" w:color="auto"/>
                <w:right w:val="none" w:sz="0" w:space="0" w:color="auto"/>
              </w:divBdr>
            </w:div>
            <w:div w:id="1020934548">
              <w:marLeft w:val="0"/>
              <w:marRight w:val="0"/>
              <w:marTop w:val="0"/>
              <w:marBottom w:val="0"/>
              <w:divBdr>
                <w:top w:val="none" w:sz="0" w:space="0" w:color="auto"/>
                <w:left w:val="none" w:sz="0" w:space="0" w:color="auto"/>
                <w:bottom w:val="none" w:sz="0" w:space="0" w:color="auto"/>
                <w:right w:val="none" w:sz="0" w:space="0" w:color="auto"/>
              </w:divBdr>
            </w:div>
            <w:div w:id="2106074703">
              <w:marLeft w:val="0"/>
              <w:marRight w:val="0"/>
              <w:marTop w:val="0"/>
              <w:marBottom w:val="0"/>
              <w:divBdr>
                <w:top w:val="none" w:sz="0" w:space="0" w:color="auto"/>
                <w:left w:val="none" w:sz="0" w:space="0" w:color="auto"/>
                <w:bottom w:val="none" w:sz="0" w:space="0" w:color="auto"/>
                <w:right w:val="none" w:sz="0" w:space="0" w:color="auto"/>
              </w:divBdr>
              <w:divsChild>
                <w:div w:id="1707944359">
                  <w:marLeft w:val="0"/>
                  <w:marRight w:val="0"/>
                  <w:marTop w:val="0"/>
                  <w:marBottom w:val="0"/>
                  <w:divBdr>
                    <w:top w:val="none" w:sz="0" w:space="0" w:color="auto"/>
                    <w:left w:val="none" w:sz="0" w:space="0" w:color="auto"/>
                    <w:bottom w:val="none" w:sz="0" w:space="0" w:color="auto"/>
                    <w:right w:val="none" w:sz="0" w:space="0" w:color="auto"/>
                  </w:divBdr>
                  <w:divsChild>
                    <w:div w:id="123428467">
                      <w:marLeft w:val="0"/>
                      <w:marRight w:val="0"/>
                      <w:marTop w:val="0"/>
                      <w:marBottom w:val="0"/>
                      <w:divBdr>
                        <w:top w:val="none" w:sz="0" w:space="0" w:color="auto"/>
                        <w:left w:val="none" w:sz="0" w:space="0" w:color="auto"/>
                        <w:bottom w:val="none" w:sz="0" w:space="0" w:color="auto"/>
                        <w:right w:val="none" w:sz="0" w:space="0" w:color="auto"/>
                      </w:divBdr>
                    </w:div>
                    <w:div w:id="653950210">
                      <w:marLeft w:val="0"/>
                      <w:marRight w:val="0"/>
                      <w:marTop w:val="0"/>
                      <w:marBottom w:val="0"/>
                      <w:divBdr>
                        <w:top w:val="none" w:sz="0" w:space="0" w:color="auto"/>
                        <w:left w:val="none" w:sz="0" w:space="0" w:color="auto"/>
                        <w:bottom w:val="none" w:sz="0" w:space="0" w:color="auto"/>
                        <w:right w:val="none" w:sz="0" w:space="0" w:color="auto"/>
                      </w:divBdr>
                    </w:div>
                  </w:divsChild>
                </w:div>
                <w:div w:id="21000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695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64568611">
              <w:marLeft w:val="0"/>
              <w:marRight w:val="0"/>
              <w:marTop w:val="0"/>
              <w:marBottom w:val="0"/>
              <w:divBdr>
                <w:top w:val="none" w:sz="0" w:space="0" w:color="auto"/>
                <w:left w:val="none" w:sz="0" w:space="0" w:color="auto"/>
                <w:bottom w:val="none" w:sz="0" w:space="0" w:color="auto"/>
                <w:right w:val="none" w:sz="0" w:space="0" w:color="auto"/>
              </w:divBdr>
              <w:divsChild>
                <w:div w:id="168912596">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sChild>
                    <w:div w:id="1254128621">
                      <w:marLeft w:val="0"/>
                      <w:marRight w:val="0"/>
                      <w:marTop w:val="0"/>
                      <w:marBottom w:val="0"/>
                      <w:divBdr>
                        <w:top w:val="none" w:sz="0" w:space="0" w:color="auto"/>
                        <w:left w:val="none" w:sz="0" w:space="0" w:color="auto"/>
                        <w:bottom w:val="none" w:sz="0" w:space="0" w:color="auto"/>
                        <w:right w:val="none" w:sz="0" w:space="0" w:color="auto"/>
                      </w:divBdr>
                    </w:div>
                    <w:div w:id="1806897038">
                      <w:marLeft w:val="0"/>
                      <w:marRight w:val="0"/>
                      <w:marTop w:val="0"/>
                      <w:marBottom w:val="0"/>
                      <w:divBdr>
                        <w:top w:val="none" w:sz="0" w:space="0" w:color="auto"/>
                        <w:left w:val="none" w:sz="0" w:space="0" w:color="auto"/>
                        <w:bottom w:val="none" w:sz="0" w:space="0" w:color="auto"/>
                        <w:right w:val="none" w:sz="0" w:space="0" w:color="auto"/>
                      </w:divBdr>
                    </w:div>
                    <w:div w:id="1814059348">
                      <w:marLeft w:val="0"/>
                      <w:marRight w:val="0"/>
                      <w:marTop w:val="0"/>
                      <w:marBottom w:val="0"/>
                      <w:divBdr>
                        <w:top w:val="none" w:sz="0" w:space="0" w:color="auto"/>
                        <w:left w:val="none" w:sz="0" w:space="0" w:color="auto"/>
                        <w:bottom w:val="none" w:sz="0" w:space="0" w:color="auto"/>
                        <w:right w:val="none" w:sz="0" w:space="0" w:color="auto"/>
                      </w:divBdr>
                    </w:div>
                    <w:div w:id="1884901654">
                      <w:marLeft w:val="0"/>
                      <w:marRight w:val="0"/>
                      <w:marTop w:val="0"/>
                      <w:marBottom w:val="0"/>
                      <w:divBdr>
                        <w:top w:val="none" w:sz="0" w:space="0" w:color="auto"/>
                        <w:left w:val="none" w:sz="0" w:space="0" w:color="auto"/>
                        <w:bottom w:val="none" w:sz="0" w:space="0" w:color="auto"/>
                        <w:right w:val="none" w:sz="0" w:space="0" w:color="auto"/>
                      </w:divBdr>
                    </w:div>
                  </w:divsChild>
                </w:div>
                <w:div w:id="18452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5883">
          <w:marLeft w:val="0"/>
          <w:marRight w:val="0"/>
          <w:marTop w:val="0"/>
          <w:marBottom w:val="0"/>
          <w:divBdr>
            <w:top w:val="none" w:sz="0" w:space="0" w:color="auto"/>
            <w:left w:val="none" w:sz="0" w:space="0" w:color="auto"/>
            <w:bottom w:val="none" w:sz="0" w:space="0" w:color="auto"/>
            <w:right w:val="none" w:sz="0" w:space="0" w:color="auto"/>
          </w:divBdr>
        </w:div>
        <w:div w:id="1235890800">
          <w:blockQuote w:val="1"/>
          <w:marLeft w:val="720"/>
          <w:marRight w:val="720"/>
          <w:marTop w:val="0"/>
          <w:marBottom w:val="0"/>
          <w:divBdr>
            <w:top w:val="none" w:sz="0" w:space="0" w:color="auto"/>
            <w:left w:val="none" w:sz="0" w:space="0" w:color="auto"/>
            <w:bottom w:val="none" w:sz="0" w:space="0" w:color="auto"/>
            <w:right w:val="none" w:sz="0" w:space="0" w:color="auto"/>
          </w:divBdr>
          <w:divsChild>
            <w:div w:id="708259768">
              <w:marLeft w:val="0"/>
              <w:marRight w:val="0"/>
              <w:marTop w:val="0"/>
              <w:marBottom w:val="0"/>
              <w:divBdr>
                <w:top w:val="none" w:sz="0" w:space="0" w:color="auto"/>
                <w:left w:val="none" w:sz="0" w:space="0" w:color="auto"/>
                <w:bottom w:val="none" w:sz="0" w:space="0" w:color="auto"/>
                <w:right w:val="none" w:sz="0" w:space="0" w:color="auto"/>
              </w:divBdr>
            </w:div>
          </w:divsChild>
        </w:div>
        <w:div w:id="133984235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00555013">
              <w:marLeft w:val="0"/>
              <w:marRight w:val="0"/>
              <w:marTop w:val="0"/>
              <w:marBottom w:val="0"/>
              <w:divBdr>
                <w:top w:val="none" w:sz="0" w:space="0" w:color="auto"/>
                <w:left w:val="none" w:sz="0" w:space="0" w:color="auto"/>
                <w:bottom w:val="none" w:sz="0" w:space="0" w:color="auto"/>
                <w:right w:val="none" w:sz="0" w:space="0" w:color="auto"/>
              </w:divBdr>
              <w:divsChild>
                <w:div w:id="664239775">
                  <w:marLeft w:val="0"/>
                  <w:marRight w:val="0"/>
                  <w:marTop w:val="0"/>
                  <w:marBottom w:val="0"/>
                  <w:divBdr>
                    <w:top w:val="none" w:sz="0" w:space="0" w:color="auto"/>
                    <w:left w:val="none" w:sz="0" w:space="0" w:color="auto"/>
                    <w:bottom w:val="none" w:sz="0" w:space="0" w:color="auto"/>
                    <w:right w:val="none" w:sz="0" w:space="0" w:color="auto"/>
                  </w:divBdr>
                </w:div>
                <w:div w:id="135719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74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33465321">
              <w:marLeft w:val="0"/>
              <w:marRight w:val="0"/>
              <w:marTop w:val="0"/>
              <w:marBottom w:val="0"/>
              <w:divBdr>
                <w:top w:val="none" w:sz="0" w:space="0" w:color="auto"/>
                <w:left w:val="none" w:sz="0" w:space="0" w:color="auto"/>
                <w:bottom w:val="none" w:sz="0" w:space="0" w:color="auto"/>
                <w:right w:val="none" w:sz="0" w:space="0" w:color="auto"/>
              </w:divBdr>
            </w:div>
          </w:divsChild>
        </w:div>
        <w:div w:id="1513257833">
          <w:blockQuote w:val="1"/>
          <w:marLeft w:val="720"/>
          <w:marRight w:val="720"/>
          <w:marTop w:val="0"/>
          <w:marBottom w:val="0"/>
          <w:divBdr>
            <w:top w:val="none" w:sz="0" w:space="0" w:color="auto"/>
            <w:left w:val="none" w:sz="0" w:space="0" w:color="auto"/>
            <w:bottom w:val="none" w:sz="0" w:space="0" w:color="auto"/>
            <w:right w:val="none" w:sz="0" w:space="0" w:color="auto"/>
          </w:divBdr>
          <w:divsChild>
            <w:div w:id="635530030">
              <w:marLeft w:val="0"/>
              <w:marRight w:val="0"/>
              <w:marTop w:val="0"/>
              <w:marBottom w:val="0"/>
              <w:divBdr>
                <w:top w:val="none" w:sz="0" w:space="0" w:color="auto"/>
                <w:left w:val="none" w:sz="0" w:space="0" w:color="auto"/>
                <w:bottom w:val="none" w:sz="0" w:space="0" w:color="auto"/>
                <w:right w:val="none" w:sz="0" w:space="0" w:color="auto"/>
              </w:divBdr>
            </w:div>
            <w:div w:id="717706342">
              <w:marLeft w:val="0"/>
              <w:marRight w:val="0"/>
              <w:marTop w:val="0"/>
              <w:marBottom w:val="0"/>
              <w:divBdr>
                <w:top w:val="none" w:sz="0" w:space="0" w:color="auto"/>
                <w:left w:val="none" w:sz="0" w:space="0" w:color="auto"/>
                <w:bottom w:val="none" w:sz="0" w:space="0" w:color="auto"/>
                <w:right w:val="none" w:sz="0" w:space="0" w:color="auto"/>
              </w:divBdr>
            </w:div>
            <w:div w:id="1399935018">
              <w:marLeft w:val="0"/>
              <w:marRight w:val="0"/>
              <w:marTop w:val="0"/>
              <w:marBottom w:val="0"/>
              <w:divBdr>
                <w:top w:val="none" w:sz="0" w:space="0" w:color="auto"/>
                <w:left w:val="none" w:sz="0" w:space="0" w:color="auto"/>
                <w:bottom w:val="none" w:sz="0" w:space="0" w:color="auto"/>
                <w:right w:val="none" w:sz="0" w:space="0" w:color="auto"/>
              </w:divBdr>
              <w:divsChild>
                <w:div w:id="72970499">
                  <w:marLeft w:val="0"/>
                  <w:marRight w:val="0"/>
                  <w:marTop w:val="0"/>
                  <w:marBottom w:val="0"/>
                  <w:divBdr>
                    <w:top w:val="none" w:sz="0" w:space="0" w:color="auto"/>
                    <w:left w:val="none" w:sz="0" w:space="0" w:color="auto"/>
                    <w:bottom w:val="none" w:sz="0" w:space="0" w:color="auto"/>
                    <w:right w:val="none" w:sz="0" w:space="0" w:color="auto"/>
                  </w:divBdr>
                </w:div>
                <w:div w:id="400061922">
                  <w:marLeft w:val="0"/>
                  <w:marRight w:val="0"/>
                  <w:marTop w:val="0"/>
                  <w:marBottom w:val="0"/>
                  <w:divBdr>
                    <w:top w:val="none" w:sz="0" w:space="0" w:color="auto"/>
                    <w:left w:val="none" w:sz="0" w:space="0" w:color="auto"/>
                    <w:bottom w:val="none" w:sz="0" w:space="0" w:color="auto"/>
                    <w:right w:val="none" w:sz="0" w:space="0" w:color="auto"/>
                  </w:divBdr>
                </w:div>
                <w:div w:id="611203743">
                  <w:marLeft w:val="0"/>
                  <w:marRight w:val="0"/>
                  <w:marTop w:val="0"/>
                  <w:marBottom w:val="0"/>
                  <w:divBdr>
                    <w:top w:val="none" w:sz="0" w:space="0" w:color="auto"/>
                    <w:left w:val="none" w:sz="0" w:space="0" w:color="auto"/>
                    <w:bottom w:val="none" w:sz="0" w:space="0" w:color="auto"/>
                    <w:right w:val="none" w:sz="0" w:space="0" w:color="auto"/>
                  </w:divBdr>
                </w:div>
                <w:div w:id="891110760">
                  <w:marLeft w:val="0"/>
                  <w:marRight w:val="0"/>
                  <w:marTop w:val="0"/>
                  <w:marBottom w:val="0"/>
                  <w:divBdr>
                    <w:top w:val="none" w:sz="0" w:space="0" w:color="auto"/>
                    <w:left w:val="none" w:sz="0" w:space="0" w:color="auto"/>
                    <w:bottom w:val="none" w:sz="0" w:space="0" w:color="auto"/>
                    <w:right w:val="none" w:sz="0" w:space="0" w:color="auto"/>
                  </w:divBdr>
                </w:div>
                <w:div w:id="1835219041">
                  <w:marLeft w:val="0"/>
                  <w:marRight w:val="0"/>
                  <w:marTop w:val="0"/>
                  <w:marBottom w:val="0"/>
                  <w:divBdr>
                    <w:top w:val="none" w:sz="0" w:space="0" w:color="auto"/>
                    <w:left w:val="none" w:sz="0" w:space="0" w:color="auto"/>
                    <w:bottom w:val="none" w:sz="0" w:space="0" w:color="auto"/>
                    <w:right w:val="none" w:sz="0" w:space="0" w:color="auto"/>
                  </w:divBdr>
                </w:div>
                <w:div w:id="1912233154">
                  <w:marLeft w:val="0"/>
                  <w:marRight w:val="0"/>
                  <w:marTop w:val="0"/>
                  <w:marBottom w:val="0"/>
                  <w:divBdr>
                    <w:top w:val="none" w:sz="0" w:space="0" w:color="auto"/>
                    <w:left w:val="none" w:sz="0" w:space="0" w:color="auto"/>
                    <w:bottom w:val="none" w:sz="0" w:space="0" w:color="auto"/>
                    <w:right w:val="none" w:sz="0" w:space="0" w:color="auto"/>
                  </w:divBdr>
                </w:div>
                <w:div w:id="1915701121">
                  <w:marLeft w:val="0"/>
                  <w:marRight w:val="0"/>
                  <w:marTop w:val="0"/>
                  <w:marBottom w:val="0"/>
                  <w:divBdr>
                    <w:top w:val="none" w:sz="0" w:space="0" w:color="auto"/>
                    <w:left w:val="none" w:sz="0" w:space="0" w:color="auto"/>
                    <w:bottom w:val="none" w:sz="0" w:space="0" w:color="auto"/>
                    <w:right w:val="none" w:sz="0" w:space="0" w:color="auto"/>
                  </w:divBdr>
                </w:div>
              </w:divsChild>
            </w:div>
            <w:div w:id="1777939484">
              <w:marLeft w:val="0"/>
              <w:marRight w:val="0"/>
              <w:marTop w:val="0"/>
              <w:marBottom w:val="0"/>
              <w:divBdr>
                <w:top w:val="none" w:sz="0" w:space="0" w:color="auto"/>
                <w:left w:val="none" w:sz="0" w:space="0" w:color="auto"/>
                <w:bottom w:val="none" w:sz="0" w:space="0" w:color="auto"/>
                <w:right w:val="none" w:sz="0" w:space="0" w:color="auto"/>
              </w:divBdr>
            </w:div>
          </w:divsChild>
        </w:div>
        <w:div w:id="1586450935">
          <w:marLeft w:val="0"/>
          <w:marRight w:val="0"/>
          <w:marTop w:val="0"/>
          <w:marBottom w:val="0"/>
          <w:divBdr>
            <w:top w:val="none" w:sz="0" w:space="0" w:color="auto"/>
            <w:left w:val="none" w:sz="0" w:space="0" w:color="auto"/>
            <w:bottom w:val="none" w:sz="0" w:space="0" w:color="auto"/>
            <w:right w:val="none" w:sz="0" w:space="0" w:color="auto"/>
          </w:divBdr>
          <w:divsChild>
            <w:div w:id="504518368">
              <w:marLeft w:val="0"/>
              <w:marRight w:val="0"/>
              <w:marTop w:val="0"/>
              <w:marBottom w:val="0"/>
              <w:divBdr>
                <w:top w:val="none" w:sz="0" w:space="0" w:color="auto"/>
                <w:left w:val="none" w:sz="0" w:space="0" w:color="auto"/>
                <w:bottom w:val="none" w:sz="0" w:space="0" w:color="auto"/>
                <w:right w:val="none" w:sz="0" w:space="0" w:color="auto"/>
              </w:divBdr>
            </w:div>
            <w:div w:id="1723599268">
              <w:marLeft w:val="0"/>
              <w:marRight w:val="0"/>
              <w:marTop w:val="0"/>
              <w:marBottom w:val="0"/>
              <w:divBdr>
                <w:top w:val="none" w:sz="0" w:space="0" w:color="auto"/>
                <w:left w:val="none" w:sz="0" w:space="0" w:color="auto"/>
                <w:bottom w:val="none" w:sz="0" w:space="0" w:color="auto"/>
                <w:right w:val="none" w:sz="0" w:space="0" w:color="auto"/>
              </w:divBdr>
            </w:div>
          </w:divsChild>
        </w:div>
        <w:div w:id="1661032601">
          <w:marLeft w:val="0"/>
          <w:marRight w:val="0"/>
          <w:marTop w:val="0"/>
          <w:marBottom w:val="0"/>
          <w:divBdr>
            <w:top w:val="none" w:sz="0" w:space="0" w:color="auto"/>
            <w:left w:val="none" w:sz="0" w:space="0" w:color="auto"/>
            <w:bottom w:val="none" w:sz="0" w:space="0" w:color="auto"/>
            <w:right w:val="none" w:sz="0" w:space="0" w:color="auto"/>
          </w:divBdr>
        </w:div>
        <w:div w:id="1713119127">
          <w:blockQuote w:val="1"/>
          <w:marLeft w:val="720"/>
          <w:marRight w:val="720"/>
          <w:marTop w:val="0"/>
          <w:marBottom w:val="0"/>
          <w:divBdr>
            <w:top w:val="none" w:sz="0" w:space="0" w:color="auto"/>
            <w:left w:val="none" w:sz="0" w:space="0" w:color="auto"/>
            <w:bottom w:val="none" w:sz="0" w:space="0" w:color="auto"/>
            <w:right w:val="none" w:sz="0" w:space="0" w:color="auto"/>
          </w:divBdr>
        </w:div>
        <w:div w:id="175311812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65937195">
              <w:marLeft w:val="0"/>
              <w:marRight w:val="0"/>
              <w:marTop w:val="0"/>
              <w:marBottom w:val="0"/>
              <w:divBdr>
                <w:top w:val="none" w:sz="0" w:space="0" w:color="auto"/>
                <w:left w:val="none" w:sz="0" w:space="0" w:color="auto"/>
                <w:bottom w:val="none" w:sz="0" w:space="0" w:color="auto"/>
                <w:right w:val="none" w:sz="0" w:space="0" w:color="auto"/>
              </w:divBdr>
            </w:div>
            <w:div w:id="1425954276">
              <w:marLeft w:val="0"/>
              <w:marRight w:val="0"/>
              <w:marTop w:val="0"/>
              <w:marBottom w:val="0"/>
              <w:divBdr>
                <w:top w:val="none" w:sz="0" w:space="0" w:color="auto"/>
                <w:left w:val="none" w:sz="0" w:space="0" w:color="auto"/>
                <w:bottom w:val="none" w:sz="0" w:space="0" w:color="auto"/>
                <w:right w:val="none" w:sz="0" w:space="0" w:color="auto"/>
              </w:divBdr>
              <w:divsChild>
                <w:div w:id="295837417">
                  <w:marLeft w:val="0"/>
                  <w:marRight w:val="0"/>
                  <w:marTop w:val="0"/>
                  <w:marBottom w:val="0"/>
                  <w:divBdr>
                    <w:top w:val="none" w:sz="0" w:space="0" w:color="auto"/>
                    <w:left w:val="none" w:sz="0" w:space="0" w:color="auto"/>
                    <w:bottom w:val="none" w:sz="0" w:space="0" w:color="auto"/>
                    <w:right w:val="none" w:sz="0" w:space="0" w:color="auto"/>
                  </w:divBdr>
                  <w:divsChild>
                    <w:div w:id="726999680">
                      <w:marLeft w:val="0"/>
                      <w:marRight w:val="0"/>
                      <w:marTop w:val="0"/>
                      <w:marBottom w:val="0"/>
                      <w:divBdr>
                        <w:top w:val="none" w:sz="0" w:space="0" w:color="auto"/>
                        <w:left w:val="none" w:sz="0" w:space="0" w:color="auto"/>
                        <w:bottom w:val="none" w:sz="0" w:space="0" w:color="auto"/>
                        <w:right w:val="none" w:sz="0" w:space="0" w:color="auto"/>
                      </w:divBdr>
                    </w:div>
                    <w:div w:id="772742817">
                      <w:marLeft w:val="0"/>
                      <w:marRight w:val="0"/>
                      <w:marTop w:val="0"/>
                      <w:marBottom w:val="0"/>
                      <w:divBdr>
                        <w:top w:val="none" w:sz="0" w:space="0" w:color="auto"/>
                        <w:left w:val="none" w:sz="0" w:space="0" w:color="auto"/>
                        <w:bottom w:val="none" w:sz="0" w:space="0" w:color="auto"/>
                        <w:right w:val="none" w:sz="0" w:space="0" w:color="auto"/>
                      </w:divBdr>
                      <w:divsChild>
                        <w:div w:id="127193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77607">
          <w:blockQuote w:val="1"/>
          <w:marLeft w:val="720"/>
          <w:marRight w:val="720"/>
          <w:marTop w:val="0"/>
          <w:marBottom w:val="0"/>
          <w:divBdr>
            <w:top w:val="none" w:sz="0" w:space="0" w:color="auto"/>
            <w:left w:val="none" w:sz="0" w:space="0" w:color="auto"/>
            <w:bottom w:val="none" w:sz="0" w:space="0" w:color="auto"/>
            <w:right w:val="none" w:sz="0" w:space="0" w:color="auto"/>
          </w:divBdr>
          <w:divsChild>
            <w:div w:id="509099308">
              <w:marLeft w:val="0"/>
              <w:marRight w:val="0"/>
              <w:marTop w:val="0"/>
              <w:marBottom w:val="0"/>
              <w:divBdr>
                <w:top w:val="none" w:sz="0" w:space="0" w:color="auto"/>
                <w:left w:val="none" w:sz="0" w:space="0" w:color="auto"/>
                <w:bottom w:val="none" w:sz="0" w:space="0" w:color="auto"/>
                <w:right w:val="none" w:sz="0" w:space="0" w:color="auto"/>
              </w:divBdr>
              <w:divsChild>
                <w:div w:id="122891219">
                  <w:marLeft w:val="0"/>
                  <w:marRight w:val="0"/>
                  <w:marTop w:val="0"/>
                  <w:marBottom w:val="0"/>
                  <w:divBdr>
                    <w:top w:val="none" w:sz="0" w:space="0" w:color="auto"/>
                    <w:left w:val="none" w:sz="0" w:space="0" w:color="auto"/>
                    <w:bottom w:val="none" w:sz="0" w:space="0" w:color="auto"/>
                    <w:right w:val="none" w:sz="0" w:space="0" w:color="auto"/>
                  </w:divBdr>
                </w:div>
                <w:div w:id="1230382743">
                  <w:marLeft w:val="0"/>
                  <w:marRight w:val="0"/>
                  <w:marTop w:val="0"/>
                  <w:marBottom w:val="0"/>
                  <w:divBdr>
                    <w:top w:val="none" w:sz="0" w:space="0" w:color="auto"/>
                    <w:left w:val="none" w:sz="0" w:space="0" w:color="auto"/>
                    <w:bottom w:val="none" w:sz="0" w:space="0" w:color="auto"/>
                    <w:right w:val="none" w:sz="0" w:space="0" w:color="auto"/>
                  </w:divBdr>
                </w:div>
                <w:div w:id="1318848320">
                  <w:marLeft w:val="0"/>
                  <w:marRight w:val="0"/>
                  <w:marTop w:val="0"/>
                  <w:marBottom w:val="0"/>
                  <w:divBdr>
                    <w:top w:val="none" w:sz="0" w:space="0" w:color="auto"/>
                    <w:left w:val="none" w:sz="0" w:space="0" w:color="auto"/>
                    <w:bottom w:val="none" w:sz="0" w:space="0" w:color="auto"/>
                    <w:right w:val="none" w:sz="0" w:space="0" w:color="auto"/>
                  </w:divBdr>
                </w:div>
                <w:div w:id="21304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597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5609682">
              <w:marLeft w:val="0"/>
              <w:marRight w:val="0"/>
              <w:marTop w:val="0"/>
              <w:marBottom w:val="0"/>
              <w:divBdr>
                <w:top w:val="none" w:sz="0" w:space="0" w:color="auto"/>
                <w:left w:val="none" w:sz="0" w:space="0" w:color="auto"/>
                <w:bottom w:val="none" w:sz="0" w:space="0" w:color="auto"/>
                <w:right w:val="none" w:sz="0" w:space="0" w:color="auto"/>
              </w:divBdr>
              <w:divsChild>
                <w:div w:id="899827937">
                  <w:marLeft w:val="0"/>
                  <w:marRight w:val="0"/>
                  <w:marTop w:val="0"/>
                  <w:marBottom w:val="0"/>
                  <w:divBdr>
                    <w:top w:val="none" w:sz="0" w:space="0" w:color="auto"/>
                    <w:left w:val="none" w:sz="0" w:space="0" w:color="auto"/>
                    <w:bottom w:val="none" w:sz="0" w:space="0" w:color="auto"/>
                    <w:right w:val="none" w:sz="0" w:space="0" w:color="auto"/>
                  </w:divBdr>
                </w:div>
                <w:div w:id="1020156425">
                  <w:marLeft w:val="0"/>
                  <w:marRight w:val="0"/>
                  <w:marTop w:val="0"/>
                  <w:marBottom w:val="0"/>
                  <w:divBdr>
                    <w:top w:val="none" w:sz="0" w:space="0" w:color="auto"/>
                    <w:left w:val="none" w:sz="0" w:space="0" w:color="auto"/>
                    <w:bottom w:val="none" w:sz="0" w:space="0" w:color="auto"/>
                    <w:right w:val="none" w:sz="0" w:space="0" w:color="auto"/>
                  </w:divBdr>
                  <w:divsChild>
                    <w:div w:id="119539075">
                      <w:marLeft w:val="0"/>
                      <w:marRight w:val="0"/>
                      <w:marTop w:val="0"/>
                      <w:marBottom w:val="0"/>
                      <w:divBdr>
                        <w:top w:val="none" w:sz="0" w:space="0" w:color="auto"/>
                        <w:left w:val="none" w:sz="0" w:space="0" w:color="auto"/>
                        <w:bottom w:val="none" w:sz="0" w:space="0" w:color="auto"/>
                        <w:right w:val="none" w:sz="0" w:space="0" w:color="auto"/>
                      </w:divBdr>
                    </w:div>
                    <w:div w:id="386495344">
                      <w:marLeft w:val="0"/>
                      <w:marRight w:val="0"/>
                      <w:marTop w:val="0"/>
                      <w:marBottom w:val="0"/>
                      <w:divBdr>
                        <w:top w:val="none" w:sz="0" w:space="0" w:color="auto"/>
                        <w:left w:val="none" w:sz="0" w:space="0" w:color="auto"/>
                        <w:bottom w:val="none" w:sz="0" w:space="0" w:color="auto"/>
                        <w:right w:val="none" w:sz="0" w:space="0" w:color="auto"/>
                      </w:divBdr>
                    </w:div>
                    <w:div w:id="678435059">
                      <w:marLeft w:val="0"/>
                      <w:marRight w:val="0"/>
                      <w:marTop w:val="0"/>
                      <w:marBottom w:val="0"/>
                      <w:divBdr>
                        <w:top w:val="none" w:sz="0" w:space="0" w:color="auto"/>
                        <w:left w:val="none" w:sz="0" w:space="0" w:color="auto"/>
                        <w:bottom w:val="none" w:sz="0" w:space="0" w:color="auto"/>
                        <w:right w:val="none" w:sz="0" w:space="0" w:color="auto"/>
                      </w:divBdr>
                    </w:div>
                    <w:div w:id="681325787">
                      <w:marLeft w:val="0"/>
                      <w:marRight w:val="0"/>
                      <w:marTop w:val="0"/>
                      <w:marBottom w:val="0"/>
                      <w:divBdr>
                        <w:top w:val="none" w:sz="0" w:space="0" w:color="auto"/>
                        <w:left w:val="none" w:sz="0" w:space="0" w:color="auto"/>
                        <w:bottom w:val="none" w:sz="0" w:space="0" w:color="auto"/>
                        <w:right w:val="none" w:sz="0" w:space="0" w:color="auto"/>
                      </w:divBdr>
                    </w:div>
                    <w:div w:id="1011569625">
                      <w:marLeft w:val="0"/>
                      <w:marRight w:val="0"/>
                      <w:marTop w:val="0"/>
                      <w:marBottom w:val="0"/>
                      <w:divBdr>
                        <w:top w:val="none" w:sz="0" w:space="0" w:color="auto"/>
                        <w:left w:val="none" w:sz="0" w:space="0" w:color="auto"/>
                        <w:bottom w:val="none" w:sz="0" w:space="0" w:color="auto"/>
                        <w:right w:val="none" w:sz="0" w:space="0" w:color="auto"/>
                      </w:divBdr>
                    </w:div>
                    <w:div w:id="1558320327">
                      <w:marLeft w:val="0"/>
                      <w:marRight w:val="0"/>
                      <w:marTop w:val="0"/>
                      <w:marBottom w:val="0"/>
                      <w:divBdr>
                        <w:top w:val="none" w:sz="0" w:space="0" w:color="auto"/>
                        <w:left w:val="none" w:sz="0" w:space="0" w:color="auto"/>
                        <w:bottom w:val="none" w:sz="0" w:space="0" w:color="auto"/>
                        <w:right w:val="none" w:sz="0" w:space="0" w:color="auto"/>
                      </w:divBdr>
                    </w:div>
                    <w:div w:id="18834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30438">
          <w:marLeft w:val="0"/>
          <w:marRight w:val="0"/>
          <w:marTop w:val="0"/>
          <w:marBottom w:val="0"/>
          <w:divBdr>
            <w:top w:val="none" w:sz="0" w:space="0" w:color="auto"/>
            <w:left w:val="none" w:sz="0" w:space="0" w:color="auto"/>
            <w:bottom w:val="none" w:sz="0" w:space="0" w:color="auto"/>
            <w:right w:val="none" w:sz="0" w:space="0" w:color="auto"/>
          </w:divBdr>
        </w:div>
        <w:div w:id="1945185356">
          <w:marLeft w:val="0"/>
          <w:marRight w:val="0"/>
          <w:marTop w:val="0"/>
          <w:marBottom w:val="0"/>
          <w:divBdr>
            <w:top w:val="none" w:sz="0" w:space="0" w:color="auto"/>
            <w:left w:val="none" w:sz="0" w:space="0" w:color="auto"/>
            <w:bottom w:val="none" w:sz="0" w:space="0" w:color="auto"/>
            <w:right w:val="none" w:sz="0" w:space="0" w:color="auto"/>
          </w:divBdr>
        </w:div>
        <w:div w:id="2050102955">
          <w:marLeft w:val="0"/>
          <w:marRight w:val="0"/>
          <w:marTop w:val="0"/>
          <w:marBottom w:val="0"/>
          <w:divBdr>
            <w:top w:val="none" w:sz="0" w:space="0" w:color="auto"/>
            <w:left w:val="none" w:sz="0" w:space="0" w:color="auto"/>
            <w:bottom w:val="none" w:sz="0" w:space="0" w:color="auto"/>
            <w:right w:val="none" w:sz="0" w:space="0" w:color="auto"/>
          </w:divBdr>
        </w:div>
        <w:div w:id="2088764634">
          <w:marLeft w:val="0"/>
          <w:marRight w:val="0"/>
          <w:marTop w:val="0"/>
          <w:marBottom w:val="0"/>
          <w:divBdr>
            <w:top w:val="none" w:sz="0" w:space="0" w:color="auto"/>
            <w:left w:val="none" w:sz="0" w:space="0" w:color="auto"/>
            <w:bottom w:val="none" w:sz="0" w:space="0" w:color="auto"/>
            <w:right w:val="none" w:sz="0" w:space="0" w:color="auto"/>
          </w:divBdr>
          <w:divsChild>
            <w:div w:id="273682119">
              <w:marLeft w:val="0"/>
              <w:marRight w:val="0"/>
              <w:marTop w:val="0"/>
              <w:marBottom w:val="0"/>
              <w:divBdr>
                <w:top w:val="none" w:sz="0" w:space="0" w:color="auto"/>
                <w:left w:val="none" w:sz="0" w:space="0" w:color="auto"/>
                <w:bottom w:val="none" w:sz="0" w:space="0" w:color="auto"/>
                <w:right w:val="none" w:sz="0" w:space="0" w:color="auto"/>
              </w:divBdr>
            </w:div>
            <w:div w:id="1824813394">
              <w:marLeft w:val="0"/>
              <w:marRight w:val="0"/>
              <w:marTop w:val="0"/>
              <w:marBottom w:val="0"/>
              <w:divBdr>
                <w:top w:val="none" w:sz="0" w:space="0" w:color="auto"/>
                <w:left w:val="none" w:sz="0" w:space="0" w:color="auto"/>
                <w:bottom w:val="none" w:sz="0" w:space="0" w:color="auto"/>
                <w:right w:val="none" w:sz="0" w:space="0" w:color="auto"/>
              </w:divBdr>
            </w:div>
          </w:divsChild>
        </w:div>
        <w:div w:id="21095402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761298576">
              <w:marLeft w:val="0"/>
              <w:marRight w:val="0"/>
              <w:marTop w:val="0"/>
              <w:marBottom w:val="0"/>
              <w:divBdr>
                <w:top w:val="none" w:sz="0" w:space="0" w:color="auto"/>
                <w:left w:val="none" w:sz="0" w:space="0" w:color="auto"/>
                <w:bottom w:val="none" w:sz="0" w:space="0" w:color="auto"/>
                <w:right w:val="none" w:sz="0" w:space="0" w:color="auto"/>
              </w:divBdr>
            </w:div>
            <w:div w:id="1199733538">
              <w:marLeft w:val="0"/>
              <w:marRight w:val="0"/>
              <w:marTop w:val="0"/>
              <w:marBottom w:val="0"/>
              <w:divBdr>
                <w:top w:val="none" w:sz="0" w:space="0" w:color="auto"/>
                <w:left w:val="none" w:sz="0" w:space="0" w:color="auto"/>
                <w:bottom w:val="none" w:sz="0" w:space="0" w:color="auto"/>
                <w:right w:val="none" w:sz="0" w:space="0" w:color="auto"/>
              </w:divBdr>
              <w:divsChild>
                <w:div w:id="131675760">
                  <w:marLeft w:val="0"/>
                  <w:marRight w:val="0"/>
                  <w:marTop w:val="0"/>
                  <w:marBottom w:val="0"/>
                  <w:divBdr>
                    <w:top w:val="none" w:sz="0" w:space="0" w:color="auto"/>
                    <w:left w:val="none" w:sz="0" w:space="0" w:color="auto"/>
                    <w:bottom w:val="none" w:sz="0" w:space="0" w:color="auto"/>
                    <w:right w:val="none" w:sz="0" w:space="0" w:color="auto"/>
                  </w:divBdr>
                </w:div>
                <w:div w:id="167915649">
                  <w:marLeft w:val="0"/>
                  <w:marRight w:val="0"/>
                  <w:marTop w:val="0"/>
                  <w:marBottom w:val="0"/>
                  <w:divBdr>
                    <w:top w:val="none" w:sz="0" w:space="0" w:color="auto"/>
                    <w:left w:val="none" w:sz="0" w:space="0" w:color="auto"/>
                    <w:bottom w:val="none" w:sz="0" w:space="0" w:color="auto"/>
                    <w:right w:val="none" w:sz="0" w:space="0" w:color="auto"/>
                  </w:divBdr>
                </w:div>
                <w:div w:id="327053545">
                  <w:marLeft w:val="0"/>
                  <w:marRight w:val="0"/>
                  <w:marTop w:val="0"/>
                  <w:marBottom w:val="0"/>
                  <w:divBdr>
                    <w:top w:val="none" w:sz="0" w:space="0" w:color="auto"/>
                    <w:left w:val="none" w:sz="0" w:space="0" w:color="auto"/>
                    <w:bottom w:val="none" w:sz="0" w:space="0" w:color="auto"/>
                    <w:right w:val="none" w:sz="0" w:space="0" w:color="auto"/>
                  </w:divBdr>
                  <w:divsChild>
                    <w:div w:id="32122141">
                      <w:marLeft w:val="0"/>
                      <w:marRight w:val="0"/>
                      <w:marTop w:val="0"/>
                      <w:marBottom w:val="0"/>
                      <w:divBdr>
                        <w:top w:val="none" w:sz="0" w:space="0" w:color="auto"/>
                        <w:left w:val="none" w:sz="0" w:space="0" w:color="auto"/>
                        <w:bottom w:val="none" w:sz="0" w:space="0" w:color="auto"/>
                        <w:right w:val="none" w:sz="0" w:space="0" w:color="auto"/>
                      </w:divBdr>
                    </w:div>
                    <w:div w:id="178392765">
                      <w:marLeft w:val="0"/>
                      <w:marRight w:val="0"/>
                      <w:marTop w:val="0"/>
                      <w:marBottom w:val="0"/>
                      <w:divBdr>
                        <w:top w:val="none" w:sz="0" w:space="0" w:color="auto"/>
                        <w:left w:val="none" w:sz="0" w:space="0" w:color="auto"/>
                        <w:bottom w:val="none" w:sz="0" w:space="0" w:color="auto"/>
                        <w:right w:val="none" w:sz="0" w:space="0" w:color="auto"/>
                      </w:divBdr>
                    </w:div>
                    <w:div w:id="1383098746">
                      <w:marLeft w:val="0"/>
                      <w:marRight w:val="0"/>
                      <w:marTop w:val="0"/>
                      <w:marBottom w:val="0"/>
                      <w:divBdr>
                        <w:top w:val="none" w:sz="0" w:space="0" w:color="auto"/>
                        <w:left w:val="none" w:sz="0" w:space="0" w:color="auto"/>
                        <w:bottom w:val="none" w:sz="0" w:space="0" w:color="auto"/>
                        <w:right w:val="none" w:sz="0" w:space="0" w:color="auto"/>
                      </w:divBdr>
                    </w:div>
                    <w:div w:id="1870216220">
                      <w:marLeft w:val="0"/>
                      <w:marRight w:val="0"/>
                      <w:marTop w:val="0"/>
                      <w:marBottom w:val="0"/>
                      <w:divBdr>
                        <w:top w:val="none" w:sz="0" w:space="0" w:color="auto"/>
                        <w:left w:val="none" w:sz="0" w:space="0" w:color="auto"/>
                        <w:bottom w:val="none" w:sz="0" w:space="0" w:color="auto"/>
                        <w:right w:val="none" w:sz="0" w:space="0" w:color="auto"/>
                      </w:divBdr>
                    </w:div>
                    <w:div w:id="2028099260">
                      <w:marLeft w:val="0"/>
                      <w:marRight w:val="0"/>
                      <w:marTop w:val="0"/>
                      <w:marBottom w:val="0"/>
                      <w:divBdr>
                        <w:top w:val="none" w:sz="0" w:space="0" w:color="auto"/>
                        <w:left w:val="none" w:sz="0" w:space="0" w:color="auto"/>
                        <w:bottom w:val="none" w:sz="0" w:space="0" w:color="auto"/>
                        <w:right w:val="none" w:sz="0" w:space="0" w:color="auto"/>
                      </w:divBdr>
                    </w:div>
                    <w:div w:id="2038503761">
                      <w:marLeft w:val="0"/>
                      <w:marRight w:val="0"/>
                      <w:marTop w:val="0"/>
                      <w:marBottom w:val="0"/>
                      <w:divBdr>
                        <w:top w:val="none" w:sz="0" w:space="0" w:color="auto"/>
                        <w:left w:val="none" w:sz="0" w:space="0" w:color="auto"/>
                        <w:bottom w:val="none" w:sz="0" w:space="0" w:color="auto"/>
                        <w:right w:val="none" w:sz="0" w:space="0" w:color="auto"/>
                      </w:divBdr>
                    </w:div>
                  </w:divsChild>
                </w:div>
                <w:div w:id="413749609">
                  <w:marLeft w:val="0"/>
                  <w:marRight w:val="0"/>
                  <w:marTop w:val="0"/>
                  <w:marBottom w:val="0"/>
                  <w:divBdr>
                    <w:top w:val="none" w:sz="0" w:space="0" w:color="auto"/>
                    <w:left w:val="none" w:sz="0" w:space="0" w:color="auto"/>
                    <w:bottom w:val="none" w:sz="0" w:space="0" w:color="auto"/>
                    <w:right w:val="none" w:sz="0" w:space="0" w:color="auto"/>
                  </w:divBdr>
                </w:div>
                <w:div w:id="662703826">
                  <w:marLeft w:val="0"/>
                  <w:marRight w:val="0"/>
                  <w:marTop w:val="0"/>
                  <w:marBottom w:val="0"/>
                  <w:divBdr>
                    <w:top w:val="none" w:sz="0" w:space="0" w:color="auto"/>
                    <w:left w:val="none" w:sz="0" w:space="0" w:color="auto"/>
                    <w:bottom w:val="none" w:sz="0" w:space="0" w:color="auto"/>
                    <w:right w:val="none" w:sz="0" w:space="0" w:color="auto"/>
                  </w:divBdr>
                </w:div>
                <w:div w:id="757141761">
                  <w:marLeft w:val="0"/>
                  <w:marRight w:val="0"/>
                  <w:marTop w:val="0"/>
                  <w:marBottom w:val="0"/>
                  <w:divBdr>
                    <w:top w:val="none" w:sz="0" w:space="0" w:color="auto"/>
                    <w:left w:val="none" w:sz="0" w:space="0" w:color="auto"/>
                    <w:bottom w:val="none" w:sz="0" w:space="0" w:color="auto"/>
                    <w:right w:val="none" w:sz="0" w:space="0" w:color="auto"/>
                  </w:divBdr>
                </w:div>
                <w:div w:id="975140588">
                  <w:marLeft w:val="0"/>
                  <w:marRight w:val="0"/>
                  <w:marTop w:val="0"/>
                  <w:marBottom w:val="0"/>
                  <w:divBdr>
                    <w:top w:val="none" w:sz="0" w:space="0" w:color="auto"/>
                    <w:left w:val="none" w:sz="0" w:space="0" w:color="auto"/>
                    <w:bottom w:val="none" w:sz="0" w:space="0" w:color="auto"/>
                    <w:right w:val="none" w:sz="0" w:space="0" w:color="auto"/>
                  </w:divBdr>
                </w:div>
                <w:div w:id="1053849543">
                  <w:marLeft w:val="0"/>
                  <w:marRight w:val="0"/>
                  <w:marTop w:val="0"/>
                  <w:marBottom w:val="0"/>
                  <w:divBdr>
                    <w:top w:val="none" w:sz="0" w:space="0" w:color="auto"/>
                    <w:left w:val="none" w:sz="0" w:space="0" w:color="auto"/>
                    <w:bottom w:val="none" w:sz="0" w:space="0" w:color="auto"/>
                    <w:right w:val="none" w:sz="0" w:space="0" w:color="auto"/>
                  </w:divBdr>
                </w:div>
                <w:div w:id="1132095039">
                  <w:marLeft w:val="0"/>
                  <w:marRight w:val="0"/>
                  <w:marTop w:val="0"/>
                  <w:marBottom w:val="0"/>
                  <w:divBdr>
                    <w:top w:val="none" w:sz="0" w:space="0" w:color="auto"/>
                    <w:left w:val="none" w:sz="0" w:space="0" w:color="auto"/>
                    <w:bottom w:val="none" w:sz="0" w:space="0" w:color="auto"/>
                    <w:right w:val="none" w:sz="0" w:space="0" w:color="auto"/>
                  </w:divBdr>
                </w:div>
                <w:div w:id="1346398500">
                  <w:marLeft w:val="0"/>
                  <w:marRight w:val="0"/>
                  <w:marTop w:val="0"/>
                  <w:marBottom w:val="0"/>
                  <w:divBdr>
                    <w:top w:val="none" w:sz="0" w:space="0" w:color="auto"/>
                    <w:left w:val="none" w:sz="0" w:space="0" w:color="auto"/>
                    <w:bottom w:val="none" w:sz="0" w:space="0" w:color="auto"/>
                    <w:right w:val="none" w:sz="0" w:space="0" w:color="auto"/>
                  </w:divBdr>
                </w:div>
                <w:div w:id="1347757334">
                  <w:marLeft w:val="0"/>
                  <w:marRight w:val="0"/>
                  <w:marTop w:val="0"/>
                  <w:marBottom w:val="0"/>
                  <w:divBdr>
                    <w:top w:val="none" w:sz="0" w:space="0" w:color="auto"/>
                    <w:left w:val="none" w:sz="0" w:space="0" w:color="auto"/>
                    <w:bottom w:val="none" w:sz="0" w:space="0" w:color="auto"/>
                    <w:right w:val="none" w:sz="0" w:space="0" w:color="auto"/>
                  </w:divBdr>
                </w:div>
                <w:div w:id="1358316197">
                  <w:marLeft w:val="0"/>
                  <w:marRight w:val="0"/>
                  <w:marTop w:val="0"/>
                  <w:marBottom w:val="0"/>
                  <w:divBdr>
                    <w:top w:val="none" w:sz="0" w:space="0" w:color="auto"/>
                    <w:left w:val="none" w:sz="0" w:space="0" w:color="auto"/>
                    <w:bottom w:val="none" w:sz="0" w:space="0" w:color="auto"/>
                    <w:right w:val="none" w:sz="0" w:space="0" w:color="auto"/>
                  </w:divBdr>
                </w:div>
                <w:div w:id="1363243976">
                  <w:marLeft w:val="0"/>
                  <w:marRight w:val="0"/>
                  <w:marTop w:val="0"/>
                  <w:marBottom w:val="0"/>
                  <w:divBdr>
                    <w:top w:val="none" w:sz="0" w:space="0" w:color="auto"/>
                    <w:left w:val="none" w:sz="0" w:space="0" w:color="auto"/>
                    <w:bottom w:val="none" w:sz="0" w:space="0" w:color="auto"/>
                    <w:right w:val="none" w:sz="0" w:space="0" w:color="auto"/>
                  </w:divBdr>
                </w:div>
                <w:div w:id="1561095163">
                  <w:marLeft w:val="0"/>
                  <w:marRight w:val="0"/>
                  <w:marTop w:val="0"/>
                  <w:marBottom w:val="0"/>
                  <w:divBdr>
                    <w:top w:val="none" w:sz="0" w:space="0" w:color="auto"/>
                    <w:left w:val="none" w:sz="0" w:space="0" w:color="auto"/>
                    <w:bottom w:val="none" w:sz="0" w:space="0" w:color="auto"/>
                    <w:right w:val="none" w:sz="0" w:space="0" w:color="auto"/>
                  </w:divBdr>
                </w:div>
                <w:div w:id="1632981596">
                  <w:marLeft w:val="0"/>
                  <w:marRight w:val="0"/>
                  <w:marTop w:val="0"/>
                  <w:marBottom w:val="0"/>
                  <w:divBdr>
                    <w:top w:val="none" w:sz="0" w:space="0" w:color="auto"/>
                    <w:left w:val="none" w:sz="0" w:space="0" w:color="auto"/>
                    <w:bottom w:val="none" w:sz="0" w:space="0" w:color="auto"/>
                    <w:right w:val="none" w:sz="0" w:space="0" w:color="auto"/>
                  </w:divBdr>
                </w:div>
                <w:div w:id="1662079844">
                  <w:marLeft w:val="0"/>
                  <w:marRight w:val="0"/>
                  <w:marTop w:val="0"/>
                  <w:marBottom w:val="0"/>
                  <w:divBdr>
                    <w:top w:val="none" w:sz="0" w:space="0" w:color="auto"/>
                    <w:left w:val="none" w:sz="0" w:space="0" w:color="auto"/>
                    <w:bottom w:val="none" w:sz="0" w:space="0" w:color="auto"/>
                    <w:right w:val="none" w:sz="0" w:space="0" w:color="auto"/>
                  </w:divBdr>
                </w:div>
                <w:div w:id="21134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0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97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3672">
      <w:bodyDiv w:val="1"/>
      <w:marLeft w:val="0"/>
      <w:marRight w:val="0"/>
      <w:marTop w:val="0"/>
      <w:marBottom w:val="0"/>
      <w:divBdr>
        <w:top w:val="none" w:sz="0" w:space="0" w:color="auto"/>
        <w:left w:val="none" w:sz="0" w:space="0" w:color="auto"/>
        <w:bottom w:val="none" w:sz="0" w:space="0" w:color="auto"/>
        <w:right w:val="none" w:sz="0" w:space="0" w:color="auto"/>
      </w:divBdr>
    </w:div>
    <w:div w:id="302928460">
      <w:bodyDiv w:val="1"/>
      <w:marLeft w:val="0"/>
      <w:marRight w:val="0"/>
      <w:marTop w:val="0"/>
      <w:marBottom w:val="0"/>
      <w:divBdr>
        <w:top w:val="none" w:sz="0" w:space="0" w:color="auto"/>
        <w:left w:val="none" w:sz="0" w:space="0" w:color="auto"/>
        <w:bottom w:val="none" w:sz="0" w:space="0" w:color="auto"/>
        <w:right w:val="none" w:sz="0" w:space="0" w:color="auto"/>
      </w:divBdr>
      <w:divsChild>
        <w:div w:id="857234546">
          <w:marLeft w:val="0"/>
          <w:marRight w:val="0"/>
          <w:marTop w:val="0"/>
          <w:marBottom w:val="0"/>
          <w:divBdr>
            <w:top w:val="none" w:sz="0" w:space="0" w:color="auto"/>
            <w:left w:val="none" w:sz="0" w:space="0" w:color="auto"/>
            <w:bottom w:val="none" w:sz="0" w:space="0" w:color="auto"/>
            <w:right w:val="none" w:sz="0" w:space="0" w:color="auto"/>
          </w:divBdr>
          <w:divsChild>
            <w:div w:id="348143766">
              <w:marLeft w:val="0"/>
              <w:marRight w:val="0"/>
              <w:marTop w:val="0"/>
              <w:marBottom w:val="0"/>
              <w:divBdr>
                <w:top w:val="none" w:sz="0" w:space="0" w:color="auto"/>
                <w:left w:val="none" w:sz="0" w:space="0" w:color="auto"/>
                <w:bottom w:val="none" w:sz="0" w:space="0" w:color="auto"/>
                <w:right w:val="none" w:sz="0" w:space="0" w:color="auto"/>
              </w:divBdr>
            </w:div>
            <w:div w:id="750272544">
              <w:marLeft w:val="0"/>
              <w:marRight w:val="0"/>
              <w:marTop w:val="0"/>
              <w:marBottom w:val="0"/>
              <w:divBdr>
                <w:top w:val="none" w:sz="0" w:space="0" w:color="auto"/>
                <w:left w:val="none" w:sz="0" w:space="0" w:color="auto"/>
                <w:bottom w:val="none" w:sz="0" w:space="0" w:color="auto"/>
                <w:right w:val="none" w:sz="0" w:space="0" w:color="auto"/>
              </w:divBdr>
            </w:div>
            <w:div w:id="778259823">
              <w:marLeft w:val="0"/>
              <w:marRight w:val="0"/>
              <w:marTop w:val="0"/>
              <w:marBottom w:val="0"/>
              <w:divBdr>
                <w:top w:val="none" w:sz="0" w:space="0" w:color="auto"/>
                <w:left w:val="none" w:sz="0" w:space="0" w:color="auto"/>
                <w:bottom w:val="none" w:sz="0" w:space="0" w:color="auto"/>
                <w:right w:val="none" w:sz="0" w:space="0" w:color="auto"/>
              </w:divBdr>
            </w:div>
            <w:div w:id="782529818">
              <w:marLeft w:val="0"/>
              <w:marRight w:val="0"/>
              <w:marTop w:val="0"/>
              <w:marBottom w:val="0"/>
              <w:divBdr>
                <w:top w:val="none" w:sz="0" w:space="0" w:color="auto"/>
                <w:left w:val="none" w:sz="0" w:space="0" w:color="auto"/>
                <w:bottom w:val="none" w:sz="0" w:space="0" w:color="auto"/>
                <w:right w:val="none" w:sz="0" w:space="0" w:color="auto"/>
              </w:divBdr>
            </w:div>
            <w:div w:id="884023146">
              <w:marLeft w:val="0"/>
              <w:marRight w:val="0"/>
              <w:marTop w:val="0"/>
              <w:marBottom w:val="0"/>
              <w:divBdr>
                <w:top w:val="none" w:sz="0" w:space="0" w:color="auto"/>
                <w:left w:val="none" w:sz="0" w:space="0" w:color="auto"/>
                <w:bottom w:val="none" w:sz="0" w:space="0" w:color="auto"/>
                <w:right w:val="none" w:sz="0" w:space="0" w:color="auto"/>
              </w:divBdr>
            </w:div>
            <w:div w:id="1027877634">
              <w:marLeft w:val="0"/>
              <w:marRight w:val="0"/>
              <w:marTop w:val="0"/>
              <w:marBottom w:val="0"/>
              <w:divBdr>
                <w:top w:val="none" w:sz="0" w:space="0" w:color="auto"/>
                <w:left w:val="none" w:sz="0" w:space="0" w:color="auto"/>
                <w:bottom w:val="none" w:sz="0" w:space="0" w:color="auto"/>
                <w:right w:val="none" w:sz="0" w:space="0" w:color="auto"/>
              </w:divBdr>
            </w:div>
            <w:div w:id="1085764111">
              <w:marLeft w:val="0"/>
              <w:marRight w:val="0"/>
              <w:marTop w:val="0"/>
              <w:marBottom w:val="0"/>
              <w:divBdr>
                <w:top w:val="none" w:sz="0" w:space="0" w:color="auto"/>
                <w:left w:val="none" w:sz="0" w:space="0" w:color="auto"/>
                <w:bottom w:val="none" w:sz="0" w:space="0" w:color="auto"/>
                <w:right w:val="none" w:sz="0" w:space="0" w:color="auto"/>
              </w:divBdr>
            </w:div>
            <w:div w:id="1097095106">
              <w:marLeft w:val="0"/>
              <w:marRight w:val="0"/>
              <w:marTop w:val="0"/>
              <w:marBottom w:val="0"/>
              <w:divBdr>
                <w:top w:val="none" w:sz="0" w:space="0" w:color="auto"/>
                <w:left w:val="none" w:sz="0" w:space="0" w:color="auto"/>
                <w:bottom w:val="none" w:sz="0" w:space="0" w:color="auto"/>
                <w:right w:val="none" w:sz="0" w:space="0" w:color="auto"/>
              </w:divBdr>
            </w:div>
            <w:div w:id="1112280550">
              <w:marLeft w:val="0"/>
              <w:marRight w:val="0"/>
              <w:marTop w:val="0"/>
              <w:marBottom w:val="0"/>
              <w:divBdr>
                <w:top w:val="none" w:sz="0" w:space="0" w:color="auto"/>
                <w:left w:val="none" w:sz="0" w:space="0" w:color="auto"/>
                <w:bottom w:val="none" w:sz="0" w:space="0" w:color="auto"/>
                <w:right w:val="none" w:sz="0" w:space="0" w:color="auto"/>
              </w:divBdr>
            </w:div>
            <w:div w:id="1303581616">
              <w:marLeft w:val="0"/>
              <w:marRight w:val="0"/>
              <w:marTop w:val="0"/>
              <w:marBottom w:val="0"/>
              <w:divBdr>
                <w:top w:val="none" w:sz="0" w:space="0" w:color="auto"/>
                <w:left w:val="none" w:sz="0" w:space="0" w:color="auto"/>
                <w:bottom w:val="none" w:sz="0" w:space="0" w:color="auto"/>
                <w:right w:val="none" w:sz="0" w:space="0" w:color="auto"/>
              </w:divBdr>
            </w:div>
            <w:div w:id="1471745130">
              <w:marLeft w:val="0"/>
              <w:marRight w:val="0"/>
              <w:marTop w:val="0"/>
              <w:marBottom w:val="0"/>
              <w:divBdr>
                <w:top w:val="none" w:sz="0" w:space="0" w:color="auto"/>
                <w:left w:val="none" w:sz="0" w:space="0" w:color="auto"/>
                <w:bottom w:val="none" w:sz="0" w:space="0" w:color="auto"/>
                <w:right w:val="none" w:sz="0" w:space="0" w:color="auto"/>
              </w:divBdr>
            </w:div>
            <w:div w:id="1547990913">
              <w:marLeft w:val="0"/>
              <w:marRight w:val="0"/>
              <w:marTop w:val="0"/>
              <w:marBottom w:val="0"/>
              <w:divBdr>
                <w:top w:val="none" w:sz="0" w:space="0" w:color="auto"/>
                <w:left w:val="none" w:sz="0" w:space="0" w:color="auto"/>
                <w:bottom w:val="none" w:sz="0" w:space="0" w:color="auto"/>
                <w:right w:val="none" w:sz="0" w:space="0" w:color="auto"/>
              </w:divBdr>
            </w:div>
            <w:div w:id="1571309661">
              <w:marLeft w:val="0"/>
              <w:marRight w:val="0"/>
              <w:marTop w:val="0"/>
              <w:marBottom w:val="0"/>
              <w:divBdr>
                <w:top w:val="none" w:sz="0" w:space="0" w:color="auto"/>
                <w:left w:val="none" w:sz="0" w:space="0" w:color="auto"/>
                <w:bottom w:val="none" w:sz="0" w:space="0" w:color="auto"/>
                <w:right w:val="none" w:sz="0" w:space="0" w:color="auto"/>
              </w:divBdr>
            </w:div>
            <w:div w:id="1590969834">
              <w:marLeft w:val="0"/>
              <w:marRight w:val="0"/>
              <w:marTop w:val="0"/>
              <w:marBottom w:val="0"/>
              <w:divBdr>
                <w:top w:val="none" w:sz="0" w:space="0" w:color="auto"/>
                <w:left w:val="none" w:sz="0" w:space="0" w:color="auto"/>
                <w:bottom w:val="none" w:sz="0" w:space="0" w:color="auto"/>
                <w:right w:val="none" w:sz="0" w:space="0" w:color="auto"/>
              </w:divBdr>
            </w:div>
            <w:div w:id="20475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2505">
      <w:bodyDiv w:val="1"/>
      <w:marLeft w:val="0"/>
      <w:marRight w:val="0"/>
      <w:marTop w:val="0"/>
      <w:marBottom w:val="0"/>
      <w:divBdr>
        <w:top w:val="none" w:sz="0" w:space="0" w:color="auto"/>
        <w:left w:val="none" w:sz="0" w:space="0" w:color="auto"/>
        <w:bottom w:val="none" w:sz="0" w:space="0" w:color="auto"/>
        <w:right w:val="none" w:sz="0" w:space="0" w:color="auto"/>
      </w:divBdr>
    </w:div>
    <w:div w:id="352271357">
      <w:bodyDiv w:val="1"/>
      <w:marLeft w:val="0"/>
      <w:marRight w:val="0"/>
      <w:marTop w:val="0"/>
      <w:marBottom w:val="0"/>
      <w:divBdr>
        <w:top w:val="none" w:sz="0" w:space="0" w:color="auto"/>
        <w:left w:val="none" w:sz="0" w:space="0" w:color="auto"/>
        <w:bottom w:val="none" w:sz="0" w:space="0" w:color="auto"/>
        <w:right w:val="none" w:sz="0" w:space="0" w:color="auto"/>
      </w:divBdr>
      <w:divsChild>
        <w:div w:id="749422864">
          <w:marLeft w:val="0"/>
          <w:marRight w:val="0"/>
          <w:marTop w:val="0"/>
          <w:marBottom w:val="0"/>
          <w:divBdr>
            <w:top w:val="none" w:sz="0" w:space="0" w:color="auto"/>
            <w:left w:val="none" w:sz="0" w:space="0" w:color="auto"/>
            <w:bottom w:val="none" w:sz="0" w:space="0" w:color="auto"/>
            <w:right w:val="none" w:sz="0" w:space="0" w:color="auto"/>
          </w:divBdr>
          <w:divsChild>
            <w:div w:id="20234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8580">
      <w:bodyDiv w:val="1"/>
      <w:marLeft w:val="0"/>
      <w:marRight w:val="0"/>
      <w:marTop w:val="0"/>
      <w:marBottom w:val="0"/>
      <w:divBdr>
        <w:top w:val="none" w:sz="0" w:space="0" w:color="auto"/>
        <w:left w:val="none" w:sz="0" w:space="0" w:color="auto"/>
        <w:bottom w:val="none" w:sz="0" w:space="0" w:color="auto"/>
        <w:right w:val="none" w:sz="0" w:space="0" w:color="auto"/>
      </w:divBdr>
      <w:divsChild>
        <w:div w:id="293758513">
          <w:marLeft w:val="0"/>
          <w:marRight w:val="0"/>
          <w:marTop w:val="0"/>
          <w:marBottom w:val="0"/>
          <w:divBdr>
            <w:top w:val="none" w:sz="0" w:space="0" w:color="auto"/>
            <w:left w:val="none" w:sz="0" w:space="0" w:color="auto"/>
            <w:bottom w:val="none" w:sz="0" w:space="0" w:color="auto"/>
            <w:right w:val="none" w:sz="0" w:space="0" w:color="auto"/>
          </w:divBdr>
          <w:divsChild>
            <w:div w:id="900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316">
      <w:bodyDiv w:val="1"/>
      <w:marLeft w:val="0"/>
      <w:marRight w:val="0"/>
      <w:marTop w:val="0"/>
      <w:marBottom w:val="0"/>
      <w:divBdr>
        <w:top w:val="none" w:sz="0" w:space="0" w:color="auto"/>
        <w:left w:val="none" w:sz="0" w:space="0" w:color="auto"/>
        <w:bottom w:val="none" w:sz="0" w:space="0" w:color="auto"/>
        <w:right w:val="none" w:sz="0" w:space="0" w:color="auto"/>
      </w:divBdr>
    </w:div>
    <w:div w:id="529339348">
      <w:bodyDiv w:val="1"/>
      <w:marLeft w:val="0"/>
      <w:marRight w:val="0"/>
      <w:marTop w:val="0"/>
      <w:marBottom w:val="0"/>
      <w:divBdr>
        <w:top w:val="none" w:sz="0" w:space="0" w:color="auto"/>
        <w:left w:val="none" w:sz="0" w:space="0" w:color="auto"/>
        <w:bottom w:val="none" w:sz="0" w:space="0" w:color="auto"/>
        <w:right w:val="none" w:sz="0" w:space="0" w:color="auto"/>
      </w:divBdr>
      <w:divsChild>
        <w:div w:id="1449158544">
          <w:marLeft w:val="0"/>
          <w:marRight w:val="0"/>
          <w:marTop w:val="0"/>
          <w:marBottom w:val="0"/>
          <w:divBdr>
            <w:top w:val="none" w:sz="0" w:space="0" w:color="auto"/>
            <w:left w:val="none" w:sz="0" w:space="0" w:color="auto"/>
            <w:bottom w:val="none" w:sz="0" w:space="0" w:color="auto"/>
            <w:right w:val="none" w:sz="0" w:space="0" w:color="auto"/>
          </w:divBdr>
          <w:divsChild>
            <w:div w:id="4280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3839">
      <w:bodyDiv w:val="1"/>
      <w:marLeft w:val="0"/>
      <w:marRight w:val="0"/>
      <w:marTop w:val="0"/>
      <w:marBottom w:val="0"/>
      <w:divBdr>
        <w:top w:val="none" w:sz="0" w:space="0" w:color="auto"/>
        <w:left w:val="none" w:sz="0" w:space="0" w:color="auto"/>
        <w:bottom w:val="none" w:sz="0" w:space="0" w:color="auto"/>
        <w:right w:val="none" w:sz="0" w:space="0" w:color="auto"/>
      </w:divBdr>
      <w:divsChild>
        <w:div w:id="798960881">
          <w:marLeft w:val="0"/>
          <w:marRight w:val="0"/>
          <w:marTop w:val="0"/>
          <w:marBottom w:val="0"/>
          <w:divBdr>
            <w:top w:val="none" w:sz="0" w:space="0" w:color="auto"/>
            <w:left w:val="none" w:sz="0" w:space="0" w:color="auto"/>
            <w:bottom w:val="none" w:sz="0" w:space="0" w:color="auto"/>
            <w:right w:val="none" w:sz="0" w:space="0" w:color="auto"/>
          </w:divBdr>
          <w:divsChild>
            <w:div w:id="803547975">
              <w:marLeft w:val="0"/>
              <w:marRight w:val="0"/>
              <w:marTop w:val="0"/>
              <w:marBottom w:val="0"/>
              <w:divBdr>
                <w:top w:val="none" w:sz="0" w:space="0" w:color="auto"/>
                <w:left w:val="none" w:sz="0" w:space="0" w:color="auto"/>
                <w:bottom w:val="none" w:sz="0" w:space="0" w:color="auto"/>
                <w:right w:val="none" w:sz="0" w:space="0" w:color="auto"/>
              </w:divBdr>
            </w:div>
            <w:div w:id="162742055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sChild>
        </w:div>
        <w:div w:id="1973709139">
          <w:marLeft w:val="0"/>
          <w:marRight w:val="0"/>
          <w:marTop w:val="0"/>
          <w:marBottom w:val="0"/>
          <w:divBdr>
            <w:top w:val="none" w:sz="0" w:space="0" w:color="auto"/>
            <w:left w:val="none" w:sz="0" w:space="0" w:color="auto"/>
            <w:bottom w:val="none" w:sz="0" w:space="0" w:color="auto"/>
            <w:right w:val="none" w:sz="0" w:space="0" w:color="auto"/>
          </w:divBdr>
        </w:div>
      </w:divsChild>
    </w:div>
    <w:div w:id="559101011">
      <w:bodyDiv w:val="1"/>
      <w:marLeft w:val="0"/>
      <w:marRight w:val="0"/>
      <w:marTop w:val="0"/>
      <w:marBottom w:val="0"/>
      <w:divBdr>
        <w:top w:val="none" w:sz="0" w:space="0" w:color="auto"/>
        <w:left w:val="none" w:sz="0" w:space="0" w:color="auto"/>
        <w:bottom w:val="none" w:sz="0" w:space="0" w:color="auto"/>
        <w:right w:val="none" w:sz="0" w:space="0" w:color="auto"/>
      </w:divBdr>
      <w:divsChild>
        <w:div w:id="9843273">
          <w:marLeft w:val="0"/>
          <w:marRight w:val="0"/>
          <w:marTop w:val="0"/>
          <w:marBottom w:val="0"/>
          <w:divBdr>
            <w:top w:val="none" w:sz="0" w:space="0" w:color="auto"/>
            <w:left w:val="none" w:sz="0" w:space="0" w:color="auto"/>
            <w:bottom w:val="none" w:sz="0" w:space="0" w:color="auto"/>
            <w:right w:val="none" w:sz="0" w:space="0" w:color="auto"/>
          </w:divBdr>
          <w:divsChild>
            <w:div w:id="16739955">
              <w:marLeft w:val="0"/>
              <w:marRight w:val="0"/>
              <w:marTop w:val="0"/>
              <w:marBottom w:val="0"/>
              <w:divBdr>
                <w:top w:val="none" w:sz="0" w:space="0" w:color="auto"/>
                <w:left w:val="none" w:sz="0" w:space="0" w:color="auto"/>
                <w:bottom w:val="none" w:sz="0" w:space="0" w:color="auto"/>
                <w:right w:val="none" w:sz="0" w:space="0" w:color="auto"/>
              </w:divBdr>
            </w:div>
            <w:div w:id="53043534">
              <w:marLeft w:val="0"/>
              <w:marRight w:val="0"/>
              <w:marTop w:val="0"/>
              <w:marBottom w:val="0"/>
              <w:divBdr>
                <w:top w:val="none" w:sz="0" w:space="0" w:color="auto"/>
                <w:left w:val="none" w:sz="0" w:space="0" w:color="auto"/>
                <w:bottom w:val="none" w:sz="0" w:space="0" w:color="auto"/>
                <w:right w:val="none" w:sz="0" w:space="0" w:color="auto"/>
              </w:divBdr>
            </w:div>
            <w:div w:id="251476638">
              <w:marLeft w:val="0"/>
              <w:marRight w:val="0"/>
              <w:marTop w:val="0"/>
              <w:marBottom w:val="0"/>
              <w:divBdr>
                <w:top w:val="none" w:sz="0" w:space="0" w:color="auto"/>
                <w:left w:val="none" w:sz="0" w:space="0" w:color="auto"/>
                <w:bottom w:val="none" w:sz="0" w:space="0" w:color="auto"/>
                <w:right w:val="none" w:sz="0" w:space="0" w:color="auto"/>
              </w:divBdr>
            </w:div>
            <w:div w:id="337268104">
              <w:marLeft w:val="0"/>
              <w:marRight w:val="0"/>
              <w:marTop w:val="0"/>
              <w:marBottom w:val="0"/>
              <w:divBdr>
                <w:top w:val="none" w:sz="0" w:space="0" w:color="auto"/>
                <w:left w:val="none" w:sz="0" w:space="0" w:color="auto"/>
                <w:bottom w:val="none" w:sz="0" w:space="0" w:color="auto"/>
                <w:right w:val="none" w:sz="0" w:space="0" w:color="auto"/>
              </w:divBdr>
            </w:div>
            <w:div w:id="416828937">
              <w:marLeft w:val="0"/>
              <w:marRight w:val="0"/>
              <w:marTop w:val="0"/>
              <w:marBottom w:val="0"/>
              <w:divBdr>
                <w:top w:val="none" w:sz="0" w:space="0" w:color="auto"/>
                <w:left w:val="none" w:sz="0" w:space="0" w:color="auto"/>
                <w:bottom w:val="none" w:sz="0" w:space="0" w:color="auto"/>
                <w:right w:val="none" w:sz="0" w:space="0" w:color="auto"/>
              </w:divBdr>
            </w:div>
            <w:div w:id="507715913">
              <w:marLeft w:val="0"/>
              <w:marRight w:val="0"/>
              <w:marTop w:val="0"/>
              <w:marBottom w:val="0"/>
              <w:divBdr>
                <w:top w:val="none" w:sz="0" w:space="0" w:color="auto"/>
                <w:left w:val="none" w:sz="0" w:space="0" w:color="auto"/>
                <w:bottom w:val="none" w:sz="0" w:space="0" w:color="auto"/>
                <w:right w:val="none" w:sz="0" w:space="0" w:color="auto"/>
              </w:divBdr>
            </w:div>
            <w:div w:id="625889684">
              <w:marLeft w:val="0"/>
              <w:marRight w:val="0"/>
              <w:marTop w:val="0"/>
              <w:marBottom w:val="0"/>
              <w:divBdr>
                <w:top w:val="none" w:sz="0" w:space="0" w:color="auto"/>
                <w:left w:val="none" w:sz="0" w:space="0" w:color="auto"/>
                <w:bottom w:val="none" w:sz="0" w:space="0" w:color="auto"/>
                <w:right w:val="none" w:sz="0" w:space="0" w:color="auto"/>
              </w:divBdr>
            </w:div>
            <w:div w:id="680087841">
              <w:marLeft w:val="0"/>
              <w:marRight w:val="0"/>
              <w:marTop w:val="0"/>
              <w:marBottom w:val="0"/>
              <w:divBdr>
                <w:top w:val="none" w:sz="0" w:space="0" w:color="auto"/>
                <w:left w:val="none" w:sz="0" w:space="0" w:color="auto"/>
                <w:bottom w:val="none" w:sz="0" w:space="0" w:color="auto"/>
                <w:right w:val="none" w:sz="0" w:space="0" w:color="auto"/>
              </w:divBdr>
            </w:div>
            <w:div w:id="738402456">
              <w:marLeft w:val="0"/>
              <w:marRight w:val="0"/>
              <w:marTop w:val="0"/>
              <w:marBottom w:val="0"/>
              <w:divBdr>
                <w:top w:val="none" w:sz="0" w:space="0" w:color="auto"/>
                <w:left w:val="none" w:sz="0" w:space="0" w:color="auto"/>
                <w:bottom w:val="none" w:sz="0" w:space="0" w:color="auto"/>
                <w:right w:val="none" w:sz="0" w:space="0" w:color="auto"/>
              </w:divBdr>
            </w:div>
            <w:div w:id="770856229">
              <w:marLeft w:val="0"/>
              <w:marRight w:val="0"/>
              <w:marTop w:val="0"/>
              <w:marBottom w:val="0"/>
              <w:divBdr>
                <w:top w:val="none" w:sz="0" w:space="0" w:color="auto"/>
                <w:left w:val="none" w:sz="0" w:space="0" w:color="auto"/>
                <w:bottom w:val="none" w:sz="0" w:space="0" w:color="auto"/>
                <w:right w:val="none" w:sz="0" w:space="0" w:color="auto"/>
              </w:divBdr>
            </w:div>
            <w:div w:id="854003292">
              <w:marLeft w:val="0"/>
              <w:marRight w:val="0"/>
              <w:marTop w:val="0"/>
              <w:marBottom w:val="0"/>
              <w:divBdr>
                <w:top w:val="none" w:sz="0" w:space="0" w:color="auto"/>
                <w:left w:val="none" w:sz="0" w:space="0" w:color="auto"/>
                <w:bottom w:val="none" w:sz="0" w:space="0" w:color="auto"/>
                <w:right w:val="none" w:sz="0" w:space="0" w:color="auto"/>
              </w:divBdr>
            </w:div>
            <w:div w:id="860166321">
              <w:marLeft w:val="0"/>
              <w:marRight w:val="0"/>
              <w:marTop w:val="0"/>
              <w:marBottom w:val="0"/>
              <w:divBdr>
                <w:top w:val="none" w:sz="0" w:space="0" w:color="auto"/>
                <w:left w:val="none" w:sz="0" w:space="0" w:color="auto"/>
                <w:bottom w:val="none" w:sz="0" w:space="0" w:color="auto"/>
                <w:right w:val="none" w:sz="0" w:space="0" w:color="auto"/>
              </w:divBdr>
            </w:div>
            <w:div w:id="863711795">
              <w:marLeft w:val="0"/>
              <w:marRight w:val="0"/>
              <w:marTop w:val="0"/>
              <w:marBottom w:val="0"/>
              <w:divBdr>
                <w:top w:val="none" w:sz="0" w:space="0" w:color="auto"/>
                <w:left w:val="none" w:sz="0" w:space="0" w:color="auto"/>
                <w:bottom w:val="none" w:sz="0" w:space="0" w:color="auto"/>
                <w:right w:val="none" w:sz="0" w:space="0" w:color="auto"/>
              </w:divBdr>
            </w:div>
            <w:div w:id="1019165298">
              <w:marLeft w:val="0"/>
              <w:marRight w:val="0"/>
              <w:marTop w:val="0"/>
              <w:marBottom w:val="0"/>
              <w:divBdr>
                <w:top w:val="none" w:sz="0" w:space="0" w:color="auto"/>
                <w:left w:val="none" w:sz="0" w:space="0" w:color="auto"/>
                <w:bottom w:val="none" w:sz="0" w:space="0" w:color="auto"/>
                <w:right w:val="none" w:sz="0" w:space="0" w:color="auto"/>
              </w:divBdr>
            </w:div>
            <w:div w:id="1061178798">
              <w:marLeft w:val="0"/>
              <w:marRight w:val="0"/>
              <w:marTop w:val="0"/>
              <w:marBottom w:val="0"/>
              <w:divBdr>
                <w:top w:val="none" w:sz="0" w:space="0" w:color="auto"/>
                <w:left w:val="none" w:sz="0" w:space="0" w:color="auto"/>
                <w:bottom w:val="none" w:sz="0" w:space="0" w:color="auto"/>
                <w:right w:val="none" w:sz="0" w:space="0" w:color="auto"/>
              </w:divBdr>
            </w:div>
            <w:div w:id="1066025709">
              <w:marLeft w:val="0"/>
              <w:marRight w:val="0"/>
              <w:marTop w:val="0"/>
              <w:marBottom w:val="0"/>
              <w:divBdr>
                <w:top w:val="none" w:sz="0" w:space="0" w:color="auto"/>
                <w:left w:val="none" w:sz="0" w:space="0" w:color="auto"/>
                <w:bottom w:val="none" w:sz="0" w:space="0" w:color="auto"/>
                <w:right w:val="none" w:sz="0" w:space="0" w:color="auto"/>
              </w:divBdr>
            </w:div>
            <w:div w:id="1096369696">
              <w:marLeft w:val="0"/>
              <w:marRight w:val="0"/>
              <w:marTop w:val="0"/>
              <w:marBottom w:val="0"/>
              <w:divBdr>
                <w:top w:val="none" w:sz="0" w:space="0" w:color="auto"/>
                <w:left w:val="none" w:sz="0" w:space="0" w:color="auto"/>
                <w:bottom w:val="none" w:sz="0" w:space="0" w:color="auto"/>
                <w:right w:val="none" w:sz="0" w:space="0" w:color="auto"/>
              </w:divBdr>
            </w:div>
            <w:div w:id="1102068338">
              <w:marLeft w:val="0"/>
              <w:marRight w:val="0"/>
              <w:marTop w:val="0"/>
              <w:marBottom w:val="0"/>
              <w:divBdr>
                <w:top w:val="none" w:sz="0" w:space="0" w:color="auto"/>
                <w:left w:val="none" w:sz="0" w:space="0" w:color="auto"/>
                <w:bottom w:val="none" w:sz="0" w:space="0" w:color="auto"/>
                <w:right w:val="none" w:sz="0" w:space="0" w:color="auto"/>
              </w:divBdr>
            </w:div>
            <w:div w:id="1128282230">
              <w:marLeft w:val="0"/>
              <w:marRight w:val="0"/>
              <w:marTop w:val="0"/>
              <w:marBottom w:val="0"/>
              <w:divBdr>
                <w:top w:val="none" w:sz="0" w:space="0" w:color="auto"/>
                <w:left w:val="none" w:sz="0" w:space="0" w:color="auto"/>
                <w:bottom w:val="none" w:sz="0" w:space="0" w:color="auto"/>
                <w:right w:val="none" w:sz="0" w:space="0" w:color="auto"/>
              </w:divBdr>
            </w:div>
            <w:div w:id="1205561627">
              <w:marLeft w:val="0"/>
              <w:marRight w:val="0"/>
              <w:marTop w:val="0"/>
              <w:marBottom w:val="0"/>
              <w:divBdr>
                <w:top w:val="none" w:sz="0" w:space="0" w:color="auto"/>
                <w:left w:val="none" w:sz="0" w:space="0" w:color="auto"/>
                <w:bottom w:val="none" w:sz="0" w:space="0" w:color="auto"/>
                <w:right w:val="none" w:sz="0" w:space="0" w:color="auto"/>
              </w:divBdr>
            </w:div>
            <w:div w:id="1277713784">
              <w:marLeft w:val="0"/>
              <w:marRight w:val="0"/>
              <w:marTop w:val="0"/>
              <w:marBottom w:val="0"/>
              <w:divBdr>
                <w:top w:val="none" w:sz="0" w:space="0" w:color="auto"/>
                <w:left w:val="none" w:sz="0" w:space="0" w:color="auto"/>
                <w:bottom w:val="none" w:sz="0" w:space="0" w:color="auto"/>
                <w:right w:val="none" w:sz="0" w:space="0" w:color="auto"/>
              </w:divBdr>
            </w:div>
            <w:div w:id="1295722076">
              <w:marLeft w:val="0"/>
              <w:marRight w:val="0"/>
              <w:marTop w:val="0"/>
              <w:marBottom w:val="0"/>
              <w:divBdr>
                <w:top w:val="none" w:sz="0" w:space="0" w:color="auto"/>
                <w:left w:val="none" w:sz="0" w:space="0" w:color="auto"/>
                <w:bottom w:val="none" w:sz="0" w:space="0" w:color="auto"/>
                <w:right w:val="none" w:sz="0" w:space="0" w:color="auto"/>
              </w:divBdr>
            </w:div>
            <w:div w:id="1374961456">
              <w:marLeft w:val="0"/>
              <w:marRight w:val="0"/>
              <w:marTop w:val="0"/>
              <w:marBottom w:val="0"/>
              <w:divBdr>
                <w:top w:val="none" w:sz="0" w:space="0" w:color="auto"/>
                <w:left w:val="none" w:sz="0" w:space="0" w:color="auto"/>
                <w:bottom w:val="none" w:sz="0" w:space="0" w:color="auto"/>
                <w:right w:val="none" w:sz="0" w:space="0" w:color="auto"/>
              </w:divBdr>
            </w:div>
            <w:div w:id="1379623680">
              <w:marLeft w:val="0"/>
              <w:marRight w:val="0"/>
              <w:marTop w:val="0"/>
              <w:marBottom w:val="0"/>
              <w:divBdr>
                <w:top w:val="none" w:sz="0" w:space="0" w:color="auto"/>
                <w:left w:val="none" w:sz="0" w:space="0" w:color="auto"/>
                <w:bottom w:val="none" w:sz="0" w:space="0" w:color="auto"/>
                <w:right w:val="none" w:sz="0" w:space="0" w:color="auto"/>
              </w:divBdr>
            </w:div>
            <w:div w:id="1380323661">
              <w:marLeft w:val="0"/>
              <w:marRight w:val="0"/>
              <w:marTop w:val="0"/>
              <w:marBottom w:val="0"/>
              <w:divBdr>
                <w:top w:val="none" w:sz="0" w:space="0" w:color="auto"/>
                <w:left w:val="none" w:sz="0" w:space="0" w:color="auto"/>
                <w:bottom w:val="none" w:sz="0" w:space="0" w:color="auto"/>
                <w:right w:val="none" w:sz="0" w:space="0" w:color="auto"/>
              </w:divBdr>
            </w:div>
            <w:div w:id="1413896203">
              <w:marLeft w:val="0"/>
              <w:marRight w:val="0"/>
              <w:marTop w:val="0"/>
              <w:marBottom w:val="0"/>
              <w:divBdr>
                <w:top w:val="none" w:sz="0" w:space="0" w:color="auto"/>
                <w:left w:val="none" w:sz="0" w:space="0" w:color="auto"/>
                <w:bottom w:val="none" w:sz="0" w:space="0" w:color="auto"/>
                <w:right w:val="none" w:sz="0" w:space="0" w:color="auto"/>
              </w:divBdr>
            </w:div>
            <w:div w:id="1487865855">
              <w:marLeft w:val="0"/>
              <w:marRight w:val="0"/>
              <w:marTop w:val="0"/>
              <w:marBottom w:val="0"/>
              <w:divBdr>
                <w:top w:val="none" w:sz="0" w:space="0" w:color="auto"/>
                <w:left w:val="none" w:sz="0" w:space="0" w:color="auto"/>
                <w:bottom w:val="none" w:sz="0" w:space="0" w:color="auto"/>
                <w:right w:val="none" w:sz="0" w:space="0" w:color="auto"/>
              </w:divBdr>
            </w:div>
            <w:div w:id="1546059938">
              <w:marLeft w:val="0"/>
              <w:marRight w:val="0"/>
              <w:marTop w:val="0"/>
              <w:marBottom w:val="0"/>
              <w:divBdr>
                <w:top w:val="none" w:sz="0" w:space="0" w:color="auto"/>
                <w:left w:val="none" w:sz="0" w:space="0" w:color="auto"/>
                <w:bottom w:val="none" w:sz="0" w:space="0" w:color="auto"/>
                <w:right w:val="none" w:sz="0" w:space="0" w:color="auto"/>
              </w:divBdr>
            </w:div>
            <w:div w:id="1675495419">
              <w:marLeft w:val="0"/>
              <w:marRight w:val="0"/>
              <w:marTop w:val="0"/>
              <w:marBottom w:val="0"/>
              <w:divBdr>
                <w:top w:val="none" w:sz="0" w:space="0" w:color="auto"/>
                <w:left w:val="none" w:sz="0" w:space="0" w:color="auto"/>
                <w:bottom w:val="none" w:sz="0" w:space="0" w:color="auto"/>
                <w:right w:val="none" w:sz="0" w:space="0" w:color="auto"/>
              </w:divBdr>
            </w:div>
            <w:div w:id="1706372748">
              <w:marLeft w:val="0"/>
              <w:marRight w:val="0"/>
              <w:marTop w:val="0"/>
              <w:marBottom w:val="0"/>
              <w:divBdr>
                <w:top w:val="none" w:sz="0" w:space="0" w:color="auto"/>
                <w:left w:val="none" w:sz="0" w:space="0" w:color="auto"/>
                <w:bottom w:val="none" w:sz="0" w:space="0" w:color="auto"/>
                <w:right w:val="none" w:sz="0" w:space="0" w:color="auto"/>
              </w:divBdr>
            </w:div>
            <w:div w:id="1772579485">
              <w:marLeft w:val="0"/>
              <w:marRight w:val="0"/>
              <w:marTop w:val="0"/>
              <w:marBottom w:val="0"/>
              <w:divBdr>
                <w:top w:val="none" w:sz="0" w:space="0" w:color="auto"/>
                <w:left w:val="none" w:sz="0" w:space="0" w:color="auto"/>
                <w:bottom w:val="none" w:sz="0" w:space="0" w:color="auto"/>
                <w:right w:val="none" w:sz="0" w:space="0" w:color="auto"/>
              </w:divBdr>
            </w:div>
            <w:div w:id="1920825771">
              <w:marLeft w:val="0"/>
              <w:marRight w:val="0"/>
              <w:marTop w:val="0"/>
              <w:marBottom w:val="0"/>
              <w:divBdr>
                <w:top w:val="none" w:sz="0" w:space="0" w:color="auto"/>
                <w:left w:val="none" w:sz="0" w:space="0" w:color="auto"/>
                <w:bottom w:val="none" w:sz="0" w:space="0" w:color="auto"/>
                <w:right w:val="none" w:sz="0" w:space="0" w:color="auto"/>
              </w:divBdr>
            </w:div>
            <w:div w:id="1981613787">
              <w:marLeft w:val="0"/>
              <w:marRight w:val="0"/>
              <w:marTop w:val="0"/>
              <w:marBottom w:val="0"/>
              <w:divBdr>
                <w:top w:val="none" w:sz="0" w:space="0" w:color="auto"/>
                <w:left w:val="none" w:sz="0" w:space="0" w:color="auto"/>
                <w:bottom w:val="none" w:sz="0" w:space="0" w:color="auto"/>
                <w:right w:val="none" w:sz="0" w:space="0" w:color="auto"/>
              </w:divBdr>
            </w:div>
            <w:div w:id="2015103718">
              <w:marLeft w:val="0"/>
              <w:marRight w:val="0"/>
              <w:marTop w:val="0"/>
              <w:marBottom w:val="0"/>
              <w:divBdr>
                <w:top w:val="none" w:sz="0" w:space="0" w:color="auto"/>
                <w:left w:val="none" w:sz="0" w:space="0" w:color="auto"/>
                <w:bottom w:val="none" w:sz="0" w:space="0" w:color="auto"/>
                <w:right w:val="none" w:sz="0" w:space="0" w:color="auto"/>
              </w:divBdr>
            </w:div>
            <w:div w:id="20950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86201">
      <w:bodyDiv w:val="1"/>
      <w:marLeft w:val="0"/>
      <w:marRight w:val="0"/>
      <w:marTop w:val="0"/>
      <w:marBottom w:val="0"/>
      <w:divBdr>
        <w:top w:val="none" w:sz="0" w:space="0" w:color="auto"/>
        <w:left w:val="none" w:sz="0" w:space="0" w:color="auto"/>
        <w:bottom w:val="none" w:sz="0" w:space="0" w:color="auto"/>
        <w:right w:val="none" w:sz="0" w:space="0" w:color="auto"/>
      </w:divBdr>
      <w:divsChild>
        <w:div w:id="542593120">
          <w:marLeft w:val="0"/>
          <w:marRight w:val="0"/>
          <w:marTop w:val="0"/>
          <w:marBottom w:val="0"/>
          <w:divBdr>
            <w:top w:val="none" w:sz="0" w:space="0" w:color="auto"/>
            <w:left w:val="none" w:sz="0" w:space="0" w:color="auto"/>
            <w:bottom w:val="none" w:sz="0" w:space="0" w:color="auto"/>
            <w:right w:val="none" w:sz="0" w:space="0" w:color="auto"/>
          </w:divBdr>
        </w:div>
      </w:divsChild>
    </w:div>
    <w:div w:id="641541340">
      <w:bodyDiv w:val="1"/>
      <w:marLeft w:val="0"/>
      <w:marRight w:val="0"/>
      <w:marTop w:val="0"/>
      <w:marBottom w:val="0"/>
      <w:divBdr>
        <w:top w:val="none" w:sz="0" w:space="0" w:color="auto"/>
        <w:left w:val="none" w:sz="0" w:space="0" w:color="auto"/>
        <w:bottom w:val="none" w:sz="0" w:space="0" w:color="auto"/>
        <w:right w:val="none" w:sz="0" w:space="0" w:color="auto"/>
      </w:divBdr>
    </w:div>
    <w:div w:id="642462341">
      <w:bodyDiv w:val="1"/>
      <w:marLeft w:val="0"/>
      <w:marRight w:val="0"/>
      <w:marTop w:val="0"/>
      <w:marBottom w:val="0"/>
      <w:divBdr>
        <w:top w:val="none" w:sz="0" w:space="0" w:color="auto"/>
        <w:left w:val="none" w:sz="0" w:space="0" w:color="auto"/>
        <w:bottom w:val="none" w:sz="0" w:space="0" w:color="auto"/>
        <w:right w:val="none" w:sz="0" w:space="0" w:color="auto"/>
      </w:divBdr>
    </w:div>
    <w:div w:id="666710649">
      <w:bodyDiv w:val="1"/>
      <w:marLeft w:val="0"/>
      <w:marRight w:val="0"/>
      <w:marTop w:val="0"/>
      <w:marBottom w:val="0"/>
      <w:divBdr>
        <w:top w:val="none" w:sz="0" w:space="0" w:color="auto"/>
        <w:left w:val="none" w:sz="0" w:space="0" w:color="auto"/>
        <w:bottom w:val="none" w:sz="0" w:space="0" w:color="auto"/>
        <w:right w:val="none" w:sz="0" w:space="0" w:color="auto"/>
      </w:divBdr>
      <w:divsChild>
        <w:div w:id="1518930035">
          <w:marLeft w:val="0"/>
          <w:marRight w:val="0"/>
          <w:marTop w:val="0"/>
          <w:marBottom w:val="0"/>
          <w:divBdr>
            <w:top w:val="none" w:sz="0" w:space="0" w:color="auto"/>
            <w:left w:val="none" w:sz="0" w:space="0" w:color="auto"/>
            <w:bottom w:val="none" w:sz="0" w:space="0" w:color="auto"/>
            <w:right w:val="none" w:sz="0" w:space="0" w:color="auto"/>
          </w:divBdr>
        </w:div>
      </w:divsChild>
    </w:div>
    <w:div w:id="673842273">
      <w:bodyDiv w:val="1"/>
      <w:marLeft w:val="0"/>
      <w:marRight w:val="0"/>
      <w:marTop w:val="0"/>
      <w:marBottom w:val="0"/>
      <w:divBdr>
        <w:top w:val="none" w:sz="0" w:space="0" w:color="auto"/>
        <w:left w:val="none" w:sz="0" w:space="0" w:color="auto"/>
        <w:bottom w:val="none" w:sz="0" w:space="0" w:color="auto"/>
        <w:right w:val="none" w:sz="0" w:space="0" w:color="auto"/>
      </w:divBdr>
      <w:divsChild>
        <w:div w:id="93405768">
          <w:marLeft w:val="0"/>
          <w:marRight w:val="0"/>
          <w:marTop w:val="0"/>
          <w:marBottom w:val="0"/>
          <w:divBdr>
            <w:top w:val="none" w:sz="0" w:space="0" w:color="auto"/>
            <w:left w:val="none" w:sz="0" w:space="0" w:color="auto"/>
            <w:bottom w:val="none" w:sz="0" w:space="0" w:color="auto"/>
            <w:right w:val="none" w:sz="0" w:space="0" w:color="auto"/>
          </w:divBdr>
        </w:div>
        <w:div w:id="700401857">
          <w:marLeft w:val="0"/>
          <w:marRight w:val="0"/>
          <w:marTop w:val="0"/>
          <w:marBottom w:val="0"/>
          <w:divBdr>
            <w:top w:val="none" w:sz="0" w:space="0" w:color="auto"/>
            <w:left w:val="none" w:sz="0" w:space="0" w:color="auto"/>
            <w:bottom w:val="none" w:sz="0" w:space="0" w:color="auto"/>
            <w:right w:val="none" w:sz="0" w:space="0" w:color="auto"/>
          </w:divBdr>
          <w:divsChild>
            <w:div w:id="5066044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12365819">
                  <w:marLeft w:val="0"/>
                  <w:marRight w:val="0"/>
                  <w:marTop w:val="0"/>
                  <w:marBottom w:val="0"/>
                  <w:divBdr>
                    <w:top w:val="none" w:sz="0" w:space="0" w:color="auto"/>
                    <w:left w:val="none" w:sz="0" w:space="0" w:color="auto"/>
                    <w:bottom w:val="none" w:sz="0" w:space="0" w:color="auto"/>
                    <w:right w:val="none" w:sz="0" w:space="0" w:color="auto"/>
                  </w:divBdr>
                </w:div>
              </w:divsChild>
            </w:div>
            <w:div w:id="1338393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146126">
                  <w:marLeft w:val="0"/>
                  <w:marRight w:val="0"/>
                  <w:marTop w:val="0"/>
                  <w:marBottom w:val="0"/>
                  <w:divBdr>
                    <w:top w:val="none" w:sz="0" w:space="0" w:color="auto"/>
                    <w:left w:val="none" w:sz="0" w:space="0" w:color="auto"/>
                    <w:bottom w:val="none" w:sz="0" w:space="0" w:color="auto"/>
                    <w:right w:val="none" w:sz="0" w:space="0" w:color="auto"/>
                  </w:divBdr>
                  <w:divsChild>
                    <w:div w:id="23412717">
                      <w:marLeft w:val="0"/>
                      <w:marRight w:val="0"/>
                      <w:marTop w:val="0"/>
                      <w:marBottom w:val="0"/>
                      <w:divBdr>
                        <w:top w:val="none" w:sz="0" w:space="0" w:color="auto"/>
                        <w:left w:val="none" w:sz="0" w:space="0" w:color="auto"/>
                        <w:bottom w:val="none" w:sz="0" w:space="0" w:color="auto"/>
                        <w:right w:val="none" w:sz="0" w:space="0" w:color="auto"/>
                      </w:divBdr>
                    </w:div>
                    <w:div w:id="857045343">
                      <w:marLeft w:val="0"/>
                      <w:marRight w:val="0"/>
                      <w:marTop w:val="0"/>
                      <w:marBottom w:val="0"/>
                      <w:divBdr>
                        <w:top w:val="none" w:sz="0" w:space="0" w:color="auto"/>
                        <w:left w:val="none" w:sz="0" w:space="0" w:color="auto"/>
                        <w:bottom w:val="none" w:sz="0" w:space="0" w:color="auto"/>
                        <w:right w:val="none" w:sz="0" w:space="0" w:color="auto"/>
                      </w:divBdr>
                    </w:div>
                    <w:div w:id="1683774263">
                      <w:marLeft w:val="0"/>
                      <w:marRight w:val="0"/>
                      <w:marTop w:val="0"/>
                      <w:marBottom w:val="0"/>
                      <w:divBdr>
                        <w:top w:val="none" w:sz="0" w:space="0" w:color="auto"/>
                        <w:left w:val="none" w:sz="0" w:space="0" w:color="auto"/>
                        <w:bottom w:val="none" w:sz="0" w:space="0" w:color="auto"/>
                        <w:right w:val="none" w:sz="0" w:space="0" w:color="auto"/>
                      </w:divBdr>
                    </w:div>
                    <w:div w:id="1760519640">
                      <w:marLeft w:val="0"/>
                      <w:marRight w:val="0"/>
                      <w:marTop w:val="0"/>
                      <w:marBottom w:val="0"/>
                      <w:divBdr>
                        <w:top w:val="none" w:sz="0" w:space="0" w:color="auto"/>
                        <w:left w:val="none" w:sz="0" w:space="0" w:color="auto"/>
                        <w:bottom w:val="none" w:sz="0" w:space="0" w:color="auto"/>
                        <w:right w:val="none" w:sz="0" w:space="0" w:color="auto"/>
                      </w:divBdr>
                    </w:div>
                    <w:div w:id="18416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553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14605">
                  <w:marLeft w:val="0"/>
                  <w:marRight w:val="0"/>
                  <w:marTop w:val="0"/>
                  <w:marBottom w:val="0"/>
                  <w:divBdr>
                    <w:top w:val="none" w:sz="0" w:space="0" w:color="auto"/>
                    <w:left w:val="none" w:sz="0" w:space="0" w:color="auto"/>
                    <w:bottom w:val="none" w:sz="0" w:space="0" w:color="auto"/>
                    <w:right w:val="none" w:sz="0" w:space="0" w:color="auto"/>
                  </w:divBdr>
                  <w:divsChild>
                    <w:div w:id="354886064">
                      <w:marLeft w:val="0"/>
                      <w:marRight w:val="0"/>
                      <w:marTop w:val="0"/>
                      <w:marBottom w:val="0"/>
                      <w:divBdr>
                        <w:top w:val="none" w:sz="0" w:space="0" w:color="auto"/>
                        <w:left w:val="none" w:sz="0" w:space="0" w:color="auto"/>
                        <w:bottom w:val="none" w:sz="0" w:space="0" w:color="auto"/>
                        <w:right w:val="none" w:sz="0" w:space="0" w:color="auto"/>
                      </w:divBdr>
                      <w:divsChild>
                        <w:div w:id="890845278">
                          <w:marLeft w:val="0"/>
                          <w:marRight w:val="0"/>
                          <w:marTop w:val="0"/>
                          <w:marBottom w:val="0"/>
                          <w:divBdr>
                            <w:top w:val="none" w:sz="0" w:space="0" w:color="auto"/>
                            <w:left w:val="none" w:sz="0" w:space="0" w:color="auto"/>
                            <w:bottom w:val="none" w:sz="0" w:space="0" w:color="auto"/>
                            <w:right w:val="none" w:sz="0" w:space="0" w:color="auto"/>
                          </w:divBdr>
                        </w:div>
                        <w:div w:id="2136367240">
                          <w:marLeft w:val="0"/>
                          <w:marRight w:val="0"/>
                          <w:marTop w:val="0"/>
                          <w:marBottom w:val="0"/>
                          <w:divBdr>
                            <w:top w:val="none" w:sz="0" w:space="0" w:color="auto"/>
                            <w:left w:val="none" w:sz="0" w:space="0" w:color="auto"/>
                            <w:bottom w:val="none" w:sz="0" w:space="0" w:color="auto"/>
                            <w:right w:val="none" w:sz="0" w:space="0" w:color="auto"/>
                          </w:divBdr>
                          <w:divsChild>
                            <w:div w:id="78881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1495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19372877">
                  <w:marLeft w:val="0"/>
                  <w:marRight w:val="0"/>
                  <w:marTop w:val="0"/>
                  <w:marBottom w:val="0"/>
                  <w:divBdr>
                    <w:top w:val="none" w:sz="0" w:space="0" w:color="auto"/>
                    <w:left w:val="none" w:sz="0" w:space="0" w:color="auto"/>
                    <w:bottom w:val="none" w:sz="0" w:space="0" w:color="auto"/>
                    <w:right w:val="none" w:sz="0" w:space="0" w:color="auto"/>
                  </w:divBdr>
                </w:div>
              </w:divsChild>
            </w:div>
            <w:div w:id="1681003529">
              <w:marLeft w:val="0"/>
              <w:marRight w:val="0"/>
              <w:marTop w:val="0"/>
              <w:marBottom w:val="0"/>
              <w:divBdr>
                <w:top w:val="none" w:sz="0" w:space="0" w:color="auto"/>
                <w:left w:val="none" w:sz="0" w:space="0" w:color="auto"/>
                <w:bottom w:val="none" w:sz="0" w:space="0" w:color="auto"/>
                <w:right w:val="none" w:sz="0" w:space="0" w:color="auto"/>
              </w:divBdr>
              <w:divsChild>
                <w:div w:id="303000282">
                  <w:marLeft w:val="0"/>
                  <w:marRight w:val="0"/>
                  <w:marTop w:val="0"/>
                  <w:marBottom w:val="0"/>
                  <w:divBdr>
                    <w:top w:val="none" w:sz="0" w:space="0" w:color="auto"/>
                    <w:left w:val="none" w:sz="0" w:space="0" w:color="auto"/>
                    <w:bottom w:val="none" w:sz="0" w:space="0" w:color="auto"/>
                    <w:right w:val="none" w:sz="0" w:space="0" w:color="auto"/>
                  </w:divBdr>
                  <w:divsChild>
                    <w:div w:id="71461782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71344971">
                          <w:marLeft w:val="0"/>
                          <w:marRight w:val="0"/>
                          <w:marTop w:val="0"/>
                          <w:marBottom w:val="0"/>
                          <w:divBdr>
                            <w:top w:val="none" w:sz="0" w:space="0" w:color="auto"/>
                            <w:left w:val="none" w:sz="0" w:space="0" w:color="auto"/>
                            <w:bottom w:val="none" w:sz="0" w:space="0" w:color="auto"/>
                            <w:right w:val="none" w:sz="0" w:space="0" w:color="auto"/>
                          </w:divBdr>
                        </w:div>
                      </w:divsChild>
                    </w:div>
                    <w:div w:id="1448625563">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490714">
                          <w:marLeft w:val="0"/>
                          <w:marRight w:val="0"/>
                          <w:marTop w:val="0"/>
                          <w:marBottom w:val="0"/>
                          <w:divBdr>
                            <w:top w:val="none" w:sz="0" w:space="0" w:color="auto"/>
                            <w:left w:val="none" w:sz="0" w:space="0" w:color="auto"/>
                            <w:bottom w:val="none" w:sz="0" w:space="0" w:color="auto"/>
                            <w:right w:val="none" w:sz="0" w:space="0" w:color="auto"/>
                          </w:divBdr>
                        </w:div>
                        <w:div w:id="575435963">
                          <w:marLeft w:val="0"/>
                          <w:marRight w:val="0"/>
                          <w:marTop w:val="0"/>
                          <w:marBottom w:val="0"/>
                          <w:divBdr>
                            <w:top w:val="none" w:sz="0" w:space="0" w:color="auto"/>
                            <w:left w:val="none" w:sz="0" w:space="0" w:color="auto"/>
                            <w:bottom w:val="none" w:sz="0" w:space="0" w:color="auto"/>
                            <w:right w:val="none" w:sz="0" w:space="0" w:color="auto"/>
                          </w:divBdr>
                        </w:div>
                        <w:div w:id="1049300126">
                          <w:marLeft w:val="0"/>
                          <w:marRight w:val="0"/>
                          <w:marTop w:val="0"/>
                          <w:marBottom w:val="0"/>
                          <w:divBdr>
                            <w:top w:val="none" w:sz="0" w:space="0" w:color="auto"/>
                            <w:left w:val="none" w:sz="0" w:space="0" w:color="auto"/>
                            <w:bottom w:val="none" w:sz="0" w:space="0" w:color="auto"/>
                            <w:right w:val="none" w:sz="0" w:space="0" w:color="auto"/>
                          </w:divBdr>
                        </w:div>
                      </w:divsChild>
                    </w:div>
                    <w:div w:id="1677920690">
                      <w:marLeft w:val="0"/>
                      <w:marRight w:val="0"/>
                      <w:marTop w:val="0"/>
                      <w:marBottom w:val="0"/>
                      <w:divBdr>
                        <w:top w:val="none" w:sz="0" w:space="0" w:color="auto"/>
                        <w:left w:val="none" w:sz="0" w:space="0" w:color="auto"/>
                        <w:bottom w:val="none" w:sz="0" w:space="0" w:color="auto"/>
                        <w:right w:val="none" w:sz="0" w:space="0" w:color="auto"/>
                      </w:divBdr>
                    </w:div>
                    <w:div w:id="21175591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623197708">
                          <w:marLeft w:val="0"/>
                          <w:marRight w:val="0"/>
                          <w:marTop w:val="0"/>
                          <w:marBottom w:val="0"/>
                          <w:divBdr>
                            <w:top w:val="none" w:sz="0" w:space="0" w:color="auto"/>
                            <w:left w:val="none" w:sz="0" w:space="0" w:color="auto"/>
                            <w:bottom w:val="none" w:sz="0" w:space="0" w:color="auto"/>
                            <w:right w:val="none" w:sz="0" w:space="0" w:color="auto"/>
                          </w:divBdr>
                          <w:divsChild>
                            <w:div w:id="2316932">
                              <w:marLeft w:val="0"/>
                              <w:marRight w:val="0"/>
                              <w:marTop w:val="0"/>
                              <w:marBottom w:val="0"/>
                              <w:divBdr>
                                <w:top w:val="none" w:sz="0" w:space="0" w:color="auto"/>
                                <w:left w:val="none" w:sz="0" w:space="0" w:color="auto"/>
                                <w:bottom w:val="none" w:sz="0" w:space="0" w:color="auto"/>
                                <w:right w:val="none" w:sz="0" w:space="0" w:color="auto"/>
                              </w:divBdr>
                            </w:div>
                            <w:div w:id="74979964">
                              <w:marLeft w:val="0"/>
                              <w:marRight w:val="0"/>
                              <w:marTop w:val="0"/>
                              <w:marBottom w:val="0"/>
                              <w:divBdr>
                                <w:top w:val="none" w:sz="0" w:space="0" w:color="auto"/>
                                <w:left w:val="none" w:sz="0" w:space="0" w:color="auto"/>
                                <w:bottom w:val="none" w:sz="0" w:space="0" w:color="auto"/>
                                <w:right w:val="none" w:sz="0" w:space="0" w:color="auto"/>
                              </w:divBdr>
                            </w:div>
                            <w:div w:id="81687390">
                              <w:marLeft w:val="0"/>
                              <w:marRight w:val="0"/>
                              <w:marTop w:val="0"/>
                              <w:marBottom w:val="0"/>
                              <w:divBdr>
                                <w:top w:val="none" w:sz="0" w:space="0" w:color="auto"/>
                                <w:left w:val="none" w:sz="0" w:space="0" w:color="auto"/>
                                <w:bottom w:val="none" w:sz="0" w:space="0" w:color="auto"/>
                                <w:right w:val="none" w:sz="0" w:space="0" w:color="auto"/>
                              </w:divBdr>
                            </w:div>
                            <w:div w:id="134109708">
                              <w:marLeft w:val="0"/>
                              <w:marRight w:val="0"/>
                              <w:marTop w:val="0"/>
                              <w:marBottom w:val="0"/>
                              <w:divBdr>
                                <w:top w:val="none" w:sz="0" w:space="0" w:color="auto"/>
                                <w:left w:val="none" w:sz="0" w:space="0" w:color="auto"/>
                                <w:bottom w:val="none" w:sz="0" w:space="0" w:color="auto"/>
                                <w:right w:val="none" w:sz="0" w:space="0" w:color="auto"/>
                              </w:divBdr>
                            </w:div>
                            <w:div w:id="179126127">
                              <w:marLeft w:val="0"/>
                              <w:marRight w:val="0"/>
                              <w:marTop w:val="0"/>
                              <w:marBottom w:val="0"/>
                              <w:divBdr>
                                <w:top w:val="none" w:sz="0" w:space="0" w:color="auto"/>
                                <w:left w:val="none" w:sz="0" w:space="0" w:color="auto"/>
                                <w:bottom w:val="none" w:sz="0" w:space="0" w:color="auto"/>
                                <w:right w:val="none" w:sz="0" w:space="0" w:color="auto"/>
                              </w:divBdr>
                            </w:div>
                            <w:div w:id="196705162">
                              <w:marLeft w:val="0"/>
                              <w:marRight w:val="0"/>
                              <w:marTop w:val="0"/>
                              <w:marBottom w:val="0"/>
                              <w:divBdr>
                                <w:top w:val="none" w:sz="0" w:space="0" w:color="auto"/>
                                <w:left w:val="none" w:sz="0" w:space="0" w:color="auto"/>
                                <w:bottom w:val="none" w:sz="0" w:space="0" w:color="auto"/>
                                <w:right w:val="none" w:sz="0" w:space="0" w:color="auto"/>
                              </w:divBdr>
                            </w:div>
                            <w:div w:id="227349747">
                              <w:marLeft w:val="0"/>
                              <w:marRight w:val="0"/>
                              <w:marTop w:val="0"/>
                              <w:marBottom w:val="0"/>
                              <w:divBdr>
                                <w:top w:val="none" w:sz="0" w:space="0" w:color="auto"/>
                                <w:left w:val="none" w:sz="0" w:space="0" w:color="auto"/>
                                <w:bottom w:val="none" w:sz="0" w:space="0" w:color="auto"/>
                                <w:right w:val="none" w:sz="0" w:space="0" w:color="auto"/>
                              </w:divBdr>
                            </w:div>
                            <w:div w:id="236862629">
                              <w:marLeft w:val="0"/>
                              <w:marRight w:val="0"/>
                              <w:marTop w:val="0"/>
                              <w:marBottom w:val="0"/>
                              <w:divBdr>
                                <w:top w:val="none" w:sz="0" w:space="0" w:color="auto"/>
                                <w:left w:val="none" w:sz="0" w:space="0" w:color="auto"/>
                                <w:bottom w:val="none" w:sz="0" w:space="0" w:color="auto"/>
                                <w:right w:val="none" w:sz="0" w:space="0" w:color="auto"/>
                              </w:divBdr>
                            </w:div>
                            <w:div w:id="270943507">
                              <w:marLeft w:val="0"/>
                              <w:marRight w:val="0"/>
                              <w:marTop w:val="0"/>
                              <w:marBottom w:val="0"/>
                              <w:divBdr>
                                <w:top w:val="none" w:sz="0" w:space="0" w:color="auto"/>
                                <w:left w:val="none" w:sz="0" w:space="0" w:color="auto"/>
                                <w:bottom w:val="none" w:sz="0" w:space="0" w:color="auto"/>
                                <w:right w:val="none" w:sz="0" w:space="0" w:color="auto"/>
                              </w:divBdr>
                            </w:div>
                            <w:div w:id="304897521">
                              <w:marLeft w:val="0"/>
                              <w:marRight w:val="0"/>
                              <w:marTop w:val="0"/>
                              <w:marBottom w:val="0"/>
                              <w:divBdr>
                                <w:top w:val="none" w:sz="0" w:space="0" w:color="auto"/>
                                <w:left w:val="none" w:sz="0" w:space="0" w:color="auto"/>
                                <w:bottom w:val="none" w:sz="0" w:space="0" w:color="auto"/>
                                <w:right w:val="none" w:sz="0" w:space="0" w:color="auto"/>
                              </w:divBdr>
                            </w:div>
                            <w:div w:id="313723324">
                              <w:marLeft w:val="0"/>
                              <w:marRight w:val="0"/>
                              <w:marTop w:val="0"/>
                              <w:marBottom w:val="0"/>
                              <w:divBdr>
                                <w:top w:val="none" w:sz="0" w:space="0" w:color="auto"/>
                                <w:left w:val="none" w:sz="0" w:space="0" w:color="auto"/>
                                <w:bottom w:val="none" w:sz="0" w:space="0" w:color="auto"/>
                                <w:right w:val="none" w:sz="0" w:space="0" w:color="auto"/>
                              </w:divBdr>
                            </w:div>
                            <w:div w:id="332537055">
                              <w:marLeft w:val="0"/>
                              <w:marRight w:val="0"/>
                              <w:marTop w:val="0"/>
                              <w:marBottom w:val="0"/>
                              <w:divBdr>
                                <w:top w:val="none" w:sz="0" w:space="0" w:color="auto"/>
                                <w:left w:val="none" w:sz="0" w:space="0" w:color="auto"/>
                                <w:bottom w:val="none" w:sz="0" w:space="0" w:color="auto"/>
                                <w:right w:val="none" w:sz="0" w:space="0" w:color="auto"/>
                              </w:divBdr>
                            </w:div>
                            <w:div w:id="364260944">
                              <w:marLeft w:val="0"/>
                              <w:marRight w:val="0"/>
                              <w:marTop w:val="0"/>
                              <w:marBottom w:val="0"/>
                              <w:divBdr>
                                <w:top w:val="none" w:sz="0" w:space="0" w:color="auto"/>
                                <w:left w:val="none" w:sz="0" w:space="0" w:color="auto"/>
                                <w:bottom w:val="none" w:sz="0" w:space="0" w:color="auto"/>
                                <w:right w:val="none" w:sz="0" w:space="0" w:color="auto"/>
                              </w:divBdr>
                            </w:div>
                            <w:div w:id="375855274">
                              <w:marLeft w:val="0"/>
                              <w:marRight w:val="0"/>
                              <w:marTop w:val="0"/>
                              <w:marBottom w:val="0"/>
                              <w:divBdr>
                                <w:top w:val="none" w:sz="0" w:space="0" w:color="auto"/>
                                <w:left w:val="none" w:sz="0" w:space="0" w:color="auto"/>
                                <w:bottom w:val="none" w:sz="0" w:space="0" w:color="auto"/>
                                <w:right w:val="none" w:sz="0" w:space="0" w:color="auto"/>
                              </w:divBdr>
                            </w:div>
                            <w:div w:id="378089787">
                              <w:marLeft w:val="0"/>
                              <w:marRight w:val="0"/>
                              <w:marTop w:val="0"/>
                              <w:marBottom w:val="0"/>
                              <w:divBdr>
                                <w:top w:val="none" w:sz="0" w:space="0" w:color="auto"/>
                                <w:left w:val="none" w:sz="0" w:space="0" w:color="auto"/>
                                <w:bottom w:val="none" w:sz="0" w:space="0" w:color="auto"/>
                                <w:right w:val="none" w:sz="0" w:space="0" w:color="auto"/>
                              </w:divBdr>
                            </w:div>
                            <w:div w:id="386997385">
                              <w:marLeft w:val="0"/>
                              <w:marRight w:val="0"/>
                              <w:marTop w:val="0"/>
                              <w:marBottom w:val="0"/>
                              <w:divBdr>
                                <w:top w:val="none" w:sz="0" w:space="0" w:color="auto"/>
                                <w:left w:val="none" w:sz="0" w:space="0" w:color="auto"/>
                                <w:bottom w:val="none" w:sz="0" w:space="0" w:color="auto"/>
                                <w:right w:val="none" w:sz="0" w:space="0" w:color="auto"/>
                              </w:divBdr>
                            </w:div>
                            <w:div w:id="388698745">
                              <w:marLeft w:val="0"/>
                              <w:marRight w:val="0"/>
                              <w:marTop w:val="0"/>
                              <w:marBottom w:val="0"/>
                              <w:divBdr>
                                <w:top w:val="none" w:sz="0" w:space="0" w:color="auto"/>
                                <w:left w:val="none" w:sz="0" w:space="0" w:color="auto"/>
                                <w:bottom w:val="none" w:sz="0" w:space="0" w:color="auto"/>
                                <w:right w:val="none" w:sz="0" w:space="0" w:color="auto"/>
                              </w:divBdr>
                            </w:div>
                            <w:div w:id="389426295">
                              <w:marLeft w:val="0"/>
                              <w:marRight w:val="0"/>
                              <w:marTop w:val="0"/>
                              <w:marBottom w:val="0"/>
                              <w:divBdr>
                                <w:top w:val="none" w:sz="0" w:space="0" w:color="auto"/>
                                <w:left w:val="none" w:sz="0" w:space="0" w:color="auto"/>
                                <w:bottom w:val="none" w:sz="0" w:space="0" w:color="auto"/>
                                <w:right w:val="none" w:sz="0" w:space="0" w:color="auto"/>
                              </w:divBdr>
                            </w:div>
                            <w:div w:id="391587089">
                              <w:marLeft w:val="0"/>
                              <w:marRight w:val="0"/>
                              <w:marTop w:val="0"/>
                              <w:marBottom w:val="0"/>
                              <w:divBdr>
                                <w:top w:val="none" w:sz="0" w:space="0" w:color="auto"/>
                                <w:left w:val="none" w:sz="0" w:space="0" w:color="auto"/>
                                <w:bottom w:val="none" w:sz="0" w:space="0" w:color="auto"/>
                                <w:right w:val="none" w:sz="0" w:space="0" w:color="auto"/>
                              </w:divBdr>
                            </w:div>
                            <w:div w:id="416634260">
                              <w:marLeft w:val="0"/>
                              <w:marRight w:val="0"/>
                              <w:marTop w:val="0"/>
                              <w:marBottom w:val="0"/>
                              <w:divBdr>
                                <w:top w:val="none" w:sz="0" w:space="0" w:color="auto"/>
                                <w:left w:val="none" w:sz="0" w:space="0" w:color="auto"/>
                                <w:bottom w:val="none" w:sz="0" w:space="0" w:color="auto"/>
                                <w:right w:val="none" w:sz="0" w:space="0" w:color="auto"/>
                              </w:divBdr>
                            </w:div>
                            <w:div w:id="417143500">
                              <w:marLeft w:val="0"/>
                              <w:marRight w:val="0"/>
                              <w:marTop w:val="0"/>
                              <w:marBottom w:val="0"/>
                              <w:divBdr>
                                <w:top w:val="none" w:sz="0" w:space="0" w:color="auto"/>
                                <w:left w:val="none" w:sz="0" w:space="0" w:color="auto"/>
                                <w:bottom w:val="none" w:sz="0" w:space="0" w:color="auto"/>
                                <w:right w:val="none" w:sz="0" w:space="0" w:color="auto"/>
                              </w:divBdr>
                            </w:div>
                            <w:div w:id="422536149">
                              <w:marLeft w:val="0"/>
                              <w:marRight w:val="0"/>
                              <w:marTop w:val="0"/>
                              <w:marBottom w:val="0"/>
                              <w:divBdr>
                                <w:top w:val="none" w:sz="0" w:space="0" w:color="auto"/>
                                <w:left w:val="none" w:sz="0" w:space="0" w:color="auto"/>
                                <w:bottom w:val="none" w:sz="0" w:space="0" w:color="auto"/>
                                <w:right w:val="none" w:sz="0" w:space="0" w:color="auto"/>
                              </w:divBdr>
                            </w:div>
                            <w:div w:id="462962276">
                              <w:marLeft w:val="0"/>
                              <w:marRight w:val="0"/>
                              <w:marTop w:val="0"/>
                              <w:marBottom w:val="0"/>
                              <w:divBdr>
                                <w:top w:val="none" w:sz="0" w:space="0" w:color="auto"/>
                                <w:left w:val="none" w:sz="0" w:space="0" w:color="auto"/>
                                <w:bottom w:val="none" w:sz="0" w:space="0" w:color="auto"/>
                                <w:right w:val="none" w:sz="0" w:space="0" w:color="auto"/>
                              </w:divBdr>
                            </w:div>
                            <w:div w:id="477108703">
                              <w:marLeft w:val="0"/>
                              <w:marRight w:val="0"/>
                              <w:marTop w:val="0"/>
                              <w:marBottom w:val="0"/>
                              <w:divBdr>
                                <w:top w:val="none" w:sz="0" w:space="0" w:color="auto"/>
                                <w:left w:val="none" w:sz="0" w:space="0" w:color="auto"/>
                                <w:bottom w:val="none" w:sz="0" w:space="0" w:color="auto"/>
                                <w:right w:val="none" w:sz="0" w:space="0" w:color="auto"/>
                              </w:divBdr>
                            </w:div>
                            <w:div w:id="482284651">
                              <w:marLeft w:val="0"/>
                              <w:marRight w:val="0"/>
                              <w:marTop w:val="0"/>
                              <w:marBottom w:val="0"/>
                              <w:divBdr>
                                <w:top w:val="none" w:sz="0" w:space="0" w:color="auto"/>
                                <w:left w:val="none" w:sz="0" w:space="0" w:color="auto"/>
                                <w:bottom w:val="none" w:sz="0" w:space="0" w:color="auto"/>
                                <w:right w:val="none" w:sz="0" w:space="0" w:color="auto"/>
                              </w:divBdr>
                            </w:div>
                            <w:div w:id="499082112">
                              <w:marLeft w:val="0"/>
                              <w:marRight w:val="0"/>
                              <w:marTop w:val="0"/>
                              <w:marBottom w:val="0"/>
                              <w:divBdr>
                                <w:top w:val="none" w:sz="0" w:space="0" w:color="auto"/>
                                <w:left w:val="none" w:sz="0" w:space="0" w:color="auto"/>
                                <w:bottom w:val="none" w:sz="0" w:space="0" w:color="auto"/>
                                <w:right w:val="none" w:sz="0" w:space="0" w:color="auto"/>
                              </w:divBdr>
                            </w:div>
                            <w:div w:id="501824586">
                              <w:marLeft w:val="0"/>
                              <w:marRight w:val="0"/>
                              <w:marTop w:val="0"/>
                              <w:marBottom w:val="0"/>
                              <w:divBdr>
                                <w:top w:val="none" w:sz="0" w:space="0" w:color="auto"/>
                                <w:left w:val="none" w:sz="0" w:space="0" w:color="auto"/>
                                <w:bottom w:val="none" w:sz="0" w:space="0" w:color="auto"/>
                                <w:right w:val="none" w:sz="0" w:space="0" w:color="auto"/>
                              </w:divBdr>
                            </w:div>
                            <w:div w:id="525944684">
                              <w:marLeft w:val="0"/>
                              <w:marRight w:val="0"/>
                              <w:marTop w:val="0"/>
                              <w:marBottom w:val="0"/>
                              <w:divBdr>
                                <w:top w:val="none" w:sz="0" w:space="0" w:color="auto"/>
                                <w:left w:val="none" w:sz="0" w:space="0" w:color="auto"/>
                                <w:bottom w:val="none" w:sz="0" w:space="0" w:color="auto"/>
                                <w:right w:val="none" w:sz="0" w:space="0" w:color="auto"/>
                              </w:divBdr>
                            </w:div>
                            <w:div w:id="527522318">
                              <w:marLeft w:val="0"/>
                              <w:marRight w:val="0"/>
                              <w:marTop w:val="0"/>
                              <w:marBottom w:val="0"/>
                              <w:divBdr>
                                <w:top w:val="none" w:sz="0" w:space="0" w:color="auto"/>
                                <w:left w:val="none" w:sz="0" w:space="0" w:color="auto"/>
                                <w:bottom w:val="none" w:sz="0" w:space="0" w:color="auto"/>
                                <w:right w:val="none" w:sz="0" w:space="0" w:color="auto"/>
                              </w:divBdr>
                            </w:div>
                            <w:div w:id="531840322">
                              <w:marLeft w:val="0"/>
                              <w:marRight w:val="0"/>
                              <w:marTop w:val="0"/>
                              <w:marBottom w:val="0"/>
                              <w:divBdr>
                                <w:top w:val="none" w:sz="0" w:space="0" w:color="auto"/>
                                <w:left w:val="none" w:sz="0" w:space="0" w:color="auto"/>
                                <w:bottom w:val="none" w:sz="0" w:space="0" w:color="auto"/>
                                <w:right w:val="none" w:sz="0" w:space="0" w:color="auto"/>
                              </w:divBdr>
                            </w:div>
                            <w:div w:id="538275506">
                              <w:marLeft w:val="0"/>
                              <w:marRight w:val="0"/>
                              <w:marTop w:val="0"/>
                              <w:marBottom w:val="0"/>
                              <w:divBdr>
                                <w:top w:val="none" w:sz="0" w:space="0" w:color="auto"/>
                                <w:left w:val="none" w:sz="0" w:space="0" w:color="auto"/>
                                <w:bottom w:val="none" w:sz="0" w:space="0" w:color="auto"/>
                                <w:right w:val="none" w:sz="0" w:space="0" w:color="auto"/>
                              </w:divBdr>
                            </w:div>
                            <w:div w:id="541942540">
                              <w:marLeft w:val="0"/>
                              <w:marRight w:val="0"/>
                              <w:marTop w:val="0"/>
                              <w:marBottom w:val="0"/>
                              <w:divBdr>
                                <w:top w:val="none" w:sz="0" w:space="0" w:color="auto"/>
                                <w:left w:val="none" w:sz="0" w:space="0" w:color="auto"/>
                                <w:bottom w:val="none" w:sz="0" w:space="0" w:color="auto"/>
                                <w:right w:val="none" w:sz="0" w:space="0" w:color="auto"/>
                              </w:divBdr>
                            </w:div>
                            <w:div w:id="554774794">
                              <w:marLeft w:val="0"/>
                              <w:marRight w:val="0"/>
                              <w:marTop w:val="0"/>
                              <w:marBottom w:val="0"/>
                              <w:divBdr>
                                <w:top w:val="none" w:sz="0" w:space="0" w:color="auto"/>
                                <w:left w:val="none" w:sz="0" w:space="0" w:color="auto"/>
                                <w:bottom w:val="none" w:sz="0" w:space="0" w:color="auto"/>
                                <w:right w:val="none" w:sz="0" w:space="0" w:color="auto"/>
                              </w:divBdr>
                            </w:div>
                            <w:div w:id="587075677">
                              <w:marLeft w:val="0"/>
                              <w:marRight w:val="0"/>
                              <w:marTop w:val="0"/>
                              <w:marBottom w:val="0"/>
                              <w:divBdr>
                                <w:top w:val="none" w:sz="0" w:space="0" w:color="auto"/>
                                <w:left w:val="none" w:sz="0" w:space="0" w:color="auto"/>
                                <w:bottom w:val="none" w:sz="0" w:space="0" w:color="auto"/>
                                <w:right w:val="none" w:sz="0" w:space="0" w:color="auto"/>
                              </w:divBdr>
                            </w:div>
                            <w:div w:id="588585453">
                              <w:marLeft w:val="0"/>
                              <w:marRight w:val="0"/>
                              <w:marTop w:val="0"/>
                              <w:marBottom w:val="0"/>
                              <w:divBdr>
                                <w:top w:val="none" w:sz="0" w:space="0" w:color="auto"/>
                                <w:left w:val="none" w:sz="0" w:space="0" w:color="auto"/>
                                <w:bottom w:val="none" w:sz="0" w:space="0" w:color="auto"/>
                                <w:right w:val="none" w:sz="0" w:space="0" w:color="auto"/>
                              </w:divBdr>
                            </w:div>
                            <w:div w:id="593168974">
                              <w:marLeft w:val="0"/>
                              <w:marRight w:val="0"/>
                              <w:marTop w:val="0"/>
                              <w:marBottom w:val="0"/>
                              <w:divBdr>
                                <w:top w:val="none" w:sz="0" w:space="0" w:color="auto"/>
                                <w:left w:val="none" w:sz="0" w:space="0" w:color="auto"/>
                                <w:bottom w:val="none" w:sz="0" w:space="0" w:color="auto"/>
                                <w:right w:val="none" w:sz="0" w:space="0" w:color="auto"/>
                              </w:divBdr>
                            </w:div>
                            <w:div w:id="673652313">
                              <w:marLeft w:val="0"/>
                              <w:marRight w:val="0"/>
                              <w:marTop w:val="0"/>
                              <w:marBottom w:val="0"/>
                              <w:divBdr>
                                <w:top w:val="none" w:sz="0" w:space="0" w:color="auto"/>
                                <w:left w:val="none" w:sz="0" w:space="0" w:color="auto"/>
                                <w:bottom w:val="none" w:sz="0" w:space="0" w:color="auto"/>
                                <w:right w:val="none" w:sz="0" w:space="0" w:color="auto"/>
                              </w:divBdr>
                            </w:div>
                            <w:div w:id="678234217">
                              <w:marLeft w:val="0"/>
                              <w:marRight w:val="0"/>
                              <w:marTop w:val="0"/>
                              <w:marBottom w:val="0"/>
                              <w:divBdr>
                                <w:top w:val="none" w:sz="0" w:space="0" w:color="auto"/>
                                <w:left w:val="none" w:sz="0" w:space="0" w:color="auto"/>
                                <w:bottom w:val="none" w:sz="0" w:space="0" w:color="auto"/>
                                <w:right w:val="none" w:sz="0" w:space="0" w:color="auto"/>
                              </w:divBdr>
                            </w:div>
                            <w:div w:id="692338965">
                              <w:marLeft w:val="0"/>
                              <w:marRight w:val="0"/>
                              <w:marTop w:val="0"/>
                              <w:marBottom w:val="0"/>
                              <w:divBdr>
                                <w:top w:val="none" w:sz="0" w:space="0" w:color="auto"/>
                                <w:left w:val="none" w:sz="0" w:space="0" w:color="auto"/>
                                <w:bottom w:val="none" w:sz="0" w:space="0" w:color="auto"/>
                                <w:right w:val="none" w:sz="0" w:space="0" w:color="auto"/>
                              </w:divBdr>
                            </w:div>
                            <w:div w:id="699866869">
                              <w:marLeft w:val="0"/>
                              <w:marRight w:val="0"/>
                              <w:marTop w:val="0"/>
                              <w:marBottom w:val="0"/>
                              <w:divBdr>
                                <w:top w:val="none" w:sz="0" w:space="0" w:color="auto"/>
                                <w:left w:val="none" w:sz="0" w:space="0" w:color="auto"/>
                                <w:bottom w:val="none" w:sz="0" w:space="0" w:color="auto"/>
                                <w:right w:val="none" w:sz="0" w:space="0" w:color="auto"/>
                              </w:divBdr>
                            </w:div>
                            <w:div w:id="715815908">
                              <w:marLeft w:val="0"/>
                              <w:marRight w:val="0"/>
                              <w:marTop w:val="0"/>
                              <w:marBottom w:val="0"/>
                              <w:divBdr>
                                <w:top w:val="none" w:sz="0" w:space="0" w:color="auto"/>
                                <w:left w:val="none" w:sz="0" w:space="0" w:color="auto"/>
                                <w:bottom w:val="none" w:sz="0" w:space="0" w:color="auto"/>
                                <w:right w:val="none" w:sz="0" w:space="0" w:color="auto"/>
                              </w:divBdr>
                            </w:div>
                            <w:div w:id="719863394">
                              <w:marLeft w:val="0"/>
                              <w:marRight w:val="0"/>
                              <w:marTop w:val="0"/>
                              <w:marBottom w:val="0"/>
                              <w:divBdr>
                                <w:top w:val="none" w:sz="0" w:space="0" w:color="auto"/>
                                <w:left w:val="none" w:sz="0" w:space="0" w:color="auto"/>
                                <w:bottom w:val="none" w:sz="0" w:space="0" w:color="auto"/>
                                <w:right w:val="none" w:sz="0" w:space="0" w:color="auto"/>
                              </w:divBdr>
                            </w:div>
                            <w:div w:id="728652080">
                              <w:marLeft w:val="0"/>
                              <w:marRight w:val="0"/>
                              <w:marTop w:val="0"/>
                              <w:marBottom w:val="0"/>
                              <w:divBdr>
                                <w:top w:val="none" w:sz="0" w:space="0" w:color="auto"/>
                                <w:left w:val="none" w:sz="0" w:space="0" w:color="auto"/>
                                <w:bottom w:val="none" w:sz="0" w:space="0" w:color="auto"/>
                                <w:right w:val="none" w:sz="0" w:space="0" w:color="auto"/>
                              </w:divBdr>
                            </w:div>
                            <w:div w:id="767504504">
                              <w:marLeft w:val="0"/>
                              <w:marRight w:val="0"/>
                              <w:marTop w:val="0"/>
                              <w:marBottom w:val="0"/>
                              <w:divBdr>
                                <w:top w:val="none" w:sz="0" w:space="0" w:color="auto"/>
                                <w:left w:val="none" w:sz="0" w:space="0" w:color="auto"/>
                                <w:bottom w:val="none" w:sz="0" w:space="0" w:color="auto"/>
                                <w:right w:val="none" w:sz="0" w:space="0" w:color="auto"/>
                              </w:divBdr>
                            </w:div>
                            <w:div w:id="769277418">
                              <w:marLeft w:val="0"/>
                              <w:marRight w:val="0"/>
                              <w:marTop w:val="0"/>
                              <w:marBottom w:val="0"/>
                              <w:divBdr>
                                <w:top w:val="none" w:sz="0" w:space="0" w:color="auto"/>
                                <w:left w:val="none" w:sz="0" w:space="0" w:color="auto"/>
                                <w:bottom w:val="none" w:sz="0" w:space="0" w:color="auto"/>
                                <w:right w:val="none" w:sz="0" w:space="0" w:color="auto"/>
                              </w:divBdr>
                            </w:div>
                            <w:div w:id="788933313">
                              <w:marLeft w:val="0"/>
                              <w:marRight w:val="0"/>
                              <w:marTop w:val="0"/>
                              <w:marBottom w:val="0"/>
                              <w:divBdr>
                                <w:top w:val="none" w:sz="0" w:space="0" w:color="auto"/>
                                <w:left w:val="none" w:sz="0" w:space="0" w:color="auto"/>
                                <w:bottom w:val="none" w:sz="0" w:space="0" w:color="auto"/>
                                <w:right w:val="none" w:sz="0" w:space="0" w:color="auto"/>
                              </w:divBdr>
                            </w:div>
                            <w:div w:id="796950024">
                              <w:marLeft w:val="0"/>
                              <w:marRight w:val="0"/>
                              <w:marTop w:val="0"/>
                              <w:marBottom w:val="0"/>
                              <w:divBdr>
                                <w:top w:val="none" w:sz="0" w:space="0" w:color="auto"/>
                                <w:left w:val="none" w:sz="0" w:space="0" w:color="auto"/>
                                <w:bottom w:val="none" w:sz="0" w:space="0" w:color="auto"/>
                                <w:right w:val="none" w:sz="0" w:space="0" w:color="auto"/>
                              </w:divBdr>
                            </w:div>
                            <w:div w:id="799686085">
                              <w:marLeft w:val="0"/>
                              <w:marRight w:val="0"/>
                              <w:marTop w:val="0"/>
                              <w:marBottom w:val="0"/>
                              <w:divBdr>
                                <w:top w:val="none" w:sz="0" w:space="0" w:color="auto"/>
                                <w:left w:val="none" w:sz="0" w:space="0" w:color="auto"/>
                                <w:bottom w:val="none" w:sz="0" w:space="0" w:color="auto"/>
                                <w:right w:val="none" w:sz="0" w:space="0" w:color="auto"/>
                              </w:divBdr>
                            </w:div>
                            <w:div w:id="804280076">
                              <w:marLeft w:val="0"/>
                              <w:marRight w:val="0"/>
                              <w:marTop w:val="0"/>
                              <w:marBottom w:val="0"/>
                              <w:divBdr>
                                <w:top w:val="none" w:sz="0" w:space="0" w:color="auto"/>
                                <w:left w:val="none" w:sz="0" w:space="0" w:color="auto"/>
                                <w:bottom w:val="none" w:sz="0" w:space="0" w:color="auto"/>
                                <w:right w:val="none" w:sz="0" w:space="0" w:color="auto"/>
                              </w:divBdr>
                            </w:div>
                            <w:div w:id="811024129">
                              <w:marLeft w:val="0"/>
                              <w:marRight w:val="0"/>
                              <w:marTop w:val="0"/>
                              <w:marBottom w:val="0"/>
                              <w:divBdr>
                                <w:top w:val="none" w:sz="0" w:space="0" w:color="auto"/>
                                <w:left w:val="none" w:sz="0" w:space="0" w:color="auto"/>
                                <w:bottom w:val="none" w:sz="0" w:space="0" w:color="auto"/>
                                <w:right w:val="none" w:sz="0" w:space="0" w:color="auto"/>
                              </w:divBdr>
                            </w:div>
                            <w:div w:id="847057034">
                              <w:marLeft w:val="0"/>
                              <w:marRight w:val="0"/>
                              <w:marTop w:val="0"/>
                              <w:marBottom w:val="0"/>
                              <w:divBdr>
                                <w:top w:val="none" w:sz="0" w:space="0" w:color="auto"/>
                                <w:left w:val="none" w:sz="0" w:space="0" w:color="auto"/>
                                <w:bottom w:val="none" w:sz="0" w:space="0" w:color="auto"/>
                                <w:right w:val="none" w:sz="0" w:space="0" w:color="auto"/>
                              </w:divBdr>
                            </w:div>
                            <w:div w:id="851183162">
                              <w:marLeft w:val="0"/>
                              <w:marRight w:val="0"/>
                              <w:marTop w:val="0"/>
                              <w:marBottom w:val="0"/>
                              <w:divBdr>
                                <w:top w:val="none" w:sz="0" w:space="0" w:color="auto"/>
                                <w:left w:val="none" w:sz="0" w:space="0" w:color="auto"/>
                                <w:bottom w:val="none" w:sz="0" w:space="0" w:color="auto"/>
                                <w:right w:val="none" w:sz="0" w:space="0" w:color="auto"/>
                              </w:divBdr>
                            </w:div>
                            <w:div w:id="861164969">
                              <w:marLeft w:val="0"/>
                              <w:marRight w:val="0"/>
                              <w:marTop w:val="0"/>
                              <w:marBottom w:val="0"/>
                              <w:divBdr>
                                <w:top w:val="none" w:sz="0" w:space="0" w:color="auto"/>
                                <w:left w:val="none" w:sz="0" w:space="0" w:color="auto"/>
                                <w:bottom w:val="none" w:sz="0" w:space="0" w:color="auto"/>
                                <w:right w:val="none" w:sz="0" w:space="0" w:color="auto"/>
                              </w:divBdr>
                            </w:div>
                            <w:div w:id="913971085">
                              <w:marLeft w:val="0"/>
                              <w:marRight w:val="0"/>
                              <w:marTop w:val="0"/>
                              <w:marBottom w:val="0"/>
                              <w:divBdr>
                                <w:top w:val="none" w:sz="0" w:space="0" w:color="auto"/>
                                <w:left w:val="none" w:sz="0" w:space="0" w:color="auto"/>
                                <w:bottom w:val="none" w:sz="0" w:space="0" w:color="auto"/>
                                <w:right w:val="none" w:sz="0" w:space="0" w:color="auto"/>
                              </w:divBdr>
                            </w:div>
                            <w:div w:id="918519426">
                              <w:marLeft w:val="0"/>
                              <w:marRight w:val="0"/>
                              <w:marTop w:val="0"/>
                              <w:marBottom w:val="0"/>
                              <w:divBdr>
                                <w:top w:val="none" w:sz="0" w:space="0" w:color="auto"/>
                                <w:left w:val="none" w:sz="0" w:space="0" w:color="auto"/>
                                <w:bottom w:val="none" w:sz="0" w:space="0" w:color="auto"/>
                                <w:right w:val="none" w:sz="0" w:space="0" w:color="auto"/>
                              </w:divBdr>
                            </w:div>
                            <w:div w:id="922758175">
                              <w:marLeft w:val="0"/>
                              <w:marRight w:val="0"/>
                              <w:marTop w:val="0"/>
                              <w:marBottom w:val="0"/>
                              <w:divBdr>
                                <w:top w:val="none" w:sz="0" w:space="0" w:color="auto"/>
                                <w:left w:val="none" w:sz="0" w:space="0" w:color="auto"/>
                                <w:bottom w:val="none" w:sz="0" w:space="0" w:color="auto"/>
                                <w:right w:val="none" w:sz="0" w:space="0" w:color="auto"/>
                              </w:divBdr>
                            </w:div>
                            <w:div w:id="926304899">
                              <w:marLeft w:val="0"/>
                              <w:marRight w:val="0"/>
                              <w:marTop w:val="0"/>
                              <w:marBottom w:val="0"/>
                              <w:divBdr>
                                <w:top w:val="none" w:sz="0" w:space="0" w:color="auto"/>
                                <w:left w:val="none" w:sz="0" w:space="0" w:color="auto"/>
                                <w:bottom w:val="none" w:sz="0" w:space="0" w:color="auto"/>
                                <w:right w:val="none" w:sz="0" w:space="0" w:color="auto"/>
                              </w:divBdr>
                            </w:div>
                            <w:div w:id="941424798">
                              <w:marLeft w:val="0"/>
                              <w:marRight w:val="0"/>
                              <w:marTop w:val="0"/>
                              <w:marBottom w:val="0"/>
                              <w:divBdr>
                                <w:top w:val="none" w:sz="0" w:space="0" w:color="auto"/>
                                <w:left w:val="none" w:sz="0" w:space="0" w:color="auto"/>
                                <w:bottom w:val="none" w:sz="0" w:space="0" w:color="auto"/>
                                <w:right w:val="none" w:sz="0" w:space="0" w:color="auto"/>
                              </w:divBdr>
                            </w:div>
                            <w:div w:id="946503589">
                              <w:marLeft w:val="0"/>
                              <w:marRight w:val="0"/>
                              <w:marTop w:val="0"/>
                              <w:marBottom w:val="0"/>
                              <w:divBdr>
                                <w:top w:val="none" w:sz="0" w:space="0" w:color="auto"/>
                                <w:left w:val="none" w:sz="0" w:space="0" w:color="auto"/>
                                <w:bottom w:val="none" w:sz="0" w:space="0" w:color="auto"/>
                                <w:right w:val="none" w:sz="0" w:space="0" w:color="auto"/>
                              </w:divBdr>
                            </w:div>
                            <w:div w:id="1021129306">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55815006">
                              <w:marLeft w:val="0"/>
                              <w:marRight w:val="0"/>
                              <w:marTop w:val="0"/>
                              <w:marBottom w:val="0"/>
                              <w:divBdr>
                                <w:top w:val="none" w:sz="0" w:space="0" w:color="auto"/>
                                <w:left w:val="none" w:sz="0" w:space="0" w:color="auto"/>
                                <w:bottom w:val="none" w:sz="0" w:space="0" w:color="auto"/>
                                <w:right w:val="none" w:sz="0" w:space="0" w:color="auto"/>
                              </w:divBdr>
                            </w:div>
                            <w:div w:id="1070617097">
                              <w:marLeft w:val="0"/>
                              <w:marRight w:val="0"/>
                              <w:marTop w:val="0"/>
                              <w:marBottom w:val="0"/>
                              <w:divBdr>
                                <w:top w:val="none" w:sz="0" w:space="0" w:color="auto"/>
                                <w:left w:val="none" w:sz="0" w:space="0" w:color="auto"/>
                                <w:bottom w:val="none" w:sz="0" w:space="0" w:color="auto"/>
                                <w:right w:val="none" w:sz="0" w:space="0" w:color="auto"/>
                              </w:divBdr>
                            </w:div>
                            <w:div w:id="1076975056">
                              <w:marLeft w:val="0"/>
                              <w:marRight w:val="0"/>
                              <w:marTop w:val="0"/>
                              <w:marBottom w:val="0"/>
                              <w:divBdr>
                                <w:top w:val="none" w:sz="0" w:space="0" w:color="auto"/>
                                <w:left w:val="none" w:sz="0" w:space="0" w:color="auto"/>
                                <w:bottom w:val="none" w:sz="0" w:space="0" w:color="auto"/>
                                <w:right w:val="none" w:sz="0" w:space="0" w:color="auto"/>
                              </w:divBdr>
                            </w:div>
                            <w:div w:id="1088695018">
                              <w:marLeft w:val="0"/>
                              <w:marRight w:val="0"/>
                              <w:marTop w:val="0"/>
                              <w:marBottom w:val="0"/>
                              <w:divBdr>
                                <w:top w:val="none" w:sz="0" w:space="0" w:color="auto"/>
                                <w:left w:val="none" w:sz="0" w:space="0" w:color="auto"/>
                                <w:bottom w:val="none" w:sz="0" w:space="0" w:color="auto"/>
                                <w:right w:val="none" w:sz="0" w:space="0" w:color="auto"/>
                              </w:divBdr>
                            </w:div>
                            <w:div w:id="1115292843">
                              <w:marLeft w:val="0"/>
                              <w:marRight w:val="0"/>
                              <w:marTop w:val="0"/>
                              <w:marBottom w:val="0"/>
                              <w:divBdr>
                                <w:top w:val="none" w:sz="0" w:space="0" w:color="auto"/>
                                <w:left w:val="none" w:sz="0" w:space="0" w:color="auto"/>
                                <w:bottom w:val="none" w:sz="0" w:space="0" w:color="auto"/>
                                <w:right w:val="none" w:sz="0" w:space="0" w:color="auto"/>
                              </w:divBdr>
                            </w:div>
                            <w:div w:id="1124882914">
                              <w:marLeft w:val="0"/>
                              <w:marRight w:val="0"/>
                              <w:marTop w:val="0"/>
                              <w:marBottom w:val="0"/>
                              <w:divBdr>
                                <w:top w:val="none" w:sz="0" w:space="0" w:color="auto"/>
                                <w:left w:val="none" w:sz="0" w:space="0" w:color="auto"/>
                                <w:bottom w:val="none" w:sz="0" w:space="0" w:color="auto"/>
                                <w:right w:val="none" w:sz="0" w:space="0" w:color="auto"/>
                              </w:divBdr>
                            </w:div>
                            <w:div w:id="1159735274">
                              <w:marLeft w:val="0"/>
                              <w:marRight w:val="0"/>
                              <w:marTop w:val="0"/>
                              <w:marBottom w:val="0"/>
                              <w:divBdr>
                                <w:top w:val="none" w:sz="0" w:space="0" w:color="auto"/>
                                <w:left w:val="none" w:sz="0" w:space="0" w:color="auto"/>
                                <w:bottom w:val="none" w:sz="0" w:space="0" w:color="auto"/>
                                <w:right w:val="none" w:sz="0" w:space="0" w:color="auto"/>
                              </w:divBdr>
                            </w:div>
                            <w:div w:id="1172256272">
                              <w:marLeft w:val="0"/>
                              <w:marRight w:val="0"/>
                              <w:marTop w:val="0"/>
                              <w:marBottom w:val="0"/>
                              <w:divBdr>
                                <w:top w:val="none" w:sz="0" w:space="0" w:color="auto"/>
                                <w:left w:val="none" w:sz="0" w:space="0" w:color="auto"/>
                                <w:bottom w:val="none" w:sz="0" w:space="0" w:color="auto"/>
                                <w:right w:val="none" w:sz="0" w:space="0" w:color="auto"/>
                              </w:divBdr>
                            </w:div>
                            <w:div w:id="1175414620">
                              <w:marLeft w:val="0"/>
                              <w:marRight w:val="0"/>
                              <w:marTop w:val="0"/>
                              <w:marBottom w:val="0"/>
                              <w:divBdr>
                                <w:top w:val="none" w:sz="0" w:space="0" w:color="auto"/>
                                <w:left w:val="none" w:sz="0" w:space="0" w:color="auto"/>
                                <w:bottom w:val="none" w:sz="0" w:space="0" w:color="auto"/>
                                <w:right w:val="none" w:sz="0" w:space="0" w:color="auto"/>
                              </w:divBdr>
                            </w:div>
                            <w:div w:id="1194223395">
                              <w:marLeft w:val="0"/>
                              <w:marRight w:val="0"/>
                              <w:marTop w:val="0"/>
                              <w:marBottom w:val="0"/>
                              <w:divBdr>
                                <w:top w:val="none" w:sz="0" w:space="0" w:color="auto"/>
                                <w:left w:val="none" w:sz="0" w:space="0" w:color="auto"/>
                                <w:bottom w:val="none" w:sz="0" w:space="0" w:color="auto"/>
                                <w:right w:val="none" w:sz="0" w:space="0" w:color="auto"/>
                              </w:divBdr>
                            </w:div>
                            <w:div w:id="1199313532">
                              <w:marLeft w:val="0"/>
                              <w:marRight w:val="0"/>
                              <w:marTop w:val="0"/>
                              <w:marBottom w:val="0"/>
                              <w:divBdr>
                                <w:top w:val="none" w:sz="0" w:space="0" w:color="auto"/>
                                <w:left w:val="none" w:sz="0" w:space="0" w:color="auto"/>
                                <w:bottom w:val="none" w:sz="0" w:space="0" w:color="auto"/>
                                <w:right w:val="none" w:sz="0" w:space="0" w:color="auto"/>
                              </w:divBdr>
                            </w:div>
                            <w:div w:id="1200779864">
                              <w:marLeft w:val="0"/>
                              <w:marRight w:val="0"/>
                              <w:marTop w:val="0"/>
                              <w:marBottom w:val="0"/>
                              <w:divBdr>
                                <w:top w:val="none" w:sz="0" w:space="0" w:color="auto"/>
                                <w:left w:val="none" w:sz="0" w:space="0" w:color="auto"/>
                                <w:bottom w:val="none" w:sz="0" w:space="0" w:color="auto"/>
                                <w:right w:val="none" w:sz="0" w:space="0" w:color="auto"/>
                              </w:divBdr>
                            </w:div>
                            <w:div w:id="1227229628">
                              <w:marLeft w:val="0"/>
                              <w:marRight w:val="0"/>
                              <w:marTop w:val="0"/>
                              <w:marBottom w:val="0"/>
                              <w:divBdr>
                                <w:top w:val="none" w:sz="0" w:space="0" w:color="auto"/>
                                <w:left w:val="none" w:sz="0" w:space="0" w:color="auto"/>
                                <w:bottom w:val="none" w:sz="0" w:space="0" w:color="auto"/>
                                <w:right w:val="none" w:sz="0" w:space="0" w:color="auto"/>
                              </w:divBdr>
                            </w:div>
                            <w:div w:id="1231312946">
                              <w:marLeft w:val="0"/>
                              <w:marRight w:val="0"/>
                              <w:marTop w:val="0"/>
                              <w:marBottom w:val="0"/>
                              <w:divBdr>
                                <w:top w:val="none" w:sz="0" w:space="0" w:color="auto"/>
                                <w:left w:val="none" w:sz="0" w:space="0" w:color="auto"/>
                                <w:bottom w:val="none" w:sz="0" w:space="0" w:color="auto"/>
                                <w:right w:val="none" w:sz="0" w:space="0" w:color="auto"/>
                              </w:divBdr>
                            </w:div>
                            <w:div w:id="1251699961">
                              <w:marLeft w:val="0"/>
                              <w:marRight w:val="0"/>
                              <w:marTop w:val="0"/>
                              <w:marBottom w:val="0"/>
                              <w:divBdr>
                                <w:top w:val="none" w:sz="0" w:space="0" w:color="auto"/>
                                <w:left w:val="none" w:sz="0" w:space="0" w:color="auto"/>
                                <w:bottom w:val="none" w:sz="0" w:space="0" w:color="auto"/>
                                <w:right w:val="none" w:sz="0" w:space="0" w:color="auto"/>
                              </w:divBdr>
                            </w:div>
                            <w:div w:id="1303081401">
                              <w:marLeft w:val="0"/>
                              <w:marRight w:val="0"/>
                              <w:marTop w:val="0"/>
                              <w:marBottom w:val="0"/>
                              <w:divBdr>
                                <w:top w:val="none" w:sz="0" w:space="0" w:color="auto"/>
                                <w:left w:val="none" w:sz="0" w:space="0" w:color="auto"/>
                                <w:bottom w:val="none" w:sz="0" w:space="0" w:color="auto"/>
                                <w:right w:val="none" w:sz="0" w:space="0" w:color="auto"/>
                              </w:divBdr>
                            </w:div>
                            <w:div w:id="1303190427">
                              <w:marLeft w:val="0"/>
                              <w:marRight w:val="0"/>
                              <w:marTop w:val="0"/>
                              <w:marBottom w:val="0"/>
                              <w:divBdr>
                                <w:top w:val="none" w:sz="0" w:space="0" w:color="auto"/>
                                <w:left w:val="none" w:sz="0" w:space="0" w:color="auto"/>
                                <w:bottom w:val="none" w:sz="0" w:space="0" w:color="auto"/>
                                <w:right w:val="none" w:sz="0" w:space="0" w:color="auto"/>
                              </w:divBdr>
                            </w:div>
                            <w:div w:id="1312296047">
                              <w:marLeft w:val="0"/>
                              <w:marRight w:val="0"/>
                              <w:marTop w:val="0"/>
                              <w:marBottom w:val="0"/>
                              <w:divBdr>
                                <w:top w:val="none" w:sz="0" w:space="0" w:color="auto"/>
                                <w:left w:val="none" w:sz="0" w:space="0" w:color="auto"/>
                                <w:bottom w:val="none" w:sz="0" w:space="0" w:color="auto"/>
                                <w:right w:val="none" w:sz="0" w:space="0" w:color="auto"/>
                              </w:divBdr>
                            </w:div>
                            <w:div w:id="1318612299">
                              <w:marLeft w:val="0"/>
                              <w:marRight w:val="0"/>
                              <w:marTop w:val="0"/>
                              <w:marBottom w:val="0"/>
                              <w:divBdr>
                                <w:top w:val="none" w:sz="0" w:space="0" w:color="auto"/>
                                <w:left w:val="none" w:sz="0" w:space="0" w:color="auto"/>
                                <w:bottom w:val="none" w:sz="0" w:space="0" w:color="auto"/>
                                <w:right w:val="none" w:sz="0" w:space="0" w:color="auto"/>
                              </w:divBdr>
                            </w:div>
                            <w:div w:id="1327711481">
                              <w:marLeft w:val="0"/>
                              <w:marRight w:val="0"/>
                              <w:marTop w:val="0"/>
                              <w:marBottom w:val="0"/>
                              <w:divBdr>
                                <w:top w:val="none" w:sz="0" w:space="0" w:color="auto"/>
                                <w:left w:val="none" w:sz="0" w:space="0" w:color="auto"/>
                                <w:bottom w:val="none" w:sz="0" w:space="0" w:color="auto"/>
                                <w:right w:val="none" w:sz="0" w:space="0" w:color="auto"/>
                              </w:divBdr>
                            </w:div>
                            <w:div w:id="1339580738">
                              <w:marLeft w:val="0"/>
                              <w:marRight w:val="0"/>
                              <w:marTop w:val="0"/>
                              <w:marBottom w:val="0"/>
                              <w:divBdr>
                                <w:top w:val="none" w:sz="0" w:space="0" w:color="auto"/>
                                <w:left w:val="none" w:sz="0" w:space="0" w:color="auto"/>
                                <w:bottom w:val="none" w:sz="0" w:space="0" w:color="auto"/>
                                <w:right w:val="none" w:sz="0" w:space="0" w:color="auto"/>
                              </w:divBdr>
                            </w:div>
                            <w:div w:id="1364205902">
                              <w:marLeft w:val="0"/>
                              <w:marRight w:val="0"/>
                              <w:marTop w:val="0"/>
                              <w:marBottom w:val="0"/>
                              <w:divBdr>
                                <w:top w:val="none" w:sz="0" w:space="0" w:color="auto"/>
                                <w:left w:val="none" w:sz="0" w:space="0" w:color="auto"/>
                                <w:bottom w:val="none" w:sz="0" w:space="0" w:color="auto"/>
                                <w:right w:val="none" w:sz="0" w:space="0" w:color="auto"/>
                              </w:divBdr>
                            </w:div>
                            <w:div w:id="1408578231">
                              <w:marLeft w:val="0"/>
                              <w:marRight w:val="0"/>
                              <w:marTop w:val="0"/>
                              <w:marBottom w:val="0"/>
                              <w:divBdr>
                                <w:top w:val="none" w:sz="0" w:space="0" w:color="auto"/>
                                <w:left w:val="none" w:sz="0" w:space="0" w:color="auto"/>
                                <w:bottom w:val="none" w:sz="0" w:space="0" w:color="auto"/>
                                <w:right w:val="none" w:sz="0" w:space="0" w:color="auto"/>
                              </w:divBdr>
                            </w:div>
                            <w:div w:id="1412393220">
                              <w:marLeft w:val="0"/>
                              <w:marRight w:val="0"/>
                              <w:marTop w:val="0"/>
                              <w:marBottom w:val="0"/>
                              <w:divBdr>
                                <w:top w:val="none" w:sz="0" w:space="0" w:color="auto"/>
                                <w:left w:val="none" w:sz="0" w:space="0" w:color="auto"/>
                                <w:bottom w:val="none" w:sz="0" w:space="0" w:color="auto"/>
                                <w:right w:val="none" w:sz="0" w:space="0" w:color="auto"/>
                              </w:divBdr>
                            </w:div>
                            <w:div w:id="1416899326">
                              <w:marLeft w:val="0"/>
                              <w:marRight w:val="0"/>
                              <w:marTop w:val="0"/>
                              <w:marBottom w:val="0"/>
                              <w:divBdr>
                                <w:top w:val="none" w:sz="0" w:space="0" w:color="auto"/>
                                <w:left w:val="none" w:sz="0" w:space="0" w:color="auto"/>
                                <w:bottom w:val="none" w:sz="0" w:space="0" w:color="auto"/>
                                <w:right w:val="none" w:sz="0" w:space="0" w:color="auto"/>
                              </w:divBdr>
                            </w:div>
                            <w:div w:id="1427339994">
                              <w:marLeft w:val="0"/>
                              <w:marRight w:val="0"/>
                              <w:marTop w:val="0"/>
                              <w:marBottom w:val="0"/>
                              <w:divBdr>
                                <w:top w:val="none" w:sz="0" w:space="0" w:color="auto"/>
                                <w:left w:val="none" w:sz="0" w:space="0" w:color="auto"/>
                                <w:bottom w:val="none" w:sz="0" w:space="0" w:color="auto"/>
                                <w:right w:val="none" w:sz="0" w:space="0" w:color="auto"/>
                              </w:divBdr>
                            </w:div>
                            <w:div w:id="1439056975">
                              <w:marLeft w:val="0"/>
                              <w:marRight w:val="0"/>
                              <w:marTop w:val="0"/>
                              <w:marBottom w:val="0"/>
                              <w:divBdr>
                                <w:top w:val="none" w:sz="0" w:space="0" w:color="auto"/>
                                <w:left w:val="none" w:sz="0" w:space="0" w:color="auto"/>
                                <w:bottom w:val="none" w:sz="0" w:space="0" w:color="auto"/>
                                <w:right w:val="none" w:sz="0" w:space="0" w:color="auto"/>
                              </w:divBdr>
                            </w:div>
                            <w:div w:id="1459761002">
                              <w:marLeft w:val="0"/>
                              <w:marRight w:val="0"/>
                              <w:marTop w:val="0"/>
                              <w:marBottom w:val="0"/>
                              <w:divBdr>
                                <w:top w:val="none" w:sz="0" w:space="0" w:color="auto"/>
                                <w:left w:val="none" w:sz="0" w:space="0" w:color="auto"/>
                                <w:bottom w:val="none" w:sz="0" w:space="0" w:color="auto"/>
                                <w:right w:val="none" w:sz="0" w:space="0" w:color="auto"/>
                              </w:divBdr>
                            </w:div>
                            <w:div w:id="1468860424">
                              <w:marLeft w:val="0"/>
                              <w:marRight w:val="0"/>
                              <w:marTop w:val="0"/>
                              <w:marBottom w:val="0"/>
                              <w:divBdr>
                                <w:top w:val="none" w:sz="0" w:space="0" w:color="auto"/>
                                <w:left w:val="none" w:sz="0" w:space="0" w:color="auto"/>
                                <w:bottom w:val="none" w:sz="0" w:space="0" w:color="auto"/>
                                <w:right w:val="none" w:sz="0" w:space="0" w:color="auto"/>
                              </w:divBdr>
                            </w:div>
                            <w:div w:id="1484085786">
                              <w:marLeft w:val="0"/>
                              <w:marRight w:val="0"/>
                              <w:marTop w:val="0"/>
                              <w:marBottom w:val="0"/>
                              <w:divBdr>
                                <w:top w:val="none" w:sz="0" w:space="0" w:color="auto"/>
                                <w:left w:val="none" w:sz="0" w:space="0" w:color="auto"/>
                                <w:bottom w:val="none" w:sz="0" w:space="0" w:color="auto"/>
                                <w:right w:val="none" w:sz="0" w:space="0" w:color="auto"/>
                              </w:divBdr>
                            </w:div>
                            <w:div w:id="1505583851">
                              <w:marLeft w:val="0"/>
                              <w:marRight w:val="0"/>
                              <w:marTop w:val="0"/>
                              <w:marBottom w:val="0"/>
                              <w:divBdr>
                                <w:top w:val="none" w:sz="0" w:space="0" w:color="auto"/>
                                <w:left w:val="none" w:sz="0" w:space="0" w:color="auto"/>
                                <w:bottom w:val="none" w:sz="0" w:space="0" w:color="auto"/>
                                <w:right w:val="none" w:sz="0" w:space="0" w:color="auto"/>
                              </w:divBdr>
                            </w:div>
                            <w:div w:id="1511606627">
                              <w:marLeft w:val="0"/>
                              <w:marRight w:val="0"/>
                              <w:marTop w:val="0"/>
                              <w:marBottom w:val="0"/>
                              <w:divBdr>
                                <w:top w:val="none" w:sz="0" w:space="0" w:color="auto"/>
                                <w:left w:val="none" w:sz="0" w:space="0" w:color="auto"/>
                                <w:bottom w:val="none" w:sz="0" w:space="0" w:color="auto"/>
                                <w:right w:val="none" w:sz="0" w:space="0" w:color="auto"/>
                              </w:divBdr>
                            </w:div>
                            <w:div w:id="1520046443">
                              <w:marLeft w:val="0"/>
                              <w:marRight w:val="0"/>
                              <w:marTop w:val="0"/>
                              <w:marBottom w:val="0"/>
                              <w:divBdr>
                                <w:top w:val="none" w:sz="0" w:space="0" w:color="auto"/>
                                <w:left w:val="none" w:sz="0" w:space="0" w:color="auto"/>
                                <w:bottom w:val="none" w:sz="0" w:space="0" w:color="auto"/>
                                <w:right w:val="none" w:sz="0" w:space="0" w:color="auto"/>
                              </w:divBdr>
                            </w:div>
                            <w:div w:id="1528173686">
                              <w:marLeft w:val="0"/>
                              <w:marRight w:val="0"/>
                              <w:marTop w:val="0"/>
                              <w:marBottom w:val="0"/>
                              <w:divBdr>
                                <w:top w:val="none" w:sz="0" w:space="0" w:color="auto"/>
                                <w:left w:val="none" w:sz="0" w:space="0" w:color="auto"/>
                                <w:bottom w:val="none" w:sz="0" w:space="0" w:color="auto"/>
                                <w:right w:val="none" w:sz="0" w:space="0" w:color="auto"/>
                              </w:divBdr>
                            </w:div>
                            <w:div w:id="1530216749">
                              <w:marLeft w:val="0"/>
                              <w:marRight w:val="0"/>
                              <w:marTop w:val="0"/>
                              <w:marBottom w:val="0"/>
                              <w:divBdr>
                                <w:top w:val="none" w:sz="0" w:space="0" w:color="auto"/>
                                <w:left w:val="none" w:sz="0" w:space="0" w:color="auto"/>
                                <w:bottom w:val="none" w:sz="0" w:space="0" w:color="auto"/>
                                <w:right w:val="none" w:sz="0" w:space="0" w:color="auto"/>
                              </w:divBdr>
                            </w:div>
                            <w:div w:id="1664429557">
                              <w:marLeft w:val="0"/>
                              <w:marRight w:val="0"/>
                              <w:marTop w:val="0"/>
                              <w:marBottom w:val="0"/>
                              <w:divBdr>
                                <w:top w:val="none" w:sz="0" w:space="0" w:color="auto"/>
                                <w:left w:val="none" w:sz="0" w:space="0" w:color="auto"/>
                                <w:bottom w:val="none" w:sz="0" w:space="0" w:color="auto"/>
                                <w:right w:val="none" w:sz="0" w:space="0" w:color="auto"/>
                              </w:divBdr>
                            </w:div>
                            <w:div w:id="1682703757">
                              <w:marLeft w:val="0"/>
                              <w:marRight w:val="0"/>
                              <w:marTop w:val="0"/>
                              <w:marBottom w:val="0"/>
                              <w:divBdr>
                                <w:top w:val="none" w:sz="0" w:space="0" w:color="auto"/>
                                <w:left w:val="none" w:sz="0" w:space="0" w:color="auto"/>
                                <w:bottom w:val="none" w:sz="0" w:space="0" w:color="auto"/>
                                <w:right w:val="none" w:sz="0" w:space="0" w:color="auto"/>
                              </w:divBdr>
                            </w:div>
                            <w:div w:id="1690140268">
                              <w:marLeft w:val="0"/>
                              <w:marRight w:val="0"/>
                              <w:marTop w:val="0"/>
                              <w:marBottom w:val="0"/>
                              <w:divBdr>
                                <w:top w:val="none" w:sz="0" w:space="0" w:color="auto"/>
                                <w:left w:val="none" w:sz="0" w:space="0" w:color="auto"/>
                                <w:bottom w:val="none" w:sz="0" w:space="0" w:color="auto"/>
                                <w:right w:val="none" w:sz="0" w:space="0" w:color="auto"/>
                              </w:divBdr>
                            </w:div>
                            <w:div w:id="1724255506">
                              <w:marLeft w:val="0"/>
                              <w:marRight w:val="0"/>
                              <w:marTop w:val="0"/>
                              <w:marBottom w:val="0"/>
                              <w:divBdr>
                                <w:top w:val="none" w:sz="0" w:space="0" w:color="auto"/>
                                <w:left w:val="none" w:sz="0" w:space="0" w:color="auto"/>
                                <w:bottom w:val="none" w:sz="0" w:space="0" w:color="auto"/>
                                <w:right w:val="none" w:sz="0" w:space="0" w:color="auto"/>
                              </w:divBdr>
                            </w:div>
                            <w:div w:id="1740857449">
                              <w:marLeft w:val="0"/>
                              <w:marRight w:val="0"/>
                              <w:marTop w:val="0"/>
                              <w:marBottom w:val="0"/>
                              <w:divBdr>
                                <w:top w:val="none" w:sz="0" w:space="0" w:color="auto"/>
                                <w:left w:val="none" w:sz="0" w:space="0" w:color="auto"/>
                                <w:bottom w:val="none" w:sz="0" w:space="0" w:color="auto"/>
                                <w:right w:val="none" w:sz="0" w:space="0" w:color="auto"/>
                              </w:divBdr>
                            </w:div>
                            <w:div w:id="1767454936">
                              <w:marLeft w:val="0"/>
                              <w:marRight w:val="0"/>
                              <w:marTop w:val="0"/>
                              <w:marBottom w:val="0"/>
                              <w:divBdr>
                                <w:top w:val="none" w:sz="0" w:space="0" w:color="auto"/>
                                <w:left w:val="none" w:sz="0" w:space="0" w:color="auto"/>
                                <w:bottom w:val="none" w:sz="0" w:space="0" w:color="auto"/>
                                <w:right w:val="none" w:sz="0" w:space="0" w:color="auto"/>
                              </w:divBdr>
                            </w:div>
                            <w:div w:id="1787388561">
                              <w:marLeft w:val="0"/>
                              <w:marRight w:val="0"/>
                              <w:marTop w:val="0"/>
                              <w:marBottom w:val="0"/>
                              <w:divBdr>
                                <w:top w:val="none" w:sz="0" w:space="0" w:color="auto"/>
                                <w:left w:val="none" w:sz="0" w:space="0" w:color="auto"/>
                                <w:bottom w:val="none" w:sz="0" w:space="0" w:color="auto"/>
                                <w:right w:val="none" w:sz="0" w:space="0" w:color="auto"/>
                              </w:divBdr>
                            </w:div>
                            <w:div w:id="1810857948">
                              <w:marLeft w:val="0"/>
                              <w:marRight w:val="0"/>
                              <w:marTop w:val="0"/>
                              <w:marBottom w:val="0"/>
                              <w:divBdr>
                                <w:top w:val="none" w:sz="0" w:space="0" w:color="auto"/>
                                <w:left w:val="none" w:sz="0" w:space="0" w:color="auto"/>
                                <w:bottom w:val="none" w:sz="0" w:space="0" w:color="auto"/>
                                <w:right w:val="none" w:sz="0" w:space="0" w:color="auto"/>
                              </w:divBdr>
                            </w:div>
                            <w:div w:id="1812164054">
                              <w:marLeft w:val="0"/>
                              <w:marRight w:val="0"/>
                              <w:marTop w:val="0"/>
                              <w:marBottom w:val="0"/>
                              <w:divBdr>
                                <w:top w:val="none" w:sz="0" w:space="0" w:color="auto"/>
                                <w:left w:val="none" w:sz="0" w:space="0" w:color="auto"/>
                                <w:bottom w:val="none" w:sz="0" w:space="0" w:color="auto"/>
                                <w:right w:val="none" w:sz="0" w:space="0" w:color="auto"/>
                              </w:divBdr>
                            </w:div>
                            <w:div w:id="1825000612">
                              <w:marLeft w:val="0"/>
                              <w:marRight w:val="0"/>
                              <w:marTop w:val="0"/>
                              <w:marBottom w:val="0"/>
                              <w:divBdr>
                                <w:top w:val="none" w:sz="0" w:space="0" w:color="auto"/>
                                <w:left w:val="none" w:sz="0" w:space="0" w:color="auto"/>
                                <w:bottom w:val="none" w:sz="0" w:space="0" w:color="auto"/>
                                <w:right w:val="none" w:sz="0" w:space="0" w:color="auto"/>
                              </w:divBdr>
                            </w:div>
                            <w:div w:id="1827017880">
                              <w:marLeft w:val="0"/>
                              <w:marRight w:val="0"/>
                              <w:marTop w:val="0"/>
                              <w:marBottom w:val="0"/>
                              <w:divBdr>
                                <w:top w:val="none" w:sz="0" w:space="0" w:color="auto"/>
                                <w:left w:val="none" w:sz="0" w:space="0" w:color="auto"/>
                                <w:bottom w:val="none" w:sz="0" w:space="0" w:color="auto"/>
                                <w:right w:val="none" w:sz="0" w:space="0" w:color="auto"/>
                              </w:divBdr>
                            </w:div>
                            <w:div w:id="1873029983">
                              <w:marLeft w:val="0"/>
                              <w:marRight w:val="0"/>
                              <w:marTop w:val="0"/>
                              <w:marBottom w:val="0"/>
                              <w:divBdr>
                                <w:top w:val="none" w:sz="0" w:space="0" w:color="auto"/>
                                <w:left w:val="none" w:sz="0" w:space="0" w:color="auto"/>
                                <w:bottom w:val="none" w:sz="0" w:space="0" w:color="auto"/>
                                <w:right w:val="none" w:sz="0" w:space="0" w:color="auto"/>
                              </w:divBdr>
                            </w:div>
                            <w:div w:id="1879782373">
                              <w:marLeft w:val="0"/>
                              <w:marRight w:val="0"/>
                              <w:marTop w:val="0"/>
                              <w:marBottom w:val="0"/>
                              <w:divBdr>
                                <w:top w:val="none" w:sz="0" w:space="0" w:color="auto"/>
                                <w:left w:val="none" w:sz="0" w:space="0" w:color="auto"/>
                                <w:bottom w:val="none" w:sz="0" w:space="0" w:color="auto"/>
                                <w:right w:val="none" w:sz="0" w:space="0" w:color="auto"/>
                              </w:divBdr>
                            </w:div>
                            <w:div w:id="1902905172">
                              <w:marLeft w:val="0"/>
                              <w:marRight w:val="0"/>
                              <w:marTop w:val="0"/>
                              <w:marBottom w:val="0"/>
                              <w:divBdr>
                                <w:top w:val="none" w:sz="0" w:space="0" w:color="auto"/>
                                <w:left w:val="none" w:sz="0" w:space="0" w:color="auto"/>
                                <w:bottom w:val="none" w:sz="0" w:space="0" w:color="auto"/>
                                <w:right w:val="none" w:sz="0" w:space="0" w:color="auto"/>
                              </w:divBdr>
                            </w:div>
                            <w:div w:id="1918056052">
                              <w:marLeft w:val="0"/>
                              <w:marRight w:val="0"/>
                              <w:marTop w:val="0"/>
                              <w:marBottom w:val="0"/>
                              <w:divBdr>
                                <w:top w:val="none" w:sz="0" w:space="0" w:color="auto"/>
                                <w:left w:val="none" w:sz="0" w:space="0" w:color="auto"/>
                                <w:bottom w:val="none" w:sz="0" w:space="0" w:color="auto"/>
                                <w:right w:val="none" w:sz="0" w:space="0" w:color="auto"/>
                              </w:divBdr>
                            </w:div>
                            <w:div w:id="1938906832">
                              <w:marLeft w:val="0"/>
                              <w:marRight w:val="0"/>
                              <w:marTop w:val="0"/>
                              <w:marBottom w:val="0"/>
                              <w:divBdr>
                                <w:top w:val="none" w:sz="0" w:space="0" w:color="auto"/>
                                <w:left w:val="none" w:sz="0" w:space="0" w:color="auto"/>
                                <w:bottom w:val="none" w:sz="0" w:space="0" w:color="auto"/>
                                <w:right w:val="none" w:sz="0" w:space="0" w:color="auto"/>
                              </w:divBdr>
                            </w:div>
                            <w:div w:id="1946495445">
                              <w:marLeft w:val="0"/>
                              <w:marRight w:val="0"/>
                              <w:marTop w:val="0"/>
                              <w:marBottom w:val="0"/>
                              <w:divBdr>
                                <w:top w:val="none" w:sz="0" w:space="0" w:color="auto"/>
                                <w:left w:val="none" w:sz="0" w:space="0" w:color="auto"/>
                                <w:bottom w:val="none" w:sz="0" w:space="0" w:color="auto"/>
                                <w:right w:val="none" w:sz="0" w:space="0" w:color="auto"/>
                              </w:divBdr>
                            </w:div>
                            <w:div w:id="1967814779">
                              <w:marLeft w:val="0"/>
                              <w:marRight w:val="0"/>
                              <w:marTop w:val="0"/>
                              <w:marBottom w:val="0"/>
                              <w:divBdr>
                                <w:top w:val="none" w:sz="0" w:space="0" w:color="auto"/>
                                <w:left w:val="none" w:sz="0" w:space="0" w:color="auto"/>
                                <w:bottom w:val="none" w:sz="0" w:space="0" w:color="auto"/>
                                <w:right w:val="none" w:sz="0" w:space="0" w:color="auto"/>
                              </w:divBdr>
                            </w:div>
                            <w:div w:id="1996715301">
                              <w:marLeft w:val="0"/>
                              <w:marRight w:val="0"/>
                              <w:marTop w:val="0"/>
                              <w:marBottom w:val="0"/>
                              <w:divBdr>
                                <w:top w:val="none" w:sz="0" w:space="0" w:color="auto"/>
                                <w:left w:val="none" w:sz="0" w:space="0" w:color="auto"/>
                                <w:bottom w:val="none" w:sz="0" w:space="0" w:color="auto"/>
                                <w:right w:val="none" w:sz="0" w:space="0" w:color="auto"/>
                              </w:divBdr>
                            </w:div>
                            <w:div w:id="2024091724">
                              <w:marLeft w:val="0"/>
                              <w:marRight w:val="0"/>
                              <w:marTop w:val="0"/>
                              <w:marBottom w:val="0"/>
                              <w:divBdr>
                                <w:top w:val="none" w:sz="0" w:space="0" w:color="auto"/>
                                <w:left w:val="none" w:sz="0" w:space="0" w:color="auto"/>
                                <w:bottom w:val="none" w:sz="0" w:space="0" w:color="auto"/>
                                <w:right w:val="none" w:sz="0" w:space="0" w:color="auto"/>
                              </w:divBdr>
                            </w:div>
                            <w:div w:id="2025746030">
                              <w:marLeft w:val="0"/>
                              <w:marRight w:val="0"/>
                              <w:marTop w:val="0"/>
                              <w:marBottom w:val="0"/>
                              <w:divBdr>
                                <w:top w:val="none" w:sz="0" w:space="0" w:color="auto"/>
                                <w:left w:val="none" w:sz="0" w:space="0" w:color="auto"/>
                                <w:bottom w:val="none" w:sz="0" w:space="0" w:color="auto"/>
                                <w:right w:val="none" w:sz="0" w:space="0" w:color="auto"/>
                              </w:divBdr>
                            </w:div>
                            <w:div w:id="2038846852">
                              <w:marLeft w:val="0"/>
                              <w:marRight w:val="0"/>
                              <w:marTop w:val="0"/>
                              <w:marBottom w:val="0"/>
                              <w:divBdr>
                                <w:top w:val="none" w:sz="0" w:space="0" w:color="auto"/>
                                <w:left w:val="none" w:sz="0" w:space="0" w:color="auto"/>
                                <w:bottom w:val="none" w:sz="0" w:space="0" w:color="auto"/>
                                <w:right w:val="none" w:sz="0" w:space="0" w:color="auto"/>
                              </w:divBdr>
                            </w:div>
                            <w:div w:id="2040161690">
                              <w:marLeft w:val="0"/>
                              <w:marRight w:val="0"/>
                              <w:marTop w:val="0"/>
                              <w:marBottom w:val="0"/>
                              <w:divBdr>
                                <w:top w:val="none" w:sz="0" w:space="0" w:color="auto"/>
                                <w:left w:val="none" w:sz="0" w:space="0" w:color="auto"/>
                                <w:bottom w:val="none" w:sz="0" w:space="0" w:color="auto"/>
                                <w:right w:val="none" w:sz="0" w:space="0" w:color="auto"/>
                              </w:divBdr>
                            </w:div>
                            <w:div w:id="2061781323">
                              <w:marLeft w:val="0"/>
                              <w:marRight w:val="0"/>
                              <w:marTop w:val="0"/>
                              <w:marBottom w:val="0"/>
                              <w:divBdr>
                                <w:top w:val="none" w:sz="0" w:space="0" w:color="auto"/>
                                <w:left w:val="none" w:sz="0" w:space="0" w:color="auto"/>
                                <w:bottom w:val="none" w:sz="0" w:space="0" w:color="auto"/>
                                <w:right w:val="none" w:sz="0" w:space="0" w:color="auto"/>
                              </w:divBdr>
                            </w:div>
                            <w:div w:id="2067676168">
                              <w:marLeft w:val="0"/>
                              <w:marRight w:val="0"/>
                              <w:marTop w:val="0"/>
                              <w:marBottom w:val="0"/>
                              <w:divBdr>
                                <w:top w:val="none" w:sz="0" w:space="0" w:color="auto"/>
                                <w:left w:val="none" w:sz="0" w:space="0" w:color="auto"/>
                                <w:bottom w:val="none" w:sz="0" w:space="0" w:color="auto"/>
                                <w:right w:val="none" w:sz="0" w:space="0" w:color="auto"/>
                              </w:divBdr>
                            </w:div>
                            <w:div w:id="2072380932">
                              <w:marLeft w:val="0"/>
                              <w:marRight w:val="0"/>
                              <w:marTop w:val="0"/>
                              <w:marBottom w:val="0"/>
                              <w:divBdr>
                                <w:top w:val="none" w:sz="0" w:space="0" w:color="auto"/>
                                <w:left w:val="none" w:sz="0" w:space="0" w:color="auto"/>
                                <w:bottom w:val="none" w:sz="0" w:space="0" w:color="auto"/>
                                <w:right w:val="none" w:sz="0" w:space="0" w:color="auto"/>
                              </w:divBdr>
                            </w:div>
                            <w:div w:id="2116050348">
                              <w:marLeft w:val="0"/>
                              <w:marRight w:val="0"/>
                              <w:marTop w:val="0"/>
                              <w:marBottom w:val="0"/>
                              <w:divBdr>
                                <w:top w:val="none" w:sz="0" w:space="0" w:color="auto"/>
                                <w:left w:val="none" w:sz="0" w:space="0" w:color="auto"/>
                                <w:bottom w:val="none" w:sz="0" w:space="0" w:color="auto"/>
                                <w:right w:val="none" w:sz="0" w:space="0" w:color="auto"/>
                              </w:divBdr>
                            </w:div>
                            <w:div w:id="2121870376">
                              <w:marLeft w:val="0"/>
                              <w:marRight w:val="0"/>
                              <w:marTop w:val="0"/>
                              <w:marBottom w:val="0"/>
                              <w:divBdr>
                                <w:top w:val="none" w:sz="0" w:space="0" w:color="auto"/>
                                <w:left w:val="none" w:sz="0" w:space="0" w:color="auto"/>
                                <w:bottom w:val="none" w:sz="0" w:space="0" w:color="auto"/>
                                <w:right w:val="none" w:sz="0" w:space="0" w:color="auto"/>
                              </w:divBdr>
                            </w:div>
                            <w:div w:id="2123573448">
                              <w:marLeft w:val="0"/>
                              <w:marRight w:val="0"/>
                              <w:marTop w:val="0"/>
                              <w:marBottom w:val="0"/>
                              <w:divBdr>
                                <w:top w:val="none" w:sz="0" w:space="0" w:color="auto"/>
                                <w:left w:val="none" w:sz="0" w:space="0" w:color="auto"/>
                                <w:bottom w:val="none" w:sz="0" w:space="0" w:color="auto"/>
                                <w:right w:val="none" w:sz="0" w:space="0" w:color="auto"/>
                              </w:divBdr>
                            </w:div>
                            <w:div w:id="2137287202">
                              <w:marLeft w:val="0"/>
                              <w:marRight w:val="0"/>
                              <w:marTop w:val="0"/>
                              <w:marBottom w:val="0"/>
                              <w:divBdr>
                                <w:top w:val="none" w:sz="0" w:space="0" w:color="auto"/>
                                <w:left w:val="none" w:sz="0" w:space="0" w:color="auto"/>
                                <w:bottom w:val="none" w:sz="0" w:space="0" w:color="auto"/>
                                <w:right w:val="none" w:sz="0" w:space="0" w:color="auto"/>
                              </w:divBdr>
                            </w:div>
                          </w:divsChild>
                        </w:div>
                        <w:div w:id="18983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102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39566261">
                      <w:marLeft w:val="0"/>
                      <w:marRight w:val="0"/>
                      <w:marTop w:val="0"/>
                      <w:marBottom w:val="0"/>
                      <w:divBdr>
                        <w:top w:val="none" w:sz="0" w:space="0" w:color="auto"/>
                        <w:left w:val="none" w:sz="0" w:space="0" w:color="auto"/>
                        <w:bottom w:val="none" w:sz="0" w:space="0" w:color="auto"/>
                        <w:right w:val="none" w:sz="0" w:space="0" w:color="auto"/>
                      </w:divBdr>
                      <w:divsChild>
                        <w:div w:id="16432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8424">
              <w:marLeft w:val="0"/>
              <w:marRight w:val="0"/>
              <w:marTop w:val="0"/>
              <w:marBottom w:val="0"/>
              <w:divBdr>
                <w:top w:val="none" w:sz="0" w:space="0" w:color="auto"/>
                <w:left w:val="none" w:sz="0" w:space="0" w:color="auto"/>
                <w:bottom w:val="none" w:sz="0" w:space="0" w:color="auto"/>
                <w:right w:val="none" w:sz="0" w:space="0" w:color="auto"/>
              </w:divBdr>
            </w:div>
          </w:divsChild>
        </w:div>
        <w:div w:id="1356887391">
          <w:marLeft w:val="0"/>
          <w:marRight w:val="0"/>
          <w:marTop w:val="0"/>
          <w:marBottom w:val="0"/>
          <w:divBdr>
            <w:top w:val="none" w:sz="0" w:space="0" w:color="auto"/>
            <w:left w:val="none" w:sz="0" w:space="0" w:color="auto"/>
            <w:bottom w:val="none" w:sz="0" w:space="0" w:color="auto"/>
            <w:right w:val="none" w:sz="0" w:space="0" w:color="auto"/>
          </w:divBdr>
          <w:divsChild>
            <w:div w:id="1720322424">
              <w:marLeft w:val="0"/>
              <w:marRight w:val="0"/>
              <w:marTop w:val="0"/>
              <w:marBottom w:val="0"/>
              <w:divBdr>
                <w:top w:val="none" w:sz="0" w:space="0" w:color="auto"/>
                <w:left w:val="none" w:sz="0" w:space="0" w:color="auto"/>
                <w:bottom w:val="none" w:sz="0" w:space="0" w:color="auto"/>
                <w:right w:val="none" w:sz="0" w:space="0" w:color="auto"/>
              </w:divBdr>
              <w:divsChild>
                <w:div w:id="1127310996">
                  <w:marLeft w:val="0"/>
                  <w:marRight w:val="0"/>
                  <w:marTop w:val="0"/>
                  <w:marBottom w:val="0"/>
                  <w:divBdr>
                    <w:top w:val="none" w:sz="0" w:space="0" w:color="auto"/>
                    <w:left w:val="none" w:sz="0" w:space="0" w:color="auto"/>
                    <w:bottom w:val="none" w:sz="0" w:space="0" w:color="auto"/>
                    <w:right w:val="none" w:sz="0" w:space="0" w:color="auto"/>
                  </w:divBdr>
                  <w:divsChild>
                    <w:div w:id="126895188">
                      <w:marLeft w:val="0"/>
                      <w:marRight w:val="0"/>
                      <w:marTop w:val="0"/>
                      <w:marBottom w:val="0"/>
                      <w:divBdr>
                        <w:top w:val="none" w:sz="0" w:space="0" w:color="auto"/>
                        <w:left w:val="none" w:sz="0" w:space="0" w:color="auto"/>
                        <w:bottom w:val="none" w:sz="0" w:space="0" w:color="auto"/>
                        <w:right w:val="none" w:sz="0" w:space="0" w:color="auto"/>
                      </w:divBdr>
                    </w:div>
                    <w:div w:id="304435702">
                      <w:marLeft w:val="0"/>
                      <w:marRight w:val="0"/>
                      <w:marTop w:val="0"/>
                      <w:marBottom w:val="0"/>
                      <w:divBdr>
                        <w:top w:val="none" w:sz="0" w:space="0" w:color="auto"/>
                        <w:left w:val="none" w:sz="0" w:space="0" w:color="auto"/>
                        <w:bottom w:val="none" w:sz="0" w:space="0" w:color="auto"/>
                        <w:right w:val="none" w:sz="0" w:space="0" w:color="auto"/>
                      </w:divBdr>
                    </w:div>
                    <w:div w:id="1425763010">
                      <w:marLeft w:val="0"/>
                      <w:marRight w:val="0"/>
                      <w:marTop w:val="0"/>
                      <w:marBottom w:val="0"/>
                      <w:divBdr>
                        <w:top w:val="none" w:sz="0" w:space="0" w:color="auto"/>
                        <w:left w:val="none" w:sz="0" w:space="0" w:color="auto"/>
                        <w:bottom w:val="none" w:sz="0" w:space="0" w:color="auto"/>
                        <w:right w:val="none" w:sz="0" w:space="0" w:color="auto"/>
                      </w:divBdr>
                    </w:div>
                    <w:div w:id="1523981865">
                      <w:marLeft w:val="0"/>
                      <w:marRight w:val="0"/>
                      <w:marTop w:val="0"/>
                      <w:marBottom w:val="0"/>
                      <w:divBdr>
                        <w:top w:val="none" w:sz="0" w:space="0" w:color="auto"/>
                        <w:left w:val="none" w:sz="0" w:space="0" w:color="auto"/>
                        <w:bottom w:val="none" w:sz="0" w:space="0" w:color="auto"/>
                        <w:right w:val="none" w:sz="0" w:space="0" w:color="auto"/>
                      </w:divBdr>
                      <w:divsChild>
                        <w:div w:id="735052295">
                          <w:marLeft w:val="0"/>
                          <w:marRight w:val="0"/>
                          <w:marTop w:val="0"/>
                          <w:marBottom w:val="0"/>
                          <w:divBdr>
                            <w:top w:val="none" w:sz="0" w:space="0" w:color="auto"/>
                            <w:left w:val="none" w:sz="0" w:space="0" w:color="auto"/>
                            <w:bottom w:val="none" w:sz="0" w:space="0" w:color="auto"/>
                            <w:right w:val="none" w:sz="0" w:space="0" w:color="auto"/>
                          </w:divBdr>
                        </w:div>
                      </w:divsChild>
                    </w:div>
                    <w:div w:id="1775904249">
                      <w:marLeft w:val="0"/>
                      <w:marRight w:val="0"/>
                      <w:marTop w:val="0"/>
                      <w:marBottom w:val="0"/>
                      <w:divBdr>
                        <w:top w:val="none" w:sz="0" w:space="0" w:color="auto"/>
                        <w:left w:val="none" w:sz="0" w:space="0" w:color="auto"/>
                        <w:bottom w:val="none" w:sz="0" w:space="0" w:color="auto"/>
                        <w:right w:val="none" w:sz="0" w:space="0" w:color="auto"/>
                      </w:divBdr>
                    </w:div>
                    <w:div w:id="189603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755813">
          <w:marLeft w:val="0"/>
          <w:marRight w:val="0"/>
          <w:marTop w:val="0"/>
          <w:marBottom w:val="0"/>
          <w:divBdr>
            <w:top w:val="none" w:sz="0" w:space="0" w:color="auto"/>
            <w:left w:val="none" w:sz="0" w:space="0" w:color="auto"/>
            <w:bottom w:val="none" w:sz="0" w:space="0" w:color="auto"/>
            <w:right w:val="none" w:sz="0" w:space="0" w:color="auto"/>
          </w:divBdr>
        </w:div>
        <w:div w:id="1955017708">
          <w:marLeft w:val="0"/>
          <w:marRight w:val="0"/>
          <w:marTop w:val="0"/>
          <w:marBottom w:val="0"/>
          <w:divBdr>
            <w:top w:val="none" w:sz="0" w:space="0" w:color="auto"/>
            <w:left w:val="none" w:sz="0" w:space="0" w:color="auto"/>
            <w:bottom w:val="none" w:sz="0" w:space="0" w:color="auto"/>
            <w:right w:val="none" w:sz="0" w:space="0" w:color="auto"/>
          </w:divBdr>
          <w:divsChild>
            <w:div w:id="1365255534">
              <w:marLeft w:val="0"/>
              <w:marRight w:val="0"/>
              <w:marTop w:val="0"/>
              <w:marBottom w:val="0"/>
              <w:divBdr>
                <w:top w:val="none" w:sz="0" w:space="0" w:color="auto"/>
                <w:left w:val="none" w:sz="0" w:space="0" w:color="auto"/>
                <w:bottom w:val="none" w:sz="0" w:space="0" w:color="auto"/>
                <w:right w:val="none" w:sz="0" w:space="0" w:color="auto"/>
              </w:divBdr>
              <w:divsChild>
                <w:div w:id="20018218">
                  <w:marLeft w:val="0"/>
                  <w:marRight w:val="0"/>
                  <w:marTop w:val="0"/>
                  <w:marBottom w:val="0"/>
                  <w:divBdr>
                    <w:top w:val="none" w:sz="0" w:space="0" w:color="auto"/>
                    <w:left w:val="none" w:sz="0" w:space="0" w:color="auto"/>
                    <w:bottom w:val="none" w:sz="0" w:space="0" w:color="auto"/>
                    <w:right w:val="none" w:sz="0" w:space="0" w:color="auto"/>
                  </w:divBdr>
                </w:div>
                <w:div w:id="87821636">
                  <w:marLeft w:val="0"/>
                  <w:marRight w:val="0"/>
                  <w:marTop w:val="0"/>
                  <w:marBottom w:val="0"/>
                  <w:divBdr>
                    <w:top w:val="none" w:sz="0" w:space="0" w:color="auto"/>
                    <w:left w:val="none" w:sz="0" w:space="0" w:color="auto"/>
                    <w:bottom w:val="none" w:sz="0" w:space="0" w:color="auto"/>
                    <w:right w:val="none" w:sz="0" w:space="0" w:color="auto"/>
                  </w:divBdr>
                </w:div>
                <w:div w:id="1649784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211409">
                      <w:marLeft w:val="0"/>
                      <w:marRight w:val="0"/>
                      <w:marTop w:val="0"/>
                      <w:marBottom w:val="0"/>
                      <w:divBdr>
                        <w:top w:val="none" w:sz="0" w:space="0" w:color="auto"/>
                        <w:left w:val="none" w:sz="0" w:space="0" w:color="auto"/>
                        <w:bottom w:val="none" w:sz="0" w:space="0" w:color="auto"/>
                        <w:right w:val="none" w:sz="0" w:space="0" w:color="auto"/>
                      </w:divBdr>
                    </w:div>
                    <w:div w:id="1330210420">
                      <w:marLeft w:val="0"/>
                      <w:marRight w:val="0"/>
                      <w:marTop w:val="0"/>
                      <w:marBottom w:val="0"/>
                      <w:divBdr>
                        <w:top w:val="none" w:sz="0" w:space="0" w:color="auto"/>
                        <w:left w:val="none" w:sz="0" w:space="0" w:color="auto"/>
                        <w:bottom w:val="none" w:sz="0" w:space="0" w:color="auto"/>
                        <w:right w:val="none" w:sz="0" w:space="0" w:color="auto"/>
                      </w:divBdr>
                    </w:div>
                    <w:div w:id="2023436201">
                      <w:marLeft w:val="0"/>
                      <w:marRight w:val="0"/>
                      <w:marTop w:val="0"/>
                      <w:marBottom w:val="0"/>
                      <w:divBdr>
                        <w:top w:val="none" w:sz="0" w:space="0" w:color="auto"/>
                        <w:left w:val="none" w:sz="0" w:space="0" w:color="auto"/>
                        <w:bottom w:val="none" w:sz="0" w:space="0" w:color="auto"/>
                        <w:right w:val="none" w:sz="0" w:space="0" w:color="auto"/>
                      </w:divBdr>
                    </w:div>
                    <w:div w:id="2065789899">
                      <w:marLeft w:val="0"/>
                      <w:marRight w:val="0"/>
                      <w:marTop w:val="0"/>
                      <w:marBottom w:val="0"/>
                      <w:divBdr>
                        <w:top w:val="none" w:sz="0" w:space="0" w:color="auto"/>
                        <w:left w:val="none" w:sz="0" w:space="0" w:color="auto"/>
                        <w:bottom w:val="none" w:sz="0" w:space="0" w:color="auto"/>
                        <w:right w:val="none" w:sz="0" w:space="0" w:color="auto"/>
                      </w:divBdr>
                    </w:div>
                    <w:div w:id="2086485503">
                      <w:marLeft w:val="0"/>
                      <w:marRight w:val="0"/>
                      <w:marTop w:val="0"/>
                      <w:marBottom w:val="0"/>
                      <w:divBdr>
                        <w:top w:val="none" w:sz="0" w:space="0" w:color="auto"/>
                        <w:left w:val="none" w:sz="0" w:space="0" w:color="auto"/>
                        <w:bottom w:val="none" w:sz="0" w:space="0" w:color="auto"/>
                        <w:right w:val="none" w:sz="0" w:space="0" w:color="auto"/>
                      </w:divBdr>
                      <w:divsChild>
                        <w:div w:id="150065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683">
                  <w:marLeft w:val="0"/>
                  <w:marRight w:val="0"/>
                  <w:marTop w:val="0"/>
                  <w:marBottom w:val="0"/>
                  <w:divBdr>
                    <w:top w:val="none" w:sz="0" w:space="0" w:color="auto"/>
                    <w:left w:val="none" w:sz="0" w:space="0" w:color="auto"/>
                    <w:bottom w:val="none" w:sz="0" w:space="0" w:color="auto"/>
                    <w:right w:val="none" w:sz="0" w:space="0" w:color="auto"/>
                  </w:divBdr>
                </w:div>
                <w:div w:id="29637627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76777407">
                      <w:marLeft w:val="0"/>
                      <w:marRight w:val="0"/>
                      <w:marTop w:val="0"/>
                      <w:marBottom w:val="0"/>
                      <w:divBdr>
                        <w:top w:val="none" w:sz="0" w:space="0" w:color="auto"/>
                        <w:left w:val="none" w:sz="0" w:space="0" w:color="auto"/>
                        <w:bottom w:val="none" w:sz="0" w:space="0" w:color="auto"/>
                        <w:right w:val="none" w:sz="0" w:space="0" w:color="auto"/>
                      </w:divBdr>
                    </w:div>
                  </w:divsChild>
                </w:div>
                <w:div w:id="52117162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6069976">
                      <w:marLeft w:val="0"/>
                      <w:marRight w:val="0"/>
                      <w:marTop w:val="0"/>
                      <w:marBottom w:val="0"/>
                      <w:divBdr>
                        <w:top w:val="none" w:sz="0" w:space="0" w:color="auto"/>
                        <w:left w:val="none" w:sz="0" w:space="0" w:color="auto"/>
                        <w:bottom w:val="none" w:sz="0" w:space="0" w:color="auto"/>
                        <w:right w:val="none" w:sz="0" w:space="0" w:color="auto"/>
                      </w:divBdr>
                      <w:divsChild>
                        <w:div w:id="130102615">
                          <w:marLeft w:val="0"/>
                          <w:marRight w:val="0"/>
                          <w:marTop w:val="0"/>
                          <w:marBottom w:val="0"/>
                          <w:divBdr>
                            <w:top w:val="none" w:sz="0" w:space="0" w:color="auto"/>
                            <w:left w:val="none" w:sz="0" w:space="0" w:color="auto"/>
                            <w:bottom w:val="none" w:sz="0" w:space="0" w:color="auto"/>
                            <w:right w:val="none" w:sz="0" w:space="0" w:color="auto"/>
                          </w:divBdr>
                        </w:div>
                        <w:div w:id="4531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6928">
                  <w:blockQuote w:val="1"/>
                  <w:marLeft w:val="720"/>
                  <w:marRight w:val="720"/>
                  <w:marTop w:val="0"/>
                  <w:marBottom w:val="0"/>
                  <w:divBdr>
                    <w:top w:val="none" w:sz="0" w:space="0" w:color="auto"/>
                    <w:left w:val="none" w:sz="0" w:space="0" w:color="auto"/>
                    <w:bottom w:val="none" w:sz="0" w:space="0" w:color="auto"/>
                    <w:right w:val="none" w:sz="0" w:space="0" w:color="auto"/>
                  </w:divBdr>
                  <w:divsChild>
                    <w:div w:id="558976897">
                      <w:marLeft w:val="0"/>
                      <w:marRight w:val="0"/>
                      <w:marTop w:val="0"/>
                      <w:marBottom w:val="0"/>
                      <w:divBdr>
                        <w:top w:val="none" w:sz="0" w:space="0" w:color="auto"/>
                        <w:left w:val="none" w:sz="0" w:space="0" w:color="auto"/>
                        <w:bottom w:val="none" w:sz="0" w:space="0" w:color="auto"/>
                        <w:right w:val="none" w:sz="0" w:space="0" w:color="auto"/>
                      </w:divBdr>
                    </w:div>
                  </w:divsChild>
                </w:div>
                <w:div w:id="65630316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58750617">
                      <w:marLeft w:val="0"/>
                      <w:marRight w:val="0"/>
                      <w:marTop w:val="0"/>
                      <w:marBottom w:val="0"/>
                      <w:divBdr>
                        <w:top w:val="none" w:sz="0" w:space="0" w:color="auto"/>
                        <w:left w:val="none" w:sz="0" w:space="0" w:color="auto"/>
                        <w:bottom w:val="none" w:sz="0" w:space="0" w:color="auto"/>
                        <w:right w:val="none" w:sz="0" w:space="0" w:color="auto"/>
                      </w:divBdr>
                      <w:divsChild>
                        <w:div w:id="562182607">
                          <w:marLeft w:val="0"/>
                          <w:marRight w:val="0"/>
                          <w:marTop w:val="0"/>
                          <w:marBottom w:val="0"/>
                          <w:divBdr>
                            <w:top w:val="none" w:sz="0" w:space="0" w:color="auto"/>
                            <w:left w:val="none" w:sz="0" w:space="0" w:color="auto"/>
                            <w:bottom w:val="none" w:sz="0" w:space="0" w:color="auto"/>
                            <w:right w:val="none" w:sz="0" w:space="0" w:color="auto"/>
                          </w:divBdr>
                        </w:div>
                        <w:div w:id="1904562820">
                          <w:marLeft w:val="0"/>
                          <w:marRight w:val="0"/>
                          <w:marTop w:val="0"/>
                          <w:marBottom w:val="0"/>
                          <w:divBdr>
                            <w:top w:val="none" w:sz="0" w:space="0" w:color="auto"/>
                            <w:left w:val="none" w:sz="0" w:space="0" w:color="auto"/>
                            <w:bottom w:val="none" w:sz="0" w:space="0" w:color="auto"/>
                            <w:right w:val="none" w:sz="0" w:space="0" w:color="auto"/>
                          </w:divBdr>
                          <w:divsChild>
                            <w:div w:id="42216988">
                              <w:marLeft w:val="0"/>
                              <w:marRight w:val="0"/>
                              <w:marTop w:val="0"/>
                              <w:marBottom w:val="0"/>
                              <w:divBdr>
                                <w:top w:val="none" w:sz="0" w:space="0" w:color="auto"/>
                                <w:left w:val="none" w:sz="0" w:space="0" w:color="auto"/>
                                <w:bottom w:val="none" w:sz="0" w:space="0" w:color="auto"/>
                                <w:right w:val="none" w:sz="0" w:space="0" w:color="auto"/>
                              </w:divBdr>
                            </w:div>
                            <w:div w:id="47850742">
                              <w:marLeft w:val="0"/>
                              <w:marRight w:val="0"/>
                              <w:marTop w:val="0"/>
                              <w:marBottom w:val="0"/>
                              <w:divBdr>
                                <w:top w:val="none" w:sz="0" w:space="0" w:color="auto"/>
                                <w:left w:val="none" w:sz="0" w:space="0" w:color="auto"/>
                                <w:bottom w:val="none" w:sz="0" w:space="0" w:color="auto"/>
                                <w:right w:val="none" w:sz="0" w:space="0" w:color="auto"/>
                              </w:divBdr>
                            </w:div>
                            <w:div w:id="114637989">
                              <w:marLeft w:val="0"/>
                              <w:marRight w:val="0"/>
                              <w:marTop w:val="0"/>
                              <w:marBottom w:val="0"/>
                              <w:divBdr>
                                <w:top w:val="none" w:sz="0" w:space="0" w:color="auto"/>
                                <w:left w:val="none" w:sz="0" w:space="0" w:color="auto"/>
                                <w:bottom w:val="none" w:sz="0" w:space="0" w:color="auto"/>
                                <w:right w:val="none" w:sz="0" w:space="0" w:color="auto"/>
                              </w:divBdr>
                            </w:div>
                            <w:div w:id="779183631">
                              <w:marLeft w:val="0"/>
                              <w:marRight w:val="0"/>
                              <w:marTop w:val="0"/>
                              <w:marBottom w:val="0"/>
                              <w:divBdr>
                                <w:top w:val="none" w:sz="0" w:space="0" w:color="auto"/>
                                <w:left w:val="none" w:sz="0" w:space="0" w:color="auto"/>
                                <w:bottom w:val="none" w:sz="0" w:space="0" w:color="auto"/>
                                <w:right w:val="none" w:sz="0" w:space="0" w:color="auto"/>
                              </w:divBdr>
                            </w:div>
                            <w:div w:id="1059479165">
                              <w:marLeft w:val="0"/>
                              <w:marRight w:val="0"/>
                              <w:marTop w:val="0"/>
                              <w:marBottom w:val="0"/>
                              <w:divBdr>
                                <w:top w:val="none" w:sz="0" w:space="0" w:color="auto"/>
                                <w:left w:val="none" w:sz="0" w:space="0" w:color="auto"/>
                                <w:bottom w:val="none" w:sz="0" w:space="0" w:color="auto"/>
                                <w:right w:val="none" w:sz="0" w:space="0" w:color="auto"/>
                              </w:divBdr>
                            </w:div>
                            <w:div w:id="1143083141">
                              <w:marLeft w:val="0"/>
                              <w:marRight w:val="0"/>
                              <w:marTop w:val="0"/>
                              <w:marBottom w:val="0"/>
                              <w:divBdr>
                                <w:top w:val="none" w:sz="0" w:space="0" w:color="auto"/>
                                <w:left w:val="none" w:sz="0" w:space="0" w:color="auto"/>
                                <w:bottom w:val="none" w:sz="0" w:space="0" w:color="auto"/>
                                <w:right w:val="none" w:sz="0" w:space="0" w:color="auto"/>
                              </w:divBdr>
                            </w:div>
                            <w:div w:id="209820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743072">
                  <w:marLeft w:val="0"/>
                  <w:marRight w:val="0"/>
                  <w:marTop w:val="0"/>
                  <w:marBottom w:val="0"/>
                  <w:divBdr>
                    <w:top w:val="none" w:sz="0" w:space="0" w:color="auto"/>
                    <w:left w:val="none" w:sz="0" w:space="0" w:color="auto"/>
                    <w:bottom w:val="none" w:sz="0" w:space="0" w:color="auto"/>
                    <w:right w:val="none" w:sz="0" w:space="0" w:color="auto"/>
                  </w:divBdr>
                  <w:divsChild>
                    <w:div w:id="76481991">
                      <w:marLeft w:val="0"/>
                      <w:marRight w:val="0"/>
                      <w:marTop w:val="0"/>
                      <w:marBottom w:val="0"/>
                      <w:divBdr>
                        <w:top w:val="none" w:sz="0" w:space="0" w:color="auto"/>
                        <w:left w:val="none" w:sz="0" w:space="0" w:color="auto"/>
                        <w:bottom w:val="none" w:sz="0" w:space="0" w:color="auto"/>
                        <w:right w:val="none" w:sz="0" w:space="0" w:color="auto"/>
                      </w:divBdr>
                    </w:div>
                    <w:div w:id="224221281">
                      <w:marLeft w:val="0"/>
                      <w:marRight w:val="0"/>
                      <w:marTop w:val="0"/>
                      <w:marBottom w:val="0"/>
                      <w:divBdr>
                        <w:top w:val="none" w:sz="0" w:space="0" w:color="auto"/>
                        <w:left w:val="none" w:sz="0" w:space="0" w:color="auto"/>
                        <w:bottom w:val="none" w:sz="0" w:space="0" w:color="auto"/>
                        <w:right w:val="none" w:sz="0" w:space="0" w:color="auto"/>
                      </w:divBdr>
                      <w:divsChild>
                        <w:div w:id="593899196">
                          <w:marLeft w:val="0"/>
                          <w:marRight w:val="0"/>
                          <w:marTop w:val="0"/>
                          <w:marBottom w:val="0"/>
                          <w:divBdr>
                            <w:top w:val="none" w:sz="0" w:space="0" w:color="auto"/>
                            <w:left w:val="none" w:sz="0" w:space="0" w:color="auto"/>
                            <w:bottom w:val="none" w:sz="0" w:space="0" w:color="auto"/>
                            <w:right w:val="none" w:sz="0" w:space="0" w:color="auto"/>
                          </w:divBdr>
                        </w:div>
                        <w:div w:id="606738921">
                          <w:marLeft w:val="0"/>
                          <w:marRight w:val="0"/>
                          <w:marTop w:val="0"/>
                          <w:marBottom w:val="0"/>
                          <w:divBdr>
                            <w:top w:val="none" w:sz="0" w:space="0" w:color="auto"/>
                            <w:left w:val="none" w:sz="0" w:space="0" w:color="auto"/>
                            <w:bottom w:val="none" w:sz="0" w:space="0" w:color="auto"/>
                            <w:right w:val="none" w:sz="0" w:space="0" w:color="auto"/>
                          </w:divBdr>
                          <w:divsChild>
                            <w:div w:id="1846896761">
                              <w:marLeft w:val="0"/>
                              <w:marRight w:val="0"/>
                              <w:marTop w:val="0"/>
                              <w:marBottom w:val="0"/>
                              <w:divBdr>
                                <w:top w:val="none" w:sz="0" w:space="0" w:color="auto"/>
                                <w:left w:val="none" w:sz="0" w:space="0" w:color="auto"/>
                                <w:bottom w:val="none" w:sz="0" w:space="0" w:color="auto"/>
                                <w:right w:val="none" w:sz="0" w:space="0" w:color="auto"/>
                              </w:divBdr>
                            </w:div>
                          </w:divsChild>
                        </w:div>
                        <w:div w:id="1637949265">
                          <w:marLeft w:val="0"/>
                          <w:marRight w:val="0"/>
                          <w:marTop w:val="0"/>
                          <w:marBottom w:val="0"/>
                          <w:divBdr>
                            <w:top w:val="none" w:sz="0" w:space="0" w:color="auto"/>
                            <w:left w:val="none" w:sz="0" w:space="0" w:color="auto"/>
                            <w:bottom w:val="none" w:sz="0" w:space="0" w:color="auto"/>
                            <w:right w:val="none" w:sz="0" w:space="0" w:color="auto"/>
                          </w:divBdr>
                          <w:divsChild>
                            <w:div w:id="504632347">
                              <w:marLeft w:val="0"/>
                              <w:marRight w:val="0"/>
                              <w:marTop w:val="0"/>
                              <w:marBottom w:val="0"/>
                              <w:divBdr>
                                <w:top w:val="none" w:sz="0" w:space="0" w:color="auto"/>
                                <w:left w:val="none" w:sz="0" w:space="0" w:color="auto"/>
                                <w:bottom w:val="none" w:sz="0" w:space="0" w:color="auto"/>
                                <w:right w:val="none" w:sz="0" w:space="0" w:color="auto"/>
                              </w:divBdr>
                            </w:div>
                            <w:div w:id="1504315313">
                              <w:marLeft w:val="0"/>
                              <w:marRight w:val="0"/>
                              <w:marTop w:val="0"/>
                              <w:marBottom w:val="0"/>
                              <w:divBdr>
                                <w:top w:val="none" w:sz="0" w:space="0" w:color="auto"/>
                                <w:left w:val="none" w:sz="0" w:space="0" w:color="auto"/>
                                <w:bottom w:val="none" w:sz="0" w:space="0" w:color="auto"/>
                                <w:right w:val="none" w:sz="0" w:space="0" w:color="auto"/>
                              </w:divBdr>
                            </w:div>
                          </w:divsChild>
                        </w:div>
                        <w:div w:id="1782992218">
                          <w:marLeft w:val="0"/>
                          <w:marRight w:val="0"/>
                          <w:marTop w:val="0"/>
                          <w:marBottom w:val="0"/>
                          <w:divBdr>
                            <w:top w:val="none" w:sz="0" w:space="0" w:color="auto"/>
                            <w:left w:val="none" w:sz="0" w:space="0" w:color="auto"/>
                            <w:bottom w:val="none" w:sz="0" w:space="0" w:color="auto"/>
                            <w:right w:val="none" w:sz="0" w:space="0" w:color="auto"/>
                          </w:divBdr>
                        </w:div>
                      </w:divsChild>
                    </w:div>
                    <w:div w:id="268700819">
                      <w:marLeft w:val="0"/>
                      <w:marRight w:val="0"/>
                      <w:marTop w:val="0"/>
                      <w:marBottom w:val="0"/>
                      <w:divBdr>
                        <w:top w:val="none" w:sz="0" w:space="0" w:color="auto"/>
                        <w:left w:val="none" w:sz="0" w:space="0" w:color="auto"/>
                        <w:bottom w:val="none" w:sz="0" w:space="0" w:color="auto"/>
                        <w:right w:val="none" w:sz="0" w:space="0" w:color="auto"/>
                      </w:divBdr>
                    </w:div>
                    <w:div w:id="524056480">
                      <w:marLeft w:val="0"/>
                      <w:marRight w:val="0"/>
                      <w:marTop w:val="0"/>
                      <w:marBottom w:val="0"/>
                      <w:divBdr>
                        <w:top w:val="none" w:sz="0" w:space="0" w:color="auto"/>
                        <w:left w:val="none" w:sz="0" w:space="0" w:color="auto"/>
                        <w:bottom w:val="none" w:sz="0" w:space="0" w:color="auto"/>
                        <w:right w:val="none" w:sz="0" w:space="0" w:color="auto"/>
                      </w:divBdr>
                      <w:divsChild>
                        <w:div w:id="395394953">
                          <w:marLeft w:val="0"/>
                          <w:marRight w:val="0"/>
                          <w:marTop w:val="0"/>
                          <w:marBottom w:val="0"/>
                          <w:divBdr>
                            <w:top w:val="none" w:sz="0" w:space="0" w:color="auto"/>
                            <w:left w:val="none" w:sz="0" w:space="0" w:color="auto"/>
                            <w:bottom w:val="none" w:sz="0" w:space="0" w:color="auto"/>
                            <w:right w:val="none" w:sz="0" w:space="0" w:color="auto"/>
                          </w:divBdr>
                        </w:div>
                        <w:div w:id="527177940">
                          <w:marLeft w:val="0"/>
                          <w:marRight w:val="0"/>
                          <w:marTop w:val="0"/>
                          <w:marBottom w:val="0"/>
                          <w:divBdr>
                            <w:top w:val="none" w:sz="0" w:space="0" w:color="auto"/>
                            <w:left w:val="none" w:sz="0" w:space="0" w:color="auto"/>
                            <w:bottom w:val="none" w:sz="0" w:space="0" w:color="auto"/>
                            <w:right w:val="none" w:sz="0" w:space="0" w:color="auto"/>
                          </w:divBdr>
                          <w:divsChild>
                            <w:div w:id="415326666">
                              <w:marLeft w:val="0"/>
                              <w:marRight w:val="0"/>
                              <w:marTop w:val="0"/>
                              <w:marBottom w:val="0"/>
                              <w:divBdr>
                                <w:top w:val="none" w:sz="0" w:space="0" w:color="auto"/>
                                <w:left w:val="none" w:sz="0" w:space="0" w:color="auto"/>
                                <w:bottom w:val="none" w:sz="0" w:space="0" w:color="auto"/>
                                <w:right w:val="none" w:sz="0" w:space="0" w:color="auto"/>
                              </w:divBdr>
                              <w:divsChild>
                                <w:div w:id="1443452267">
                                  <w:marLeft w:val="0"/>
                                  <w:marRight w:val="0"/>
                                  <w:marTop w:val="0"/>
                                  <w:marBottom w:val="0"/>
                                  <w:divBdr>
                                    <w:top w:val="none" w:sz="0" w:space="0" w:color="auto"/>
                                    <w:left w:val="none" w:sz="0" w:space="0" w:color="auto"/>
                                    <w:bottom w:val="none" w:sz="0" w:space="0" w:color="auto"/>
                                    <w:right w:val="none" w:sz="0" w:space="0" w:color="auto"/>
                                  </w:divBdr>
                                  <w:divsChild>
                                    <w:div w:id="5988327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1412761">
                                          <w:marLeft w:val="0"/>
                                          <w:marRight w:val="0"/>
                                          <w:marTop w:val="0"/>
                                          <w:marBottom w:val="0"/>
                                          <w:divBdr>
                                            <w:top w:val="none" w:sz="0" w:space="0" w:color="auto"/>
                                            <w:left w:val="none" w:sz="0" w:space="0" w:color="auto"/>
                                            <w:bottom w:val="none" w:sz="0" w:space="0" w:color="auto"/>
                                            <w:right w:val="none" w:sz="0" w:space="0" w:color="auto"/>
                                          </w:divBdr>
                                          <w:divsChild>
                                            <w:div w:id="4366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8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3000">
                          <w:marLeft w:val="0"/>
                          <w:marRight w:val="0"/>
                          <w:marTop w:val="0"/>
                          <w:marBottom w:val="0"/>
                          <w:divBdr>
                            <w:top w:val="none" w:sz="0" w:space="0" w:color="auto"/>
                            <w:left w:val="none" w:sz="0" w:space="0" w:color="auto"/>
                            <w:bottom w:val="none" w:sz="0" w:space="0" w:color="auto"/>
                            <w:right w:val="none" w:sz="0" w:space="0" w:color="auto"/>
                          </w:divBdr>
                          <w:divsChild>
                            <w:div w:id="5690204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2293748">
                                  <w:marLeft w:val="0"/>
                                  <w:marRight w:val="0"/>
                                  <w:marTop w:val="0"/>
                                  <w:marBottom w:val="0"/>
                                  <w:divBdr>
                                    <w:top w:val="none" w:sz="0" w:space="0" w:color="auto"/>
                                    <w:left w:val="none" w:sz="0" w:space="0" w:color="auto"/>
                                    <w:bottom w:val="none" w:sz="0" w:space="0" w:color="auto"/>
                                    <w:right w:val="none" w:sz="0" w:space="0" w:color="auto"/>
                                  </w:divBdr>
                                </w:div>
                                <w:div w:id="569192070">
                                  <w:marLeft w:val="0"/>
                                  <w:marRight w:val="0"/>
                                  <w:marTop w:val="0"/>
                                  <w:marBottom w:val="0"/>
                                  <w:divBdr>
                                    <w:top w:val="none" w:sz="0" w:space="0" w:color="auto"/>
                                    <w:left w:val="none" w:sz="0" w:space="0" w:color="auto"/>
                                    <w:bottom w:val="none" w:sz="0" w:space="0" w:color="auto"/>
                                    <w:right w:val="none" w:sz="0" w:space="0" w:color="auto"/>
                                  </w:divBdr>
                                </w:div>
                                <w:div w:id="591625175">
                                  <w:marLeft w:val="0"/>
                                  <w:marRight w:val="0"/>
                                  <w:marTop w:val="0"/>
                                  <w:marBottom w:val="0"/>
                                  <w:divBdr>
                                    <w:top w:val="none" w:sz="0" w:space="0" w:color="auto"/>
                                    <w:left w:val="none" w:sz="0" w:space="0" w:color="auto"/>
                                    <w:bottom w:val="none" w:sz="0" w:space="0" w:color="auto"/>
                                    <w:right w:val="none" w:sz="0" w:space="0" w:color="auto"/>
                                  </w:divBdr>
                                </w:div>
                                <w:div w:id="1323239132">
                                  <w:marLeft w:val="0"/>
                                  <w:marRight w:val="0"/>
                                  <w:marTop w:val="0"/>
                                  <w:marBottom w:val="0"/>
                                  <w:divBdr>
                                    <w:top w:val="none" w:sz="0" w:space="0" w:color="auto"/>
                                    <w:left w:val="none" w:sz="0" w:space="0" w:color="auto"/>
                                    <w:bottom w:val="none" w:sz="0" w:space="0" w:color="auto"/>
                                    <w:right w:val="none" w:sz="0" w:space="0" w:color="auto"/>
                                  </w:divBdr>
                                </w:div>
                                <w:div w:id="1379210398">
                                  <w:marLeft w:val="0"/>
                                  <w:marRight w:val="0"/>
                                  <w:marTop w:val="0"/>
                                  <w:marBottom w:val="0"/>
                                  <w:divBdr>
                                    <w:top w:val="none" w:sz="0" w:space="0" w:color="auto"/>
                                    <w:left w:val="none" w:sz="0" w:space="0" w:color="auto"/>
                                    <w:bottom w:val="none" w:sz="0" w:space="0" w:color="auto"/>
                                    <w:right w:val="none" w:sz="0" w:space="0" w:color="auto"/>
                                  </w:divBdr>
                                </w:div>
                                <w:div w:id="1471484097">
                                  <w:marLeft w:val="0"/>
                                  <w:marRight w:val="0"/>
                                  <w:marTop w:val="0"/>
                                  <w:marBottom w:val="0"/>
                                  <w:divBdr>
                                    <w:top w:val="none" w:sz="0" w:space="0" w:color="auto"/>
                                    <w:left w:val="none" w:sz="0" w:space="0" w:color="auto"/>
                                    <w:bottom w:val="none" w:sz="0" w:space="0" w:color="auto"/>
                                    <w:right w:val="none" w:sz="0" w:space="0" w:color="auto"/>
                                  </w:divBdr>
                                </w:div>
                                <w:div w:id="2070299923">
                                  <w:marLeft w:val="0"/>
                                  <w:marRight w:val="0"/>
                                  <w:marTop w:val="0"/>
                                  <w:marBottom w:val="0"/>
                                  <w:divBdr>
                                    <w:top w:val="none" w:sz="0" w:space="0" w:color="auto"/>
                                    <w:left w:val="none" w:sz="0" w:space="0" w:color="auto"/>
                                    <w:bottom w:val="none" w:sz="0" w:space="0" w:color="auto"/>
                                    <w:right w:val="none" w:sz="0" w:space="0" w:color="auto"/>
                                  </w:divBdr>
                                </w:div>
                              </w:divsChild>
                            </w:div>
                            <w:div w:id="1782604741">
                              <w:marLeft w:val="0"/>
                              <w:marRight w:val="0"/>
                              <w:marTop w:val="0"/>
                              <w:marBottom w:val="0"/>
                              <w:divBdr>
                                <w:top w:val="none" w:sz="0" w:space="0" w:color="auto"/>
                                <w:left w:val="none" w:sz="0" w:space="0" w:color="auto"/>
                                <w:bottom w:val="none" w:sz="0" w:space="0" w:color="auto"/>
                                <w:right w:val="none" w:sz="0" w:space="0" w:color="auto"/>
                              </w:divBdr>
                              <w:divsChild>
                                <w:div w:id="1239559454">
                                  <w:marLeft w:val="0"/>
                                  <w:marRight w:val="0"/>
                                  <w:marTop w:val="0"/>
                                  <w:marBottom w:val="0"/>
                                  <w:divBdr>
                                    <w:top w:val="none" w:sz="0" w:space="0" w:color="auto"/>
                                    <w:left w:val="none" w:sz="0" w:space="0" w:color="auto"/>
                                    <w:bottom w:val="none" w:sz="0" w:space="0" w:color="auto"/>
                                    <w:right w:val="none" w:sz="0" w:space="0" w:color="auto"/>
                                  </w:divBdr>
                                  <w:divsChild>
                                    <w:div w:id="1841390090">
                                      <w:blockQuote w:val="1"/>
                                      <w:marLeft w:val="720"/>
                                      <w:marRight w:val="720"/>
                                      <w:marTop w:val="0"/>
                                      <w:marBottom w:val="0"/>
                                      <w:divBdr>
                                        <w:top w:val="none" w:sz="0" w:space="0" w:color="auto"/>
                                        <w:left w:val="none" w:sz="0" w:space="0" w:color="auto"/>
                                        <w:bottom w:val="none" w:sz="0" w:space="0" w:color="auto"/>
                                        <w:right w:val="none" w:sz="0" w:space="0" w:color="auto"/>
                                      </w:divBdr>
                                      <w:divsChild>
                                        <w:div w:id="64234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49856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66894399">
                              <w:marLeft w:val="0"/>
                              <w:marRight w:val="0"/>
                              <w:marTop w:val="0"/>
                              <w:marBottom w:val="0"/>
                              <w:divBdr>
                                <w:top w:val="none" w:sz="0" w:space="0" w:color="auto"/>
                                <w:left w:val="none" w:sz="0" w:space="0" w:color="auto"/>
                                <w:bottom w:val="none" w:sz="0" w:space="0" w:color="auto"/>
                                <w:right w:val="none" w:sz="0" w:space="0" w:color="auto"/>
                              </w:divBdr>
                              <w:divsChild>
                                <w:div w:id="541987920">
                                  <w:marLeft w:val="0"/>
                                  <w:marRight w:val="0"/>
                                  <w:marTop w:val="0"/>
                                  <w:marBottom w:val="0"/>
                                  <w:divBdr>
                                    <w:top w:val="none" w:sz="0" w:space="0" w:color="auto"/>
                                    <w:left w:val="none" w:sz="0" w:space="0" w:color="auto"/>
                                    <w:bottom w:val="none" w:sz="0" w:space="0" w:color="auto"/>
                                    <w:right w:val="none" w:sz="0" w:space="0" w:color="auto"/>
                                  </w:divBdr>
                                  <w:divsChild>
                                    <w:div w:id="262609520">
                                      <w:marLeft w:val="0"/>
                                      <w:marRight w:val="0"/>
                                      <w:marTop w:val="0"/>
                                      <w:marBottom w:val="0"/>
                                      <w:divBdr>
                                        <w:top w:val="none" w:sz="0" w:space="0" w:color="auto"/>
                                        <w:left w:val="none" w:sz="0" w:space="0" w:color="auto"/>
                                        <w:bottom w:val="none" w:sz="0" w:space="0" w:color="auto"/>
                                        <w:right w:val="none" w:sz="0" w:space="0" w:color="auto"/>
                                      </w:divBdr>
                                      <w:divsChild>
                                        <w:div w:id="1834293754">
                                          <w:marLeft w:val="0"/>
                                          <w:marRight w:val="0"/>
                                          <w:marTop w:val="0"/>
                                          <w:marBottom w:val="0"/>
                                          <w:divBdr>
                                            <w:top w:val="none" w:sz="0" w:space="0" w:color="auto"/>
                                            <w:left w:val="none" w:sz="0" w:space="0" w:color="auto"/>
                                            <w:bottom w:val="none" w:sz="0" w:space="0" w:color="auto"/>
                                            <w:right w:val="none" w:sz="0" w:space="0" w:color="auto"/>
                                          </w:divBdr>
                                        </w:div>
                                      </w:divsChild>
                                    </w:div>
                                    <w:div w:id="20557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969">
                              <w:marLeft w:val="0"/>
                              <w:marRight w:val="0"/>
                              <w:marTop w:val="0"/>
                              <w:marBottom w:val="0"/>
                              <w:divBdr>
                                <w:top w:val="none" w:sz="0" w:space="0" w:color="auto"/>
                                <w:left w:val="none" w:sz="0" w:space="0" w:color="auto"/>
                                <w:bottom w:val="none" w:sz="0" w:space="0" w:color="auto"/>
                                <w:right w:val="none" w:sz="0" w:space="0" w:color="auto"/>
                              </w:divBdr>
                            </w:div>
                          </w:divsChild>
                        </w:div>
                        <w:div w:id="90977899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89879544">
                              <w:marLeft w:val="0"/>
                              <w:marRight w:val="0"/>
                              <w:marTop w:val="0"/>
                              <w:marBottom w:val="0"/>
                              <w:divBdr>
                                <w:top w:val="none" w:sz="0" w:space="0" w:color="auto"/>
                                <w:left w:val="none" w:sz="0" w:space="0" w:color="auto"/>
                                <w:bottom w:val="none" w:sz="0" w:space="0" w:color="auto"/>
                                <w:right w:val="none" w:sz="0" w:space="0" w:color="auto"/>
                              </w:divBdr>
                              <w:divsChild>
                                <w:div w:id="318731893">
                                  <w:marLeft w:val="0"/>
                                  <w:marRight w:val="0"/>
                                  <w:marTop w:val="0"/>
                                  <w:marBottom w:val="0"/>
                                  <w:divBdr>
                                    <w:top w:val="none" w:sz="0" w:space="0" w:color="auto"/>
                                    <w:left w:val="none" w:sz="0" w:space="0" w:color="auto"/>
                                    <w:bottom w:val="none" w:sz="0" w:space="0" w:color="auto"/>
                                    <w:right w:val="none" w:sz="0" w:space="0" w:color="auto"/>
                                  </w:divBdr>
                                </w:div>
                                <w:div w:id="456797400">
                                  <w:marLeft w:val="0"/>
                                  <w:marRight w:val="0"/>
                                  <w:marTop w:val="0"/>
                                  <w:marBottom w:val="0"/>
                                  <w:divBdr>
                                    <w:top w:val="none" w:sz="0" w:space="0" w:color="auto"/>
                                    <w:left w:val="none" w:sz="0" w:space="0" w:color="auto"/>
                                    <w:bottom w:val="none" w:sz="0" w:space="0" w:color="auto"/>
                                    <w:right w:val="none" w:sz="0" w:space="0" w:color="auto"/>
                                  </w:divBdr>
                                </w:div>
                                <w:div w:id="1894072925">
                                  <w:marLeft w:val="0"/>
                                  <w:marRight w:val="0"/>
                                  <w:marTop w:val="0"/>
                                  <w:marBottom w:val="0"/>
                                  <w:divBdr>
                                    <w:top w:val="none" w:sz="0" w:space="0" w:color="auto"/>
                                    <w:left w:val="none" w:sz="0" w:space="0" w:color="auto"/>
                                    <w:bottom w:val="none" w:sz="0" w:space="0" w:color="auto"/>
                                    <w:right w:val="none" w:sz="0" w:space="0" w:color="auto"/>
                                  </w:divBdr>
                                  <w:divsChild>
                                    <w:div w:id="1461923576">
                                      <w:marLeft w:val="0"/>
                                      <w:marRight w:val="0"/>
                                      <w:marTop w:val="0"/>
                                      <w:marBottom w:val="0"/>
                                      <w:divBdr>
                                        <w:top w:val="none" w:sz="0" w:space="0" w:color="auto"/>
                                        <w:left w:val="none" w:sz="0" w:space="0" w:color="auto"/>
                                        <w:bottom w:val="none" w:sz="0" w:space="0" w:color="auto"/>
                                        <w:right w:val="none" w:sz="0" w:space="0" w:color="auto"/>
                                      </w:divBdr>
                                    </w:div>
                                    <w:div w:id="1597399266">
                                      <w:marLeft w:val="0"/>
                                      <w:marRight w:val="0"/>
                                      <w:marTop w:val="0"/>
                                      <w:marBottom w:val="0"/>
                                      <w:divBdr>
                                        <w:top w:val="none" w:sz="0" w:space="0" w:color="auto"/>
                                        <w:left w:val="none" w:sz="0" w:space="0" w:color="auto"/>
                                        <w:bottom w:val="none" w:sz="0" w:space="0" w:color="auto"/>
                                        <w:right w:val="none" w:sz="0" w:space="0" w:color="auto"/>
                                      </w:divBdr>
                                    </w:div>
                                    <w:div w:id="161718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4678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83351430">
                              <w:marLeft w:val="0"/>
                              <w:marRight w:val="0"/>
                              <w:marTop w:val="0"/>
                              <w:marBottom w:val="0"/>
                              <w:divBdr>
                                <w:top w:val="none" w:sz="0" w:space="0" w:color="auto"/>
                                <w:left w:val="none" w:sz="0" w:space="0" w:color="auto"/>
                                <w:bottom w:val="none" w:sz="0" w:space="0" w:color="auto"/>
                                <w:right w:val="none" w:sz="0" w:space="0" w:color="auto"/>
                              </w:divBdr>
                              <w:divsChild>
                                <w:div w:id="631980976">
                                  <w:marLeft w:val="0"/>
                                  <w:marRight w:val="0"/>
                                  <w:marTop w:val="0"/>
                                  <w:marBottom w:val="0"/>
                                  <w:divBdr>
                                    <w:top w:val="none" w:sz="0" w:space="0" w:color="auto"/>
                                    <w:left w:val="none" w:sz="0" w:space="0" w:color="auto"/>
                                    <w:bottom w:val="none" w:sz="0" w:space="0" w:color="auto"/>
                                    <w:right w:val="none" w:sz="0" w:space="0" w:color="auto"/>
                                  </w:divBdr>
                                </w:div>
                                <w:div w:id="1349022555">
                                  <w:marLeft w:val="0"/>
                                  <w:marRight w:val="0"/>
                                  <w:marTop w:val="0"/>
                                  <w:marBottom w:val="0"/>
                                  <w:divBdr>
                                    <w:top w:val="none" w:sz="0" w:space="0" w:color="auto"/>
                                    <w:left w:val="none" w:sz="0" w:space="0" w:color="auto"/>
                                    <w:bottom w:val="none" w:sz="0" w:space="0" w:color="auto"/>
                                    <w:right w:val="none" w:sz="0" w:space="0" w:color="auto"/>
                                  </w:divBdr>
                                </w:div>
                                <w:div w:id="21118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48995">
                          <w:marLeft w:val="0"/>
                          <w:marRight w:val="0"/>
                          <w:marTop w:val="0"/>
                          <w:marBottom w:val="0"/>
                          <w:divBdr>
                            <w:top w:val="none" w:sz="0" w:space="0" w:color="auto"/>
                            <w:left w:val="none" w:sz="0" w:space="0" w:color="auto"/>
                            <w:bottom w:val="none" w:sz="0" w:space="0" w:color="auto"/>
                            <w:right w:val="none" w:sz="0" w:space="0" w:color="auto"/>
                          </w:divBdr>
                          <w:divsChild>
                            <w:div w:id="105928567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9465181">
                                  <w:marLeft w:val="0"/>
                                  <w:marRight w:val="0"/>
                                  <w:marTop w:val="0"/>
                                  <w:marBottom w:val="0"/>
                                  <w:divBdr>
                                    <w:top w:val="none" w:sz="0" w:space="0" w:color="auto"/>
                                    <w:left w:val="none" w:sz="0" w:space="0" w:color="auto"/>
                                    <w:bottom w:val="none" w:sz="0" w:space="0" w:color="auto"/>
                                    <w:right w:val="none" w:sz="0" w:space="0" w:color="auto"/>
                                  </w:divBdr>
                                  <w:divsChild>
                                    <w:div w:id="1995374731">
                                      <w:marLeft w:val="0"/>
                                      <w:marRight w:val="0"/>
                                      <w:marTop w:val="0"/>
                                      <w:marBottom w:val="0"/>
                                      <w:divBdr>
                                        <w:top w:val="none" w:sz="0" w:space="0" w:color="auto"/>
                                        <w:left w:val="none" w:sz="0" w:space="0" w:color="auto"/>
                                        <w:bottom w:val="none" w:sz="0" w:space="0" w:color="auto"/>
                                        <w:right w:val="none" w:sz="0" w:space="0" w:color="auto"/>
                                      </w:divBdr>
                                      <w:divsChild>
                                        <w:div w:id="1061631496">
                                          <w:marLeft w:val="0"/>
                                          <w:marRight w:val="0"/>
                                          <w:marTop w:val="0"/>
                                          <w:marBottom w:val="0"/>
                                          <w:divBdr>
                                            <w:top w:val="none" w:sz="0" w:space="0" w:color="auto"/>
                                            <w:left w:val="none" w:sz="0" w:space="0" w:color="auto"/>
                                            <w:bottom w:val="none" w:sz="0" w:space="0" w:color="auto"/>
                                            <w:right w:val="none" w:sz="0" w:space="0" w:color="auto"/>
                                          </w:divBdr>
                                        </w:div>
                                        <w:div w:id="1858154970">
                                          <w:marLeft w:val="0"/>
                                          <w:marRight w:val="0"/>
                                          <w:marTop w:val="0"/>
                                          <w:marBottom w:val="0"/>
                                          <w:divBdr>
                                            <w:top w:val="none" w:sz="0" w:space="0" w:color="auto"/>
                                            <w:left w:val="none" w:sz="0" w:space="0" w:color="auto"/>
                                            <w:bottom w:val="none" w:sz="0" w:space="0" w:color="auto"/>
                                            <w:right w:val="none" w:sz="0" w:space="0" w:color="auto"/>
                                          </w:divBdr>
                                          <w:divsChild>
                                            <w:div w:id="12230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28325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432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855">
                      <w:marLeft w:val="0"/>
                      <w:marRight w:val="0"/>
                      <w:marTop w:val="0"/>
                      <w:marBottom w:val="0"/>
                      <w:divBdr>
                        <w:top w:val="none" w:sz="0" w:space="0" w:color="auto"/>
                        <w:left w:val="none" w:sz="0" w:space="0" w:color="auto"/>
                        <w:bottom w:val="none" w:sz="0" w:space="0" w:color="auto"/>
                        <w:right w:val="none" w:sz="0" w:space="0" w:color="auto"/>
                      </w:divBdr>
                    </w:div>
                    <w:div w:id="1166360826">
                      <w:marLeft w:val="0"/>
                      <w:marRight w:val="0"/>
                      <w:marTop w:val="0"/>
                      <w:marBottom w:val="0"/>
                      <w:divBdr>
                        <w:top w:val="none" w:sz="0" w:space="0" w:color="auto"/>
                        <w:left w:val="none" w:sz="0" w:space="0" w:color="auto"/>
                        <w:bottom w:val="none" w:sz="0" w:space="0" w:color="auto"/>
                        <w:right w:val="none" w:sz="0" w:space="0" w:color="auto"/>
                      </w:divBdr>
                      <w:divsChild>
                        <w:div w:id="557785602">
                          <w:marLeft w:val="0"/>
                          <w:marRight w:val="0"/>
                          <w:marTop w:val="0"/>
                          <w:marBottom w:val="0"/>
                          <w:divBdr>
                            <w:top w:val="none" w:sz="0" w:space="0" w:color="auto"/>
                            <w:left w:val="none" w:sz="0" w:space="0" w:color="auto"/>
                            <w:bottom w:val="none" w:sz="0" w:space="0" w:color="auto"/>
                            <w:right w:val="none" w:sz="0" w:space="0" w:color="auto"/>
                          </w:divBdr>
                          <w:divsChild>
                            <w:div w:id="87508951">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26343434">
                                  <w:marLeft w:val="0"/>
                                  <w:marRight w:val="0"/>
                                  <w:marTop w:val="0"/>
                                  <w:marBottom w:val="0"/>
                                  <w:divBdr>
                                    <w:top w:val="none" w:sz="0" w:space="0" w:color="auto"/>
                                    <w:left w:val="none" w:sz="0" w:space="0" w:color="auto"/>
                                    <w:bottom w:val="none" w:sz="0" w:space="0" w:color="auto"/>
                                    <w:right w:val="none" w:sz="0" w:space="0" w:color="auto"/>
                                  </w:divBdr>
                                </w:div>
                              </w:divsChild>
                            </w:div>
                            <w:div w:id="162161813">
                              <w:marLeft w:val="0"/>
                              <w:marRight w:val="0"/>
                              <w:marTop w:val="0"/>
                              <w:marBottom w:val="0"/>
                              <w:divBdr>
                                <w:top w:val="none" w:sz="0" w:space="0" w:color="auto"/>
                                <w:left w:val="none" w:sz="0" w:space="0" w:color="auto"/>
                                <w:bottom w:val="none" w:sz="0" w:space="0" w:color="auto"/>
                                <w:right w:val="none" w:sz="0" w:space="0" w:color="auto"/>
                              </w:divBdr>
                            </w:div>
                            <w:div w:id="856893575">
                              <w:marLeft w:val="0"/>
                              <w:marRight w:val="0"/>
                              <w:marTop w:val="0"/>
                              <w:marBottom w:val="0"/>
                              <w:divBdr>
                                <w:top w:val="none" w:sz="0" w:space="0" w:color="auto"/>
                                <w:left w:val="none" w:sz="0" w:space="0" w:color="auto"/>
                                <w:bottom w:val="none" w:sz="0" w:space="0" w:color="auto"/>
                                <w:right w:val="none" w:sz="0" w:space="0" w:color="auto"/>
                              </w:divBdr>
                            </w:div>
                            <w:div w:id="1004210677">
                              <w:marLeft w:val="0"/>
                              <w:marRight w:val="0"/>
                              <w:marTop w:val="0"/>
                              <w:marBottom w:val="0"/>
                              <w:divBdr>
                                <w:top w:val="none" w:sz="0" w:space="0" w:color="auto"/>
                                <w:left w:val="none" w:sz="0" w:space="0" w:color="auto"/>
                                <w:bottom w:val="none" w:sz="0" w:space="0" w:color="auto"/>
                                <w:right w:val="none" w:sz="0" w:space="0" w:color="auto"/>
                              </w:divBdr>
                              <w:divsChild>
                                <w:div w:id="1009261121">
                                  <w:marLeft w:val="0"/>
                                  <w:marRight w:val="0"/>
                                  <w:marTop w:val="0"/>
                                  <w:marBottom w:val="0"/>
                                  <w:divBdr>
                                    <w:top w:val="none" w:sz="0" w:space="0" w:color="auto"/>
                                    <w:left w:val="none" w:sz="0" w:space="0" w:color="auto"/>
                                    <w:bottom w:val="none" w:sz="0" w:space="0" w:color="auto"/>
                                    <w:right w:val="none" w:sz="0" w:space="0" w:color="auto"/>
                                  </w:divBdr>
                                </w:div>
                              </w:divsChild>
                            </w:div>
                            <w:div w:id="1424885355">
                              <w:marLeft w:val="0"/>
                              <w:marRight w:val="0"/>
                              <w:marTop w:val="0"/>
                              <w:marBottom w:val="0"/>
                              <w:divBdr>
                                <w:top w:val="none" w:sz="0" w:space="0" w:color="auto"/>
                                <w:left w:val="none" w:sz="0" w:space="0" w:color="auto"/>
                                <w:bottom w:val="none" w:sz="0" w:space="0" w:color="auto"/>
                                <w:right w:val="none" w:sz="0" w:space="0" w:color="auto"/>
                              </w:divBdr>
                            </w:div>
                            <w:div w:id="1506701308">
                              <w:marLeft w:val="0"/>
                              <w:marRight w:val="0"/>
                              <w:marTop w:val="0"/>
                              <w:marBottom w:val="0"/>
                              <w:divBdr>
                                <w:top w:val="none" w:sz="0" w:space="0" w:color="auto"/>
                                <w:left w:val="none" w:sz="0" w:space="0" w:color="auto"/>
                                <w:bottom w:val="none" w:sz="0" w:space="0" w:color="auto"/>
                                <w:right w:val="none" w:sz="0" w:space="0" w:color="auto"/>
                              </w:divBdr>
                              <w:divsChild>
                                <w:div w:id="157774447">
                                  <w:marLeft w:val="0"/>
                                  <w:marRight w:val="0"/>
                                  <w:marTop w:val="0"/>
                                  <w:marBottom w:val="0"/>
                                  <w:divBdr>
                                    <w:top w:val="none" w:sz="0" w:space="0" w:color="auto"/>
                                    <w:left w:val="none" w:sz="0" w:space="0" w:color="auto"/>
                                    <w:bottom w:val="none" w:sz="0" w:space="0" w:color="auto"/>
                                    <w:right w:val="none" w:sz="0" w:space="0" w:color="auto"/>
                                  </w:divBdr>
                                </w:div>
                                <w:div w:id="90618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963929">
                      <w:blockQuote w:val="1"/>
                      <w:marLeft w:val="720"/>
                      <w:marRight w:val="720"/>
                      <w:marTop w:val="0"/>
                      <w:marBottom w:val="0"/>
                      <w:divBdr>
                        <w:top w:val="none" w:sz="0" w:space="0" w:color="auto"/>
                        <w:left w:val="none" w:sz="0" w:space="0" w:color="auto"/>
                        <w:bottom w:val="none" w:sz="0" w:space="0" w:color="auto"/>
                        <w:right w:val="none" w:sz="0" w:space="0" w:color="auto"/>
                      </w:divBdr>
                      <w:divsChild>
                        <w:div w:id="38869748">
                          <w:marLeft w:val="0"/>
                          <w:marRight w:val="0"/>
                          <w:marTop w:val="0"/>
                          <w:marBottom w:val="0"/>
                          <w:divBdr>
                            <w:top w:val="none" w:sz="0" w:space="0" w:color="auto"/>
                            <w:left w:val="none" w:sz="0" w:space="0" w:color="auto"/>
                            <w:bottom w:val="none" w:sz="0" w:space="0" w:color="auto"/>
                            <w:right w:val="none" w:sz="0" w:space="0" w:color="auto"/>
                          </w:divBdr>
                        </w:div>
                        <w:div w:id="416874745">
                          <w:marLeft w:val="0"/>
                          <w:marRight w:val="0"/>
                          <w:marTop w:val="0"/>
                          <w:marBottom w:val="0"/>
                          <w:divBdr>
                            <w:top w:val="none" w:sz="0" w:space="0" w:color="auto"/>
                            <w:left w:val="none" w:sz="0" w:space="0" w:color="auto"/>
                            <w:bottom w:val="none" w:sz="0" w:space="0" w:color="auto"/>
                            <w:right w:val="none" w:sz="0" w:space="0" w:color="auto"/>
                          </w:divBdr>
                        </w:div>
                        <w:div w:id="496964178">
                          <w:marLeft w:val="0"/>
                          <w:marRight w:val="0"/>
                          <w:marTop w:val="0"/>
                          <w:marBottom w:val="0"/>
                          <w:divBdr>
                            <w:top w:val="none" w:sz="0" w:space="0" w:color="auto"/>
                            <w:left w:val="none" w:sz="0" w:space="0" w:color="auto"/>
                            <w:bottom w:val="none" w:sz="0" w:space="0" w:color="auto"/>
                            <w:right w:val="none" w:sz="0" w:space="0" w:color="auto"/>
                          </w:divBdr>
                        </w:div>
                        <w:div w:id="777338130">
                          <w:marLeft w:val="0"/>
                          <w:marRight w:val="0"/>
                          <w:marTop w:val="0"/>
                          <w:marBottom w:val="0"/>
                          <w:divBdr>
                            <w:top w:val="none" w:sz="0" w:space="0" w:color="auto"/>
                            <w:left w:val="none" w:sz="0" w:space="0" w:color="auto"/>
                            <w:bottom w:val="none" w:sz="0" w:space="0" w:color="auto"/>
                            <w:right w:val="none" w:sz="0" w:space="0" w:color="auto"/>
                          </w:divBdr>
                        </w:div>
                        <w:div w:id="794567650">
                          <w:marLeft w:val="0"/>
                          <w:marRight w:val="0"/>
                          <w:marTop w:val="0"/>
                          <w:marBottom w:val="0"/>
                          <w:divBdr>
                            <w:top w:val="none" w:sz="0" w:space="0" w:color="auto"/>
                            <w:left w:val="none" w:sz="0" w:space="0" w:color="auto"/>
                            <w:bottom w:val="none" w:sz="0" w:space="0" w:color="auto"/>
                            <w:right w:val="none" w:sz="0" w:space="0" w:color="auto"/>
                          </w:divBdr>
                        </w:div>
                        <w:div w:id="869760805">
                          <w:marLeft w:val="0"/>
                          <w:marRight w:val="0"/>
                          <w:marTop w:val="0"/>
                          <w:marBottom w:val="0"/>
                          <w:divBdr>
                            <w:top w:val="none" w:sz="0" w:space="0" w:color="auto"/>
                            <w:left w:val="none" w:sz="0" w:space="0" w:color="auto"/>
                            <w:bottom w:val="none" w:sz="0" w:space="0" w:color="auto"/>
                            <w:right w:val="none" w:sz="0" w:space="0" w:color="auto"/>
                          </w:divBdr>
                        </w:div>
                        <w:div w:id="1281645906">
                          <w:marLeft w:val="0"/>
                          <w:marRight w:val="0"/>
                          <w:marTop w:val="0"/>
                          <w:marBottom w:val="0"/>
                          <w:divBdr>
                            <w:top w:val="none" w:sz="0" w:space="0" w:color="auto"/>
                            <w:left w:val="none" w:sz="0" w:space="0" w:color="auto"/>
                            <w:bottom w:val="none" w:sz="0" w:space="0" w:color="auto"/>
                            <w:right w:val="none" w:sz="0" w:space="0" w:color="auto"/>
                          </w:divBdr>
                        </w:div>
                        <w:div w:id="1371766634">
                          <w:marLeft w:val="0"/>
                          <w:marRight w:val="0"/>
                          <w:marTop w:val="0"/>
                          <w:marBottom w:val="0"/>
                          <w:divBdr>
                            <w:top w:val="none" w:sz="0" w:space="0" w:color="auto"/>
                            <w:left w:val="none" w:sz="0" w:space="0" w:color="auto"/>
                            <w:bottom w:val="none" w:sz="0" w:space="0" w:color="auto"/>
                            <w:right w:val="none" w:sz="0" w:space="0" w:color="auto"/>
                          </w:divBdr>
                        </w:div>
                        <w:div w:id="1593857407">
                          <w:marLeft w:val="0"/>
                          <w:marRight w:val="0"/>
                          <w:marTop w:val="0"/>
                          <w:marBottom w:val="0"/>
                          <w:divBdr>
                            <w:top w:val="none" w:sz="0" w:space="0" w:color="auto"/>
                            <w:left w:val="none" w:sz="0" w:space="0" w:color="auto"/>
                            <w:bottom w:val="none" w:sz="0" w:space="0" w:color="auto"/>
                            <w:right w:val="none" w:sz="0" w:space="0" w:color="auto"/>
                          </w:divBdr>
                        </w:div>
                        <w:div w:id="1917281886">
                          <w:marLeft w:val="0"/>
                          <w:marRight w:val="0"/>
                          <w:marTop w:val="0"/>
                          <w:marBottom w:val="0"/>
                          <w:divBdr>
                            <w:top w:val="none" w:sz="0" w:space="0" w:color="auto"/>
                            <w:left w:val="none" w:sz="0" w:space="0" w:color="auto"/>
                            <w:bottom w:val="none" w:sz="0" w:space="0" w:color="auto"/>
                            <w:right w:val="none" w:sz="0" w:space="0" w:color="auto"/>
                          </w:divBdr>
                        </w:div>
                      </w:divsChild>
                    </w:div>
                    <w:div w:id="1567107801">
                      <w:marLeft w:val="0"/>
                      <w:marRight w:val="0"/>
                      <w:marTop w:val="0"/>
                      <w:marBottom w:val="0"/>
                      <w:divBdr>
                        <w:top w:val="none" w:sz="0" w:space="0" w:color="auto"/>
                        <w:left w:val="none" w:sz="0" w:space="0" w:color="auto"/>
                        <w:bottom w:val="none" w:sz="0" w:space="0" w:color="auto"/>
                        <w:right w:val="none" w:sz="0" w:space="0" w:color="auto"/>
                      </w:divBdr>
                    </w:div>
                    <w:div w:id="1579362306">
                      <w:marLeft w:val="0"/>
                      <w:marRight w:val="0"/>
                      <w:marTop w:val="0"/>
                      <w:marBottom w:val="0"/>
                      <w:divBdr>
                        <w:top w:val="none" w:sz="0" w:space="0" w:color="auto"/>
                        <w:left w:val="none" w:sz="0" w:space="0" w:color="auto"/>
                        <w:bottom w:val="none" w:sz="0" w:space="0" w:color="auto"/>
                        <w:right w:val="none" w:sz="0" w:space="0" w:color="auto"/>
                      </w:divBdr>
                    </w:div>
                    <w:div w:id="1690452022">
                      <w:marLeft w:val="0"/>
                      <w:marRight w:val="0"/>
                      <w:marTop w:val="0"/>
                      <w:marBottom w:val="0"/>
                      <w:divBdr>
                        <w:top w:val="none" w:sz="0" w:space="0" w:color="auto"/>
                        <w:left w:val="none" w:sz="0" w:space="0" w:color="auto"/>
                        <w:bottom w:val="none" w:sz="0" w:space="0" w:color="auto"/>
                        <w:right w:val="none" w:sz="0" w:space="0" w:color="auto"/>
                      </w:divBdr>
                    </w:div>
                    <w:div w:id="1697464572">
                      <w:marLeft w:val="0"/>
                      <w:marRight w:val="0"/>
                      <w:marTop w:val="0"/>
                      <w:marBottom w:val="0"/>
                      <w:divBdr>
                        <w:top w:val="none" w:sz="0" w:space="0" w:color="auto"/>
                        <w:left w:val="none" w:sz="0" w:space="0" w:color="auto"/>
                        <w:bottom w:val="none" w:sz="0" w:space="0" w:color="auto"/>
                        <w:right w:val="none" w:sz="0" w:space="0" w:color="auto"/>
                      </w:divBdr>
                    </w:div>
                    <w:div w:id="1971474408">
                      <w:marLeft w:val="0"/>
                      <w:marRight w:val="0"/>
                      <w:marTop w:val="0"/>
                      <w:marBottom w:val="0"/>
                      <w:divBdr>
                        <w:top w:val="none" w:sz="0" w:space="0" w:color="auto"/>
                        <w:left w:val="none" w:sz="0" w:space="0" w:color="auto"/>
                        <w:bottom w:val="none" w:sz="0" w:space="0" w:color="auto"/>
                        <w:right w:val="none" w:sz="0" w:space="0" w:color="auto"/>
                      </w:divBdr>
                    </w:div>
                    <w:div w:id="2131316271">
                      <w:marLeft w:val="0"/>
                      <w:marRight w:val="0"/>
                      <w:marTop w:val="0"/>
                      <w:marBottom w:val="0"/>
                      <w:divBdr>
                        <w:top w:val="none" w:sz="0" w:space="0" w:color="auto"/>
                        <w:left w:val="none" w:sz="0" w:space="0" w:color="auto"/>
                        <w:bottom w:val="none" w:sz="0" w:space="0" w:color="auto"/>
                        <w:right w:val="none" w:sz="0" w:space="0" w:color="auto"/>
                      </w:divBdr>
                    </w:div>
                  </w:divsChild>
                </w:div>
                <w:div w:id="747649209">
                  <w:marLeft w:val="0"/>
                  <w:marRight w:val="0"/>
                  <w:marTop w:val="0"/>
                  <w:marBottom w:val="0"/>
                  <w:divBdr>
                    <w:top w:val="none" w:sz="0" w:space="0" w:color="auto"/>
                    <w:left w:val="none" w:sz="0" w:space="0" w:color="auto"/>
                    <w:bottom w:val="none" w:sz="0" w:space="0" w:color="auto"/>
                    <w:right w:val="none" w:sz="0" w:space="0" w:color="auto"/>
                  </w:divBdr>
                </w:div>
                <w:div w:id="1047030637">
                  <w:marLeft w:val="0"/>
                  <w:marRight w:val="0"/>
                  <w:marTop w:val="0"/>
                  <w:marBottom w:val="0"/>
                  <w:divBdr>
                    <w:top w:val="none" w:sz="0" w:space="0" w:color="auto"/>
                    <w:left w:val="none" w:sz="0" w:space="0" w:color="auto"/>
                    <w:bottom w:val="none" w:sz="0" w:space="0" w:color="auto"/>
                    <w:right w:val="none" w:sz="0" w:space="0" w:color="auto"/>
                  </w:divBdr>
                </w:div>
                <w:div w:id="1062369130">
                  <w:marLeft w:val="0"/>
                  <w:marRight w:val="0"/>
                  <w:marTop w:val="0"/>
                  <w:marBottom w:val="0"/>
                  <w:divBdr>
                    <w:top w:val="none" w:sz="0" w:space="0" w:color="auto"/>
                    <w:left w:val="none" w:sz="0" w:space="0" w:color="auto"/>
                    <w:bottom w:val="none" w:sz="0" w:space="0" w:color="auto"/>
                    <w:right w:val="none" w:sz="0" w:space="0" w:color="auto"/>
                  </w:divBdr>
                </w:div>
                <w:div w:id="10711237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42350476">
                      <w:marLeft w:val="0"/>
                      <w:marRight w:val="0"/>
                      <w:marTop w:val="0"/>
                      <w:marBottom w:val="0"/>
                      <w:divBdr>
                        <w:top w:val="none" w:sz="0" w:space="0" w:color="auto"/>
                        <w:left w:val="none" w:sz="0" w:space="0" w:color="auto"/>
                        <w:bottom w:val="none" w:sz="0" w:space="0" w:color="auto"/>
                        <w:right w:val="none" w:sz="0" w:space="0" w:color="auto"/>
                      </w:divBdr>
                      <w:divsChild>
                        <w:div w:id="86733554">
                          <w:marLeft w:val="0"/>
                          <w:marRight w:val="0"/>
                          <w:marTop w:val="0"/>
                          <w:marBottom w:val="0"/>
                          <w:divBdr>
                            <w:top w:val="none" w:sz="0" w:space="0" w:color="auto"/>
                            <w:left w:val="none" w:sz="0" w:space="0" w:color="auto"/>
                            <w:bottom w:val="none" w:sz="0" w:space="0" w:color="auto"/>
                            <w:right w:val="none" w:sz="0" w:space="0" w:color="auto"/>
                          </w:divBdr>
                        </w:div>
                        <w:div w:id="975447938">
                          <w:marLeft w:val="0"/>
                          <w:marRight w:val="0"/>
                          <w:marTop w:val="0"/>
                          <w:marBottom w:val="0"/>
                          <w:divBdr>
                            <w:top w:val="none" w:sz="0" w:space="0" w:color="auto"/>
                            <w:left w:val="none" w:sz="0" w:space="0" w:color="auto"/>
                            <w:bottom w:val="none" w:sz="0" w:space="0" w:color="auto"/>
                            <w:right w:val="none" w:sz="0" w:space="0" w:color="auto"/>
                          </w:divBdr>
                        </w:div>
                        <w:div w:id="1093015977">
                          <w:marLeft w:val="0"/>
                          <w:marRight w:val="0"/>
                          <w:marTop w:val="0"/>
                          <w:marBottom w:val="0"/>
                          <w:divBdr>
                            <w:top w:val="none" w:sz="0" w:space="0" w:color="auto"/>
                            <w:left w:val="none" w:sz="0" w:space="0" w:color="auto"/>
                            <w:bottom w:val="none" w:sz="0" w:space="0" w:color="auto"/>
                            <w:right w:val="none" w:sz="0" w:space="0" w:color="auto"/>
                          </w:divBdr>
                        </w:div>
                        <w:div w:id="17819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38622">
                  <w:marLeft w:val="0"/>
                  <w:marRight w:val="0"/>
                  <w:marTop w:val="0"/>
                  <w:marBottom w:val="0"/>
                  <w:divBdr>
                    <w:top w:val="none" w:sz="0" w:space="0" w:color="auto"/>
                    <w:left w:val="none" w:sz="0" w:space="0" w:color="auto"/>
                    <w:bottom w:val="none" w:sz="0" w:space="0" w:color="auto"/>
                    <w:right w:val="none" w:sz="0" w:space="0" w:color="auto"/>
                  </w:divBdr>
                  <w:divsChild>
                    <w:div w:id="1641954660">
                      <w:marLeft w:val="0"/>
                      <w:marRight w:val="0"/>
                      <w:marTop w:val="0"/>
                      <w:marBottom w:val="0"/>
                      <w:divBdr>
                        <w:top w:val="none" w:sz="0" w:space="0" w:color="auto"/>
                        <w:left w:val="none" w:sz="0" w:space="0" w:color="auto"/>
                        <w:bottom w:val="none" w:sz="0" w:space="0" w:color="auto"/>
                        <w:right w:val="none" w:sz="0" w:space="0" w:color="auto"/>
                      </w:divBdr>
                    </w:div>
                    <w:div w:id="1922447917">
                      <w:marLeft w:val="0"/>
                      <w:marRight w:val="0"/>
                      <w:marTop w:val="0"/>
                      <w:marBottom w:val="0"/>
                      <w:divBdr>
                        <w:top w:val="none" w:sz="0" w:space="0" w:color="auto"/>
                        <w:left w:val="none" w:sz="0" w:space="0" w:color="auto"/>
                        <w:bottom w:val="none" w:sz="0" w:space="0" w:color="auto"/>
                        <w:right w:val="none" w:sz="0" w:space="0" w:color="auto"/>
                      </w:divBdr>
                    </w:div>
                  </w:divsChild>
                </w:div>
                <w:div w:id="1131555928">
                  <w:marLeft w:val="0"/>
                  <w:marRight w:val="0"/>
                  <w:marTop w:val="0"/>
                  <w:marBottom w:val="0"/>
                  <w:divBdr>
                    <w:top w:val="none" w:sz="0" w:space="0" w:color="auto"/>
                    <w:left w:val="none" w:sz="0" w:space="0" w:color="auto"/>
                    <w:bottom w:val="none" w:sz="0" w:space="0" w:color="auto"/>
                    <w:right w:val="none" w:sz="0" w:space="0" w:color="auto"/>
                  </w:divBdr>
                  <w:divsChild>
                    <w:div w:id="300772358">
                      <w:marLeft w:val="0"/>
                      <w:marRight w:val="0"/>
                      <w:marTop w:val="0"/>
                      <w:marBottom w:val="0"/>
                      <w:divBdr>
                        <w:top w:val="none" w:sz="0" w:space="0" w:color="auto"/>
                        <w:left w:val="none" w:sz="0" w:space="0" w:color="auto"/>
                        <w:bottom w:val="none" w:sz="0" w:space="0" w:color="auto"/>
                        <w:right w:val="none" w:sz="0" w:space="0" w:color="auto"/>
                      </w:divBdr>
                      <w:divsChild>
                        <w:div w:id="754281436">
                          <w:marLeft w:val="0"/>
                          <w:marRight w:val="0"/>
                          <w:marTop w:val="0"/>
                          <w:marBottom w:val="0"/>
                          <w:divBdr>
                            <w:top w:val="none" w:sz="0" w:space="0" w:color="auto"/>
                            <w:left w:val="none" w:sz="0" w:space="0" w:color="auto"/>
                            <w:bottom w:val="none" w:sz="0" w:space="0" w:color="auto"/>
                            <w:right w:val="none" w:sz="0" w:space="0" w:color="auto"/>
                          </w:divBdr>
                          <w:divsChild>
                            <w:div w:id="343047451">
                              <w:marLeft w:val="0"/>
                              <w:marRight w:val="0"/>
                              <w:marTop w:val="0"/>
                              <w:marBottom w:val="0"/>
                              <w:divBdr>
                                <w:top w:val="none" w:sz="0" w:space="0" w:color="auto"/>
                                <w:left w:val="none" w:sz="0" w:space="0" w:color="auto"/>
                                <w:bottom w:val="none" w:sz="0" w:space="0" w:color="auto"/>
                                <w:right w:val="none" w:sz="0" w:space="0" w:color="auto"/>
                              </w:divBdr>
                            </w:div>
                            <w:div w:id="965618253">
                              <w:blockQuote w:val="1"/>
                              <w:marLeft w:val="720"/>
                              <w:marRight w:val="720"/>
                              <w:marTop w:val="0"/>
                              <w:marBottom w:val="0"/>
                              <w:divBdr>
                                <w:top w:val="none" w:sz="0" w:space="0" w:color="auto"/>
                                <w:left w:val="none" w:sz="0" w:space="0" w:color="auto"/>
                                <w:bottom w:val="none" w:sz="0" w:space="0" w:color="auto"/>
                                <w:right w:val="none" w:sz="0" w:space="0" w:color="auto"/>
                              </w:divBdr>
                              <w:divsChild>
                                <w:div w:id="301542394">
                                  <w:marLeft w:val="0"/>
                                  <w:marRight w:val="0"/>
                                  <w:marTop w:val="0"/>
                                  <w:marBottom w:val="0"/>
                                  <w:divBdr>
                                    <w:top w:val="none" w:sz="0" w:space="0" w:color="auto"/>
                                    <w:left w:val="none" w:sz="0" w:space="0" w:color="auto"/>
                                    <w:bottom w:val="none" w:sz="0" w:space="0" w:color="auto"/>
                                    <w:right w:val="none" w:sz="0" w:space="0" w:color="auto"/>
                                  </w:divBdr>
                                  <w:divsChild>
                                    <w:div w:id="824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937137">
                  <w:marLeft w:val="0"/>
                  <w:marRight w:val="0"/>
                  <w:marTop w:val="0"/>
                  <w:marBottom w:val="0"/>
                  <w:divBdr>
                    <w:top w:val="none" w:sz="0" w:space="0" w:color="auto"/>
                    <w:left w:val="none" w:sz="0" w:space="0" w:color="auto"/>
                    <w:bottom w:val="none" w:sz="0" w:space="0" w:color="auto"/>
                    <w:right w:val="none" w:sz="0" w:space="0" w:color="auto"/>
                  </w:divBdr>
                  <w:divsChild>
                    <w:div w:id="993146328">
                      <w:marLeft w:val="0"/>
                      <w:marRight w:val="0"/>
                      <w:marTop w:val="0"/>
                      <w:marBottom w:val="0"/>
                      <w:divBdr>
                        <w:top w:val="none" w:sz="0" w:space="0" w:color="auto"/>
                        <w:left w:val="none" w:sz="0" w:space="0" w:color="auto"/>
                        <w:bottom w:val="none" w:sz="0" w:space="0" w:color="auto"/>
                        <w:right w:val="none" w:sz="0" w:space="0" w:color="auto"/>
                      </w:divBdr>
                    </w:div>
                    <w:div w:id="2006127609">
                      <w:marLeft w:val="0"/>
                      <w:marRight w:val="0"/>
                      <w:marTop w:val="0"/>
                      <w:marBottom w:val="0"/>
                      <w:divBdr>
                        <w:top w:val="none" w:sz="0" w:space="0" w:color="auto"/>
                        <w:left w:val="none" w:sz="0" w:space="0" w:color="auto"/>
                        <w:bottom w:val="none" w:sz="0" w:space="0" w:color="auto"/>
                        <w:right w:val="none" w:sz="0" w:space="0" w:color="auto"/>
                      </w:divBdr>
                    </w:div>
                  </w:divsChild>
                </w:div>
                <w:div w:id="118983427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4452237">
                      <w:marLeft w:val="0"/>
                      <w:marRight w:val="0"/>
                      <w:marTop w:val="0"/>
                      <w:marBottom w:val="0"/>
                      <w:divBdr>
                        <w:top w:val="none" w:sz="0" w:space="0" w:color="auto"/>
                        <w:left w:val="none" w:sz="0" w:space="0" w:color="auto"/>
                        <w:bottom w:val="none" w:sz="0" w:space="0" w:color="auto"/>
                        <w:right w:val="none" w:sz="0" w:space="0" w:color="auto"/>
                      </w:divBdr>
                    </w:div>
                  </w:divsChild>
                </w:div>
                <w:div w:id="1350175932">
                  <w:blockQuote w:val="1"/>
                  <w:marLeft w:val="720"/>
                  <w:marRight w:val="720"/>
                  <w:marTop w:val="0"/>
                  <w:marBottom w:val="0"/>
                  <w:divBdr>
                    <w:top w:val="none" w:sz="0" w:space="0" w:color="auto"/>
                    <w:left w:val="none" w:sz="0" w:space="0" w:color="auto"/>
                    <w:bottom w:val="none" w:sz="0" w:space="0" w:color="auto"/>
                    <w:right w:val="none" w:sz="0" w:space="0" w:color="auto"/>
                  </w:divBdr>
                  <w:divsChild>
                    <w:div w:id="458453351">
                      <w:marLeft w:val="0"/>
                      <w:marRight w:val="0"/>
                      <w:marTop w:val="0"/>
                      <w:marBottom w:val="0"/>
                      <w:divBdr>
                        <w:top w:val="none" w:sz="0" w:space="0" w:color="auto"/>
                        <w:left w:val="none" w:sz="0" w:space="0" w:color="auto"/>
                        <w:bottom w:val="none" w:sz="0" w:space="0" w:color="auto"/>
                        <w:right w:val="none" w:sz="0" w:space="0" w:color="auto"/>
                      </w:divBdr>
                    </w:div>
                    <w:div w:id="556479701">
                      <w:marLeft w:val="0"/>
                      <w:marRight w:val="0"/>
                      <w:marTop w:val="0"/>
                      <w:marBottom w:val="0"/>
                      <w:divBdr>
                        <w:top w:val="none" w:sz="0" w:space="0" w:color="auto"/>
                        <w:left w:val="none" w:sz="0" w:space="0" w:color="auto"/>
                        <w:bottom w:val="none" w:sz="0" w:space="0" w:color="auto"/>
                        <w:right w:val="none" w:sz="0" w:space="0" w:color="auto"/>
                      </w:divBdr>
                    </w:div>
                    <w:div w:id="820850499">
                      <w:marLeft w:val="0"/>
                      <w:marRight w:val="0"/>
                      <w:marTop w:val="0"/>
                      <w:marBottom w:val="0"/>
                      <w:divBdr>
                        <w:top w:val="none" w:sz="0" w:space="0" w:color="auto"/>
                        <w:left w:val="none" w:sz="0" w:space="0" w:color="auto"/>
                        <w:bottom w:val="none" w:sz="0" w:space="0" w:color="auto"/>
                        <w:right w:val="none" w:sz="0" w:space="0" w:color="auto"/>
                      </w:divBdr>
                      <w:divsChild>
                        <w:div w:id="47341042">
                          <w:marLeft w:val="0"/>
                          <w:marRight w:val="0"/>
                          <w:marTop w:val="0"/>
                          <w:marBottom w:val="0"/>
                          <w:divBdr>
                            <w:top w:val="none" w:sz="0" w:space="0" w:color="auto"/>
                            <w:left w:val="none" w:sz="0" w:space="0" w:color="auto"/>
                            <w:bottom w:val="none" w:sz="0" w:space="0" w:color="auto"/>
                            <w:right w:val="none" w:sz="0" w:space="0" w:color="auto"/>
                          </w:divBdr>
                        </w:div>
                        <w:div w:id="137309328">
                          <w:marLeft w:val="0"/>
                          <w:marRight w:val="0"/>
                          <w:marTop w:val="0"/>
                          <w:marBottom w:val="0"/>
                          <w:divBdr>
                            <w:top w:val="none" w:sz="0" w:space="0" w:color="auto"/>
                            <w:left w:val="none" w:sz="0" w:space="0" w:color="auto"/>
                            <w:bottom w:val="none" w:sz="0" w:space="0" w:color="auto"/>
                            <w:right w:val="none" w:sz="0" w:space="0" w:color="auto"/>
                          </w:divBdr>
                        </w:div>
                        <w:div w:id="360251452">
                          <w:marLeft w:val="0"/>
                          <w:marRight w:val="0"/>
                          <w:marTop w:val="0"/>
                          <w:marBottom w:val="0"/>
                          <w:divBdr>
                            <w:top w:val="none" w:sz="0" w:space="0" w:color="auto"/>
                            <w:left w:val="none" w:sz="0" w:space="0" w:color="auto"/>
                            <w:bottom w:val="none" w:sz="0" w:space="0" w:color="auto"/>
                            <w:right w:val="none" w:sz="0" w:space="0" w:color="auto"/>
                          </w:divBdr>
                        </w:div>
                        <w:div w:id="855846787">
                          <w:marLeft w:val="0"/>
                          <w:marRight w:val="0"/>
                          <w:marTop w:val="0"/>
                          <w:marBottom w:val="0"/>
                          <w:divBdr>
                            <w:top w:val="none" w:sz="0" w:space="0" w:color="auto"/>
                            <w:left w:val="none" w:sz="0" w:space="0" w:color="auto"/>
                            <w:bottom w:val="none" w:sz="0" w:space="0" w:color="auto"/>
                            <w:right w:val="none" w:sz="0" w:space="0" w:color="auto"/>
                          </w:divBdr>
                        </w:div>
                        <w:div w:id="913970907">
                          <w:marLeft w:val="0"/>
                          <w:marRight w:val="0"/>
                          <w:marTop w:val="0"/>
                          <w:marBottom w:val="0"/>
                          <w:divBdr>
                            <w:top w:val="none" w:sz="0" w:space="0" w:color="auto"/>
                            <w:left w:val="none" w:sz="0" w:space="0" w:color="auto"/>
                            <w:bottom w:val="none" w:sz="0" w:space="0" w:color="auto"/>
                            <w:right w:val="none" w:sz="0" w:space="0" w:color="auto"/>
                          </w:divBdr>
                        </w:div>
                        <w:div w:id="1373726911">
                          <w:marLeft w:val="0"/>
                          <w:marRight w:val="0"/>
                          <w:marTop w:val="0"/>
                          <w:marBottom w:val="0"/>
                          <w:divBdr>
                            <w:top w:val="none" w:sz="0" w:space="0" w:color="auto"/>
                            <w:left w:val="none" w:sz="0" w:space="0" w:color="auto"/>
                            <w:bottom w:val="none" w:sz="0" w:space="0" w:color="auto"/>
                            <w:right w:val="none" w:sz="0" w:space="0" w:color="auto"/>
                          </w:divBdr>
                        </w:div>
                        <w:div w:id="1466386211">
                          <w:marLeft w:val="0"/>
                          <w:marRight w:val="0"/>
                          <w:marTop w:val="0"/>
                          <w:marBottom w:val="0"/>
                          <w:divBdr>
                            <w:top w:val="none" w:sz="0" w:space="0" w:color="auto"/>
                            <w:left w:val="none" w:sz="0" w:space="0" w:color="auto"/>
                            <w:bottom w:val="none" w:sz="0" w:space="0" w:color="auto"/>
                            <w:right w:val="none" w:sz="0" w:space="0" w:color="auto"/>
                          </w:divBdr>
                        </w:div>
                      </w:divsChild>
                    </w:div>
                    <w:div w:id="1600987671">
                      <w:marLeft w:val="0"/>
                      <w:marRight w:val="0"/>
                      <w:marTop w:val="0"/>
                      <w:marBottom w:val="0"/>
                      <w:divBdr>
                        <w:top w:val="none" w:sz="0" w:space="0" w:color="auto"/>
                        <w:left w:val="none" w:sz="0" w:space="0" w:color="auto"/>
                        <w:bottom w:val="none" w:sz="0" w:space="0" w:color="auto"/>
                        <w:right w:val="none" w:sz="0" w:space="0" w:color="auto"/>
                      </w:divBdr>
                    </w:div>
                  </w:divsChild>
                </w:div>
                <w:div w:id="1541625748">
                  <w:marLeft w:val="0"/>
                  <w:marRight w:val="0"/>
                  <w:marTop w:val="0"/>
                  <w:marBottom w:val="0"/>
                  <w:divBdr>
                    <w:top w:val="none" w:sz="0" w:space="0" w:color="auto"/>
                    <w:left w:val="none" w:sz="0" w:space="0" w:color="auto"/>
                    <w:bottom w:val="none" w:sz="0" w:space="0" w:color="auto"/>
                    <w:right w:val="none" w:sz="0" w:space="0" w:color="auto"/>
                  </w:divBdr>
                </w:div>
                <w:div w:id="1546017821">
                  <w:marLeft w:val="0"/>
                  <w:marRight w:val="0"/>
                  <w:marTop w:val="0"/>
                  <w:marBottom w:val="0"/>
                  <w:divBdr>
                    <w:top w:val="none" w:sz="0" w:space="0" w:color="auto"/>
                    <w:left w:val="none" w:sz="0" w:space="0" w:color="auto"/>
                    <w:bottom w:val="none" w:sz="0" w:space="0" w:color="auto"/>
                    <w:right w:val="none" w:sz="0" w:space="0" w:color="auto"/>
                  </w:divBdr>
                </w:div>
                <w:div w:id="1549293141">
                  <w:blockQuote w:val="1"/>
                  <w:marLeft w:val="720"/>
                  <w:marRight w:val="720"/>
                  <w:marTop w:val="0"/>
                  <w:marBottom w:val="0"/>
                  <w:divBdr>
                    <w:top w:val="none" w:sz="0" w:space="0" w:color="auto"/>
                    <w:left w:val="none" w:sz="0" w:space="0" w:color="auto"/>
                    <w:bottom w:val="none" w:sz="0" w:space="0" w:color="auto"/>
                    <w:right w:val="none" w:sz="0" w:space="0" w:color="auto"/>
                  </w:divBdr>
                  <w:divsChild>
                    <w:div w:id="226302981">
                      <w:marLeft w:val="0"/>
                      <w:marRight w:val="0"/>
                      <w:marTop w:val="0"/>
                      <w:marBottom w:val="0"/>
                      <w:divBdr>
                        <w:top w:val="none" w:sz="0" w:space="0" w:color="auto"/>
                        <w:left w:val="none" w:sz="0" w:space="0" w:color="auto"/>
                        <w:bottom w:val="none" w:sz="0" w:space="0" w:color="auto"/>
                        <w:right w:val="none" w:sz="0" w:space="0" w:color="auto"/>
                      </w:divBdr>
                    </w:div>
                  </w:divsChild>
                </w:div>
                <w:div w:id="1596941243">
                  <w:marLeft w:val="0"/>
                  <w:marRight w:val="0"/>
                  <w:marTop w:val="0"/>
                  <w:marBottom w:val="0"/>
                  <w:divBdr>
                    <w:top w:val="none" w:sz="0" w:space="0" w:color="auto"/>
                    <w:left w:val="none" w:sz="0" w:space="0" w:color="auto"/>
                    <w:bottom w:val="none" w:sz="0" w:space="0" w:color="auto"/>
                    <w:right w:val="none" w:sz="0" w:space="0" w:color="auto"/>
                  </w:divBdr>
                </w:div>
                <w:div w:id="1599411882">
                  <w:marLeft w:val="0"/>
                  <w:marRight w:val="0"/>
                  <w:marTop w:val="0"/>
                  <w:marBottom w:val="0"/>
                  <w:divBdr>
                    <w:top w:val="none" w:sz="0" w:space="0" w:color="auto"/>
                    <w:left w:val="none" w:sz="0" w:space="0" w:color="auto"/>
                    <w:bottom w:val="none" w:sz="0" w:space="0" w:color="auto"/>
                    <w:right w:val="none" w:sz="0" w:space="0" w:color="auto"/>
                  </w:divBdr>
                </w:div>
                <w:div w:id="1617371505">
                  <w:marLeft w:val="0"/>
                  <w:marRight w:val="0"/>
                  <w:marTop w:val="0"/>
                  <w:marBottom w:val="0"/>
                  <w:divBdr>
                    <w:top w:val="none" w:sz="0" w:space="0" w:color="auto"/>
                    <w:left w:val="none" w:sz="0" w:space="0" w:color="auto"/>
                    <w:bottom w:val="none" w:sz="0" w:space="0" w:color="auto"/>
                    <w:right w:val="none" w:sz="0" w:space="0" w:color="auto"/>
                  </w:divBdr>
                </w:div>
                <w:div w:id="174806818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59019721">
                      <w:marLeft w:val="0"/>
                      <w:marRight w:val="0"/>
                      <w:marTop w:val="0"/>
                      <w:marBottom w:val="0"/>
                      <w:divBdr>
                        <w:top w:val="none" w:sz="0" w:space="0" w:color="auto"/>
                        <w:left w:val="none" w:sz="0" w:space="0" w:color="auto"/>
                        <w:bottom w:val="none" w:sz="0" w:space="0" w:color="auto"/>
                        <w:right w:val="none" w:sz="0" w:space="0" w:color="auto"/>
                      </w:divBdr>
                      <w:divsChild>
                        <w:div w:id="627122965">
                          <w:marLeft w:val="0"/>
                          <w:marRight w:val="0"/>
                          <w:marTop w:val="0"/>
                          <w:marBottom w:val="0"/>
                          <w:divBdr>
                            <w:top w:val="none" w:sz="0" w:space="0" w:color="auto"/>
                            <w:left w:val="none" w:sz="0" w:space="0" w:color="auto"/>
                            <w:bottom w:val="none" w:sz="0" w:space="0" w:color="auto"/>
                            <w:right w:val="none" w:sz="0" w:space="0" w:color="auto"/>
                          </w:divBdr>
                          <w:divsChild>
                            <w:div w:id="403798906">
                              <w:marLeft w:val="0"/>
                              <w:marRight w:val="0"/>
                              <w:marTop w:val="0"/>
                              <w:marBottom w:val="0"/>
                              <w:divBdr>
                                <w:top w:val="none" w:sz="0" w:space="0" w:color="auto"/>
                                <w:left w:val="none" w:sz="0" w:space="0" w:color="auto"/>
                                <w:bottom w:val="none" w:sz="0" w:space="0" w:color="auto"/>
                                <w:right w:val="none" w:sz="0" w:space="0" w:color="auto"/>
                              </w:divBdr>
                            </w:div>
                            <w:div w:id="744451606">
                              <w:marLeft w:val="0"/>
                              <w:marRight w:val="0"/>
                              <w:marTop w:val="0"/>
                              <w:marBottom w:val="0"/>
                              <w:divBdr>
                                <w:top w:val="none" w:sz="0" w:space="0" w:color="auto"/>
                                <w:left w:val="none" w:sz="0" w:space="0" w:color="auto"/>
                                <w:bottom w:val="none" w:sz="0" w:space="0" w:color="auto"/>
                                <w:right w:val="none" w:sz="0" w:space="0" w:color="auto"/>
                              </w:divBdr>
                            </w:div>
                            <w:div w:id="1050809459">
                              <w:marLeft w:val="0"/>
                              <w:marRight w:val="0"/>
                              <w:marTop w:val="0"/>
                              <w:marBottom w:val="0"/>
                              <w:divBdr>
                                <w:top w:val="none" w:sz="0" w:space="0" w:color="auto"/>
                                <w:left w:val="none" w:sz="0" w:space="0" w:color="auto"/>
                                <w:bottom w:val="none" w:sz="0" w:space="0" w:color="auto"/>
                                <w:right w:val="none" w:sz="0" w:space="0" w:color="auto"/>
                              </w:divBdr>
                            </w:div>
                            <w:div w:id="1780833745">
                              <w:marLeft w:val="0"/>
                              <w:marRight w:val="0"/>
                              <w:marTop w:val="0"/>
                              <w:marBottom w:val="0"/>
                              <w:divBdr>
                                <w:top w:val="none" w:sz="0" w:space="0" w:color="auto"/>
                                <w:left w:val="none" w:sz="0" w:space="0" w:color="auto"/>
                                <w:bottom w:val="none" w:sz="0" w:space="0" w:color="auto"/>
                                <w:right w:val="none" w:sz="0" w:space="0" w:color="auto"/>
                              </w:divBdr>
                            </w:div>
                          </w:divsChild>
                        </w:div>
                        <w:div w:id="1358502975">
                          <w:marLeft w:val="0"/>
                          <w:marRight w:val="0"/>
                          <w:marTop w:val="0"/>
                          <w:marBottom w:val="0"/>
                          <w:divBdr>
                            <w:top w:val="none" w:sz="0" w:space="0" w:color="auto"/>
                            <w:left w:val="none" w:sz="0" w:space="0" w:color="auto"/>
                            <w:bottom w:val="none" w:sz="0" w:space="0" w:color="auto"/>
                            <w:right w:val="none" w:sz="0" w:space="0" w:color="auto"/>
                          </w:divBdr>
                        </w:div>
                        <w:div w:id="14567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8913">
                  <w:marLeft w:val="0"/>
                  <w:marRight w:val="0"/>
                  <w:marTop w:val="0"/>
                  <w:marBottom w:val="0"/>
                  <w:divBdr>
                    <w:top w:val="none" w:sz="0" w:space="0" w:color="auto"/>
                    <w:left w:val="none" w:sz="0" w:space="0" w:color="auto"/>
                    <w:bottom w:val="none" w:sz="0" w:space="0" w:color="auto"/>
                    <w:right w:val="none" w:sz="0" w:space="0" w:color="auto"/>
                  </w:divBdr>
                  <w:divsChild>
                    <w:div w:id="18248100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710114249">
                          <w:marLeft w:val="0"/>
                          <w:marRight w:val="0"/>
                          <w:marTop w:val="0"/>
                          <w:marBottom w:val="0"/>
                          <w:divBdr>
                            <w:top w:val="none" w:sz="0" w:space="0" w:color="auto"/>
                            <w:left w:val="none" w:sz="0" w:space="0" w:color="auto"/>
                            <w:bottom w:val="none" w:sz="0" w:space="0" w:color="auto"/>
                            <w:right w:val="none" w:sz="0" w:space="0" w:color="auto"/>
                          </w:divBdr>
                          <w:divsChild>
                            <w:div w:id="1493792634">
                              <w:marLeft w:val="0"/>
                              <w:marRight w:val="0"/>
                              <w:marTop w:val="0"/>
                              <w:marBottom w:val="0"/>
                              <w:divBdr>
                                <w:top w:val="none" w:sz="0" w:space="0" w:color="auto"/>
                                <w:left w:val="none" w:sz="0" w:space="0" w:color="auto"/>
                                <w:bottom w:val="none" w:sz="0" w:space="0" w:color="auto"/>
                                <w:right w:val="none" w:sz="0" w:space="0" w:color="auto"/>
                              </w:divBdr>
                              <w:divsChild>
                                <w:div w:id="26834971">
                                  <w:marLeft w:val="0"/>
                                  <w:marRight w:val="0"/>
                                  <w:marTop w:val="0"/>
                                  <w:marBottom w:val="0"/>
                                  <w:divBdr>
                                    <w:top w:val="none" w:sz="0" w:space="0" w:color="auto"/>
                                    <w:left w:val="none" w:sz="0" w:space="0" w:color="auto"/>
                                    <w:bottom w:val="none" w:sz="0" w:space="0" w:color="auto"/>
                                    <w:right w:val="none" w:sz="0" w:space="0" w:color="auto"/>
                                  </w:divBdr>
                                </w:div>
                                <w:div w:id="1437288605">
                                  <w:marLeft w:val="0"/>
                                  <w:marRight w:val="0"/>
                                  <w:marTop w:val="0"/>
                                  <w:marBottom w:val="0"/>
                                  <w:divBdr>
                                    <w:top w:val="none" w:sz="0" w:space="0" w:color="auto"/>
                                    <w:left w:val="none" w:sz="0" w:space="0" w:color="auto"/>
                                    <w:bottom w:val="none" w:sz="0" w:space="0" w:color="auto"/>
                                    <w:right w:val="none" w:sz="0" w:space="0" w:color="auto"/>
                                  </w:divBdr>
                                  <w:divsChild>
                                    <w:div w:id="4134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636717">
                  <w:blockQuote w:val="1"/>
                  <w:marLeft w:val="720"/>
                  <w:marRight w:val="720"/>
                  <w:marTop w:val="0"/>
                  <w:marBottom w:val="0"/>
                  <w:divBdr>
                    <w:top w:val="none" w:sz="0" w:space="0" w:color="auto"/>
                    <w:left w:val="none" w:sz="0" w:space="0" w:color="auto"/>
                    <w:bottom w:val="none" w:sz="0" w:space="0" w:color="auto"/>
                    <w:right w:val="none" w:sz="0" w:space="0" w:color="auto"/>
                  </w:divBdr>
                </w:div>
                <w:div w:id="2001539002">
                  <w:marLeft w:val="0"/>
                  <w:marRight w:val="0"/>
                  <w:marTop w:val="0"/>
                  <w:marBottom w:val="0"/>
                  <w:divBdr>
                    <w:top w:val="none" w:sz="0" w:space="0" w:color="auto"/>
                    <w:left w:val="none" w:sz="0" w:space="0" w:color="auto"/>
                    <w:bottom w:val="none" w:sz="0" w:space="0" w:color="auto"/>
                    <w:right w:val="none" w:sz="0" w:space="0" w:color="auto"/>
                  </w:divBdr>
                </w:div>
                <w:div w:id="2017540546">
                  <w:marLeft w:val="0"/>
                  <w:marRight w:val="0"/>
                  <w:marTop w:val="0"/>
                  <w:marBottom w:val="0"/>
                  <w:divBdr>
                    <w:top w:val="none" w:sz="0" w:space="0" w:color="auto"/>
                    <w:left w:val="none" w:sz="0" w:space="0" w:color="auto"/>
                    <w:bottom w:val="none" w:sz="0" w:space="0" w:color="auto"/>
                    <w:right w:val="none" w:sz="0" w:space="0" w:color="auto"/>
                  </w:divBdr>
                </w:div>
                <w:div w:id="207804521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18211980">
                      <w:marLeft w:val="0"/>
                      <w:marRight w:val="0"/>
                      <w:marTop w:val="0"/>
                      <w:marBottom w:val="0"/>
                      <w:divBdr>
                        <w:top w:val="none" w:sz="0" w:space="0" w:color="auto"/>
                        <w:left w:val="none" w:sz="0" w:space="0" w:color="auto"/>
                        <w:bottom w:val="none" w:sz="0" w:space="0" w:color="auto"/>
                        <w:right w:val="none" w:sz="0" w:space="0" w:color="auto"/>
                      </w:divBdr>
                    </w:div>
                  </w:divsChild>
                </w:div>
                <w:div w:id="213648833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89571248">
                      <w:marLeft w:val="0"/>
                      <w:marRight w:val="0"/>
                      <w:marTop w:val="0"/>
                      <w:marBottom w:val="0"/>
                      <w:divBdr>
                        <w:top w:val="none" w:sz="0" w:space="0" w:color="auto"/>
                        <w:left w:val="none" w:sz="0" w:space="0" w:color="auto"/>
                        <w:bottom w:val="none" w:sz="0" w:space="0" w:color="auto"/>
                        <w:right w:val="none" w:sz="0" w:space="0" w:color="auto"/>
                      </w:divBdr>
                    </w:div>
                    <w:div w:id="1684280450">
                      <w:marLeft w:val="0"/>
                      <w:marRight w:val="0"/>
                      <w:marTop w:val="0"/>
                      <w:marBottom w:val="0"/>
                      <w:divBdr>
                        <w:top w:val="none" w:sz="0" w:space="0" w:color="auto"/>
                        <w:left w:val="none" w:sz="0" w:space="0" w:color="auto"/>
                        <w:bottom w:val="none" w:sz="0" w:space="0" w:color="auto"/>
                        <w:right w:val="none" w:sz="0" w:space="0" w:color="auto"/>
                      </w:divBdr>
                      <w:divsChild>
                        <w:div w:id="300694358">
                          <w:marLeft w:val="0"/>
                          <w:marRight w:val="0"/>
                          <w:marTop w:val="0"/>
                          <w:marBottom w:val="0"/>
                          <w:divBdr>
                            <w:top w:val="none" w:sz="0" w:space="0" w:color="auto"/>
                            <w:left w:val="none" w:sz="0" w:space="0" w:color="auto"/>
                            <w:bottom w:val="none" w:sz="0" w:space="0" w:color="auto"/>
                            <w:right w:val="none" w:sz="0" w:space="0" w:color="auto"/>
                          </w:divBdr>
                          <w:divsChild>
                            <w:div w:id="394933981">
                              <w:marLeft w:val="0"/>
                              <w:marRight w:val="0"/>
                              <w:marTop w:val="0"/>
                              <w:marBottom w:val="0"/>
                              <w:divBdr>
                                <w:top w:val="none" w:sz="0" w:space="0" w:color="auto"/>
                                <w:left w:val="none" w:sz="0" w:space="0" w:color="auto"/>
                                <w:bottom w:val="none" w:sz="0" w:space="0" w:color="auto"/>
                                <w:right w:val="none" w:sz="0" w:space="0" w:color="auto"/>
                              </w:divBdr>
                              <w:divsChild>
                                <w:div w:id="1130320102">
                                  <w:marLeft w:val="0"/>
                                  <w:marRight w:val="0"/>
                                  <w:marTop w:val="0"/>
                                  <w:marBottom w:val="0"/>
                                  <w:divBdr>
                                    <w:top w:val="none" w:sz="0" w:space="0" w:color="auto"/>
                                    <w:left w:val="none" w:sz="0" w:space="0" w:color="auto"/>
                                    <w:bottom w:val="none" w:sz="0" w:space="0" w:color="auto"/>
                                    <w:right w:val="none" w:sz="0" w:space="0" w:color="auto"/>
                                  </w:divBdr>
                                </w:div>
                              </w:divsChild>
                            </w:div>
                            <w:div w:id="14426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4362">
          <w:blockQuote w:val="1"/>
          <w:marLeft w:val="720"/>
          <w:marRight w:val="720"/>
          <w:marTop w:val="0"/>
          <w:marBottom w:val="0"/>
          <w:divBdr>
            <w:top w:val="none" w:sz="0" w:space="0" w:color="auto"/>
            <w:left w:val="none" w:sz="0" w:space="0" w:color="auto"/>
            <w:bottom w:val="none" w:sz="0" w:space="0" w:color="auto"/>
            <w:right w:val="none" w:sz="0" w:space="0" w:color="auto"/>
          </w:divBdr>
          <w:divsChild>
            <w:div w:id="660357001">
              <w:marLeft w:val="0"/>
              <w:marRight w:val="0"/>
              <w:marTop w:val="0"/>
              <w:marBottom w:val="0"/>
              <w:divBdr>
                <w:top w:val="none" w:sz="0" w:space="0" w:color="auto"/>
                <w:left w:val="none" w:sz="0" w:space="0" w:color="auto"/>
                <w:bottom w:val="none" w:sz="0" w:space="0" w:color="auto"/>
                <w:right w:val="none" w:sz="0" w:space="0" w:color="auto"/>
              </w:divBdr>
            </w:div>
            <w:div w:id="891161692">
              <w:marLeft w:val="0"/>
              <w:marRight w:val="0"/>
              <w:marTop w:val="0"/>
              <w:marBottom w:val="0"/>
              <w:divBdr>
                <w:top w:val="none" w:sz="0" w:space="0" w:color="auto"/>
                <w:left w:val="none" w:sz="0" w:space="0" w:color="auto"/>
                <w:bottom w:val="none" w:sz="0" w:space="0" w:color="auto"/>
                <w:right w:val="none" w:sz="0" w:space="0" w:color="auto"/>
              </w:divBdr>
            </w:div>
            <w:div w:id="2002729165">
              <w:marLeft w:val="0"/>
              <w:marRight w:val="0"/>
              <w:marTop w:val="0"/>
              <w:marBottom w:val="0"/>
              <w:divBdr>
                <w:top w:val="none" w:sz="0" w:space="0" w:color="auto"/>
                <w:left w:val="none" w:sz="0" w:space="0" w:color="auto"/>
                <w:bottom w:val="none" w:sz="0" w:space="0" w:color="auto"/>
                <w:right w:val="none" w:sz="0" w:space="0" w:color="auto"/>
              </w:divBdr>
              <w:divsChild>
                <w:div w:id="298539642">
                  <w:marLeft w:val="0"/>
                  <w:marRight w:val="0"/>
                  <w:marTop w:val="0"/>
                  <w:marBottom w:val="0"/>
                  <w:divBdr>
                    <w:top w:val="none" w:sz="0" w:space="0" w:color="auto"/>
                    <w:left w:val="none" w:sz="0" w:space="0" w:color="auto"/>
                    <w:bottom w:val="none" w:sz="0" w:space="0" w:color="auto"/>
                    <w:right w:val="none" w:sz="0" w:space="0" w:color="auto"/>
                  </w:divBdr>
                </w:div>
                <w:div w:id="730272258">
                  <w:marLeft w:val="0"/>
                  <w:marRight w:val="0"/>
                  <w:marTop w:val="0"/>
                  <w:marBottom w:val="0"/>
                  <w:divBdr>
                    <w:top w:val="none" w:sz="0" w:space="0" w:color="auto"/>
                    <w:left w:val="none" w:sz="0" w:space="0" w:color="auto"/>
                    <w:bottom w:val="none" w:sz="0" w:space="0" w:color="auto"/>
                    <w:right w:val="none" w:sz="0" w:space="0" w:color="auto"/>
                  </w:divBdr>
                </w:div>
                <w:div w:id="776876967">
                  <w:marLeft w:val="0"/>
                  <w:marRight w:val="0"/>
                  <w:marTop w:val="0"/>
                  <w:marBottom w:val="0"/>
                  <w:divBdr>
                    <w:top w:val="none" w:sz="0" w:space="0" w:color="auto"/>
                    <w:left w:val="none" w:sz="0" w:space="0" w:color="auto"/>
                    <w:bottom w:val="none" w:sz="0" w:space="0" w:color="auto"/>
                    <w:right w:val="none" w:sz="0" w:space="0" w:color="auto"/>
                  </w:divBdr>
                </w:div>
                <w:div w:id="1420180454">
                  <w:marLeft w:val="0"/>
                  <w:marRight w:val="0"/>
                  <w:marTop w:val="0"/>
                  <w:marBottom w:val="0"/>
                  <w:divBdr>
                    <w:top w:val="none" w:sz="0" w:space="0" w:color="auto"/>
                    <w:left w:val="none" w:sz="0" w:space="0" w:color="auto"/>
                    <w:bottom w:val="none" w:sz="0" w:space="0" w:color="auto"/>
                    <w:right w:val="none" w:sz="0" w:space="0" w:color="auto"/>
                  </w:divBdr>
                </w:div>
                <w:div w:id="1560241164">
                  <w:marLeft w:val="0"/>
                  <w:marRight w:val="0"/>
                  <w:marTop w:val="0"/>
                  <w:marBottom w:val="0"/>
                  <w:divBdr>
                    <w:top w:val="none" w:sz="0" w:space="0" w:color="auto"/>
                    <w:left w:val="none" w:sz="0" w:space="0" w:color="auto"/>
                    <w:bottom w:val="none" w:sz="0" w:space="0" w:color="auto"/>
                    <w:right w:val="none" w:sz="0" w:space="0" w:color="auto"/>
                  </w:divBdr>
                </w:div>
                <w:div w:id="1793862125">
                  <w:marLeft w:val="0"/>
                  <w:marRight w:val="0"/>
                  <w:marTop w:val="0"/>
                  <w:marBottom w:val="0"/>
                  <w:divBdr>
                    <w:top w:val="none" w:sz="0" w:space="0" w:color="auto"/>
                    <w:left w:val="none" w:sz="0" w:space="0" w:color="auto"/>
                    <w:bottom w:val="none" w:sz="0" w:space="0" w:color="auto"/>
                    <w:right w:val="none" w:sz="0" w:space="0" w:color="auto"/>
                  </w:divBdr>
                </w:div>
                <w:div w:id="2129350290">
                  <w:marLeft w:val="0"/>
                  <w:marRight w:val="0"/>
                  <w:marTop w:val="0"/>
                  <w:marBottom w:val="0"/>
                  <w:divBdr>
                    <w:top w:val="none" w:sz="0" w:space="0" w:color="auto"/>
                    <w:left w:val="none" w:sz="0" w:space="0" w:color="auto"/>
                    <w:bottom w:val="none" w:sz="0" w:space="0" w:color="auto"/>
                    <w:right w:val="none" w:sz="0" w:space="0" w:color="auto"/>
                  </w:divBdr>
                </w:div>
              </w:divsChild>
            </w:div>
            <w:div w:id="204559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4696">
      <w:bodyDiv w:val="1"/>
      <w:marLeft w:val="0"/>
      <w:marRight w:val="0"/>
      <w:marTop w:val="0"/>
      <w:marBottom w:val="0"/>
      <w:divBdr>
        <w:top w:val="none" w:sz="0" w:space="0" w:color="auto"/>
        <w:left w:val="none" w:sz="0" w:space="0" w:color="auto"/>
        <w:bottom w:val="none" w:sz="0" w:space="0" w:color="auto"/>
        <w:right w:val="none" w:sz="0" w:space="0" w:color="auto"/>
      </w:divBdr>
      <w:divsChild>
        <w:div w:id="865483351">
          <w:marLeft w:val="0"/>
          <w:marRight w:val="0"/>
          <w:marTop w:val="0"/>
          <w:marBottom w:val="0"/>
          <w:divBdr>
            <w:top w:val="none" w:sz="0" w:space="0" w:color="auto"/>
            <w:left w:val="none" w:sz="0" w:space="0" w:color="auto"/>
            <w:bottom w:val="none" w:sz="0" w:space="0" w:color="auto"/>
            <w:right w:val="none" w:sz="0" w:space="0" w:color="auto"/>
          </w:divBdr>
          <w:divsChild>
            <w:div w:id="11902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40317">
      <w:bodyDiv w:val="1"/>
      <w:marLeft w:val="0"/>
      <w:marRight w:val="0"/>
      <w:marTop w:val="0"/>
      <w:marBottom w:val="0"/>
      <w:divBdr>
        <w:top w:val="none" w:sz="0" w:space="0" w:color="auto"/>
        <w:left w:val="none" w:sz="0" w:space="0" w:color="auto"/>
        <w:bottom w:val="none" w:sz="0" w:space="0" w:color="auto"/>
        <w:right w:val="none" w:sz="0" w:space="0" w:color="auto"/>
      </w:divBdr>
    </w:div>
    <w:div w:id="778720073">
      <w:bodyDiv w:val="1"/>
      <w:marLeft w:val="0"/>
      <w:marRight w:val="0"/>
      <w:marTop w:val="0"/>
      <w:marBottom w:val="0"/>
      <w:divBdr>
        <w:top w:val="none" w:sz="0" w:space="0" w:color="auto"/>
        <w:left w:val="none" w:sz="0" w:space="0" w:color="auto"/>
        <w:bottom w:val="none" w:sz="0" w:space="0" w:color="auto"/>
        <w:right w:val="none" w:sz="0" w:space="0" w:color="auto"/>
      </w:divBdr>
      <w:divsChild>
        <w:div w:id="1491142464">
          <w:marLeft w:val="0"/>
          <w:marRight w:val="0"/>
          <w:marTop w:val="0"/>
          <w:marBottom w:val="0"/>
          <w:divBdr>
            <w:top w:val="none" w:sz="0" w:space="0" w:color="auto"/>
            <w:left w:val="none" w:sz="0" w:space="0" w:color="auto"/>
            <w:bottom w:val="none" w:sz="0" w:space="0" w:color="auto"/>
            <w:right w:val="none" w:sz="0" w:space="0" w:color="auto"/>
          </w:divBdr>
          <w:divsChild>
            <w:div w:id="759714307">
              <w:marLeft w:val="0"/>
              <w:marRight w:val="0"/>
              <w:marTop w:val="0"/>
              <w:marBottom w:val="0"/>
              <w:divBdr>
                <w:top w:val="none" w:sz="0" w:space="0" w:color="auto"/>
                <w:left w:val="none" w:sz="0" w:space="0" w:color="auto"/>
                <w:bottom w:val="none" w:sz="0" w:space="0" w:color="auto"/>
                <w:right w:val="none" w:sz="0" w:space="0" w:color="auto"/>
              </w:divBdr>
            </w:div>
            <w:div w:id="888230289">
              <w:marLeft w:val="0"/>
              <w:marRight w:val="0"/>
              <w:marTop w:val="0"/>
              <w:marBottom w:val="0"/>
              <w:divBdr>
                <w:top w:val="none" w:sz="0" w:space="0" w:color="auto"/>
                <w:left w:val="none" w:sz="0" w:space="0" w:color="auto"/>
                <w:bottom w:val="none" w:sz="0" w:space="0" w:color="auto"/>
                <w:right w:val="none" w:sz="0" w:space="0" w:color="auto"/>
              </w:divBdr>
            </w:div>
            <w:div w:id="1223105636">
              <w:marLeft w:val="0"/>
              <w:marRight w:val="0"/>
              <w:marTop w:val="0"/>
              <w:marBottom w:val="0"/>
              <w:divBdr>
                <w:top w:val="none" w:sz="0" w:space="0" w:color="auto"/>
                <w:left w:val="none" w:sz="0" w:space="0" w:color="auto"/>
                <w:bottom w:val="none" w:sz="0" w:space="0" w:color="auto"/>
                <w:right w:val="none" w:sz="0" w:space="0" w:color="auto"/>
              </w:divBdr>
            </w:div>
            <w:div w:id="1512376202">
              <w:marLeft w:val="0"/>
              <w:marRight w:val="0"/>
              <w:marTop w:val="0"/>
              <w:marBottom w:val="0"/>
              <w:divBdr>
                <w:top w:val="none" w:sz="0" w:space="0" w:color="auto"/>
                <w:left w:val="none" w:sz="0" w:space="0" w:color="auto"/>
                <w:bottom w:val="none" w:sz="0" w:space="0" w:color="auto"/>
                <w:right w:val="none" w:sz="0" w:space="0" w:color="auto"/>
              </w:divBdr>
            </w:div>
            <w:div w:id="15155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8952">
      <w:bodyDiv w:val="1"/>
      <w:marLeft w:val="0"/>
      <w:marRight w:val="0"/>
      <w:marTop w:val="0"/>
      <w:marBottom w:val="0"/>
      <w:divBdr>
        <w:top w:val="none" w:sz="0" w:space="0" w:color="auto"/>
        <w:left w:val="none" w:sz="0" w:space="0" w:color="auto"/>
        <w:bottom w:val="none" w:sz="0" w:space="0" w:color="auto"/>
        <w:right w:val="none" w:sz="0" w:space="0" w:color="auto"/>
      </w:divBdr>
    </w:div>
    <w:div w:id="839658306">
      <w:bodyDiv w:val="1"/>
      <w:marLeft w:val="0"/>
      <w:marRight w:val="0"/>
      <w:marTop w:val="0"/>
      <w:marBottom w:val="0"/>
      <w:divBdr>
        <w:top w:val="none" w:sz="0" w:space="0" w:color="auto"/>
        <w:left w:val="none" w:sz="0" w:space="0" w:color="auto"/>
        <w:bottom w:val="none" w:sz="0" w:space="0" w:color="auto"/>
        <w:right w:val="none" w:sz="0" w:space="0" w:color="auto"/>
      </w:divBdr>
      <w:divsChild>
        <w:div w:id="573514899">
          <w:marLeft w:val="0"/>
          <w:marRight w:val="0"/>
          <w:marTop w:val="0"/>
          <w:marBottom w:val="0"/>
          <w:divBdr>
            <w:top w:val="none" w:sz="0" w:space="0" w:color="auto"/>
            <w:left w:val="none" w:sz="0" w:space="0" w:color="auto"/>
            <w:bottom w:val="none" w:sz="0" w:space="0" w:color="auto"/>
            <w:right w:val="none" w:sz="0" w:space="0" w:color="auto"/>
          </w:divBdr>
          <w:divsChild>
            <w:div w:id="363874123">
              <w:marLeft w:val="0"/>
              <w:marRight w:val="0"/>
              <w:marTop w:val="0"/>
              <w:marBottom w:val="0"/>
              <w:divBdr>
                <w:top w:val="none" w:sz="0" w:space="0" w:color="auto"/>
                <w:left w:val="none" w:sz="0" w:space="0" w:color="auto"/>
                <w:bottom w:val="none" w:sz="0" w:space="0" w:color="auto"/>
                <w:right w:val="none" w:sz="0" w:space="0" w:color="auto"/>
              </w:divBdr>
            </w:div>
            <w:div w:id="518467471">
              <w:marLeft w:val="0"/>
              <w:marRight w:val="0"/>
              <w:marTop w:val="0"/>
              <w:marBottom w:val="0"/>
              <w:divBdr>
                <w:top w:val="none" w:sz="0" w:space="0" w:color="auto"/>
                <w:left w:val="none" w:sz="0" w:space="0" w:color="auto"/>
                <w:bottom w:val="none" w:sz="0" w:space="0" w:color="auto"/>
                <w:right w:val="none" w:sz="0" w:space="0" w:color="auto"/>
              </w:divBdr>
            </w:div>
            <w:div w:id="552230966">
              <w:marLeft w:val="0"/>
              <w:marRight w:val="0"/>
              <w:marTop w:val="0"/>
              <w:marBottom w:val="0"/>
              <w:divBdr>
                <w:top w:val="none" w:sz="0" w:space="0" w:color="auto"/>
                <w:left w:val="none" w:sz="0" w:space="0" w:color="auto"/>
                <w:bottom w:val="none" w:sz="0" w:space="0" w:color="auto"/>
                <w:right w:val="none" w:sz="0" w:space="0" w:color="auto"/>
              </w:divBdr>
            </w:div>
            <w:div w:id="617682073">
              <w:marLeft w:val="0"/>
              <w:marRight w:val="0"/>
              <w:marTop w:val="0"/>
              <w:marBottom w:val="0"/>
              <w:divBdr>
                <w:top w:val="none" w:sz="0" w:space="0" w:color="auto"/>
                <w:left w:val="none" w:sz="0" w:space="0" w:color="auto"/>
                <w:bottom w:val="none" w:sz="0" w:space="0" w:color="auto"/>
                <w:right w:val="none" w:sz="0" w:space="0" w:color="auto"/>
              </w:divBdr>
            </w:div>
            <w:div w:id="649098701">
              <w:marLeft w:val="0"/>
              <w:marRight w:val="0"/>
              <w:marTop w:val="0"/>
              <w:marBottom w:val="0"/>
              <w:divBdr>
                <w:top w:val="none" w:sz="0" w:space="0" w:color="auto"/>
                <w:left w:val="none" w:sz="0" w:space="0" w:color="auto"/>
                <w:bottom w:val="none" w:sz="0" w:space="0" w:color="auto"/>
                <w:right w:val="none" w:sz="0" w:space="0" w:color="auto"/>
              </w:divBdr>
            </w:div>
            <w:div w:id="665666213">
              <w:marLeft w:val="0"/>
              <w:marRight w:val="0"/>
              <w:marTop w:val="0"/>
              <w:marBottom w:val="0"/>
              <w:divBdr>
                <w:top w:val="none" w:sz="0" w:space="0" w:color="auto"/>
                <w:left w:val="none" w:sz="0" w:space="0" w:color="auto"/>
                <w:bottom w:val="none" w:sz="0" w:space="0" w:color="auto"/>
                <w:right w:val="none" w:sz="0" w:space="0" w:color="auto"/>
              </w:divBdr>
            </w:div>
            <w:div w:id="715004914">
              <w:marLeft w:val="0"/>
              <w:marRight w:val="0"/>
              <w:marTop w:val="0"/>
              <w:marBottom w:val="0"/>
              <w:divBdr>
                <w:top w:val="none" w:sz="0" w:space="0" w:color="auto"/>
                <w:left w:val="none" w:sz="0" w:space="0" w:color="auto"/>
                <w:bottom w:val="none" w:sz="0" w:space="0" w:color="auto"/>
                <w:right w:val="none" w:sz="0" w:space="0" w:color="auto"/>
              </w:divBdr>
            </w:div>
            <w:div w:id="774522642">
              <w:marLeft w:val="0"/>
              <w:marRight w:val="0"/>
              <w:marTop w:val="0"/>
              <w:marBottom w:val="0"/>
              <w:divBdr>
                <w:top w:val="none" w:sz="0" w:space="0" w:color="auto"/>
                <w:left w:val="none" w:sz="0" w:space="0" w:color="auto"/>
                <w:bottom w:val="none" w:sz="0" w:space="0" w:color="auto"/>
                <w:right w:val="none" w:sz="0" w:space="0" w:color="auto"/>
              </w:divBdr>
            </w:div>
            <w:div w:id="785538852">
              <w:marLeft w:val="0"/>
              <w:marRight w:val="0"/>
              <w:marTop w:val="0"/>
              <w:marBottom w:val="0"/>
              <w:divBdr>
                <w:top w:val="none" w:sz="0" w:space="0" w:color="auto"/>
                <w:left w:val="none" w:sz="0" w:space="0" w:color="auto"/>
                <w:bottom w:val="none" w:sz="0" w:space="0" w:color="auto"/>
                <w:right w:val="none" w:sz="0" w:space="0" w:color="auto"/>
              </w:divBdr>
            </w:div>
            <w:div w:id="934290665">
              <w:marLeft w:val="0"/>
              <w:marRight w:val="0"/>
              <w:marTop w:val="0"/>
              <w:marBottom w:val="0"/>
              <w:divBdr>
                <w:top w:val="none" w:sz="0" w:space="0" w:color="auto"/>
                <w:left w:val="none" w:sz="0" w:space="0" w:color="auto"/>
                <w:bottom w:val="none" w:sz="0" w:space="0" w:color="auto"/>
                <w:right w:val="none" w:sz="0" w:space="0" w:color="auto"/>
              </w:divBdr>
            </w:div>
            <w:div w:id="997998514">
              <w:marLeft w:val="0"/>
              <w:marRight w:val="0"/>
              <w:marTop w:val="0"/>
              <w:marBottom w:val="0"/>
              <w:divBdr>
                <w:top w:val="none" w:sz="0" w:space="0" w:color="auto"/>
                <w:left w:val="none" w:sz="0" w:space="0" w:color="auto"/>
                <w:bottom w:val="none" w:sz="0" w:space="0" w:color="auto"/>
                <w:right w:val="none" w:sz="0" w:space="0" w:color="auto"/>
              </w:divBdr>
            </w:div>
            <w:div w:id="999164221">
              <w:marLeft w:val="0"/>
              <w:marRight w:val="0"/>
              <w:marTop w:val="0"/>
              <w:marBottom w:val="0"/>
              <w:divBdr>
                <w:top w:val="none" w:sz="0" w:space="0" w:color="auto"/>
                <w:left w:val="none" w:sz="0" w:space="0" w:color="auto"/>
                <w:bottom w:val="none" w:sz="0" w:space="0" w:color="auto"/>
                <w:right w:val="none" w:sz="0" w:space="0" w:color="auto"/>
              </w:divBdr>
            </w:div>
            <w:div w:id="1102843504">
              <w:marLeft w:val="0"/>
              <w:marRight w:val="0"/>
              <w:marTop w:val="0"/>
              <w:marBottom w:val="0"/>
              <w:divBdr>
                <w:top w:val="none" w:sz="0" w:space="0" w:color="auto"/>
                <w:left w:val="none" w:sz="0" w:space="0" w:color="auto"/>
                <w:bottom w:val="none" w:sz="0" w:space="0" w:color="auto"/>
                <w:right w:val="none" w:sz="0" w:space="0" w:color="auto"/>
              </w:divBdr>
            </w:div>
            <w:div w:id="1164854796">
              <w:marLeft w:val="0"/>
              <w:marRight w:val="0"/>
              <w:marTop w:val="0"/>
              <w:marBottom w:val="0"/>
              <w:divBdr>
                <w:top w:val="none" w:sz="0" w:space="0" w:color="auto"/>
                <w:left w:val="none" w:sz="0" w:space="0" w:color="auto"/>
                <w:bottom w:val="none" w:sz="0" w:space="0" w:color="auto"/>
                <w:right w:val="none" w:sz="0" w:space="0" w:color="auto"/>
              </w:divBdr>
            </w:div>
            <w:div w:id="1169446406">
              <w:marLeft w:val="0"/>
              <w:marRight w:val="0"/>
              <w:marTop w:val="0"/>
              <w:marBottom w:val="0"/>
              <w:divBdr>
                <w:top w:val="none" w:sz="0" w:space="0" w:color="auto"/>
                <w:left w:val="none" w:sz="0" w:space="0" w:color="auto"/>
                <w:bottom w:val="none" w:sz="0" w:space="0" w:color="auto"/>
                <w:right w:val="none" w:sz="0" w:space="0" w:color="auto"/>
              </w:divBdr>
            </w:div>
            <w:div w:id="1289430893">
              <w:marLeft w:val="0"/>
              <w:marRight w:val="0"/>
              <w:marTop w:val="0"/>
              <w:marBottom w:val="0"/>
              <w:divBdr>
                <w:top w:val="none" w:sz="0" w:space="0" w:color="auto"/>
                <w:left w:val="none" w:sz="0" w:space="0" w:color="auto"/>
                <w:bottom w:val="none" w:sz="0" w:space="0" w:color="auto"/>
                <w:right w:val="none" w:sz="0" w:space="0" w:color="auto"/>
              </w:divBdr>
            </w:div>
            <w:div w:id="1303727151">
              <w:marLeft w:val="0"/>
              <w:marRight w:val="0"/>
              <w:marTop w:val="0"/>
              <w:marBottom w:val="0"/>
              <w:divBdr>
                <w:top w:val="none" w:sz="0" w:space="0" w:color="auto"/>
                <w:left w:val="none" w:sz="0" w:space="0" w:color="auto"/>
                <w:bottom w:val="none" w:sz="0" w:space="0" w:color="auto"/>
                <w:right w:val="none" w:sz="0" w:space="0" w:color="auto"/>
              </w:divBdr>
            </w:div>
            <w:div w:id="1558011001">
              <w:marLeft w:val="0"/>
              <w:marRight w:val="0"/>
              <w:marTop w:val="0"/>
              <w:marBottom w:val="0"/>
              <w:divBdr>
                <w:top w:val="none" w:sz="0" w:space="0" w:color="auto"/>
                <w:left w:val="none" w:sz="0" w:space="0" w:color="auto"/>
                <w:bottom w:val="none" w:sz="0" w:space="0" w:color="auto"/>
                <w:right w:val="none" w:sz="0" w:space="0" w:color="auto"/>
              </w:divBdr>
            </w:div>
            <w:div w:id="1617369709">
              <w:marLeft w:val="0"/>
              <w:marRight w:val="0"/>
              <w:marTop w:val="0"/>
              <w:marBottom w:val="0"/>
              <w:divBdr>
                <w:top w:val="none" w:sz="0" w:space="0" w:color="auto"/>
                <w:left w:val="none" w:sz="0" w:space="0" w:color="auto"/>
                <w:bottom w:val="none" w:sz="0" w:space="0" w:color="auto"/>
                <w:right w:val="none" w:sz="0" w:space="0" w:color="auto"/>
              </w:divBdr>
            </w:div>
            <w:div w:id="1750156991">
              <w:marLeft w:val="0"/>
              <w:marRight w:val="0"/>
              <w:marTop w:val="0"/>
              <w:marBottom w:val="0"/>
              <w:divBdr>
                <w:top w:val="none" w:sz="0" w:space="0" w:color="auto"/>
                <w:left w:val="none" w:sz="0" w:space="0" w:color="auto"/>
                <w:bottom w:val="none" w:sz="0" w:space="0" w:color="auto"/>
                <w:right w:val="none" w:sz="0" w:space="0" w:color="auto"/>
              </w:divBdr>
            </w:div>
            <w:div w:id="1766657578">
              <w:marLeft w:val="0"/>
              <w:marRight w:val="0"/>
              <w:marTop w:val="0"/>
              <w:marBottom w:val="0"/>
              <w:divBdr>
                <w:top w:val="none" w:sz="0" w:space="0" w:color="auto"/>
                <w:left w:val="none" w:sz="0" w:space="0" w:color="auto"/>
                <w:bottom w:val="none" w:sz="0" w:space="0" w:color="auto"/>
                <w:right w:val="none" w:sz="0" w:space="0" w:color="auto"/>
              </w:divBdr>
            </w:div>
            <w:div w:id="1957248888">
              <w:marLeft w:val="0"/>
              <w:marRight w:val="0"/>
              <w:marTop w:val="0"/>
              <w:marBottom w:val="0"/>
              <w:divBdr>
                <w:top w:val="none" w:sz="0" w:space="0" w:color="auto"/>
                <w:left w:val="none" w:sz="0" w:space="0" w:color="auto"/>
                <w:bottom w:val="none" w:sz="0" w:space="0" w:color="auto"/>
                <w:right w:val="none" w:sz="0" w:space="0" w:color="auto"/>
              </w:divBdr>
            </w:div>
            <w:div w:id="1996444848">
              <w:marLeft w:val="0"/>
              <w:marRight w:val="0"/>
              <w:marTop w:val="0"/>
              <w:marBottom w:val="0"/>
              <w:divBdr>
                <w:top w:val="none" w:sz="0" w:space="0" w:color="auto"/>
                <w:left w:val="none" w:sz="0" w:space="0" w:color="auto"/>
                <w:bottom w:val="none" w:sz="0" w:space="0" w:color="auto"/>
                <w:right w:val="none" w:sz="0" w:space="0" w:color="auto"/>
              </w:divBdr>
            </w:div>
            <w:div w:id="2002926941">
              <w:marLeft w:val="0"/>
              <w:marRight w:val="0"/>
              <w:marTop w:val="0"/>
              <w:marBottom w:val="0"/>
              <w:divBdr>
                <w:top w:val="none" w:sz="0" w:space="0" w:color="auto"/>
                <w:left w:val="none" w:sz="0" w:space="0" w:color="auto"/>
                <w:bottom w:val="none" w:sz="0" w:space="0" w:color="auto"/>
                <w:right w:val="none" w:sz="0" w:space="0" w:color="auto"/>
              </w:divBdr>
            </w:div>
            <w:div w:id="207763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33970">
      <w:bodyDiv w:val="1"/>
      <w:marLeft w:val="0"/>
      <w:marRight w:val="0"/>
      <w:marTop w:val="0"/>
      <w:marBottom w:val="0"/>
      <w:divBdr>
        <w:top w:val="none" w:sz="0" w:space="0" w:color="auto"/>
        <w:left w:val="none" w:sz="0" w:space="0" w:color="auto"/>
        <w:bottom w:val="none" w:sz="0" w:space="0" w:color="auto"/>
        <w:right w:val="none" w:sz="0" w:space="0" w:color="auto"/>
      </w:divBdr>
      <w:divsChild>
        <w:div w:id="863908181">
          <w:marLeft w:val="0"/>
          <w:marRight w:val="0"/>
          <w:marTop w:val="0"/>
          <w:marBottom w:val="0"/>
          <w:divBdr>
            <w:top w:val="none" w:sz="0" w:space="0" w:color="auto"/>
            <w:left w:val="none" w:sz="0" w:space="0" w:color="auto"/>
            <w:bottom w:val="none" w:sz="0" w:space="0" w:color="auto"/>
            <w:right w:val="none" w:sz="0" w:space="0" w:color="auto"/>
          </w:divBdr>
          <w:divsChild>
            <w:div w:id="17490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2771">
      <w:bodyDiv w:val="1"/>
      <w:marLeft w:val="0"/>
      <w:marRight w:val="0"/>
      <w:marTop w:val="0"/>
      <w:marBottom w:val="0"/>
      <w:divBdr>
        <w:top w:val="none" w:sz="0" w:space="0" w:color="auto"/>
        <w:left w:val="none" w:sz="0" w:space="0" w:color="auto"/>
        <w:bottom w:val="none" w:sz="0" w:space="0" w:color="auto"/>
        <w:right w:val="none" w:sz="0" w:space="0" w:color="auto"/>
      </w:divBdr>
    </w:div>
    <w:div w:id="953825585">
      <w:bodyDiv w:val="1"/>
      <w:marLeft w:val="0"/>
      <w:marRight w:val="0"/>
      <w:marTop w:val="0"/>
      <w:marBottom w:val="0"/>
      <w:divBdr>
        <w:top w:val="none" w:sz="0" w:space="0" w:color="auto"/>
        <w:left w:val="none" w:sz="0" w:space="0" w:color="auto"/>
        <w:bottom w:val="none" w:sz="0" w:space="0" w:color="auto"/>
        <w:right w:val="none" w:sz="0" w:space="0" w:color="auto"/>
      </w:divBdr>
    </w:div>
    <w:div w:id="968585817">
      <w:bodyDiv w:val="1"/>
      <w:marLeft w:val="0"/>
      <w:marRight w:val="0"/>
      <w:marTop w:val="0"/>
      <w:marBottom w:val="0"/>
      <w:divBdr>
        <w:top w:val="none" w:sz="0" w:space="0" w:color="auto"/>
        <w:left w:val="none" w:sz="0" w:space="0" w:color="auto"/>
        <w:bottom w:val="none" w:sz="0" w:space="0" w:color="auto"/>
        <w:right w:val="none" w:sz="0" w:space="0" w:color="auto"/>
      </w:divBdr>
      <w:divsChild>
        <w:div w:id="664478120">
          <w:marLeft w:val="0"/>
          <w:marRight w:val="0"/>
          <w:marTop w:val="0"/>
          <w:marBottom w:val="0"/>
          <w:divBdr>
            <w:top w:val="none" w:sz="0" w:space="0" w:color="auto"/>
            <w:left w:val="none" w:sz="0" w:space="0" w:color="auto"/>
            <w:bottom w:val="none" w:sz="0" w:space="0" w:color="auto"/>
            <w:right w:val="none" w:sz="0" w:space="0" w:color="auto"/>
          </w:divBdr>
          <w:divsChild>
            <w:div w:id="336810745">
              <w:marLeft w:val="0"/>
              <w:marRight w:val="0"/>
              <w:marTop w:val="0"/>
              <w:marBottom w:val="0"/>
              <w:divBdr>
                <w:top w:val="none" w:sz="0" w:space="0" w:color="auto"/>
                <w:left w:val="none" w:sz="0" w:space="0" w:color="auto"/>
                <w:bottom w:val="none" w:sz="0" w:space="0" w:color="auto"/>
                <w:right w:val="none" w:sz="0" w:space="0" w:color="auto"/>
              </w:divBdr>
            </w:div>
            <w:div w:id="1087578178">
              <w:marLeft w:val="0"/>
              <w:marRight w:val="0"/>
              <w:marTop w:val="0"/>
              <w:marBottom w:val="0"/>
              <w:divBdr>
                <w:top w:val="none" w:sz="0" w:space="0" w:color="auto"/>
                <w:left w:val="none" w:sz="0" w:space="0" w:color="auto"/>
                <w:bottom w:val="none" w:sz="0" w:space="0" w:color="auto"/>
                <w:right w:val="none" w:sz="0" w:space="0" w:color="auto"/>
              </w:divBdr>
              <w:divsChild>
                <w:div w:id="217055964">
                  <w:marLeft w:val="0"/>
                  <w:marRight w:val="0"/>
                  <w:marTop w:val="0"/>
                  <w:marBottom w:val="0"/>
                  <w:divBdr>
                    <w:top w:val="none" w:sz="0" w:space="0" w:color="auto"/>
                    <w:left w:val="none" w:sz="0" w:space="0" w:color="auto"/>
                    <w:bottom w:val="none" w:sz="0" w:space="0" w:color="auto"/>
                    <w:right w:val="none" w:sz="0" w:space="0" w:color="auto"/>
                  </w:divBdr>
                  <w:divsChild>
                    <w:div w:id="68164123">
                      <w:marLeft w:val="0"/>
                      <w:marRight w:val="0"/>
                      <w:marTop w:val="0"/>
                      <w:marBottom w:val="0"/>
                      <w:divBdr>
                        <w:top w:val="none" w:sz="0" w:space="0" w:color="auto"/>
                        <w:left w:val="none" w:sz="0" w:space="0" w:color="auto"/>
                        <w:bottom w:val="none" w:sz="0" w:space="0" w:color="auto"/>
                        <w:right w:val="none" w:sz="0" w:space="0" w:color="auto"/>
                      </w:divBdr>
                    </w:div>
                    <w:div w:id="1390493811">
                      <w:marLeft w:val="0"/>
                      <w:marRight w:val="0"/>
                      <w:marTop w:val="0"/>
                      <w:marBottom w:val="0"/>
                      <w:divBdr>
                        <w:top w:val="none" w:sz="0" w:space="0" w:color="auto"/>
                        <w:left w:val="none" w:sz="0" w:space="0" w:color="auto"/>
                        <w:bottom w:val="none" w:sz="0" w:space="0" w:color="auto"/>
                        <w:right w:val="none" w:sz="0" w:space="0" w:color="auto"/>
                      </w:divBdr>
                    </w:div>
                    <w:div w:id="2121873542">
                      <w:marLeft w:val="0"/>
                      <w:marRight w:val="0"/>
                      <w:marTop w:val="0"/>
                      <w:marBottom w:val="0"/>
                      <w:divBdr>
                        <w:top w:val="none" w:sz="0" w:space="0" w:color="auto"/>
                        <w:left w:val="none" w:sz="0" w:space="0" w:color="auto"/>
                        <w:bottom w:val="none" w:sz="0" w:space="0" w:color="auto"/>
                        <w:right w:val="none" w:sz="0" w:space="0" w:color="auto"/>
                      </w:divBdr>
                      <w:divsChild>
                        <w:div w:id="115875163">
                          <w:marLeft w:val="0"/>
                          <w:marRight w:val="0"/>
                          <w:marTop w:val="0"/>
                          <w:marBottom w:val="0"/>
                          <w:divBdr>
                            <w:top w:val="none" w:sz="0" w:space="0" w:color="auto"/>
                            <w:left w:val="none" w:sz="0" w:space="0" w:color="auto"/>
                            <w:bottom w:val="none" w:sz="0" w:space="0" w:color="auto"/>
                            <w:right w:val="none" w:sz="0" w:space="0" w:color="auto"/>
                          </w:divBdr>
                        </w:div>
                        <w:div w:id="1479541006">
                          <w:marLeft w:val="0"/>
                          <w:marRight w:val="0"/>
                          <w:marTop w:val="0"/>
                          <w:marBottom w:val="0"/>
                          <w:divBdr>
                            <w:top w:val="none" w:sz="0" w:space="0" w:color="auto"/>
                            <w:left w:val="none" w:sz="0" w:space="0" w:color="auto"/>
                            <w:bottom w:val="none" w:sz="0" w:space="0" w:color="auto"/>
                            <w:right w:val="none" w:sz="0" w:space="0" w:color="auto"/>
                          </w:divBdr>
                          <w:divsChild>
                            <w:div w:id="562983398">
                              <w:marLeft w:val="0"/>
                              <w:marRight w:val="0"/>
                              <w:marTop w:val="0"/>
                              <w:marBottom w:val="0"/>
                              <w:divBdr>
                                <w:top w:val="none" w:sz="0" w:space="0" w:color="auto"/>
                                <w:left w:val="none" w:sz="0" w:space="0" w:color="auto"/>
                                <w:bottom w:val="none" w:sz="0" w:space="0" w:color="auto"/>
                                <w:right w:val="none" w:sz="0" w:space="0" w:color="auto"/>
                              </w:divBdr>
                            </w:div>
                            <w:div w:id="958995367">
                              <w:marLeft w:val="0"/>
                              <w:marRight w:val="0"/>
                              <w:marTop w:val="0"/>
                              <w:marBottom w:val="0"/>
                              <w:divBdr>
                                <w:top w:val="none" w:sz="0" w:space="0" w:color="auto"/>
                                <w:left w:val="none" w:sz="0" w:space="0" w:color="auto"/>
                                <w:bottom w:val="none" w:sz="0" w:space="0" w:color="auto"/>
                                <w:right w:val="none" w:sz="0" w:space="0" w:color="auto"/>
                              </w:divBdr>
                            </w:div>
                            <w:div w:id="17603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26818">
                  <w:marLeft w:val="0"/>
                  <w:marRight w:val="0"/>
                  <w:marTop w:val="0"/>
                  <w:marBottom w:val="0"/>
                  <w:divBdr>
                    <w:top w:val="none" w:sz="0" w:space="0" w:color="auto"/>
                    <w:left w:val="none" w:sz="0" w:space="0" w:color="auto"/>
                    <w:bottom w:val="none" w:sz="0" w:space="0" w:color="auto"/>
                    <w:right w:val="none" w:sz="0" w:space="0" w:color="auto"/>
                  </w:divBdr>
                </w:div>
              </w:divsChild>
            </w:div>
            <w:div w:id="1087926006">
              <w:marLeft w:val="0"/>
              <w:marRight w:val="0"/>
              <w:marTop w:val="0"/>
              <w:marBottom w:val="0"/>
              <w:divBdr>
                <w:top w:val="none" w:sz="0" w:space="0" w:color="auto"/>
                <w:left w:val="none" w:sz="0" w:space="0" w:color="auto"/>
                <w:bottom w:val="none" w:sz="0" w:space="0" w:color="auto"/>
                <w:right w:val="none" w:sz="0" w:space="0" w:color="auto"/>
              </w:divBdr>
            </w:div>
            <w:div w:id="13583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60170">
      <w:bodyDiv w:val="1"/>
      <w:marLeft w:val="0"/>
      <w:marRight w:val="0"/>
      <w:marTop w:val="0"/>
      <w:marBottom w:val="0"/>
      <w:divBdr>
        <w:top w:val="none" w:sz="0" w:space="0" w:color="auto"/>
        <w:left w:val="none" w:sz="0" w:space="0" w:color="auto"/>
        <w:bottom w:val="none" w:sz="0" w:space="0" w:color="auto"/>
        <w:right w:val="none" w:sz="0" w:space="0" w:color="auto"/>
      </w:divBdr>
    </w:div>
    <w:div w:id="1009721446">
      <w:bodyDiv w:val="1"/>
      <w:marLeft w:val="0"/>
      <w:marRight w:val="0"/>
      <w:marTop w:val="0"/>
      <w:marBottom w:val="0"/>
      <w:divBdr>
        <w:top w:val="none" w:sz="0" w:space="0" w:color="auto"/>
        <w:left w:val="none" w:sz="0" w:space="0" w:color="auto"/>
        <w:bottom w:val="none" w:sz="0" w:space="0" w:color="auto"/>
        <w:right w:val="none" w:sz="0" w:space="0" w:color="auto"/>
      </w:divBdr>
    </w:div>
    <w:div w:id="1055588518">
      <w:bodyDiv w:val="1"/>
      <w:marLeft w:val="0"/>
      <w:marRight w:val="0"/>
      <w:marTop w:val="0"/>
      <w:marBottom w:val="0"/>
      <w:divBdr>
        <w:top w:val="none" w:sz="0" w:space="0" w:color="auto"/>
        <w:left w:val="none" w:sz="0" w:space="0" w:color="auto"/>
        <w:bottom w:val="none" w:sz="0" w:space="0" w:color="auto"/>
        <w:right w:val="none" w:sz="0" w:space="0" w:color="auto"/>
      </w:divBdr>
    </w:div>
    <w:div w:id="1069303399">
      <w:bodyDiv w:val="1"/>
      <w:marLeft w:val="0"/>
      <w:marRight w:val="0"/>
      <w:marTop w:val="0"/>
      <w:marBottom w:val="0"/>
      <w:divBdr>
        <w:top w:val="none" w:sz="0" w:space="0" w:color="auto"/>
        <w:left w:val="none" w:sz="0" w:space="0" w:color="auto"/>
        <w:bottom w:val="none" w:sz="0" w:space="0" w:color="auto"/>
        <w:right w:val="none" w:sz="0" w:space="0" w:color="auto"/>
      </w:divBdr>
      <w:divsChild>
        <w:div w:id="584152280">
          <w:marLeft w:val="0"/>
          <w:marRight w:val="0"/>
          <w:marTop w:val="0"/>
          <w:marBottom w:val="0"/>
          <w:divBdr>
            <w:top w:val="none" w:sz="0" w:space="0" w:color="auto"/>
            <w:left w:val="none" w:sz="0" w:space="0" w:color="auto"/>
            <w:bottom w:val="none" w:sz="0" w:space="0" w:color="auto"/>
            <w:right w:val="none" w:sz="0" w:space="0" w:color="auto"/>
          </w:divBdr>
          <w:divsChild>
            <w:div w:id="2802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19013">
      <w:bodyDiv w:val="1"/>
      <w:marLeft w:val="0"/>
      <w:marRight w:val="0"/>
      <w:marTop w:val="0"/>
      <w:marBottom w:val="0"/>
      <w:divBdr>
        <w:top w:val="none" w:sz="0" w:space="0" w:color="auto"/>
        <w:left w:val="none" w:sz="0" w:space="0" w:color="auto"/>
        <w:bottom w:val="none" w:sz="0" w:space="0" w:color="auto"/>
        <w:right w:val="none" w:sz="0" w:space="0" w:color="auto"/>
      </w:divBdr>
    </w:div>
    <w:div w:id="1124620370">
      <w:bodyDiv w:val="1"/>
      <w:marLeft w:val="0"/>
      <w:marRight w:val="0"/>
      <w:marTop w:val="0"/>
      <w:marBottom w:val="0"/>
      <w:divBdr>
        <w:top w:val="none" w:sz="0" w:space="0" w:color="auto"/>
        <w:left w:val="none" w:sz="0" w:space="0" w:color="auto"/>
        <w:bottom w:val="none" w:sz="0" w:space="0" w:color="auto"/>
        <w:right w:val="none" w:sz="0" w:space="0" w:color="auto"/>
      </w:divBdr>
      <w:divsChild>
        <w:div w:id="2135250992">
          <w:marLeft w:val="0"/>
          <w:marRight w:val="0"/>
          <w:marTop w:val="0"/>
          <w:marBottom w:val="0"/>
          <w:divBdr>
            <w:top w:val="none" w:sz="0" w:space="0" w:color="auto"/>
            <w:left w:val="none" w:sz="0" w:space="0" w:color="auto"/>
            <w:bottom w:val="none" w:sz="0" w:space="0" w:color="auto"/>
            <w:right w:val="none" w:sz="0" w:space="0" w:color="auto"/>
          </w:divBdr>
          <w:divsChild>
            <w:div w:id="42487519">
              <w:marLeft w:val="0"/>
              <w:marRight w:val="0"/>
              <w:marTop w:val="0"/>
              <w:marBottom w:val="0"/>
              <w:divBdr>
                <w:top w:val="none" w:sz="0" w:space="0" w:color="auto"/>
                <w:left w:val="none" w:sz="0" w:space="0" w:color="auto"/>
                <w:bottom w:val="none" w:sz="0" w:space="0" w:color="auto"/>
                <w:right w:val="none" w:sz="0" w:space="0" w:color="auto"/>
              </w:divBdr>
            </w:div>
            <w:div w:id="173034873">
              <w:marLeft w:val="0"/>
              <w:marRight w:val="0"/>
              <w:marTop w:val="0"/>
              <w:marBottom w:val="0"/>
              <w:divBdr>
                <w:top w:val="none" w:sz="0" w:space="0" w:color="auto"/>
                <w:left w:val="none" w:sz="0" w:space="0" w:color="auto"/>
                <w:bottom w:val="none" w:sz="0" w:space="0" w:color="auto"/>
                <w:right w:val="none" w:sz="0" w:space="0" w:color="auto"/>
              </w:divBdr>
            </w:div>
            <w:div w:id="203177753">
              <w:marLeft w:val="0"/>
              <w:marRight w:val="0"/>
              <w:marTop w:val="0"/>
              <w:marBottom w:val="0"/>
              <w:divBdr>
                <w:top w:val="none" w:sz="0" w:space="0" w:color="auto"/>
                <w:left w:val="none" w:sz="0" w:space="0" w:color="auto"/>
                <w:bottom w:val="none" w:sz="0" w:space="0" w:color="auto"/>
                <w:right w:val="none" w:sz="0" w:space="0" w:color="auto"/>
              </w:divBdr>
            </w:div>
            <w:div w:id="258024677">
              <w:marLeft w:val="0"/>
              <w:marRight w:val="0"/>
              <w:marTop w:val="0"/>
              <w:marBottom w:val="0"/>
              <w:divBdr>
                <w:top w:val="none" w:sz="0" w:space="0" w:color="auto"/>
                <w:left w:val="none" w:sz="0" w:space="0" w:color="auto"/>
                <w:bottom w:val="none" w:sz="0" w:space="0" w:color="auto"/>
                <w:right w:val="none" w:sz="0" w:space="0" w:color="auto"/>
              </w:divBdr>
            </w:div>
            <w:div w:id="309944759">
              <w:marLeft w:val="0"/>
              <w:marRight w:val="0"/>
              <w:marTop w:val="0"/>
              <w:marBottom w:val="0"/>
              <w:divBdr>
                <w:top w:val="none" w:sz="0" w:space="0" w:color="auto"/>
                <w:left w:val="none" w:sz="0" w:space="0" w:color="auto"/>
                <w:bottom w:val="none" w:sz="0" w:space="0" w:color="auto"/>
                <w:right w:val="none" w:sz="0" w:space="0" w:color="auto"/>
              </w:divBdr>
            </w:div>
            <w:div w:id="372507210">
              <w:marLeft w:val="0"/>
              <w:marRight w:val="0"/>
              <w:marTop w:val="0"/>
              <w:marBottom w:val="0"/>
              <w:divBdr>
                <w:top w:val="none" w:sz="0" w:space="0" w:color="auto"/>
                <w:left w:val="none" w:sz="0" w:space="0" w:color="auto"/>
                <w:bottom w:val="none" w:sz="0" w:space="0" w:color="auto"/>
                <w:right w:val="none" w:sz="0" w:space="0" w:color="auto"/>
              </w:divBdr>
            </w:div>
            <w:div w:id="463430890">
              <w:marLeft w:val="0"/>
              <w:marRight w:val="0"/>
              <w:marTop w:val="0"/>
              <w:marBottom w:val="0"/>
              <w:divBdr>
                <w:top w:val="none" w:sz="0" w:space="0" w:color="auto"/>
                <w:left w:val="none" w:sz="0" w:space="0" w:color="auto"/>
                <w:bottom w:val="none" w:sz="0" w:space="0" w:color="auto"/>
                <w:right w:val="none" w:sz="0" w:space="0" w:color="auto"/>
              </w:divBdr>
            </w:div>
            <w:div w:id="465896613">
              <w:marLeft w:val="0"/>
              <w:marRight w:val="0"/>
              <w:marTop w:val="0"/>
              <w:marBottom w:val="0"/>
              <w:divBdr>
                <w:top w:val="none" w:sz="0" w:space="0" w:color="auto"/>
                <w:left w:val="none" w:sz="0" w:space="0" w:color="auto"/>
                <w:bottom w:val="none" w:sz="0" w:space="0" w:color="auto"/>
                <w:right w:val="none" w:sz="0" w:space="0" w:color="auto"/>
              </w:divBdr>
            </w:div>
            <w:div w:id="532157185">
              <w:marLeft w:val="0"/>
              <w:marRight w:val="0"/>
              <w:marTop w:val="0"/>
              <w:marBottom w:val="0"/>
              <w:divBdr>
                <w:top w:val="none" w:sz="0" w:space="0" w:color="auto"/>
                <w:left w:val="none" w:sz="0" w:space="0" w:color="auto"/>
                <w:bottom w:val="none" w:sz="0" w:space="0" w:color="auto"/>
                <w:right w:val="none" w:sz="0" w:space="0" w:color="auto"/>
              </w:divBdr>
            </w:div>
            <w:div w:id="777142874">
              <w:marLeft w:val="0"/>
              <w:marRight w:val="0"/>
              <w:marTop w:val="0"/>
              <w:marBottom w:val="0"/>
              <w:divBdr>
                <w:top w:val="none" w:sz="0" w:space="0" w:color="auto"/>
                <w:left w:val="none" w:sz="0" w:space="0" w:color="auto"/>
                <w:bottom w:val="none" w:sz="0" w:space="0" w:color="auto"/>
                <w:right w:val="none" w:sz="0" w:space="0" w:color="auto"/>
              </w:divBdr>
            </w:div>
            <w:div w:id="864900141">
              <w:marLeft w:val="0"/>
              <w:marRight w:val="0"/>
              <w:marTop w:val="0"/>
              <w:marBottom w:val="0"/>
              <w:divBdr>
                <w:top w:val="none" w:sz="0" w:space="0" w:color="auto"/>
                <w:left w:val="none" w:sz="0" w:space="0" w:color="auto"/>
                <w:bottom w:val="none" w:sz="0" w:space="0" w:color="auto"/>
                <w:right w:val="none" w:sz="0" w:space="0" w:color="auto"/>
              </w:divBdr>
            </w:div>
            <w:div w:id="1070228169">
              <w:marLeft w:val="0"/>
              <w:marRight w:val="0"/>
              <w:marTop w:val="0"/>
              <w:marBottom w:val="0"/>
              <w:divBdr>
                <w:top w:val="none" w:sz="0" w:space="0" w:color="auto"/>
                <w:left w:val="none" w:sz="0" w:space="0" w:color="auto"/>
                <w:bottom w:val="none" w:sz="0" w:space="0" w:color="auto"/>
                <w:right w:val="none" w:sz="0" w:space="0" w:color="auto"/>
              </w:divBdr>
            </w:div>
            <w:div w:id="1087725144">
              <w:marLeft w:val="0"/>
              <w:marRight w:val="0"/>
              <w:marTop w:val="0"/>
              <w:marBottom w:val="0"/>
              <w:divBdr>
                <w:top w:val="none" w:sz="0" w:space="0" w:color="auto"/>
                <w:left w:val="none" w:sz="0" w:space="0" w:color="auto"/>
                <w:bottom w:val="none" w:sz="0" w:space="0" w:color="auto"/>
                <w:right w:val="none" w:sz="0" w:space="0" w:color="auto"/>
              </w:divBdr>
            </w:div>
            <w:div w:id="1106535728">
              <w:marLeft w:val="0"/>
              <w:marRight w:val="0"/>
              <w:marTop w:val="0"/>
              <w:marBottom w:val="0"/>
              <w:divBdr>
                <w:top w:val="none" w:sz="0" w:space="0" w:color="auto"/>
                <w:left w:val="none" w:sz="0" w:space="0" w:color="auto"/>
                <w:bottom w:val="none" w:sz="0" w:space="0" w:color="auto"/>
                <w:right w:val="none" w:sz="0" w:space="0" w:color="auto"/>
              </w:divBdr>
            </w:div>
            <w:div w:id="1128626328">
              <w:marLeft w:val="0"/>
              <w:marRight w:val="0"/>
              <w:marTop w:val="0"/>
              <w:marBottom w:val="0"/>
              <w:divBdr>
                <w:top w:val="none" w:sz="0" w:space="0" w:color="auto"/>
                <w:left w:val="none" w:sz="0" w:space="0" w:color="auto"/>
                <w:bottom w:val="none" w:sz="0" w:space="0" w:color="auto"/>
                <w:right w:val="none" w:sz="0" w:space="0" w:color="auto"/>
              </w:divBdr>
            </w:div>
            <w:div w:id="1146967458">
              <w:marLeft w:val="0"/>
              <w:marRight w:val="0"/>
              <w:marTop w:val="0"/>
              <w:marBottom w:val="0"/>
              <w:divBdr>
                <w:top w:val="none" w:sz="0" w:space="0" w:color="auto"/>
                <w:left w:val="none" w:sz="0" w:space="0" w:color="auto"/>
                <w:bottom w:val="none" w:sz="0" w:space="0" w:color="auto"/>
                <w:right w:val="none" w:sz="0" w:space="0" w:color="auto"/>
              </w:divBdr>
            </w:div>
            <w:div w:id="1151094917">
              <w:marLeft w:val="0"/>
              <w:marRight w:val="0"/>
              <w:marTop w:val="0"/>
              <w:marBottom w:val="0"/>
              <w:divBdr>
                <w:top w:val="none" w:sz="0" w:space="0" w:color="auto"/>
                <w:left w:val="none" w:sz="0" w:space="0" w:color="auto"/>
                <w:bottom w:val="none" w:sz="0" w:space="0" w:color="auto"/>
                <w:right w:val="none" w:sz="0" w:space="0" w:color="auto"/>
              </w:divBdr>
            </w:div>
            <w:div w:id="1301307141">
              <w:marLeft w:val="0"/>
              <w:marRight w:val="0"/>
              <w:marTop w:val="0"/>
              <w:marBottom w:val="0"/>
              <w:divBdr>
                <w:top w:val="none" w:sz="0" w:space="0" w:color="auto"/>
                <w:left w:val="none" w:sz="0" w:space="0" w:color="auto"/>
                <w:bottom w:val="none" w:sz="0" w:space="0" w:color="auto"/>
                <w:right w:val="none" w:sz="0" w:space="0" w:color="auto"/>
              </w:divBdr>
            </w:div>
            <w:div w:id="1304119438">
              <w:marLeft w:val="0"/>
              <w:marRight w:val="0"/>
              <w:marTop w:val="0"/>
              <w:marBottom w:val="0"/>
              <w:divBdr>
                <w:top w:val="none" w:sz="0" w:space="0" w:color="auto"/>
                <w:left w:val="none" w:sz="0" w:space="0" w:color="auto"/>
                <w:bottom w:val="none" w:sz="0" w:space="0" w:color="auto"/>
                <w:right w:val="none" w:sz="0" w:space="0" w:color="auto"/>
              </w:divBdr>
            </w:div>
            <w:div w:id="1328359488">
              <w:marLeft w:val="0"/>
              <w:marRight w:val="0"/>
              <w:marTop w:val="0"/>
              <w:marBottom w:val="0"/>
              <w:divBdr>
                <w:top w:val="none" w:sz="0" w:space="0" w:color="auto"/>
                <w:left w:val="none" w:sz="0" w:space="0" w:color="auto"/>
                <w:bottom w:val="none" w:sz="0" w:space="0" w:color="auto"/>
                <w:right w:val="none" w:sz="0" w:space="0" w:color="auto"/>
              </w:divBdr>
            </w:div>
            <w:div w:id="1355231097">
              <w:marLeft w:val="0"/>
              <w:marRight w:val="0"/>
              <w:marTop w:val="0"/>
              <w:marBottom w:val="0"/>
              <w:divBdr>
                <w:top w:val="none" w:sz="0" w:space="0" w:color="auto"/>
                <w:left w:val="none" w:sz="0" w:space="0" w:color="auto"/>
                <w:bottom w:val="none" w:sz="0" w:space="0" w:color="auto"/>
                <w:right w:val="none" w:sz="0" w:space="0" w:color="auto"/>
              </w:divBdr>
            </w:div>
            <w:div w:id="1446192196">
              <w:marLeft w:val="0"/>
              <w:marRight w:val="0"/>
              <w:marTop w:val="0"/>
              <w:marBottom w:val="0"/>
              <w:divBdr>
                <w:top w:val="none" w:sz="0" w:space="0" w:color="auto"/>
                <w:left w:val="none" w:sz="0" w:space="0" w:color="auto"/>
                <w:bottom w:val="none" w:sz="0" w:space="0" w:color="auto"/>
                <w:right w:val="none" w:sz="0" w:space="0" w:color="auto"/>
              </w:divBdr>
            </w:div>
            <w:div w:id="1488741233">
              <w:marLeft w:val="0"/>
              <w:marRight w:val="0"/>
              <w:marTop w:val="0"/>
              <w:marBottom w:val="0"/>
              <w:divBdr>
                <w:top w:val="none" w:sz="0" w:space="0" w:color="auto"/>
                <w:left w:val="none" w:sz="0" w:space="0" w:color="auto"/>
                <w:bottom w:val="none" w:sz="0" w:space="0" w:color="auto"/>
                <w:right w:val="none" w:sz="0" w:space="0" w:color="auto"/>
              </w:divBdr>
            </w:div>
            <w:div w:id="1489520820">
              <w:marLeft w:val="0"/>
              <w:marRight w:val="0"/>
              <w:marTop w:val="0"/>
              <w:marBottom w:val="0"/>
              <w:divBdr>
                <w:top w:val="none" w:sz="0" w:space="0" w:color="auto"/>
                <w:left w:val="none" w:sz="0" w:space="0" w:color="auto"/>
                <w:bottom w:val="none" w:sz="0" w:space="0" w:color="auto"/>
                <w:right w:val="none" w:sz="0" w:space="0" w:color="auto"/>
              </w:divBdr>
            </w:div>
            <w:div w:id="1505902084">
              <w:marLeft w:val="0"/>
              <w:marRight w:val="0"/>
              <w:marTop w:val="0"/>
              <w:marBottom w:val="0"/>
              <w:divBdr>
                <w:top w:val="none" w:sz="0" w:space="0" w:color="auto"/>
                <w:left w:val="none" w:sz="0" w:space="0" w:color="auto"/>
                <w:bottom w:val="none" w:sz="0" w:space="0" w:color="auto"/>
                <w:right w:val="none" w:sz="0" w:space="0" w:color="auto"/>
              </w:divBdr>
            </w:div>
            <w:div w:id="1575386804">
              <w:marLeft w:val="0"/>
              <w:marRight w:val="0"/>
              <w:marTop w:val="0"/>
              <w:marBottom w:val="0"/>
              <w:divBdr>
                <w:top w:val="none" w:sz="0" w:space="0" w:color="auto"/>
                <w:left w:val="none" w:sz="0" w:space="0" w:color="auto"/>
                <w:bottom w:val="none" w:sz="0" w:space="0" w:color="auto"/>
                <w:right w:val="none" w:sz="0" w:space="0" w:color="auto"/>
              </w:divBdr>
            </w:div>
            <w:div w:id="1610241270">
              <w:marLeft w:val="0"/>
              <w:marRight w:val="0"/>
              <w:marTop w:val="0"/>
              <w:marBottom w:val="0"/>
              <w:divBdr>
                <w:top w:val="none" w:sz="0" w:space="0" w:color="auto"/>
                <w:left w:val="none" w:sz="0" w:space="0" w:color="auto"/>
                <w:bottom w:val="none" w:sz="0" w:space="0" w:color="auto"/>
                <w:right w:val="none" w:sz="0" w:space="0" w:color="auto"/>
              </w:divBdr>
            </w:div>
            <w:div w:id="1848472779">
              <w:marLeft w:val="0"/>
              <w:marRight w:val="0"/>
              <w:marTop w:val="0"/>
              <w:marBottom w:val="0"/>
              <w:divBdr>
                <w:top w:val="none" w:sz="0" w:space="0" w:color="auto"/>
                <w:left w:val="none" w:sz="0" w:space="0" w:color="auto"/>
                <w:bottom w:val="none" w:sz="0" w:space="0" w:color="auto"/>
                <w:right w:val="none" w:sz="0" w:space="0" w:color="auto"/>
              </w:divBdr>
            </w:div>
            <w:div w:id="1887252630">
              <w:marLeft w:val="0"/>
              <w:marRight w:val="0"/>
              <w:marTop w:val="0"/>
              <w:marBottom w:val="0"/>
              <w:divBdr>
                <w:top w:val="none" w:sz="0" w:space="0" w:color="auto"/>
                <w:left w:val="none" w:sz="0" w:space="0" w:color="auto"/>
                <w:bottom w:val="none" w:sz="0" w:space="0" w:color="auto"/>
                <w:right w:val="none" w:sz="0" w:space="0" w:color="auto"/>
              </w:divBdr>
            </w:div>
            <w:div w:id="1922714675">
              <w:marLeft w:val="0"/>
              <w:marRight w:val="0"/>
              <w:marTop w:val="0"/>
              <w:marBottom w:val="0"/>
              <w:divBdr>
                <w:top w:val="none" w:sz="0" w:space="0" w:color="auto"/>
                <w:left w:val="none" w:sz="0" w:space="0" w:color="auto"/>
                <w:bottom w:val="none" w:sz="0" w:space="0" w:color="auto"/>
                <w:right w:val="none" w:sz="0" w:space="0" w:color="auto"/>
              </w:divBdr>
            </w:div>
            <w:div w:id="1968853165">
              <w:marLeft w:val="0"/>
              <w:marRight w:val="0"/>
              <w:marTop w:val="0"/>
              <w:marBottom w:val="0"/>
              <w:divBdr>
                <w:top w:val="none" w:sz="0" w:space="0" w:color="auto"/>
                <w:left w:val="none" w:sz="0" w:space="0" w:color="auto"/>
                <w:bottom w:val="none" w:sz="0" w:space="0" w:color="auto"/>
                <w:right w:val="none" w:sz="0" w:space="0" w:color="auto"/>
              </w:divBdr>
            </w:div>
            <w:div w:id="2028632836">
              <w:marLeft w:val="0"/>
              <w:marRight w:val="0"/>
              <w:marTop w:val="0"/>
              <w:marBottom w:val="0"/>
              <w:divBdr>
                <w:top w:val="none" w:sz="0" w:space="0" w:color="auto"/>
                <w:left w:val="none" w:sz="0" w:space="0" w:color="auto"/>
                <w:bottom w:val="none" w:sz="0" w:space="0" w:color="auto"/>
                <w:right w:val="none" w:sz="0" w:space="0" w:color="auto"/>
              </w:divBdr>
            </w:div>
            <w:div w:id="2068717580">
              <w:marLeft w:val="0"/>
              <w:marRight w:val="0"/>
              <w:marTop w:val="0"/>
              <w:marBottom w:val="0"/>
              <w:divBdr>
                <w:top w:val="none" w:sz="0" w:space="0" w:color="auto"/>
                <w:left w:val="none" w:sz="0" w:space="0" w:color="auto"/>
                <w:bottom w:val="none" w:sz="0" w:space="0" w:color="auto"/>
                <w:right w:val="none" w:sz="0" w:space="0" w:color="auto"/>
              </w:divBdr>
            </w:div>
            <w:div w:id="2091350183">
              <w:marLeft w:val="0"/>
              <w:marRight w:val="0"/>
              <w:marTop w:val="0"/>
              <w:marBottom w:val="0"/>
              <w:divBdr>
                <w:top w:val="none" w:sz="0" w:space="0" w:color="auto"/>
                <w:left w:val="none" w:sz="0" w:space="0" w:color="auto"/>
                <w:bottom w:val="none" w:sz="0" w:space="0" w:color="auto"/>
                <w:right w:val="none" w:sz="0" w:space="0" w:color="auto"/>
              </w:divBdr>
            </w:div>
            <w:div w:id="21102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3539">
      <w:bodyDiv w:val="1"/>
      <w:marLeft w:val="0"/>
      <w:marRight w:val="0"/>
      <w:marTop w:val="0"/>
      <w:marBottom w:val="0"/>
      <w:divBdr>
        <w:top w:val="none" w:sz="0" w:space="0" w:color="auto"/>
        <w:left w:val="none" w:sz="0" w:space="0" w:color="auto"/>
        <w:bottom w:val="none" w:sz="0" w:space="0" w:color="auto"/>
        <w:right w:val="none" w:sz="0" w:space="0" w:color="auto"/>
      </w:divBdr>
      <w:divsChild>
        <w:div w:id="46298269">
          <w:marLeft w:val="0"/>
          <w:marRight w:val="0"/>
          <w:marTop w:val="0"/>
          <w:marBottom w:val="0"/>
          <w:divBdr>
            <w:top w:val="none" w:sz="0" w:space="0" w:color="auto"/>
            <w:left w:val="none" w:sz="0" w:space="0" w:color="auto"/>
            <w:bottom w:val="none" w:sz="0" w:space="0" w:color="auto"/>
            <w:right w:val="none" w:sz="0" w:space="0" w:color="auto"/>
          </w:divBdr>
        </w:div>
      </w:divsChild>
    </w:div>
    <w:div w:id="1200750641">
      <w:bodyDiv w:val="1"/>
      <w:marLeft w:val="0"/>
      <w:marRight w:val="0"/>
      <w:marTop w:val="0"/>
      <w:marBottom w:val="0"/>
      <w:divBdr>
        <w:top w:val="none" w:sz="0" w:space="0" w:color="auto"/>
        <w:left w:val="none" w:sz="0" w:space="0" w:color="auto"/>
        <w:bottom w:val="none" w:sz="0" w:space="0" w:color="auto"/>
        <w:right w:val="none" w:sz="0" w:space="0" w:color="auto"/>
      </w:divBdr>
      <w:divsChild>
        <w:div w:id="1882353994">
          <w:marLeft w:val="0"/>
          <w:marRight w:val="0"/>
          <w:marTop w:val="0"/>
          <w:marBottom w:val="0"/>
          <w:divBdr>
            <w:top w:val="none" w:sz="0" w:space="0" w:color="auto"/>
            <w:left w:val="none" w:sz="0" w:space="0" w:color="auto"/>
            <w:bottom w:val="none" w:sz="0" w:space="0" w:color="auto"/>
            <w:right w:val="none" w:sz="0" w:space="0" w:color="auto"/>
          </w:divBdr>
        </w:div>
      </w:divsChild>
    </w:div>
    <w:div w:id="1232035992">
      <w:bodyDiv w:val="1"/>
      <w:marLeft w:val="0"/>
      <w:marRight w:val="0"/>
      <w:marTop w:val="0"/>
      <w:marBottom w:val="0"/>
      <w:divBdr>
        <w:top w:val="none" w:sz="0" w:space="0" w:color="auto"/>
        <w:left w:val="none" w:sz="0" w:space="0" w:color="auto"/>
        <w:bottom w:val="none" w:sz="0" w:space="0" w:color="auto"/>
        <w:right w:val="none" w:sz="0" w:space="0" w:color="auto"/>
      </w:divBdr>
      <w:divsChild>
        <w:div w:id="445468092">
          <w:marLeft w:val="0"/>
          <w:marRight w:val="0"/>
          <w:marTop w:val="0"/>
          <w:marBottom w:val="0"/>
          <w:divBdr>
            <w:top w:val="none" w:sz="0" w:space="0" w:color="auto"/>
            <w:left w:val="none" w:sz="0" w:space="0" w:color="auto"/>
            <w:bottom w:val="none" w:sz="0" w:space="0" w:color="auto"/>
            <w:right w:val="none" w:sz="0" w:space="0" w:color="auto"/>
          </w:divBdr>
          <w:divsChild>
            <w:div w:id="22823399">
              <w:marLeft w:val="0"/>
              <w:marRight w:val="0"/>
              <w:marTop w:val="0"/>
              <w:marBottom w:val="0"/>
              <w:divBdr>
                <w:top w:val="none" w:sz="0" w:space="0" w:color="auto"/>
                <w:left w:val="none" w:sz="0" w:space="0" w:color="auto"/>
                <w:bottom w:val="none" w:sz="0" w:space="0" w:color="auto"/>
                <w:right w:val="none" w:sz="0" w:space="0" w:color="auto"/>
              </w:divBdr>
            </w:div>
            <w:div w:id="324675736">
              <w:marLeft w:val="0"/>
              <w:marRight w:val="0"/>
              <w:marTop w:val="0"/>
              <w:marBottom w:val="0"/>
              <w:divBdr>
                <w:top w:val="none" w:sz="0" w:space="0" w:color="auto"/>
                <w:left w:val="none" w:sz="0" w:space="0" w:color="auto"/>
                <w:bottom w:val="none" w:sz="0" w:space="0" w:color="auto"/>
                <w:right w:val="none" w:sz="0" w:space="0" w:color="auto"/>
              </w:divBdr>
            </w:div>
            <w:div w:id="342443027">
              <w:marLeft w:val="0"/>
              <w:marRight w:val="0"/>
              <w:marTop w:val="0"/>
              <w:marBottom w:val="0"/>
              <w:divBdr>
                <w:top w:val="none" w:sz="0" w:space="0" w:color="auto"/>
                <w:left w:val="none" w:sz="0" w:space="0" w:color="auto"/>
                <w:bottom w:val="none" w:sz="0" w:space="0" w:color="auto"/>
                <w:right w:val="none" w:sz="0" w:space="0" w:color="auto"/>
              </w:divBdr>
            </w:div>
            <w:div w:id="399401228">
              <w:marLeft w:val="0"/>
              <w:marRight w:val="0"/>
              <w:marTop w:val="0"/>
              <w:marBottom w:val="0"/>
              <w:divBdr>
                <w:top w:val="none" w:sz="0" w:space="0" w:color="auto"/>
                <w:left w:val="none" w:sz="0" w:space="0" w:color="auto"/>
                <w:bottom w:val="none" w:sz="0" w:space="0" w:color="auto"/>
                <w:right w:val="none" w:sz="0" w:space="0" w:color="auto"/>
              </w:divBdr>
            </w:div>
            <w:div w:id="537741437">
              <w:marLeft w:val="0"/>
              <w:marRight w:val="0"/>
              <w:marTop w:val="0"/>
              <w:marBottom w:val="0"/>
              <w:divBdr>
                <w:top w:val="none" w:sz="0" w:space="0" w:color="auto"/>
                <w:left w:val="none" w:sz="0" w:space="0" w:color="auto"/>
                <w:bottom w:val="none" w:sz="0" w:space="0" w:color="auto"/>
                <w:right w:val="none" w:sz="0" w:space="0" w:color="auto"/>
              </w:divBdr>
            </w:div>
            <w:div w:id="679741285">
              <w:marLeft w:val="0"/>
              <w:marRight w:val="0"/>
              <w:marTop w:val="0"/>
              <w:marBottom w:val="0"/>
              <w:divBdr>
                <w:top w:val="none" w:sz="0" w:space="0" w:color="auto"/>
                <w:left w:val="none" w:sz="0" w:space="0" w:color="auto"/>
                <w:bottom w:val="none" w:sz="0" w:space="0" w:color="auto"/>
                <w:right w:val="none" w:sz="0" w:space="0" w:color="auto"/>
              </w:divBdr>
            </w:div>
            <w:div w:id="694424572">
              <w:marLeft w:val="0"/>
              <w:marRight w:val="0"/>
              <w:marTop w:val="0"/>
              <w:marBottom w:val="0"/>
              <w:divBdr>
                <w:top w:val="none" w:sz="0" w:space="0" w:color="auto"/>
                <w:left w:val="none" w:sz="0" w:space="0" w:color="auto"/>
                <w:bottom w:val="none" w:sz="0" w:space="0" w:color="auto"/>
                <w:right w:val="none" w:sz="0" w:space="0" w:color="auto"/>
              </w:divBdr>
            </w:div>
            <w:div w:id="709184043">
              <w:marLeft w:val="0"/>
              <w:marRight w:val="0"/>
              <w:marTop w:val="0"/>
              <w:marBottom w:val="0"/>
              <w:divBdr>
                <w:top w:val="none" w:sz="0" w:space="0" w:color="auto"/>
                <w:left w:val="none" w:sz="0" w:space="0" w:color="auto"/>
                <w:bottom w:val="none" w:sz="0" w:space="0" w:color="auto"/>
                <w:right w:val="none" w:sz="0" w:space="0" w:color="auto"/>
              </w:divBdr>
            </w:div>
            <w:div w:id="732197161">
              <w:marLeft w:val="0"/>
              <w:marRight w:val="0"/>
              <w:marTop w:val="0"/>
              <w:marBottom w:val="0"/>
              <w:divBdr>
                <w:top w:val="none" w:sz="0" w:space="0" w:color="auto"/>
                <w:left w:val="none" w:sz="0" w:space="0" w:color="auto"/>
                <w:bottom w:val="none" w:sz="0" w:space="0" w:color="auto"/>
                <w:right w:val="none" w:sz="0" w:space="0" w:color="auto"/>
              </w:divBdr>
            </w:div>
            <w:div w:id="743838057">
              <w:marLeft w:val="0"/>
              <w:marRight w:val="0"/>
              <w:marTop w:val="0"/>
              <w:marBottom w:val="0"/>
              <w:divBdr>
                <w:top w:val="none" w:sz="0" w:space="0" w:color="auto"/>
                <w:left w:val="none" w:sz="0" w:space="0" w:color="auto"/>
                <w:bottom w:val="none" w:sz="0" w:space="0" w:color="auto"/>
                <w:right w:val="none" w:sz="0" w:space="0" w:color="auto"/>
              </w:divBdr>
            </w:div>
            <w:div w:id="766582700">
              <w:marLeft w:val="0"/>
              <w:marRight w:val="0"/>
              <w:marTop w:val="0"/>
              <w:marBottom w:val="0"/>
              <w:divBdr>
                <w:top w:val="none" w:sz="0" w:space="0" w:color="auto"/>
                <w:left w:val="none" w:sz="0" w:space="0" w:color="auto"/>
                <w:bottom w:val="none" w:sz="0" w:space="0" w:color="auto"/>
                <w:right w:val="none" w:sz="0" w:space="0" w:color="auto"/>
              </w:divBdr>
            </w:div>
            <w:div w:id="807816765">
              <w:marLeft w:val="0"/>
              <w:marRight w:val="0"/>
              <w:marTop w:val="0"/>
              <w:marBottom w:val="0"/>
              <w:divBdr>
                <w:top w:val="none" w:sz="0" w:space="0" w:color="auto"/>
                <w:left w:val="none" w:sz="0" w:space="0" w:color="auto"/>
                <w:bottom w:val="none" w:sz="0" w:space="0" w:color="auto"/>
                <w:right w:val="none" w:sz="0" w:space="0" w:color="auto"/>
              </w:divBdr>
            </w:div>
            <w:div w:id="932712295">
              <w:marLeft w:val="0"/>
              <w:marRight w:val="0"/>
              <w:marTop w:val="0"/>
              <w:marBottom w:val="0"/>
              <w:divBdr>
                <w:top w:val="none" w:sz="0" w:space="0" w:color="auto"/>
                <w:left w:val="none" w:sz="0" w:space="0" w:color="auto"/>
                <w:bottom w:val="none" w:sz="0" w:space="0" w:color="auto"/>
                <w:right w:val="none" w:sz="0" w:space="0" w:color="auto"/>
              </w:divBdr>
            </w:div>
            <w:div w:id="1024331578">
              <w:marLeft w:val="0"/>
              <w:marRight w:val="0"/>
              <w:marTop w:val="0"/>
              <w:marBottom w:val="0"/>
              <w:divBdr>
                <w:top w:val="none" w:sz="0" w:space="0" w:color="auto"/>
                <w:left w:val="none" w:sz="0" w:space="0" w:color="auto"/>
                <w:bottom w:val="none" w:sz="0" w:space="0" w:color="auto"/>
                <w:right w:val="none" w:sz="0" w:space="0" w:color="auto"/>
              </w:divBdr>
            </w:div>
            <w:div w:id="1027216333">
              <w:marLeft w:val="0"/>
              <w:marRight w:val="0"/>
              <w:marTop w:val="0"/>
              <w:marBottom w:val="0"/>
              <w:divBdr>
                <w:top w:val="none" w:sz="0" w:space="0" w:color="auto"/>
                <w:left w:val="none" w:sz="0" w:space="0" w:color="auto"/>
                <w:bottom w:val="none" w:sz="0" w:space="0" w:color="auto"/>
                <w:right w:val="none" w:sz="0" w:space="0" w:color="auto"/>
              </w:divBdr>
            </w:div>
            <w:div w:id="1261796909">
              <w:marLeft w:val="0"/>
              <w:marRight w:val="0"/>
              <w:marTop w:val="0"/>
              <w:marBottom w:val="0"/>
              <w:divBdr>
                <w:top w:val="none" w:sz="0" w:space="0" w:color="auto"/>
                <w:left w:val="none" w:sz="0" w:space="0" w:color="auto"/>
                <w:bottom w:val="none" w:sz="0" w:space="0" w:color="auto"/>
                <w:right w:val="none" w:sz="0" w:space="0" w:color="auto"/>
              </w:divBdr>
            </w:div>
            <w:div w:id="1265336025">
              <w:marLeft w:val="0"/>
              <w:marRight w:val="0"/>
              <w:marTop w:val="0"/>
              <w:marBottom w:val="0"/>
              <w:divBdr>
                <w:top w:val="none" w:sz="0" w:space="0" w:color="auto"/>
                <w:left w:val="none" w:sz="0" w:space="0" w:color="auto"/>
                <w:bottom w:val="none" w:sz="0" w:space="0" w:color="auto"/>
                <w:right w:val="none" w:sz="0" w:space="0" w:color="auto"/>
              </w:divBdr>
            </w:div>
            <w:div w:id="1329137516">
              <w:marLeft w:val="0"/>
              <w:marRight w:val="0"/>
              <w:marTop w:val="0"/>
              <w:marBottom w:val="0"/>
              <w:divBdr>
                <w:top w:val="none" w:sz="0" w:space="0" w:color="auto"/>
                <w:left w:val="none" w:sz="0" w:space="0" w:color="auto"/>
                <w:bottom w:val="none" w:sz="0" w:space="0" w:color="auto"/>
                <w:right w:val="none" w:sz="0" w:space="0" w:color="auto"/>
              </w:divBdr>
            </w:div>
            <w:div w:id="1565406816">
              <w:marLeft w:val="0"/>
              <w:marRight w:val="0"/>
              <w:marTop w:val="0"/>
              <w:marBottom w:val="0"/>
              <w:divBdr>
                <w:top w:val="none" w:sz="0" w:space="0" w:color="auto"/>
                <w:left w:val="none" w:sz="0" w:space="0" w:color="auto"/>
                <w:bottom w:val="none" w:sz="0" w:space="0" w:color="auto"/>
                <w:right w:val="none" w:sz="0" w:space="0" w:color="auto"/>
              </w:divBdr>
            </w:div>
            <w:div w:id="1646667110">
              <w:marLeft w:val="0"/>
              <w:marRight w:val="0"/>
              <w:marTop w:val="0"/>
              <w:marBottom w:val="0"/>
              <w:divBdr>
                <w:top w:val="none" w:sz="0" w:space="0" w:color="auto"/>
                <w:left w:val="none" w:sz="0" w:space="0" w:color="auto"/>
                <w:bottom w:val="none" w:sz="0" w:space="0" w:color="auto"/>
                <w:right w:val="none" w:sz="0" w:space="0" w:color="auto"/>
              </w:divBdr>
            </w:div>
            <w:div w:id="1743945254">
              <w:marLeft w:val="0"/>
              <w:marRight w:val="0"/>
              <w:marTop w:val="0"/>
              <w:marBottom w:val="0"/>
              <w:divBdr>
                <w:top w:val="none" w:sz="0" w:space="0" w:color="auto"/>
                <w:left w:val="none" w:sz="0" w:space="0" w:color="auto"/>
                <w:bottom w:val="none" w:sz="0" w:space="0" w:color="auto"/>
                <w:right w:val="none" w:sz="0" w:space="0" w:color="auto"/>
              </w:divBdr>
            </w:div>
            <w:div w:id="1932204949">
              <w:marLeft w:val="0"/>
              <w:marRight w:val="0"/>
              <w:marTop w:val="0"/>
              <w:marBottom w:val="0"/>
              <w:divBdr>
                <w:top w:val="none" w:sz="0" w:space="0" w:color="auto"/>
                <w:left w:val="none" w:sz="0" w:space="0" w:color="auto"/>
                <w:bottom w:val="none" w:sz="0" w:space="0" w:color="auto"/>
                <w:right w:val="none" w:sz="0" w:space="0" w:color="auto"/>
              </w:divBdr>
            </w:div>
            <w:div w:id="1992102464">
              <w:marLeft w:val="0"/>
              <w:marRight w:val="0"/>
              <w:marTop w:val="0"/>
              <w:marBottom w:val="0"/>
              <w:divBdr>
                <w:top w:val="none" w:sz="0" w:space="0" w:color="auto"/>
                <w:left w:val="none" w:sz="0" w:space="0" w:color="auto"/>
                <w:bottom w:val="none" w:sz="0" w:space="0" w:color="auto"/>
                <w:right w:val="none" w:sz="0" w:space="0" w:color="auto"/>
              </w:divBdr>
            </w:div>
            <w:div w:id="2088532568">
              <w:marLeft w:val="0"/>
              <w:marRight w:val="0"/>
              <w:marTop w:val="0"/>
              <w:marBottom w:val="0"/>
              <w:divBdr>
                <w:top w:val="none" w:sz="0" w:space="0" w:color="auto"/>
                <w:left w:val="none" w:sz="0" w:space="0" w:color="auto"/>
                <w:bottom w:val="none" w:sz="0" w:space="0" w:color="auto"/>
                <w:right w:val="none" w:sz="0" w:space="0" w:color="auto"/>
              </w:divBdr>
            </w:div>
            <w:div w:id="21438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780">
      <w:bodyDiv w:val="1"/>
      <w:marLeft w:val="0"/>
      <w:marRight w:val="0"/>
      <w:marTop w:val="0"/>
      <w:marBottom w:val="0"/>
      <w:divBdr>
        <w:top w:val="none" w:sz="0" w:space="0" w:color="auto"/>
        <w:left w:val="none" w:sz="0" w:space="0" w:color="auto"/>
        <w:bottom w:val="none" w:sz="0" w:space="0" w:color="auto"/>
        <w:right w:val="none" w:sz="0" w:space="0" w:color="auto"/>
      </w:divBdr>
      <w:divsChild>
        <w:div w:id="2065910221">
          <w:marLeft w:val="0"/>
          <w:marRight w:val="0"/>
          <w:marTop w:val="0"/>
          <w:marBottom w:val="0"/>
          <w:divBdr>
            <w:top w:val="none" w:sz="0" w:space="0" w:color="auto"/>
            <w:left w:val="none" w:sz="0" w:space="0" w:color="auto"/>
            <w:bottom w:val="none" w:sz="0" w:space="0" w:color="auto"/>
            <w:right w:val="none" w:sz="0" w:space="0" w:color="auto"/>
          </w:divBdr>
        </w:div>
      </w:divsChild>
    </w:div>
    <w:div w:id="1237401415">
      <w:bodyDiv w:val="1"/>
      <w:marLeft w:val="0"/>
      <w:marRight w:val="0"/>
      <w:marTop w:val="0"/>
      <w:marBottom w:val="0"/>
      <w:divBdr>
        <w:top w:val="none" w:sz="0" w:space="0" w:color="auto"/>
        <w:left w:val="none" w:sz="0" w:space="0" w:color="auto"/>
        <w:bottom w:val="none" w:sz="0" w:space="0" w:color="auto"/>
        <w:right w:val="none" w:sz="0" w:space="0" w:color="auto"/>
      </w:divBdr>
    </w:div>
    <w:div w:id="1250043869">
      <w:bodyDiv w:val="1"/>
      <w:marLeft w:val="0"/>
      <w:marRight w:val="0"/>
      <w:marTop w:val="0"/>
      <w:marBottom w:val="0"/>
      <w:divBdr>
        <w:top w:val="none" w:sz="0" w:space="0" w:color="auto"/>
        <w:left w:val="none" w:sz="0" w:space="0" w:color="auto"/>
        <w:bottom w:val="none" w:sz="0" w:space="0" w:color="auto"/>
        <w:right w:val="none" w:sz="0" w:space="0" w:color="auto"/>
      </w:divBdr>
      <w:divsChild>
        <w:div w:id="1710766700">
          <w:marLeft w:val="0"/>
          <w:marRight w:val="0"/>
          <w:marTop w:val="0"/>
          <w:marBottom w:val="0"/>
          <w:divBdr>
            <w:top w:val="none" w:sz="0" w:space="0" w:color="auto"/>
            <w:left w:val="none" w:sz="0" w:space="0" w:color="auto"/>
            <w:bottom w:val="none" w:sz="0" w:space="0" w:color="auto"/>
            <w:right w:val="none" w:sz="0" w:space="0" w:color="auto"/>
          </w:divBdr>
          <w:divsChild>
            <w:div w:id="9264804">
              <w:marLeft w:val="0"/>
              <w:marRight w:val="0"/>
              <w:marTop w:val="0"/>
              <w:marBottom w:val="0"/>
              <w:divBdr>
                <w:top w:val="none" w:sz="0" w:space="0" w:color="auto"/>
                <w:left w:val="none" w:sz="0" w:space="0" w:color="auto"/>
                <w:bottom w:val="none" w:sz="0" w:space="0" w:color="auto"/>
                <w:right w:val="none" w:sz="0" w:space="0" w:color="auto"/>
              </w:divBdr>
            </w:div>
            <w:div w:id="129447127">
              <w:marLeft w:val="0"/>
              <w:marRight w:val="0"/>
              <w:marTop w:val="0"/>
              <w:marBottom w:val="0"/>
              <w:divBdr>
                <w:top w:val="none" w:sz="0" w:space="0" w:color="auto"/>
                <w:left w:val="none" w:sz="0" w:space="0" w:color="auto"/>
                <w:bottom w:val="none" w:sz="0" w:space="0" w:color="auto"/>
                <w:right w:val="none" w:sz="0" w:space="0" w:color="auto"/>
              </w:divBdr>
            </w:div>
            <w:div w:id="158009674">
              <w:marLeft w:val="0"/>
              <w:marRight w:val="0"/>
              <w:marTop w:val="0"/>
              <w:marBottom w:val="0"/>
              <w:divBdr>
                <w:top w:val="none" w:sz="0" w:space="0" w:color="auto"/>
                <w:left w:val="none" w:sz="0" w:space="0" w:color="auto"/>
                <w:bottom w:val="none" w:sz="0" w:space="0" w:color="auto"/>
                <w:right w:val="none" w:sz="0" w:space="0" w:color="auto"/>
              </w:divBdr>
            </w:div>
            <w:div w:id="179899190">
              <w:marLeft w:val="0"/>
              <w:marRight w:val="0"/>
              <w:marTop w:val="0"/>
              <w:marBottom w:val="0"/>
              <w:divBdr>
                <w:top w:val="none" w:sz="0" w:space="0" w:color="auto"/>
                <w:left w:val="none" w:sz="0" w:space="0" w:color="auto"/>
                <w:bottom w:val="none" w:sz="0" w:space="0" w:color="auto"/>
                <w:right w:val="none" w:sz="0" w:space="0" w:color="auto"/>
              </w:divBdr>
            </w:div>
            <w:div w:id="264656878">
              <w:marLeft w:val="0"/>
              <w:marRight w:val="0"/>
              <w:marTop w:val="0"/>
              <w:marBottom w:val="0"/>
              <w:divBdr>
                <w:top w:val="none" w:sz="0" w:space="0" w:color="auto"/>
                <w:left w:val="none" w:sz="0" w:space="0" w:color="auto"/>
                <w:bottom w:val="none" w:sz="0" w:space="0" w:color="auto"/>
                <w:right w:val="none" w:sz="0" w:space="0" w:color="auto"/>
              </w:divBdr>
            </w:div>
            <w:div w:id="313333974">
              <w:marLeft w:val="0"/>
              <w:marRight w:val="0"/>
              <w:marTop w:val="0"/>
              <w:marBottom w:val="0"/>
              <w:divBdr>
                <w:top w:val="none" w:sz="0" w:space="0" w:color="auto"/>
                <w:left w:val="none" w:sz="0" w:space="0" w:color="auto"/>
                <w:bottom w:val="none" w:sz="0" w:space="0" w:color="auto"/>
                <w:right w:val="none" w:sz="0" w:space="0" w:color="auto"/>
              </w:divBdr>
            </w:div>
            <w:div w:id="347295306">
              <w:marLeft w:val="0"/>
              <w:marRight w:val="0"/>
              <w:marTop w:val="0"/>
              <w:marBottom w:val="0"/>
              <w:divBdr>
                <w:top w:val="none" w:sz="0" w:space="0" w:color="auto"/>
                <w:left w:val="none" w:sz="0" w:space="0" w:color="auto"/>
                <w:bottom w:val="none" w:sz="0" w:space="0" w:color="auto"/>
                <w:right w:val="none" w:sz="0" w:space="0" w:color="auto"/>
              </w:divBdr>
            </w:div>
            <w:div w:id="357439617">
              <w:marLeft w:val="0"/>
              <w:marRight w:val="0"/>
              <w:marTop w:val="0"/>
              <w:marBottom w:val="0"/>
              <w:divBdr>
                <w:top w:val="none" w:sz="0" w:space="0" w:color="auto"/>
                <w:left w:val="none" w:sz="0" w:space="0" w:color="auto"/>
                <w:bottom w:val="none" w:sz="0" w:space="0" w:color="auto"/>
                <w:right w:val="none" w:sz="0" w:space="0" w:color="auto"/>
              </w:divBdr>
            </w:div>
            <w:div w:id="365444949">
              <w:marLeft w:val="0"/>
              <w:marRight w:val="0"/>
              <w:marTop w:val="0"/>
              <w:marBottom w:val="0"/>
              <w:divBdr>
                <w:top w:val="none" w:sz="0" w:space="0" w:color="auto"/>
                <w:left w:val="none" w:sz="0" w:space="0" w:color="auto"/>
                <w:bottom w:val="none" w:sz="0" w:space="0" w:color="auto"/>
                <w:right w:val="none" w:sz="0" w:space="0" w:color="auto"/>
              </w:divBdr>
            </w:div>
            <w:div w:id="422145079">
              <w:marLeft w:val="0"/>
              <w:marRight w:val="0"/>
              <w:marTop w:val="0"/>
              <w:marBottom w:val="0"/>
              <w:divBdr>
                <w:top w:val="none" w:sz="0" w:space="0" w:color="auto"/>
                <w:left w:val="none" w:sz="0" w:space="0" w:color="auto"/>
                <w:bottom w:val="none" w:sz="0" w:space="0" w:color="auto"/>
                <w:right w:val="none" w:sz="0" w:space="0" w:color="auto"/>
              </w:divBdr>
            </w:div>
            <w:div w:id="462624566">
              <w:marLeft w:val="0"/>
              <w:marRight w:val="0"/>
              <w:marTop w:val="0"/>
              <w:marBottom w:val="0"/>
              <w:divBdr>
                <w:top w:val="none" w:sz="0" w:space="0" w:color="auto"/>
                <w:left w:val="none" w:sz="0" w:space="0" w:color="auto"/>
                <w:bottom w:val="none" w:sz="0" w:space="0" w:color="auto"/>
                <w:right w:val="none" w:sz="0" w:space="0" w:color="auto"/>
              </w:divBdr>
            </w:div>
            <w:div w:id="471949806">
              <w:marLeft w:val="0"/>
              <w:marRight w:val="0"/>
              <w:marTop w:val="0"/>
              <w:marBottom w:val="0"/>
              <w:divBdr>
                <w:top w:val="none" w:sz="0" w:space="0" w:color="auto"/>
                <w:left w:val="none" w:sz="0" w:space="0" w:color="auto"/>
                <w:bottom w:val="none" w:sz="0" w:space="0" w:color="auto"/>
                <w:right w:val="none" w:sz="0" w:space="0" w:color="auto"/>
              </w:divBdr>
            </w:div>
            <w:div w:id="491027309">
              <w:marLeft w:val="0"/>
              <w:marRight w:val="0"/>
              <w:marTop w:val="0"/>
              <w:marBottom w:val="0"/>
              <w:divBdr>
                <w:top w:val="none" w:sz="0" w:space="0" w:color="auto"/>
                <w:left w:val="none" w:sz="0" w:space="0" w:color="auto"/>
                <w:bottom w:val="none" w:sz="0" w:space="0" w:color="auto"/>
                <w:right w:val="none" w:sz="0" w:space="0" w:color="auto"/>
              </w:divBdr>
            </w:div>
            <w:div w:id="566107782">
              <w:marLeft w:val="0"/>
              <w:marRight w:val="0"/>
              <w:marTop w:val="0"/>
              <w:marBottom w:val="0"/>
              <w:divBdr>
                <w:top w:val="none" w:sz="0" w:space="0" w:color="auto"/>
                <w:left w:val="none" w:sz="0" w:space="0" w:color="auto"/>
                <w:bottom w:val="none" w:sz="0" w:space="0" w:color="auto"/>
                <w:right w:val="none" w:sz="0" w:space="0" w:color="auto"/>
              </w:divBdr>
            </w:div>
            <w:div w:id="567811794">
              <w:marLeft w:val="0"/>
              <w:marRight w:val="0"/>
              <w:marTop w:val="0"/>
              <w:marBottom w:val="0"/>
              <w:divBdr>
                <w:top w:val="none" w:sz="0" w:space="0" w:color="auto"/>
                <w:left w:val="none" w:sz="0" w:space="0" w:color="auto"/>
                <w:bottom w:val="none" w:sz="0" w:space="0" w:color="auto"/>
                <w:right w:val="none" w:sz="0" w:space="0" w:color="auto"/>
              </w:divBdr>
            </w:div>
            <w:div w:id="571163993">
              <w:marLeft w:val="0"/>
              <w:marRight w:val="0"/>
              <w:marTop w:val="0"/>
              <w:marBottom w:val="0"/>
              <w:divBdr>
                <w:top w:val="none" w:sz="0" w:space="0" w:color="auto"/>
                <w:left w:val="none" w:sz="0" w:space="0" w:color="auto"/>
                <w:bottom w:val="none" w:sz="0" w:space="0" w:color="auto"/>
                <w:right w:val="none" w:sz="0" w:space="0" w:color="auto"/>
              </w:divBdr>
            </w:div>
            <w:div w:id="685593403">
              <w:marLeft w:val="0"/>
              <w:marRight w:val="0"/>
              <w:marTop w:val="0"/>
              <w:marBottom w:val="0"/>
              <w:divBdr>
                <w:top w:val="none" w:sz="0" w:space="0" w:color="auto"/>
                <w:left w:val="none" w:sz="0" w:space="0" w:color="auto"/>
                <w:bottom w:val="none" w:sz="0" w:space="0" w:color="auto"/>
                <w:right w:val="none" w:sz="0" w:space="0" w:color="auto"/>
              </w:divBdr>
            </w:div>
            <w:div w:id="779489745">
              <w:marLeft w:val="0"/>
              <w:marRight w:val="0"/>
              <w:marTop w:val="0"/>
              <w:marBottom w:val="0"/>
              <w:divBdr>
                <w:top w:val="none" w:sz="0" w:space="0" w:color="auto"/>
                <w:left w:val="none" w:sz="0" w:space="0" w:color="auto"/>
                <w:bottom w:val="none" w:sz="0" w:space="0" w:color="auto"/>
                <w:right w:val="none" w:sz="0" w:space="0" w:color="auto"/>
              </w:divBdr>
            </w:div>
            <w:div w:id="842935852">
              <w:marLeft w:val="0"/>
              <w:marRight w:val="0"/>
              <w:marTop w:val="0"/>
              <w:marBottom w:val="0"/>
              <w:divBdr>
                <w:top w:val="none" w:sz="0" w:space="0" w:color="auto"/>
                <w:left w:val="none" w:sz="0" w:space="0" w:color="auto"/>
                <w:bottom w:val="none" w:sz="0" w:space="0" w:color="auto"/>
                <w:right w:val="none" w:sz="0" w:space="0" w:color="auto"/>
              </w:divBdr>
            </w:div>
            <w:div w:id="1065450489">
              <w:marLeft w:val="0"/>
              <w:marRight w:val="0"/>
              <w:marTop w:val="0"/>
              <w:marBottom w:val="0"/>
              <w:divBdr>
                <w:top w:val="none" w:sz="0" w:space="0" w:color="auto"/>
                <w:left w:val="none" w:sz="0" w:space="0" w:color="auto"/>
                <w:bottom w:val="none" w:sz="0" w:space="0" w:color="auto"/>
                <w:right w:val="none" w:sz="0" w:space="0" w:color="auto"/>
              </w:divBdr>
            </w:div>
            <w:div w:id="1196700808">
              <w:marLeft w:val="0"/>
              <w:marRight w:val="0"/>
              <w:marTop w:val="0"/>
              <w:marBottom w:val="0"/>
              <w:divBdr>
                <w:top w:val="none" w:sz="0" w:space="0" w:color="auto"/>
                <w:left w:val="none" w:sz="0" w:space="0" w:color="auto"/>
                <w:bottom w:val="none" w:sz="0" w:space="0" w:color="auto"/>
                <w:right w:val="none" w:sz="0" w:space="0" w:color="auto"/>
              </w:divBdr>
            </w:div>
            <w:div w:id="1214123176">
              <w:marLeft w:val="0"/>
              <w:marRight w:val="0"/>
              <w:marTop w:val="0"/>
              <w:marBottom w:val="0"/>
              <w:divBdr>
                <w:top w:val="none" w:sz="0" w:space="0" w:color="auto"/>
                <w:left w:val="none" w:sz="0" w:space="0" w:color="auto"/>
                <w:bottom w:val="none" w:sz="0" w:space="0" w:color="auto"/>
                <w:right w:val="none" w:sz="0" w:space="0" w:color="auto"/>
              </w:divBdr>
            </w:div>
            <w:div w:id="1408460282">
              <w:marLeft w:val="0"/>
              <w:marRight w:val="0"/>
              <w:marTop w:val="0"/>
              <w:marBottom w:val="0"/>
              <w:divBdr>
                <w:top w:val="none" w:sz="0" w:space="0" w:color="auto"/>
                <w:left w:val="none" w:sz="0" w:space="0" w:color="auto"/>
                <w:bottom w:val="none" w:sz="0" w:space="0" w:color="auto"/>
                <w:right w:val="none" w:sz="0" w:space="0" w:color="auto"/>
              </w:divBdr>
            </w:div>
            <w:div w:id="1488475464">
              <w:marLeft w:val="0"/>
              <w:marRight w:val="0"/>
              <w:marTop w:val="0"/>
              <w:marBottom w:val="0"/>
              <w:divBdr>
                <w:top w:val="none" w:sz="0" w:space="0" w:color="auto"/>
                <w:left w:val="none" w:sz="0" w:space="0" w:color="auto"/>
                <w:bottom w:val="none" w:sz="0" w:space="0" w:color="auto"/>
                <w:right w:val="none" w:sz="0" w:space="0" w:color="auto"/>
              </w:divBdr>
            </w:div>
            <w:div w:id="1492479971">
              <w:marLeft w:val="0"/>
              <w:marRight w:val="0"/>
              <w:marTop w:val="0"/>
              <w:marBottom w:val="0"/>
              <w:divBdr>
                <w:top w:val="none" w:sz="0" w:space="0" w:color="auto"/>
                <w:left w:val="none" w:sz="0" w:space="0" w:color="auto"/>
                <w:bottom w:val="none" w:sz="0" w:space="0" w:color="auto"/>
                <w:right w:val="none" w:sz="0" w:space="0" w:color="auto"/>
              </w:divBdr>
            </w:div>
            <w:div w:id="1529829251">
              <w:marLeft w:val="0"/>
              <w:marRight w:val="0"/>
              <w:marTop w:val="0"/>
              <w:marBottom w:val="0"/>
              <w:divBdr>
                <w:top w:val="none" w:sz="0" w:space="0" w:color="auto"/>
                <w:left w:val="none" w:sz="0" w:space="0" w:color="auto"/>
                <w:bottom w:val="none" w:sz="0" w:space="0" w:color="auto"/>
                <w:right w:val="none" w:sz="0" w:space="0" w:color="auto"/>
              </w:divBdr>
            </w:div>
            <w:div w:id="1531145970">
              <w:marLeft w:val="0"/>
              <w:marRight w:val="0"/>
              <w:marTop w:val="0"/>
              <w:marBottom w:val="0"/>
              <w:divBdr>
                <w:top w:val="none" w:sz="0" w:space="0" w:color="auto"/>
                <w:left w:val="none" w:sz="0" w:space="0" w:color="auto"/>
                <w:bottom w:val="none" w:sz="0" w:space="0" w:color="auto"/>
                <w:right w:val="none" w:sz="0" w:space="0" w:color="auto"/>
              </w:divBdr>
            </w:div>
            <w:div w:id="1581019796">
              <w:marLeft w:val="0"/>
              <w:marRight w:val="0"/>
              <w:marTop w:val="0"/>
              <w:marBottom w:val="0"/>
              <w:divBdr>
                <w:top w:val="none" w:sz="0" w:space="0" w:color="auto"/>
                <w:left w:val="none" w:sz="0" w:space="0" w:color="auto"/>
                <w:bottom w:val="none" w:sz="0" w:space="0" w:color="auto"/>
                <w:right w:val="none" w:sz="0" w:space="0" w:color="auto"/>
              </w:divBdr>
            </w:div>
            <w:div w:id="1597981210">
              <w:marLeft w:val="0"/>
              <w:marRight w:val="0"/>
              <w:marTop w:val="0"/>
              <w:marBottom w:val="0"/>
              <w:divBdr>
                <w:top w:val="none" w:sz="0" w:space="0" w:color="auto"/>
                <w:left w:val="none" w:sz="0" w:space="0" w:color="auto"/>
                <w:bottom w:val="none" w:sz="0" w:space="0" w:color="auto"/>
                <w:right w:val="none" w:sz="0" w:space="0" w:color="auto"/>
              </w:divBdr>
            </w:div>
            <w:div w:id="1761439549">
              <w:marLeft w:val="0"/>
              <w:marRight w:val="0"/>
              <w:marTop w:val="0"/>
              <w:marBottom w:val="0"/>
              <w:divBdr>
                <w:top w:val="none" w:sz="0" w:space="0" w:color="auto"/>
                <w:left w:val="none" w:sz="0" w:space="0" w:color="auto"/>
                <w:bottom w:val="none" w:sz="0" w:space="0" w:color="auto"/>
                <w:right w:val="none" w:sz="0" w:space="0" w:color="auto"/>
              </w:divBdr>
            </w:div>
            <w:div w:id="1869295395">
              <w:marLeft w:val="0"/>
              <w:marRight w:val="0"/>
              <w:marTop w:val="0"/>
              <w:marBottom w:val="0"/>
              <w:divBdr>
                <w:top w:val="none" w:sz="0" w:space="0" w:color="auto"/>
                <w:left w:val="none" w:sz="0" w:space="0" w:color="auto"/>
                <w:bottom w:val="none" w:sz="0" w:space="0" w:color="auto"/>
                <w:right w:val="none" w:sz="0" w:space="0" w:color="auto"/>
              </w:divBdr>
            </w:div>
            <w:div w:id="1900750157">
              <w:marLeft w:val="0"/>
              <w:marRight w:val="0"/>
              <w:marTop w:val="0"/>
              <w:marBottom w:val="0"/>
              <w:divBdr>
                <w:top w:val="none" w:sz="0" w:space="0" w:color="auto"/>
                <w:left w:val="none" w:sz="0" w:space="0" w:color="auto"/>
                <w:bottom w:val="none" w:sz="0" w:space="0" w:color="auto"/>
                <w:right w:val="none" w:sz="0" w:space="0" w:color="auto"/>
              </w:divBdr>
            </w:div>
            <w:div w:id="1916236322">
              <w:marLeft w:val="0"/>
              <w:marRight w:val="0"/>
              <w:marTop w:val="0"/>
              <w:marBottom w:val="0"/>
              <w:divBdr>
                <w:top w:val="none" w:sz="0" w:space="0" w:color="auto"/>
                <w:left w:val="none" w:sz="0" w:space="0" w:color="auto"/>
                <w:bottom w:val="none" w:sz="0" w:space="0" w:color="auto"/>
                <w:right w:val="none" w:sz="0" w:space="0" w:color="auto"/>
              </w:divBdr>
            </w:div>
            <w:div w:id="1977104907">
              <w:marLeft w:val="0"/>
              <w:marRight w:val="0"/>
              <w:marTop w:val="0"/>
              <w:marBottom w:val="0"/>
              <w:divBdr>
                <w:top w:val="none" w:sz="0" w:space="0" w:color="auto"/>
                <w:left w:val="none" w:sz="0" w:space="0" w:color="auto"/>
                <w:bottom w:val="none" w:sz="0" w:space="0" w:color="auto"/>
                <w:right w:val="none" w:sz="0" w:space="0" w:color="auto"/>
              </w:divBdr>
            </w:div>
            <w:div w:id="197879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8196">
      <w:bodyDiv w:val="1"/>
      <w:marLeft w:val="0"/>
      <w:marRight w:val="0"/>
      <w:marTop w:val="0"/>
      <w:marBottom w:val="0"/>
      <w:divBdr>
        <w:top w:val="none" w:sz="0" w:space="0" w:color="auto"/>
        <w:left w:val="none" w:sz="0" w:space="0" w:color="auto"/>
        <w:bottom w:val="none" w:sz="0" w:space="0" w:color="auto"/>
        <w:right w:val="none" w:sz="0" w:space="0" w:color="auto"/>
      </w:divBdr>
      <w:divsChild>
        <w:div w:id="47580635">
          <w:marLeft w:val="0"/>
          <w:marRight w:val="0"/>
          <w:marTop w:val="0"/>
          <w:marBottom w:val="0"/>
          <w:divBdr>
            <w:top w:val="none" w:sz="0" w:space="0" w:color="auto"/>
            <w:left w:val="none" w:sz="0" w:space="0" w:color="auto"/>
            <w:bottom w:val="none" w:sz="0" w:space="0" w:color="auto"/>
            <w:right w:val="none" w:sz="0" w:space="0" w:color="auto"/>
          </w:divBdr>
          <w:divsChild>
            <w:div w:id="1561671263">
              <w:marLeft w:val="0"/>
              <w:marRight w:val="0"/>
              <w:marTop w:val="0"/>
              <w:marBottom w:val="0"/>
              <w:divBdr>
                <w:top w:val="none" w:sz="0" w:space="0" w:color="auto"/>
                <w:left w:val="none" w:sz="0" w:space="0" w:color="auto"/>
                <w:bottom w:val="none" w:sz="0" w:space="0" w:color="auto"/>
                <w:right w:val="none" w:sz="0" w:space="0" w:color="auto"/>
              </w:divBdr>
            </w:div>
            <w:div w:id="1660571842">
              <w:marLeft w:val="0"/>
              <w:marRight w:val="0"/>
              <w:marTop w:val="0"/>
              <w:marBottom w:val="0"/>
              <w:divBdr>
                <w:top w:val="none" w:sz="0" w:space="0" w:color="auto"/>
                <w:left w:val="none" w:sz="0" w:space="0" w:color="auto"/>
                <w:bottom w:val="none" w:sz="0" w:space="0" w:color="auto"/>
                <w:right w:val="none" w:sz="0" w:space="0" w:color="auto"/>
              </w:divBdr>
            </w:div>
            <w:div w:id="1847283653">
              <w:marLeft w:val="0"/>
              <w:marRight w:val="0"/>
              <w:marTop w:val="0"/>
              <w:marBottom w:val="0"/>
              <w:divBdr>
                <w:top w:val="none" w:sz="0" w:space="0" w:color="auto"/>
                <w:left w:val="none" w:sz="0" w:space="0" w:color="auto"/>
                <w:bottom w:val="none" w:sz="0" w:space="0" w:color="auto"/>
                <w:right w:val="none" w:sz="0" w:space="0" w:color="auto"/>
              </w:divBdr>
            </w:div>
            <w:div w:id="2022121241">
              <w:marLeft w:val="0"/>
              <w:marRight w:val="0"/>
              <w:marTop w:val="0"/>
              <w:marBottom w:val="0"/>
              <w:divBdr>
                <w:top w:val="none" w:sz="0" w:space="0" w:color="auto"/>
                <w:left w:val="none" w:sz="0" w:space="0" w:color="auto"/>
                <w:bottom w:val="none" w:sz="0" w:space="0" w:color="auto"/>
                <w:right w:val="none" w:sz="0" w:space="0" w:color="auto"/>
              </w:divBdr>
              <w:divsChild>
                <w:div w:id="393044277">
                  <w:marLeft w:val="0"/>
                  <w:marRight w:val="0"/>
                  <w:marTop w:val="0"/>
                  <w:marBottom w:val="0"/>
                  <w:divBdr>
                    <w:top w:val="none" w:sz="0" w:space="0" w:color="auto"/>
                    <w:left w:val="none" w:sz="0" w:space="0" w:color="auto"/>
                    <w:bottom w:val="none" w:sz="0" w:space="0" w:color="auto"/>
                    <w:right w:val="none" w:sz="0" w:space="0" w:color="auto"/>
                  </w:divBdr>
                </w:div>
                <w:div w:id="1955672561">
                  <w:marLeft w:val="0"/>
                  <w:marRight w:val="0"/>
                  <w:marTop w:val="0"/>
                  <w:marBottom w:val="0"/>
                  <w:divBdr>
                    <w:top w:val="none" w:sz="0" w:space="0" w:color="auto"/>
                    <w:left w:val="none" w:sz="0" w:space="0" w:color="auto"/>
                    <w:bottom w:val="none" w:sz="0" w:space="0" w:color="auto"/>
                    <w:right w:val="none" w:sz="0" w:space="0" w:color="auto"/>
                  </w:divBdr>
                  <w:divsChild>
                    <w:div w:id="562911218">
                      <w:marLeft w:val="0"/>
                      <w:marRight w:val="0"/>
                      <w:marTop w:val="0"/>
                      <w:marBottom w:val="0"/>
                      <w:divBdr>
                        <w:top w:val="none" w:sz="0" w:space="0" w:color="auto"/>
                        <w:left w:val="none" w:sz="0" w:space="0" w:color="auto"/>
                        <w:bottom w:val="none" w:sz="0" w:space="0" w:color="auto"/>
                        <w:right w:val="none" w:sz="0" w:space="0" w:color="auto"/>
                      </w:divBdr>
                      <w:divsChild>
                        <w:div w:id="819731048">
                          <w:marLeft w:val="0"/>
                          <w:marRight w:val="0"/>
                          <w:marTop w:val="0"/>
                          <w:marBottom w:val="0"/>
                          <w:divBdr>
                            <w:top w:val="none" w:sz="0" w:space="0" w:color="auto"/>
                            <w:left w:val="none" w:sz="0" w:space="0" w:color="auto"/>
                            <w:bottom w:val="none" w:sz="0" w:space="0" w:color="auto"/>
                            <w:right w:val="none" w:sz="0" w:space="0" w:color="auto"/>
                          </w:divBdr>
                          <w:divsChild>
                            <w:div w:id="1332679141">
                              <w:marLeft w:val="0"/>
                              <w:marRight w:val="0"/>
                              <w:marTop w:val="0"/>
                              <w:marBottom w:val="0"/>
                              <w:divBdr>
                                <w:top w:val="none" w:sz="0" w:space="0" w:color="auto"/>
                                <w:left w:val="none" w:sz="0" w:space="0" w:color="auto"/>
                                <w:bottom w:val="none" w:sz="0" w:space="0" w:color="auto"/>
                                <w:right w:val="none" w:sz="0" w:space="0" w:color="auto"/>
                              </w:divBdr>
                            </w:div>
                            <w:div w:id="18424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507155">
          <w:marLeft w:val="0"/>
          <w:marRight w:val="0"/>
          <w:marTop w:val="0"/>
          <w:marBottom w:val="0"/>
          <w:divBdr>
            <w:top w:val="none" w:sz="0" w:space="0" w:color="auto"/>
            <w:left w:val="none" w:sz="0" w:space="0" w:color="auto"/>
            <w:bottom w:val="none" w:sz="0" w:space="0" w:color="auto"/>
            <w:right w:val="none" w:sz="0" w:space="0" w:color="auto"/>
          </w:divBdr>
        </w:div>
        <w:div w:id="873805633">
          <w:marLeft w:val="0"/>
          <w:marRight w:val="0"/>
          <w:marTop w:val="0"/>
          <w:marBottom w:val="0"/>
          <w:divBdr>
            <w:top w:val="none" w:sz="0" w:space="0" w:color="auto"/>
            <w:left w:val="none" w:sz="0" w:space="0" w:color="auto"/>
            <w:bottom w:val="none" w:sz="0" w:space="0" w:color="auto"/>
            <w:right w:val="none" w:sz="0" w:space="0" w:color="auto"/>
          </w:divBdr>
        </w:div>
      </w:divsChild>
    </w:div>
    <w:div w:id="1262879037">
      <w:bodyDiv w:val="1"/>
      <w:marLeft w:val="0"/>
      <w:marRight w:val="0"/>
      <w:marTop w:val="0"/>
      <w:marBottom w:val="0"/>
      <w:divBdr>
        <w:top w:val="none" w:sz="0" w:space="0" w:color="auto"/>
        <w:left w:val="none" w:sz="0" w:space="0" w:color="auto"/>
        <w:bottom w:val="none" w:sz="0" w:space="0" w:color="auto"/>
        <w:right w:val="none" w:sz="0" w:space="0" w:color="auto"/>
      </w:divBdr>
      <w:divsChild>
        <w:div w:id="854460375">
          <w:marLeft w:val="0"/>
          <w:marRight w:val="0"/>
          <w:marTop w:val="0"/>
          <w:marBottom w:val="0"/>
          <w:divBdr>
            <w:top w:val="none" w:sz="0" w:space="0" w:color="auto"/>
            <w:left w:val="none" w:sz="0" w:space="0" w:color="auto"/>
            <w:bottom w:val="none" w:sz="0" w:space="0" w:color="auto"/>
            <w:right w:val="none" w:sz="0" w:space="0" w:color="auto"/>
          </w:divBdr>
          <w:divsChild>
            <w:div w:id="458645006">
              <w:marLeft w:val="0"/>
              <w:marRight w:val="0"/>
              <w:marTop w:val="0"/>
              <w:marBottom w:val="0"/>
              <w:divBdr>
                <w:top w:val="none" w:sz="0" w:space="0" w:color="auto"/>
                <w:left w:val="none" w:sz="0" w:space="0" w:color="auto"/>
                <w:bottom w:val="none" w:sz="0" w:space="0" w:color="auto"/>
                <w:right w:val="none" w:sz="0" w:space="0" w:color="auto"/>
              </w:divBdr>
            </w:div>
            <w:div w:id="700015214">
              <w:marLeft w:val="0"/>
              <w:marRight w:val="0"/>
              <w:marTop w:val="0"/>
              <w:marBottom w:val="0"/>
              <w:divBdr>
                <w:top w:val="none" w:sz="0" w:space="0" w:color="auto"/>
                <w:left w:val="none" w:sz="0" w:space="0" w:color="auto"/>
                <w:bottom w:val="none" w:sz="0" w:space="0" w:color="auto"/>
                <w:right w:val="none" w:sz="0" w:space="0" w:color="auto"/>
              </w:divBdr>
            </w:div>
            <w:div w:id="813374492">
              <w:marLeft w:val="0"/>
              <w:marRight w:val="0"/>
              <w:marTop w:val="0"/>
              <w:marBottom w:val="0"/>
              <w:divBdr>
                <w:top w:val="none" w:sz="0" w:space="0" w:color="auto"/>
                <w:left w:val="none" w:sz="0" w:space="0" w:color="auto"/>
                <w:bottom w:val="none" w:sz="0" w:space="0" w:color="auto"/>
                <w:right w:val="none" w:sz="0" w:space="0" w:color="auto"/>
              </w:divBdr>
            </w:div>
            <w:div w:id="1057704714">
              <w:marLeft w:val="0"/>
              <w:marRight w:val="0"/>
              <w:marTop w:val="0"/>
              <w:marBottom w:val="0"/>
              <w:divBdr>
                <w:top w:val="none" w:sz="0" w:space="0" w:color="auto"/>
                <w:left w:val="none" w:sz="0" w:space="0" w:color="auto"/>
                <w:bottom w:val="none" w:sz="0" w:space="0" w:color="auto"/>
                <w:right w:val="none" w:sz="0" w:space="0" w:color="auto"/>
              </w:divBdr>
            </w:div>
            <w:div w:id="1371029441">
              <w:marLeft w:val="0"/>
              <w:marRight w:val="0"/>
              <w:marTop w:val="0"/>
              <w:marBottom w:val="0"/>
              <w:divBdr>
                <w:top w:val="none" w:sz="0" w:space="0" w:color="auto"/>
                <w:left w:val="none" w:sz="0" w:space="0" w:color="auto"/>
                <w:bottom w:val="none" w:sz="0" w:space="0" w:color="auto"/>
                <w:right w:val="none" w:sz="0" w:space="0" w:color="auto"/>
              </w:divBdr>
            </w:div>
            <w:div w:id="1641180652">
              <w:marLeft w:val="0"/>
              <w:marRight w:val="0"/>
              <w:marTop w:val="0"/>
              <w:marBottom w:val="0"/>
              <w:divBdr>
                <w:top w:val="none" w:sz="0" w:space="0" w:color="auto"/>
                <w:left w:val="none" w:sz="0" w:space="0" w:color="auto"/>
                <w:bottom w:val="none" w:sz="0" w:space="0" w:color="auto"/>
                <w:right w:val="none" w:sz="0" w:space="0" w:color="auto"/>
              </w:divBdr>
            </w:div>
            <w:div w:id="1825660709">
              <w:marLeft w:val="0"/>
              <w:marRight w:val="0"/>
              <w:marTop w:val="0"/>
              <w:marBottom w:val="0"/>
              <w:divBdr>
                <w:top w:val="none" w:sz="0" w:space="0" w:color="auto"/>
                <w:left w:val="none" w:sz="0" w:space="0" w:color="auto"/>
                <w:bottom w:val="none" w:sz="0" w:space="0" w:color="auto"/>
                <w:right w:val="none" w:sz="0" w:space="0" w:color="auto"/>
              </w:divBdr>
            </w:div>
            <w:div w:id="194773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7359">
      <w:bodyDiv w:val="1"/>
      <w:marLeft w:val="0"/>
      <w:marRight w:val="0"/>
      <w:marTop w:val="0"/>
      <w:marBottom w:val="0"/>
      <w:divBdr>
        <w:top w:val="none" w:sz="0" w:space="0" w:color="auto"/>
        <w:left w:val="none" w:sz="0" w:space="0" w:color="auto"/>
        <w:bottom w:val="none" w:sz="0" w:space="0" w:color="auto"/>
        <w:right w:val="none" w:sz="0" w:space="0" w:color="auto"/>
      </w:divBdr>
      <w:divsChild>
        <w:div w:id="647368920">
          <w:marLeft w:val="0"/>
          <w:marRight w:val="0"/>
          <w:marTop w:val="0"/>
          <w:marBottom w:val="0"/>
          <w:divBdr>
            <w:top w:val="none" w:sz="0" w:space="0" w:color="auto"/>
            <w:left w:val="none" w:sz="0" w:space="0" w:color="auto"/>
            <w:bottom w:val="none" w:sz="0" w:space="0" w:color="auto"/>
            <w:right w:val="none" w:sz="0" w:space="0" w:color="auto"/>
          </w:divBdr>
          <w:divsChild>
            <w:div w:id="20785782">
              <w:marLeft w:val="0"/>
              <w:marRight w:val="0"/>
              <w:marTop w:val="0"/>
              <w:marBottom w:val="0"/>
              <w:divBdr>
                <w:top w:val="none" w:sz="0" w:space="0" w:color="auto"/>
                <w:left w:val="none" w:sz="0" w:space="0" w:color="auto"/>
                <w:bottom w:val="none" w:sz="0" w:space="0" w:color="auto"/>
                <w:right w:val="none" w:sz="0" w:space="0" w:color="auto"/>
              </w:divBdr>
            </w:div>
            <w:div w:id="153684582">
              <w:marLeft w:val="0"/>
              <w:marRight w:val="0"/>
              <w:marTop w:val="0"/>
              <w:marBottom w:val="0"/>
              <w:divBdr>
                <w:top w:val="none" w:sz="0" w:space="0" w:color="auto"/>
                <w:left w:val="none" w:sz="0" w:space="0" w:color="auto"/>
                <w:bottom w:val="none" w:sz="0" w:space="0" w:color="auto"/>
                <w:right w:val="none" w:sz="0" w:space="0" w:color="auto"/>
              </w:divBdr>
            </w:div>
            <w:div w:id="358624664">
              <w:marLeft w:val="0"/>
              <w:marRight w:val="0"/>
              <w:marTop w:val="0"/>
              <w:marBottom w:val="0"/>
              <w:divBdr>
                <w:top w:val="none" w:sz="0" w:space="0" w:color="auto"/>
                <w:left w:val="none" w:sz="0" w:space="0" w:color="auto"/>
                <w:bottom w:val="none" w:sz="0" w:space="0" w:color="auto"/>
                <w:right w:val="none" w:sz="0" w:space="0" w:color="auto"/>
              </w:divBdr>
            </w:div>
            <w:div w:id="603000002">
              <w:marLeft w:val="0"/>
              <w:marRight w:val="0"/>
              <w:marTop w:val="0"/>
              <w:marBottom w:val="0"/>
              <w:divBdr>
                <w:top w:val="none" w:sz="0" w:space="0" w:color="auto"/>
                <w:left w:val="none" w:sz="0" w:space="0" w:color="auto"/>
                <w:bottom w:val="none" w:sz="0" w:space="0" w:color="auto"/>
                <w:right w:val="none" w:sz="0" w:space="0" w:color="auto"/>
              </w:divBdr>
            </w:div>
            <w:div w:id="635531979">
              <w:marLeft w:val="0"/>
              <w:marRight w:val="0"/>
              <w:marTop w:val="0"/>
              <w:marBottom w:val="0"/>
              <w:divBdr>
                <w:top w:val="none" w:sz="0" w:space="0" w:color="auto"/>
                <w:left w:val="none" w:sz="0" w:space="0" w:color="auto"/>
                <w:bottom w:val="none" w:sz="0" w:space="0" w:color="auto"/>
                <w:right w:val="none" w:sz="0" w:space="0" w:color="auto"/>
              </w:divBdr>
            </w:div>
            <w:div w:id="815490648">
              <w:marLeft w:val="0"/>
              <w:marRight w:val="0"/>
              <w:marTop w:val="0"/>
              <w:marBottom w:val="0"/>
              <w:divBdr>
                <w:top w:val="none" w:sz="0" w:space="0" w:color="auto"/>
                <w:left w:val="none" w:sz="0" w:space="0" w:color="auto"/>
                <w:bottom w:val="none" w:sz="0" w:space="0" w:color="auto"/>
                <w:right w:val="none" w:sz="0" w:space="0" w:color="auto"/>
              </w:divBdr>
            </w:div>
            <w:div w:id="845902570">
              <w:marLeft w:val="0"/>
              <w:marRight w:val="0"/>
              <w:marTop w:val="0"/>
              <w:marBottom w:val="0"/>
              <w:divBdr>
                <w:top w:val="none" w:sz="0" w:space="0" w:color="auto"/>
                <w:left w:val="none" w:sz="0" w:space="0" w:color="auto"/>
                <w:bottom w:val="none" w:sz="0" w:space="0" w:color="auto"/>
                <w:right w:val="none" w:sz="0" w:space="0" w:color="auto"/>
              </w:divBdr>
            </w:div>
            <w:div w:id="1220166570">
              <w:marLeft w:val="0"/>
              <w:marRight w:val="0"/>
              <w:marTop w:val="0"/>
              <w:marBottom w:val="0"/>
              <w:divBdr>
                <w:top w:val="none" w:sz="0" w:space="0" w:color="auto"/>
                <w:left w:val="none" w:sz="0" w:space="0" w:color="auto"/>
                <w:bottom w:val="none" w:sz="0" w:space="0" w:color="auto"/>
                <w:right w:val="none" w:sz="0" w:space="0" w:color="auto"/>
              </w:divBdr>
            </w:div>
            <w:div w:id="1256786446">
              <w:marLeft w:val="0"/>
              <w:marRight w:val="0"/>
              <w:marTop w:val="0"/>
              <w:marBottom w:val="0"/>
              <w:divBdr>
                <w:top w:val="none" w:sz="0" w:space="0" w:color="auto"/>
                <w:left w:val="none" w:sz="0" w:space="0" w:color="auto"/>
                <w:bottom w:val="none" w:sz="0" w:space="0" w:color="auto"/>
                <w:right w:val="none" w:sz="0" w:space="0" w:color="auto"/>
              </w:divBdr>
            </w:div>
            <w:div w:id="1364860368">
              <w:marLeft w:val="0"/>
              <w:marRight w:val="0"/>
              <w:marTop w:val="0"/>
              <w:marBottom w:val="0"/>
              <w:divBdr>
                <w:top w:val="none" w:sz="0" w:space="0" w:color="auto"/>
                <w:left w:val="none" w:sz="0" w:space="0" w:color="auto"/>
                <w:bottom w:val="none" w:sz="0" w:space="0" w:color="auto"/>
                <w:right w:val="none" w:sz="0" w:space="0" w:color="auto"/>
              </w:divBdr>
            </w:div>
            <w:div w:id="1546870824">
              <w:marLeft w:val="0"/>
              <w:marRight w:val="0"/>
              <w:marTop w:val="0"/>
              <w:marBottom w:val="0"/>
              <w:divBdr>
                <w:top w:val="none" w:sz="0" w:space="0" w:color="auto"/>
                <w:left w:val="none" w:sz="0" w:space="0" w:color="auto"/>
                <w:bottom w:val="none" w:sz="0" w:space="0" w:color="auto"/>
                <w:right w:val="none" w:sz="0" w:space="0" w:color="auto"/>
              </w:divBdr>
            </w:div>
            <w:div w:id="1791588151">
              <w:marLeft w:val="0"/>
              <w:marRight w:val="0"/>
              <w:marTop w:val="0"/>
              <w:marBottom w:val="0"/>
              <w:divBdr>
                <w:top w:val="none" w:sz="0" w:space="0" w:color="auto"/>
                <w:left w:val="none" w:sz="0" w:space="0" w:color="auto"/>
                <w:bottom w:val="none" w:sz="0" w:space="0" w:color="auto"/>
                <w:right w:val="none" w:sz="0" w:space="0" w:color="auto"/>
              </w:divBdr>
            </w:div>
            <w:div w:id="1911455451">
              <w:marLeft w:val="0"/>
              <w:marRight w:val="0"/>
              <w:marTop w:val="0"/>
              <w:marBottom w:val="0"/>
              <w:divBdr>
                <w:top w:val="none" w:sz="0" w:space="0" w:color="auto"/>
                <w:left w:val="none" w:sz="0" w:space="0" w:color="auto"/>
                <w:bottom w:val="none" w:sz="0" w:space="0" w:color="auto"/>
                <w:right w:val="none" w:sz="0" w:space="0" w:color="auto"/>
              </w:divBdr>
            </w:div>
            <w:div w:id="2112506278">
              <w:marLeft w:val="0"/>
              <w:marRight w:val="0"/>
              <w:marTop w:val="0"/>
              <w:marBottom w:val="0"/>
              <w:divBdr>
                <w:top w:val="none" w:sz="0" w:space="0" w:color="auto"/>
                <w:left w:val="none" w:sz="0" w:space="0" w:color="auto"/>
                <w:bottom w:val="none" w:sz="0" w:space="0" w:color="auto"/>
                <w:right w:val="none" w:sz="0" w:space="0" w:color="auto"/>
              </w:divBdr>
            </w:div>
            <w:div w:id="21195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7422">
      <w:bodyDiv w:val="1"/>
      <w:marLeft w:val="0"/>
      <w:marRight w:val="0"/>
      <w:marTop w:val="0"/>
      <w:marBottom w:val="0"/>
      <w:divBdr>
        <w:top w:val="none" w:sz="0" w:space="0" w:color="auto"/>
        <w:left w:val="none" w:sz="0" w:space="0" w:color="auto"/>
        <w:bottom w:val="none" w:sz="0" w:space="0" w:color="auto"/>
        <w:right w:val="none" w:sz="0" w:space="0" w:color="auto"/>
      </w:divBdr>
      <w:divsChild>
        <w:div w:id="667831070">
          <w:marLeft w:val="0"/>
          <w:marRight w:val="0"/>
          <w:marTop w:val="0"/>
          <w:marBottom w:val="0"/>
          <w:divBdr>
            <w:top w:val="none" w:sz="0" w:space="0" w:color="auto"/>
            <w:left w:val="none" w:sz="0" w:space="0" w:color="auto"/>
            <w:bottom w:val="none" w:sz="0" w:space="0" w:color="auto"/>
            <w:right w:val="none" w:sz="0" w:space="0" w:color="auto"/>
          </w:divBdr>
          <w:divsChild>
            <w:div w:id="177937708">
              <w:marLeft w:val="0"/>
              <w:marRight w:val="0"/>
              <w:marTop w:val="0"/>
              <w:marBottom w:val="0"/>
              <w:divBdr>
                <w:top w:val="none" w:sz="0" w:space="0" w:color="auto"/>
                <w:left w:val="none" w:sz="0" w:space="0" w:color="auto"/>
                <w:bottom w:val="none" w:sz="0" w:space="0" w:color="auto"/>
                <w:right w:val="none" w:sz="0" w:space="0" w:color="auto"/>
              </w:divBdr>
            </w:div>
            <w:div w:id="178588240">
              <w:marLeft w:val="0"/>
              <w:marRight w:val="0"/>
              <w:marTop w:val="0"/>
              <w:marBottom w:val="0"/>
              <w:divBdr>
                <w:top w:val="none" w:sz="0" w:space="0" w:color="auto"/>
                <w:left w:val="none" w:sz="0" w:space="0" w:color="auto"/>
                <w:bottom w:val="none" w:sz="0" w:space="0" w:color="auto"/>
                <w:right w:val="none" w:sz="0" w:space="0" w:color="auto"/>
              </w:divBdr>
            </w:div>
            <w:div w:id="604846111">
              <w:marLeft w:val="0"/>
              <w:marRight w:val="0"/>
              <w:marTop w:val="0"/>
              <w:marBottom w:val="0"/>
              <w:divBdr>
                <w:top w:val="none" w:sz="0" w:space="0" w:color="auto"/>
                <w:left w:val="none" w:sz="0" w:space="0" w:color="auto"/>
                <w:bottom w:val="none" w:sz="0" w:space="0" w:color="auto"/>
                <w:right w:val="none" w:sz="0" w:space="0" w:color="auto"/>
              </w:divBdr>
            </w:div>
            <w:div w:id="760292980">
              <w:marLeft w:val="0"/>
              <w:marRight w:val="0"/>
              <w:marTop w:val="0"/>
              <w:marBottom w:val="0"/>
              <w:divBdr>
                <w:top w:val="none" w:sz="0" w:space="0" w:color="auto"/>
                <w:left w:val="none" w:sz="0" w:space="0" w:color="auto"/>
                <w:bottom w:val="none" w:sz="0" w:space="0" w:color="auto"/>
                <w:right w:val="none" w:sz="0" w:space="0" w:color="auto"/>
              </w:divBdr>
            </w:div>
            <w:div w:id="921255539">
              <w:marLeft w:val="0"/>
              <w:marRight w:val="0"/>
              <w:marTop w:val="0"/>
              <w:marBottom w:val="0"/>
              <w:divBdr>
                <w:top w:val="none" w:sz="0" w:space="0" w:color="auto"/>
                <w:left w:val="none" w:sz="0" w:space="0" w:color="auto"/>
                <w:bottom w:val="none" w:sz="0" w:space="0" w:color="auto"/>
                <w:right w:val="none" w:sz="0" w:space="0" w:color="auto"/>
              </w:divBdr>
            </w:div>
            <w:div w:id="1152870652">
              <w:marLeft w:val="0"/>
              <w:marRight w:val="0"/>
              <w:marTop w:val="0"/>
              <w:marBottom w:val="0"/>
              <w:divBdr>
                <w:top w:val="none" w:sz="0" w:space="0" w:color="auto"/>
                <w:left w:val="none" w:sz="0" w:space="0" w:color="auto"/>
                <w:bottom w:val="none" w:sz="0" w:space="0" w:color="auto"/>
                <w:right w:val="none" w:sz="0" w:space="0" w:color="auto"/>
              </w:divBdr>
            </w:div>
            <w:div w:id="1174222784">
              <w:marLeft w:val="0"/>
              <w:marRight w:val="0"/>
              <w:marTop w:val="0"/>
              <w:marBottom w:val="0"/>
              <w:divBdr>
                <w:top w:val="none" w:sz="0" w:space="0" w:color="auto"/>
                <w:left w:val="none" w:sz="0" w:space="0" w:color="auto"/>
                <w:bottom w:val="none" w:sz="0" w:space="0" w:color="auto"/>
                <w:right w:val="none" w:sz="0" w:space="0" w:color="auto"/>
              </w:divBdr>
            </w:div>
            <w:div w:id="1414351801">
              <w:marLeft w:val="0"/>
              <w:marRight w:val="0"/>
              <w:marTop w:val="0"/>
              <w:marBottom w:val="0"/>
              <w:divBdr>
                <w:top w:val="none" w:sz="0" w:space="0" w:color="auto"/>
                <w:left w:val="none" w:sz="0" w:space="0" w:color="auto"/>
                <w:bottom w:val="none" w:sz="0" w:space="0" w:color="auto"/>
                <w:right w:val="none" w:sz="0" w:space="0" w:color="auto"/>
              </w:divBdr>
            </w:div>
            <w:div w:id="16967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7079">
      <w:bodyDiv w:val="1"/>
      <w:marLeft w:val="0"/>
      <w:marRight w:val="0"/>
      <w:marTop w:val="0"/>
      <w:marBottom w:val="0"/>
      <w:divBdr>
        <w:top w:val="none" w:sz="0" w:space="0" w:color="auto"/>
        <w:left w:val="none" w:sz="0" w:space="0" w:color="auto"/>
        <w:bottom w:val="none" w:sz="0" w:space="0" w:color="auto"/>
        <w:right w:val="none" w:sz="0" w:space="0" w:color="auto"/>
      </w:divBdr>
      <w:divsChild>
        <w:div w:id="465129646">
          <w:marLeft w:val="0"/>
          <w:marRight w:val="0"/>
          <w:marTop w:val="0"/>
          <w:marBottom w:val="0"/>
          <w:divBdr>
            <w:top w:val="none" w:sz="0" w:space="0" w:color="auto"/>
            <w:left w:val="none" w:sz="0" w:space="0" w:color="auto"/>
            <w:bottom w:val="none" w:sz="0" w:space="0" w:color="auto"/>
            <w:right w:val="none" w:sz="0" w:space="0" w:color="auto"/>
          </w:divBdr>
          <w:divsChild>
            <w:div w:id="1559591894">
              <w:marLeft w:val="0"/>
              <w:marRight w:val="0"/>
              <w:marTop w:val="0"/>
              <w:marBottom w:val="0"/>
              <w:divBdr>
                <w:top w:val="none" w:sz="0" w:space="0" w:color="auto"/>
                <w:left w:val="none" w:sz="0" w:space="0" w:color="auto"/>
                <w:bottom w:val="none" w:sz="0" w:space="0" w:color="auto"/>
                <w:right w:val="none" w:sz="0" w:space="0" w:color="auto"/>
              </w:divBdr>
            </w:div>
            <w:div w:id="1573393310">
              <w:marLeft w:val="0"/>
              <w:marRight w:val="0"/>
              <w:marTop w:val="0"/>
              <w:marBottom w:val="0"/>
              <w:divBdr>
                <w:top w:val="none" w:sz="0" w:space="0" w:color="auto"/>
                <w:left w:val="none" w:sz="0" w:space="0" w:color="auto"/>
                <w:bottom w:val="none" w:sz="0" w:space="0" w:color="auto"/>
                <w:right w:val="none" w:sz="0" w:space="0" w:color="auto"/>
              </w:divBdr>
            </w:div>
            <w:div w:id="1661494480">
              <w:marLeft w:val="0"/>
              <w:marRight w:val="0"/>
              <w:marTop w:val="0"/>
              <w:marBottom w:val="0"/>
              <w:divBdr>
                <w:top w:val="none" w:sz="0" w:space="0" w:color="auto"/>
                <w:left w:val="none" w:sz="0" w:space="0" w:color="auto"/>
                <w:bottom w:val="none" w:sz="0" w:space="0" w:color="auto"/>
                <w:right w:val="none" w:sz="0" w:space="0" w:color="auto"/>
              </w:divBdr>
            </w:div>
          </w:divsChild>
        </w:div>
        <w:div w:id="665402401">
          <w:marLeft w:val="0"/>
          <w:marRight w:val="0"/>
          <w:marTop w:val="0"/>
          <w:marBottom w:val="0"/>
          <w:divBdr>
            <w:top w:val="none" w:sz="0" w:space="0" w:color="auto"/>
            <w:left w:val="none" w:sz="0" w:space="0" w:color="auto"/>
            <w:bottom w:val="none" w:sz="0" w:space="0" w:color="auto"/>
            <w:right w:val="none" w:sz="0" w:space="0" w:color="auto"/>
          </w:divBdr>
        </w:div>
      </w:divsChild>
    </w:div>
    <w:div w:id="1352224442">
      <w:bodyDiv w:val="1"/>
      <w:marLeft w:val="0"/>
      <w:marRight w:val="0"/>
      <w:marTop w:val="0"/>
      <w:marBottom w:val="0"/>
      <w:divBdr>
        <w:top w:val="none" w:sz="0" w:space="0" w:color="auto"/>
        <w:left w:val="none" w:sz="0" w:space="0" w:color="auto"/>
        <w:bottom w:val="none" w:sz="0" w:space="0" w:color="auto"/>
        <w:right w:val="none" w:sz="0" w:space="0" w:color="auto"/>
      </w:divBdr>
      <w:divsChild>
        <w:div w:id="80303506">
          <w:marLeft w:val="0"/>
          <w:marRight w:val="0"/>
          <w:marTop w:val="0"/>
          <w:marBottom w:val="0"/>
          <w:divBdr>
            <w:top w:val="none" w:sz="0" w:space="0" w:color="auto"/>
            <w:left w:val="none" w:sz="0" w:space="0" w:color="auto"/>
            <w:bottom w:val="none" w:sz="0" w:space="0" w:color="auto"/>
            <w:right w:val="none" w:sz="0" w:space="0" w:color="auto"/>
          </w:divBdr>
          <w:divsChild>
            <w:div w:id="4739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4519">
      <w:bodyDiv w:val="1"/>
      <w:marLeft w:val="0"/>
      <w:marRight w:val="0"/>
      <w:marTop w:val="0"/>
      <w:marBottom w:val="0"/>
      <w:divBdr>
        <w:top w:val="none" w:sz="0" w:space="0" w:color="auto"/>
        <w:left w:val="none" w:sz="0" w:space="0" w:color="auto"/>
        <w:bottom w:val="none" w:sz="0" w:space="0" w:color="auto"/>
        <w:right w:val="none" w:sz="0" w:space="0" w:color="auto"/>
      </w:divBdr>
    </w:div>
    <w:div w:id="1435204649">
      <w:bodyDiv w:val="1"/>
      <w:marLeft w:val="0"/>
      <w:marRight w:val="0"/>
      <w:marTop w:val="0"/>
      <w:marBottom w:val="0"/>
      <w:divBdr>
        <w:top w:val="none" w:sz="0" w:space="0" w:color="auto"/>
        <w:left w:val="none" w:sz="0" w:space="0" w:color="auto"/>
        <w:bottom w:val="none" w:sz="0" w:space="0" w:color="auto"/>
        <w:right w:val="none" w:sz="0" w:space="0" w:color="auto"/>
      </w:divBdr>
      <w:divsChild>
        <w:div w:id="778991133">
          <w:marLeft w:val="0"/>
          <w:marRight w:val="0"/>
          <w:marTop w:val="0"/>
          <w:marBottom w:val="0"/>
          <w:divBdr>
            <w:top w:val="none" w:sz="0" w:space="0" w:color="auto"/>
            <w:left w:val="none" w:sz="0" w:space="0" w:color="auto"/>
            <w:bottom w:val="none" w:sz="0" w:space="0" w:color="auto"/>
            <w:right w:val="none" w:sz="0" w:space="0" w:color="auto"/>
          </w:divBdr>
        </w:div>
      </w:divsChild>
    </w:div>
    <w:div w:id="1490635471">
      <w:bodyDiv w:val="1"/>
      <w:marLeft w:val="0"/>
      <w:marRight w:val="0"/>
      <w:marTop w:val="0"/>
      <w:marBottom w:val="0"/>
      <w:divBdr>
        <w:top w:val="none" w:sz="0" w:space="0" w:color="auto"/>
        <w:left w:val="none" w:sz="0" w:space="0" w:color="auto"/>
        <w:bottom w:val="none" w:sz="0" w:space="0" w:color="auto"/>
        <w:right w:val="none" w:sz="0" w:space="0" w:color="auto"/>
      </w:divBdr>
    </w:div>
    <w:div w:id="1519346022">
      <w:bodyDiv w:val="1"/>
      <w:marLeft w:val="0"/>
      <w:marRight w:val="0"/>
      <w:marTop w:val="0"/>
      <w:marBottom w:val="0"/>
      <w:divBdr>
        <w:top w:val="none" w:sz="0" w:space="0" w:color="auto"/>
        <w:left w:val="none" w:sz="0" w:space="0" w:color="auto"/>
        <w:bottom w:val="none" w:sz="0" w:space="0" w:color="auto"/>
        <w:right w:val="none" w:sz="0" w:space="0" w:color="auto"/>
      </w:divBdr>
      <w:divsChild>
        <w:div w:id="195702796">
          <w:marLeft w:val="0"/>
          <w:marRight w:val="0"/>
          <w:marTop w:val="0"/>
          <w:marBottom w:val="0"/>
          <w:divBdr>
            <w:top w:val="none" w:sz="0" w:space="0" w:color="auto"/>
            <w:left w:val="none" w:sz="0" w:space="0" w:color="auto"/>
            <w:bottom w:val="none" w:sz="0" w:space="0" w:color="auto"/>
            <w:right w:val="none" w:sz="0" w:space="0" w:color="auto"/>
          </w:divBdr>
          <w:divsChild>
            <w:div w:id="47655111">
              <w:marLeft w:val="0"/>
              <w:marRight w:val="0"/>
              <w:marTop w:val="0"/>
              <w:marBottom w:val="0"/>
              <w:divBdr>
                <w:top w:val="none" w:sz="0" w:space="0" w:color="auto"/>
                <w:left w:val="none" w:sz="0" w:space="0" w:color="auto"/>
                <w:bottom w:val="none" w:sz="0" w:space="0" w:color="auto"/>
                <w:right w:val="none" w:sz="0" w:space="0" w:color="auto"/>
              </w:divBdr>
            </w:div>
            <w:div w:id="93286603">
              <w:marLeft w:val="0"/>
              <w:marRight w:val="0"/>
              <w:marTop w:val="0"/>
              <w:marBottom w:val="0"/>
              <w:divBdr>
                <w:top w:val="none" w:sz="0" w:space="0" w:color="auto"/>
                <w:left w:val="none" w:sz="0" w:space="0" w:color="auto"/>
                <w:bottom w:val="none" w:sz="0" w:space="0" w:color="auto"/>
                <w:right w:val="none" w:sz="0" w:space="0" w:color="auto"/>
              </w:divBdr>
            </w:div>
            <w:div w:id="761027960">
              <w:marLeft w:val="0"/>
              <w:marRight w:val="0"/>
              <w:marTop w:val="0"/>
              <w:marBottom w:val="0"/>
              <w:divBdr>
                <w:top w:val="none" w:sz="0" w:space="0" w:color="auto"/>
                <w:left w:val="none" w:sz="0" w:space="0" w:color="auto"/>
                <w:bottom w:val="none" w:sz="0" w:space="0" w:color="auto"/>
                <w:right w:val="none" w:sz="0" w:space="0" w:color="auto"/>
              </w:divBdr>
            </w:div>
            <w:div w:id="769010237">
              <w:marLeft w:val="0"/>
              <w:marRight w:val="0"/>
              <w:marTop w:val="0"/>
              <w:marBottom w:val="0"/>
              <w:divBdr>
                <w:top w:val="none" w:sz="0" w:space="0" w:color="auto"/>
                <w:left w:val="none" w:sz="0" w:space="0" w:color="auto"/>
                <w:bottom w:val="none" w:sz="0" w:space="0" w:color="auto"/>
                <w:right w:val="none" w:sz="0" w:space="0" w:color="auto"/>
              </w:divBdr>
            </w:div>
            <w:div w:id="824516242">
              <w:marLeft w:val="0"/>
              <w:marRight w:val="0"/>
              <w:marTop w:val="0"/>
              <w:marBottom w:val="0"/>
              <w:divBdr>
                <w:top w:val="none" w:sz="0" w:space="0" w:color="auto"/>
                <w:left w:val="none" w:sz="0" w:space="0" w:color="auto"/>
                <w:bottom w:val="none" w:sz="0" w:space="0" w:color="auto"/>
                <w:right w:val="none" w:sz="0" w:space="0" w:color="auto"/>
              </w:divBdr>
            </w:div>
            <w:div w:id="992874413">
              <w:marLeft w:val="0"/>
              <w:marRight w:val="0"/>
              <w:marTop w:val="0"/>
              <w:marBottom w:val="0"/>
              <w:divBdr>
                <w:top w:val="none" w:sz="0" w:space="0" w:color="auto"/>
                <w:left w:val="none" w:sz="0" w:space="0" w:color="auto"/>
                <w:bottom w:val="none" w:sz="0" w:space="0" w:color="auto"/>
                <w:right w:val="none" w:sz="0" w:space="0" w:color="auto"/>
              </w:divBdr>
            </w:div>
            <w:div w:id="1184133079">
              <w:marLeft w:val="0"/>
              <w:marRight w:val="0"/>
              <w:marTop w:val="0"/>
              <w:marBottom w:val="0"/>
              <w:divBdr>
                <w:top w:val="none" w:sz="0" w:space="0" w:color="auto"/>
                <w:left w:val="none" w:sz="0" w:space="0" w:color="auto"/>
                <w:bottom w:val="none" w:sz="0" w:space="0" w:color="auto"/>
                <w:right w:val="none" w:sz="0" w:space="0" w:color="auto"/>
              </w:divBdr>
            </w:div>
            <w:div w:id="1226136622">
              <w:marLeft w:val="0"/>
              <w:marRight w:val="0"/>
              <w:marTop w:val="0"/>
              <w:marBottom w:val="0"/>
              <w:divBdr>
                <w:top w:val="none" w:sz="0" w:space="0" w:color="auto"/>
                <w:left w:val="none" w:sz="0" w:space="0" w:color="auto"/>
                <w:bottom w:val="none" w:sz="0" w:space="0" w:color="auto"/>
                <w:right w:val="none" w:sz="0" w:space="0" w:color="auto"/>
              </w:divBdr>
            </w:div>
            <w:div w:id="1489007767">
              <w:marLeft w:val="0"/>
              <w:marRight w:val="0"/>
              <w:marTop w:val="0"/>
              <w:marBottom w:val="0"/>
              <w:divBdr>
                <w:top w:val="none" w:sz="0" w:space="0" w:color="auto"/>
                <w:left w:val="none" w:sz="0" w:space="0" w:color="auto"/>
                <w:bottom w:val="none" w:sz="0" w:space="0" w:color="auto"/>
                <w:right w:val="none" w:sz="0" w:space="0" w:color="auto"/>
              </w:divBdr>
            </w:div>
            <w:div w:id="1498154551">
              <w:marLeft w:val="0"/>
              <w:marRight w:val="0"/>
              <w:marTop w:val="0"/>
              <w:marBottom w:val="0"/>
              <w:divBdr>
                <w:top w:val="none" w:sz="0" w:space="0" w:color="auto"/>
                <w:left w:val="none" w:sz="0" w:space="0" w:color="auto"/>
                <w:bottom w:val="none" w:sz="0" w:space="0" w:color="auto"/>
                <w:right w:val="none" w:sz="0" w:space="0" w:color="auto"/>
              </w:divBdr>
            </w:div>
            <w:div w:id="1621447671">
              <w:marLeft w:val="0"/>
              <w:marRight w:val="0"/>
              <w:marTop w:val="0"/>
              <w:marBottom w:val="0"/>
              <w:divBdr>
                <w:top w:val="none" w:sz="0" w:space="0" w:color="auto"/>
                <w:left w:val="none" w:sz="0" w:space="0" w:color="auto"/>
                <w:bottom w:val="none" w:sz="0" w:space="0" w:color="auto"/>
                <w:right w:val="none" w:sz="0" w:space="0" w:color="auto"/>
              </w:divBdr>
            </w:div>
            <w:div w:id="1725786690">
              <w:marLeft w:val="0"/>
              <w:marRight w:val="0"/>
              <w:marTop w:val="0"/>
              <w:marBottom w:val="0"/>
              <w:divBdr>
                <w:top w:val="none" w:sz="0" w:space="0" w:color="auto"/>
                <w:left w:val="none" w:sz="0" w:space="0" w:color="auto"/>
                <w:bottom w:val="none" w:sz="0" w:space="0" w:color="auto"/>
                <w:right w:val="none" w:sz="0" w:space="0" w:color="auto"/>
              </w:divBdr>
            </w:div>
            <w:div w:id="1800144388">
              <w:marLeft w:val="0"/>
              <w:marRight w:val="0"/>
              <w:marTop w:val="0"/>
              <w:marBottom w:val="0"/>
              <w:divBdr>
                <w:top w:val="none" w:sz="0" w:space="0" w:color="auto"/>
                <w:left w:val="none" w:sz="0" w:space="0" w:color="auto"/>
                <w:bottom w:val="none" w:sz="0" w:space="0" w:color="auto"/>
                <w:right w:val="none" w:sz="0" w:space="0" w:color="auto"/>
              </w:divBdr>
            </w:div>
            <w:div w:id="1939482725">
              <w:marLeft w:val="0"/>
              <w:marRight w:val="0"/>
              <w:marTop w:val="0"/>
              <w:marBottom w:val="0"/>
              <w:divBdr>
                <w:top w:val="none" w:sz="0" w:space="0" w:color="auto"/>
                <w:left w:val="none" w:sz="0" w:space="0" w:color="auto"/>
                <w:bottom w:val="none" w:sz="0" w:space="0" w:color="auto"/>
                <w:right w:val="none" w:sz="0" w:space="0" w:color="auto"/>
              </w:divBdr>
            </w:div>
            <w:div w:id="206648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6571">
      <w:bodyDiv w:val="1"/>
      <w:marLeft w:val="0"/>
      <w:marRight w:val="0"/>
      <w:marTop w:val="0"/>
      <w:marBottom w:val="0"/>
      <w:divBdr>
        <w:top w:val="none" w:sz="0" w:space="0" w:color="auto"/>
        <w:left w:val="none" w:sz="0" w:space="0" w:color="auto"/>
        <w:bottom w:val="none" w:sz="0" w:space="0" w:color="auto"/>
        <w:right w:val="none" w:sz="0" w:space="0" w:color="auto"/>
      </w:divBdr>
      <w:divsChild>
        <w:div w:id="1026492182">
          <w:marLeft w:val="0"/>
          <w:marRight w:val="0"/>
          <w:marTop w:val="0"/>
          <w:marBottom w:val="0"/>
          <w:divBdr>
            <w:top w:val="none" w:sz="0" w:space="0" w:color="auto"/>
            <w:left w:val="none" w:sz="0" w:space="0" w:color="auto"/>
            <w:bottom w:val="none" w:sz="0" w:space="0" w:color="auto"/>
            <w:right w:val="none" w:sz="0" w:space="0" w:color="auto"/>
          </w:divBdr>
          <w:divsChild>
            <w:div w:id="19188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7103">
      <w:bodyDiv w:val="1"/>
      <w:marLeft w:val="0"/>
      <w:marRight w:val="0"/>
      <w:marTop w:val="0"/>
      <w:marBottom w:val="0"/>
      <w:divBdr>
        <w:top w:val="none" w:sz="0" w:space="0" w:color="auto"/>
        <w:left w:val="none" w:sz="0" w:space="0" w:color="auto"/>
        <w:bottom w:val="none" w:sz="0" w:space="0" w:color="auto"/>
        <w:right w:val="none" w:sz="0" w:space="0" w:color="auto"/>
      </w:divBdr>
    </w:div>
    <w:div w:id="1638298578">
      <w:bodyDiv w:val="1"/>
      <w:marLeft w:val="0"/>
      <w:marRight w:val="0"/>
      <w:marTop w:val="0"/>
      <w:marBottom w:val="0"/>
      <w:divBdr>
        <w:top w:val="none" w:sz="0" w:space="0" w:color="auto"/>
        <w:left w:val="none" w:sz="0" w:space="0" w:color="auto"/>
        <w:bottom w:val="none" w:sz="0" w:space="0" w:color="auto"/>
        <w:right w:val="none" w:sz="0" w:space="0" w:color="auto"/>
      </w:divBdr>
      <w:divsChild>
        <w:div w:id="886841892">
          <w:marLeft w:val="0"/>
          <w:marRight w:val="0"/>
          <w:marTop w:val="0"/>
          <w:marBottom w:val="0"/>
          <w:divBdr>
            <w:top w:val="none" w:sz="0" w:space="0" w:color="auto"/>
            <w:left w:val="none" w:sz="0" w:space="0" w:color="auto"/>
            <w:bottom w:val="none" w:sz="0" w:space="0" w:color="auto"/>
            <w:right w:val="none" w:sz="0" w:space="0" w:color="auto"/>
          </w:divBdr>
        </w:div>
      </w:divsChild>
    </w:div>
    <w:div w:id="1706518601">
      <w:bodyDiv w:val="1"/>
      <w:marLeft w:val="0"/>
      <w:marRight w:val="0"/>
      <w:marTop w:val="0"/>
      <w:marBottom w:val="0"/>
      <w:divBdr>
        <w:top w:val="none" w:sz="0" w:space="0" w:color="auto"/>
        <w:left w:val="none" w:sz="0" w:space="0" w:color="auto"/>
        <w:bottom w:val="none" w:sz="0" w:space="0" w:color="auto"/>
        <w:right w:val="none" w:sz="0" w:space="0" w:color="auto"/>
      </w:divBdr>
      <w:divsChild>
        <w:div w:id="481889207">
          <w:marLeft w:val="0"/>
          <w:marRight w:val="0"/>
          <w:marTop w:val="0"/>
          <w:marBottom w:val="0"/>
          <w:divBdr>
            <w:top w:val="none" w:sz="0" w:space="0" w:color="auto"/>
            <w:left w:val="none" w:sz="0" w:space="0" w:color="auto"/>
            <w:bottom w:val="none" w:sz="0" w:space="0" w:color="auto"/>
            <w:right w:val="none" w:sz="0" w:space="0" w:color="auto"/>
          </w:divBdr>
        </w:div>
      </w:divsChild>
    </w:div>
    <w:div w:id="1717466982">
      <w:bodyDiv w:val="1"/>
      <w:marLeft w:val="0"/>
      <w:marRight w:val="0"/>
      <w:marTop w:val="0"/>
      <w:marBottom w:val="0"/>
      <w:divBdr>
        <w:top w:val="none" w:sz="0" w:space="0" w:color="auto"/>
        <w:left w:val="none" w:sz="0" w:space="0" w:color="auto"/>
        <w:bottom w:val="none" w:sz="0" w:space="0" w:color="auto"/>
        <w:right w:val="none" w:sz="0" w:space="0" w:color="auto"/>
      </w:divBdr>
      <w:divsChild>
        <w:div w:id="1075129173">
          <w:marLeft w:val="0"/>
          <w:marRight w:val="0"/>
          <w:marTop w:val="0"/>
          <w:marBottom w:val="0"/>
          <w:divBdr>
            <w:top w:val="none" w:sz="0" w:space="0" w:color="auto"/>
            <w:left w:val="none" w:sz="0" w:space="0" w:color="auto"/>
            <w:bottom w:val="none" w:sz="0" w:space="0" w:color="auto"/>
            <w:right w:val="none" w:sz="0" w:space="0" w:color="auto"/>
          </w:divBdr>
          <w:divsChild>
            <w:div w:id="1511214988">
              <w:marLeft w:val="0"/>
              <w:marRight w:val="0"/>
              <w:marTop w:val="0"/>
              <w:marBottom w:val="0"/>
              <w:divBdr>
                <w:top w:val="none" w:sz="0" w:space="0" w:color="auto"/>
                <w:left w:val="none" w:sz="0" w:space="0" w:color="auto"/>
                <w:bottom w:val="none" w:sz="0" w:space="0" w:color="auto"/>
                <w:right w:val="none" w:sz="0" w:space="0" w:color="auto"/>
              </w:divBdr>
            </w:div>
            <w:div w:id="1682776119">
              <w:marLeft w:val="0"/>
              <w:marRight w:val="0"/>
              <w:marTop w:val="0"/>
              <w:marBottom w:val="0"/>
              <w:divBdr>
                <w:top w:val="none" w:sz="0" w:space="0" w:color="auto"/>
                <w:left w:val="none" w:sz="0" w:space="0" w:color="auto"/>
                <w:bottom w:val="none" w:sz="0" w:space="0" w:color="auto"/>
                <w:right w:val="none" w:sz="0" w:space="0" w:color="auto"/>
              </w:divBdr>
            </w:div>
            <w:div w:id="1739089533">
              <w:marLeft w:val="0"/>
              <w:marRight w:val="0"/>
              <w:marTop w:val="0"/>
              <w:marBottom w:val="0"/>
              <w:divBdr>
                <w:top w:val="none" w:sz="0" w:space="0" w:color="auto"/>
                <w:left w:val="none" w:sz="0" w:space="0" w:color="auto"/>
                <w:bottom w:val="none" w:sz="0" w:space="0" w:color="auto"/>
                <w:right w:val="none" w:sz="0" w:space="0" w:color="auto"/>
              </w:divBdr>
            </w:div>
            <w:div w:id="1777945618">
              <w:marLeft w:val="0"/>
              <w:marRight w:val="0"/>
              <w:marTop w:val="0"/>
              <w:marBottom w:val="0"/>
              <w:divBdr>
                <w:top w:val="none" w:sz="0" w:space="0" w:color="auto"/>
                <w:left w:val="none" w:sz="0" w:space="0" w:color="auto"/>
                <w:bottom w:val="none" w:sz="0" w:space="0" w:color="auto"/>
                <w:right w:val="none" w:sz="0" w:space="0" w:color="auto"/>
              </w:divBdr>
            </w:div>
            <w:div w:id="1863472714">
              <w:marLeft w:val="0"/>
              <w:marRight w:val="0"/>
              <w:marTop w:val="0"/>
              <w:marBottom w:val="0"/>
              <w:divBdr>
                <w:top w:val="none" w:sz="0" w:space="0" w:color="auto"/>
                <w:left w:val="none" w:sz="0" w:space="0" w:color="auto"/>
                <w:bottom w:val="none" w:sz="0" w:space="0" w:color="auto"/>
                <w:right w:val="none" w:sz="0" w:space="0" w:color="auto"/>
              </w:divBdr>
            </w:div>
            <w:div w:id="210950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1282">
      <w:bodyDiv w:val="1"/>
      <w:marLeft w:val="0"/>
      <w:marRight w:val="0"/>
      <w:marTop w:val="0"/>
      <w:marBottom w:val="0"/>
      <w:divBdr>
        <w:top w:val="none" w:sz="0" w:space="0" w:color="auto"/>
        <w:left w:val="none" w:sz="0" w:space="0" w:color="auto"/>
        <w:bottom w:val="none" w:sz="0" w:space="0" w:color="auto"/>
        <w:right w:val="none" w:sz="0" w:space="0" w:color="auto"/>
      </w:divBdr>
      <w:divsChild>
        <w:div w:id="1023018544">
          <w:marLeft w:val="0"/>
          <w:marRight w:val="0"/>
          <w:marTop w:val="0"/>
          <w:marBottom w:val="0"/>
          <w:divBdr>
            <w:top w:val="none" w:sz="0" w:space="0" w:color="auto"/>
            <w:left w:val="none" w:sz="0" w:space="0" w:color="auto"/>
            <w:bottom w:val="none" w:sz="0" w:space="0" w:color="auto"/>
            <w:right w:val="none" w:sz="0" w:space="0" w:color="auto"/>
          </w:divBdr>
          <w:divsChild>
            <w:div w:id="13173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9627">
      <w:bodyDiv w:val="1"/>
      <w:marLeft w:val="0"/>
      <w:marRight w:val="0"/>
      <w:marTop w:val="0"/>
      <w:marBottom w:val="0"/>
      <w:divBdr>
        <w:top w:val="none" w:sz="0" w:space="0" w:color="auto"/>
        <w:left w:val="none" w:sz="0" w:space="0" w:color="auto"/>
        <w:bottom w:val="none" w:sz="0" w:space="0" w:color="auto"/>
        <w:right w:val="none" w:sz="0" w:space="0" w:color="auto"/>
      </w:divBdr>
      <w:divsChild>
        <w:div w:id="4603466">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1722457">
              <w:marLeft w:val="0"/>
              <w:marRight w:val="0"/>
              <w:marTop w:val="0"/>
              <w:marBottom w:val="0"/>
              <w:divBdr>
                <w:top w:val="none" w:sz="0" w:space="0" w:color="auto"/>
                <w:left w:val="none" w:sz="0" w:space="0" w:color="auto"/>
                <w:bottom w:val="none" w:sz="0" w:space="0" w:color="auto"/>
                <w:right w:val="none" w:sz="0" w:space="0" w:color="auto"/>
              </w:divBdr>
            </w:div>
          </w:divsChild>
        </w:div>
        <w:div w:id="2047763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58996472">
              <w:marLeft w:val="0"/>
              <w:marRight w:val="0"/>
              <w:marTop w:val="0"/>
              <w:marBottom w:val="0"/>
              <w:divBdr>
                <w:top w:val="none" w:sz="0" w:space="0" w:color="auto"/>
                <w:left w:val="none" w:sz="0" w:space="0" w:color="auto"/>
                <w:bottom w:val="none" w:sz="0" w:space="0" w:color="auto"/>
                <w:right w:val="none" w:sz="0" w:space="0" w:color="auto"/>
              </w:divBdr>
            </w:div>
          </w:divsChild>
        </w:div>
        <w:div w:id="22874134">
          <w:marLeft w:val="0"/>
          <w:marRight w:val="0"/>
          <w:marTop w:val="0"/>
          <w:marBottom w:val="0"/>
          <w:divBdr>
            <w:top w:val="none" w:sz="0" w:space="0" w:color="auto"/>
            <w:left w:val="none" w:sz="0" w:space="0" w:color="auto"/>
            <w:bottom w:val="none" w:sz="0" w:space="0" w:color="auto"/>
            <w:right w:val="none" w:sz="0" w:space="0" w:color="auto"/>
          </w:divBdr>
        </w:div>
        <w:div w:id="25717897">
          <w:blockQuote w:val="1"/>
          <w:marLeft w:val="720"/>
          <w:marRight w:val="720"/>
          <w:marTop w:val="0"/>
          <w:marBottom w:val="0"/>
          <w:divBdr>
            <w:top w:val="none" w:sz="0" w:space="0" w:color="auto"/>
            <w:left w:val="none" w:sz="0" w:space="0" w:color="auto"/>
            <w:bottom w:val="none" w:sz="0" w:space="0" w:color="auto"/>
            <w:right w:val="none" w:sz="0" w:space="0" w:color="auto"/>
          </w:divBdr>
          <w:divsChild>
            <w:div w:id="68161013">
              <w:marLeft w:val="0"/>
              <w:marRight w:val="0"/>
              <w:marTop w:val="0"/>
              <w:marBottom w:val="0"/>
              <w:divBdr>
                <w:top w:val="none" w:sz="0" w:space="0" w:color="auto"/>
                <w:left w:val="none" w:sz="0" w:space="0" w:color="auto"/>
                <w:bottom w:val="none" w:sz="0" w:space="0" w:color="auto"/>
                <w:right w:val="none" w:sz="0" w:space="0" w:color="auto"/>
              </w:divBdr>
              <w:divsChild>
                <w:div w:id="155073228">
                  <w:marLeft w:val="0"/>
                  <w:marRight w:val="0"/>
                  <w:marTop w:val="0"/>
                  <w:marBottom w:val="0"/>
                  <w:divBdr>
                    <w:top w:val="none" w:sz="0" w:space="0" w:color="auto"/>
                    <w:left w:val="none" w:sz="0" w:space="0" w:color="auto"/>
                    <w:bottom w:val="none" w:sz="0" w:space="0" w:color="auto"/>
                    <w:right w:val="none" w:sz="0" w:space="0" w:color="auto"/>
                  </w:divBdr>
                </w:div>
                <w:div w:id="185756518">
                  <w:marLeft w:val="0"/>
                  <w:marRight w:val="0"/>
                  <w:marTop w:val="0"/>
                  <w:marBottom w:val="0"/>
                  <w:divBdr>
                    <w:top w:val="none" w:sz="0" w:space="0" w:color="auto"/>
                    <w:left w:val="none" w:sz="0" w:space="0" w:color="auto"/>
                    <w:bottom w:val="none" w:sz="0" w:space="0" w:color="auto"/>
                    <w:right w:val="none" w:sz="0" w:space="0" w:color="auto"/>
                  </w:divBdr>
                </w:div>
                <w:div w:id="219022143">
                  <w:marLeft w:val="0"/>
                  <w:marRight w:val="0"/>
                  <w:marTop w:val="0"/>
                  <w:marBottom w:val="0"/>
                  <w:divBdr>
                    <w:top w:val="none" w:sz="0" w:space="0" w:color="auto"/>
                    <w:left w:val="none" w:sz="0" w:space="0" w:color="auto"/>
                    <w:bottom w:val="none" w:sz="0" w:space="0" w:color="auto"/>
                    <w:right w:val="none" w:sz="0" w:space="0" w:color="auto"/>
                  </w:divBdr>
                </w:div>
                <w:div w:id="651760558">
                  <w:marLeft w:val="0"/>
                  <w:marRight w:val="0"/>
                  <w:marTop w:val="0"/>
                  <w:marBottom w:val="0"/>
                  <w:divBdr>
                    <w:top w:val="none" w:sz="0" w:space="0" w:color="auto"/>
                    <w:left w:val="none" w:sz="0" w:space="0" w:color="auto"/>
                    <w:bottom w:val="none" w:sz="0" w:space="0" w:color="auto"/>
                    <w:right w:val="none" w:sz="0" w:space="0" w:color="auto"/>
                  </w:divBdr>
                </w:div>
                <w:div w:id="1082796913">
                  <w:marLeft w:val="0"/>
                  <w:marRight w:val="0"/>
                  <w:marTop w:val="0"/>
                  <w:marBottom w:val="0"/>
                  <w:divBdr>
                    <w:top w:val="none" w:sz="0" w:space="0" w:color="auto"/>
                    <w:left w:val="none" w:sz="0" w:space="0" w:color="auto"/>
                    <w:bottom w:val="none" w:sz="0" w:space="0" w:color="auto"/>
                    <w:right w:val="none" w:sz="0" w:space="0" w:color="auto"/>
                  </w:divBdr>
                </w:div>
                <w:div w:id="1314211271">
                  <w:marLeft w:val="0"/>
                  <w:marRight w:val="0"/>
                  <w:marTop w:val="0"/>
                  <w:marBottom w:val="0"/>
                  <w:divBdr>
                    <w:top w:val="none" w:sz="0" w:space="0" w:color="auto"/>
                    <w:left w:val="none" w:sz="0" w:space="0" w:color="auto"/>
                    <w:bottom w:val="none" w:sz="0" w:space="0" w:color="auto"/>
                    <w:right w:val="none" w:sz="0" w:space="0" w:color="auto"/>
                  </w:divBdr>
                </w:div>
              </w:divsChild>
            </w:div>
            <w:div w:id="1577327665">
              <w:marLeft w:val="0"/>
              <w:marRight w:val="0"/>
              <w:marTop w:val="0"/>
              <w:marBottom w:val="0"/>
              <w:divBdr>
                <w:top w:val="none" w:sz="0" w:space="0" w:color="auto"/>
                <w:left w:val="none" w:sz="0" w:space="0" w:color="auto"/>
                <w:bottom w:val="none" w:sz="0" w:space="0" w:color="auto"/>
                <w:right w:val="none" w:sz="0" w:space="0" w:color="auto"/>
              </w:divBdr>
            </w:div>
          </w:divsChild>
        </w:div>
        <w:div w:id="40325136">
          <w:blockQuote w:val="1"/>
          <w:marLeft w:val="720"/>
          <w:marRight w:val="720"/>
          <w:marTop w:val="0"/>
          <w:marBottom w:val="0"/>
          <w:divBdr>
            <w:top w:val="none" w:sz="0" w:space="0" w:color="auto"/>
            <w:left w:val="none" w:sz="0" w:space="0" w:color="auto"/>
            <w:bottom w:val="none" w:sz="0" w:space="0" w:color="auto"/>
            <w:right w:val="none" w:sz="0" w:space="0" w:color="auto"/>
          </w:divBdr>
          <w:divsChild>
            <w:div w:id="913394793">
              <w:marLeft w:val="0"/>
              <w:marRight w:val="0"/>
              <w:marTop w:val="0"/>
              <w:marBottom w:val="0"/>
              <w:divBdr>
                <w:top w:val="none" w:sz="0" w:space="0" w:color="auto"/>
                <w:left w:val="none" w:sz="0" w:space="0" w:color="auto"/>
                <w:bottom w:val="none" w:sz="0" w:space="0" w:color="auto"/>
                <w:right w:val="none" w:sz="0" w:space="0" w:color="auto"/>
              </w:divBdr>
              <w:divsChild>
                <w:div w:id="88702442">
                  <w:marLeft w:val="0"/>
                  <w:marRight w:val="0"/>
                  <w:marTop w:val="0"/>
                  <w:marBottom w:val="0"/>
                  <w:divBdr>
                    <w:top w:val="none" w:sz="0" w:space="0" w:color="auto"/>
                    <w:left w:val="none" w:sz="0" w:space="0" w:color="auto"/>
                    <w:bottom w:val="none" w:sz="0" w:space="0" w:color="auto"/>
                    <w:right w:val="none" w:sz="0" w:space="0" w:color="auto"/>
                  </w:divBdr>
                </w:div>
                <w:div w:id="239943897">
                  <w:marLeft w:val="0"/>
                  <w:marRight w:val="0"/>
                  <w:marTop w:val="0"/>
                  <w:marBottom w:val="0"/>
                  <w:divBdr>
                    <w:top w:val="none" w:sz="0" w:space="0" w:color="auto"/>
                    <w:left w:val="none" w:sz="0" w:space="0" w:color="auto"/>
                    <w:bottom w:val="none" w:sz="0" w:space="0" w:color="auto"/>
                    <w:right w:val="none" w:sz="0" w:space="0" w:color="auto"/>
                  </w:divBdr>
                </w:div>
                <w:div w:id="466093578">
                  <w:marLeft w:val="0"/>
                  <w:marRight w:val="0"/>
                  <w:marTop w:val="0"/>
                  <w:marBottom w:val="0"/>
                  <w:divBdr>
                    <w:top w:val="none" w:sz="0" w:space="0" w:color="auto"/>
                    <w:left w:val="none" w:sz="0" w:space="0" w:color="auto"/>
                    <w:bottom w:val="none" w:sz="0" w:space="0" w:color="auto"/>
                    <w:right w:val="none" w:sz="0" w:space="0" w:color="auto"/>
                  </w:divBdr>
                </w:div>
                <w:div w:id="768310701">
                  <w:marLeft w:val="0"/>
                  <w:marRight w:val="0"/>
                  <w:marTop w:val="0"/>
                  <w:marBottom w:val="0"/>
                  <w:divBdr>
                    <w:top w:val="none" w:sz="0" w:space="0" w:color="auto"/>
                    <w:left w:val="none" w:sz="0" w:space="0" w:color="auto"/>
                    <w:bottom w:val="none" w:sz="0" w:space="0" w:color="auto"/>
                    <w:right w:val="none" w:sz="0" w:space="0" w:color="auto"/>
                  </w:divBdr>
                </w:div>
                <w:div w:id="1019938897">
                  <w:marLeft w:val="0"/>
                  <w:marRight w:val="0"/>
                  <w:marTop w:val="0"/>
                  <w:marBottom w:val="0"/>
                  <w:divBdr>
                    <w:top w:val="none" w:sz="0" w:space="0" w:color="auto"/>
                    <w:left w:val="none" w:sz="0" w:space="0" w:color="auto"/>
                    <w:bottom w:val="none" w:sz="0" w:space="0" w:color="auto"/>
                    <w:right w:val="none" w:sz="0" w:space="0" w:color="auto"/>
                  </w:divBdr>
                </w:div>
                <w:div w:id="1871871243">
                  <w:marLeft w:val="0"/>
                  <w:marRight w:val="0"/>
                  <w:marTop w:val="0"/>
                  <w:marBottom w:val="0"/>
                  <w:divBdr>
                    <w:top w:val="none" w:sz="0" w:space="0" w:color="auto"/>
                    <w:left w:val="none" w:sz="0" w:space="0" w:color="auto"/>
                    <w:bottom w:val="none" w:sz="0" w:space="0" w:color="auto"/>
                    <w:right w:val="none" w:sz="0" w:space="0" w:color="auto"/>
                  </w:divBdr>
                </w:div>
              </w:divsChild>
            </w:div>
            <w:div w:id="1228608799">
              <w:marLeft w:val="0"/>
              <w:marRight w:val="0"/>
              <w:marTop w:val="0"/>
              <w:marBottom w:val="0"/>
              <w:divBdr>
                <w:top w:val="none" w:sz="0" w:space="0" w:color="auto"/>
                <w:left w:val="none" w:sz="0" w:space="0" w:color="auto"/>
                <w:bottom w:val="none" w:sz="0" w:space="0" w:color="auto"/>
                <w:right w:val="none" w:sz="0" w:space="0" w:color="auto"/>
              </w:divBdr>
            </w:div>
            <w:div w:id="1398362502">
              <w:marLeft w:val="0"/>
              <w:marRight w:val="0"/>
              <w:marTop w:val="0"/>
              <w:marBottom w:val="0"/>
              <w:divBdr>
                <w:top w:val="none" w:sz="0" w:space="0" w:color="auto"/>
                <w:left w:val="none" w:sz="0" w:space="0" w:color="auto"/>
                <w:bottom w:val="none" w:sz="0" w:space="0" w:color="auto"/>
                <w:right w:val="none" w:sz="0" w:space="0" w:color="auto"/>
              </w:divBdr>
            </w:div>
          </w:divsChild>
        </w:div>
        <w:div w:id="73866834">
          <w:marLeft w:val="0"/>
          <w:marRight w:val="0"/>
          <w:marTop w:val="0"/>
          <w:marBottom w:val="0"/>
          <w:divBdr>
            <w:top w:val="none" w:sz="0" w:space="0" w:color="auto"/>
            <w:left w:val="none" w:sz="0" w:space="0" w:color="auto"/>
            <w:bottom w:val="none" w:sz="0" w:space="0" w:color="auto"/>
            <w:right w:val="none" w:sz="0" w:space="0" w:color="auto"/>
          </w:divBdr>
        </w:div>
        <w:div w:id="10677665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32599795">
              <w:marLeft w:val="0"/>
              <w:marRight w:val="0"/>
              <w:marTop w:val="0"/>
              <w:marBottom w:val="0"/>
              <w:divBdr>
                <w:top w:val="none" w:sz="0" w:space="0" w:color="auto"/>
                <w:left w:val="none" w:sz="0" w:space="0" w:color="auto"/>
                <w:bottom w:val="none" w:sz="0" w:space="0" w:color="auto"/>
                <w:right w:val="none" w:sz="0" w:space="0" w:color="auto"/>
              </w:divBdr>
              <w:divsChild>
                <w:div w:id="131526167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76760722">
                      <w:marLeft w:val="0"/>
                      <w:marRight w:val="0"/>
                      <w:marTop w:val="0"/>
                      <w:marBottom w:val="0"/>
                      <w:divBdr>
                        <w:top w:val="none" w:sz="0" w:space="0" w:color="auto"/>
                        <w:left w:val="none" w:sz="0" w:space="0" w:color="auto"/>
                        <w:bottom w:val="none" w:sz="0" w:space="0" w:color="auto"/>
                        <w:right w:val="none" w:sz="0" w:space="0" w:color="auto"/>
                      </w:divBdr>
                    </w:div>
                  </w:divsChild>
                </w:div>
                <w:div w:id="1377702131">
                  <w:marLeft w:val="0"/>
                  <w:marRight w:val="0"/>
                  <w:marTop w:val="0"/>
                  <w:marBottom w:val="0"/>
                  <w:divBdr>
                    <w:top w:val="none" w:sz="0" w:space="0" w:color="auto"/>
                    <w:left w:val="none" w:sz="0" w:space="0" w:color="auto"/>
                    <w:bottom w:val="none" w:sz="0" w:space="0" w:color="auto"/>
                    <w:right w:val="none" w:sz="0" w:space="0" w:color="auto"/>
                  </w:divBdr>
                  <w:divsChild>
                    <w:div w:id="413019516">
                      <w:marLeft w:val="0"/>
                      <w:marRight w:val="0"/>
                      <w:marTop w:val="0"/>
                      <w:marBottom w:val="0"/>
                      <w:divBdr>
                        <w:top w:val="none" w:sz="0" w:space="0" w:color="auto"/>
                        <w:left w:val="none" w:sz="0" w:space="0" w:color="auto"/>
                        <w:bottom w:val="none" w:sz="0" w:space="0" w:color="auto"/>
                        <w:right w:val="none" w:sz="0" w:space="0" w:color="auto"/>
                      </w:divBdr>
                    </w:div>
                    <w:div w:id="597517694">
                      <w:marLeft w:val="0"/>
                      <w:marRight w:val="0"/>
                      <w:marTop w:val="0"/>
                      <w:marBottom w:val="0"/>
                      <w:divBdr>
                        <w:top w:val="none" w:sz="0" w:space="0" w:color="auto"/>
                        <w:left w:val="none" w:sz="0" w:space="0" w:color="auto"/>
                        <w:bottom w:val="none" w:sz="0" w:space="0" w:color="auto"/>
                        <w:right w:val="none" w:sz="0" w:space="0" w:color="auto"/>
                      </w:divBdr>
                    </w:div>
                    <w:div w:id="771172145">
                      <w:marLeft w:val="0"/>
                      <w:marRight w:val="0"/>
                      <w:marTop w:val="0"/>
                      <w:marBottom w:val="0"/>
                      <w:divBdr>
                        <w:top w:val="none" w:sz="0" w:space="0" w:color="auto"/>
                        <w:left w:val="none" w:sz="0" w:space="0" w:color="auto"/>
                        <w:bottom w:val="none" w:sz="0" w:space="0" w:color="auto"/>
                        <w:right w:val="none" w:sz="0" w:space="0" w:color="auto"/>
                      </w:divBdr>
                    </w:div>
                    <w:div w:id="1226718124">
                      <w:marLeft w:val="0"/>
                      <w:marRight w:val="0"/>
                      <w:marTop w:val="0"/>
                      <w:marBottom w:val="0"/>
                      <w:divBdr>
                        <w:top w:val="none" w:sz="0" w:space="0" w:color="auto"/>
                        <w:left w:val="none" w:sz="0" w:space="0" w:color="auto"/>
                        <w:bottom w:val="none" w:sz="0" w:space="0" w:color="auto"/>
                        <w:right w:val="none" w:sz="0" w:space="0" w:color="auto"/>
                      </w:divBdr>
                    </w:div>
                    <w:div w:id="2018530725">
                      <w:marLeft w:val="0"/>
                      <w:marRight w:val="0"/>
                      <w:marTop w:val="0"/>
                      <w:marBottom w:val="0"/>
                      <w:divBdr>
                        <w:top w:val="none" w:sz="0" w:space="0" w:color="auto"/>
                        <w:left w:val="none" w:sz="0" w:space="0" w:color="auto"/>
                        <w:bottom w:val="none" w:sz="0" w:space="0" w:color="auto"/>
                        <w:right w:val="none" w:sz="0" w:space="0" w:color="auto"/>
                      </w:divBdr>
                    </w:div>
                    <w:div w:id="2039962006">
                      <w:marLeft w:val="0"/>
                      <w:marRight w:val="0"/>
                      <w:marTop w:val="0"/>
                      <w:marBottom w:val="0"/>
                      <w:divBdr>
                        <w:top w:val="none" w:sz="0" w:space="0" w:color="auto"/>
                        <w:left w:val="none" w:sz="0" w:space="0" w:color="auto"/>
                        <w:bottom w:val="none" w:sz="0" w:space="0" w:color="auto"/>
                        <w:right w:val="none" w:sz="0" w:space="0" w:color="auto"/>
                      </w:divBdr>
                    </w:div>
                  </w:divsChild>
                </w:div>
                <w:div w:id="21044946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7126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899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12884720">
              <w:marLeft w:val="0"/>
              <w:marRight w:val="0"/>
              <w:marTop w:val="0"/>
              <w:marBottom w:val="0"/>
              <w:divBdr>
                <w:top w:val="none" w:sz="0" w:space="0" w:color="auto"/>
                <w:left w:val="none" w:sz="0" w:space="0" w:color="auto"/>
                <w:bottom w:val="none" w:sz="0" w:space="0" w:color="auto"/>
                <w:right w:val="none" w:sz="0" w:space="0" w:color="auto"/>
              </w:divBdr>
            </w:div>
            <w:div w:id="289016490">
              <w:marLeft w:val="0"/>
              <w:marRight w:val="0"/>
              <w:marTop w:val="0"/>
              <w:marBottom w:val="0"/>
              <w:divBdr>
                <w:top w:val="none" w:sz="0" w:space="0" w:color="auto"/>
                <w:left w:val="none" w:sz="0" w:space="0" w:color="auto"/>
                <w:bottom w:val="none" w:sz="0" w:space="0" w:color="auto"/>
                <w:right w:val="none" w:sz="0" w:space="0" w:color="auto"/>
              </w:divBdr>
              <w:divsChild>
                <w:div w:id="66343338">
                  <w:marLeft w:val="0"/>
                  <w:marRight w:val="0"/>
                  <w:marTop w:val="0"/>
                  <w:marBottom w:val="0"/>
                  <w:divBdr>
                    <w:top w:val="none" w:sz="0" w:space="0" w:color="auto"/>
                    <w:left w:val="none" w:sz="0" w:space="0" w:color="auto"/>
                    <w:bottom w:val="none" w:sz="0" w:space="0" w:color="auto"/>
                    <w:right w:val="none" w:sz="0" w:space="0" w:color="auto"/>
                  </w:divBdr>
                </w:div>
                <w:div w:id="297760512">
                  <w:marLeft w:val="0"/>
                  <w:marRight w:val="0"/>
                  <w:marTop w:val="0"/>
                  <w:marBottom w:val="0"/>
                  <w:divBdr>
                    <w:top w:val="none" w:sz="0" w:space="0" w:color="auto"/>
                    <w:left w:val="none" w:sz="0" w:space="0" w:color="auto"/>
                    <w:bottom w:val="none" w:sz="0" w:space="0" w:color="auto"/>
                    <w:right w:val="none" w:sz="0" w:space="0" w:color="auto"/>
                  </w:divBdr>
                </w:div>
                <w:div w:id="466316378">
                  <w:marLeft w:val="0"/>
                  <w:marRight w:val="0"/>
                  <w:marTop w:val="0"/>
                  <w:marBottom w:val="0"/>
                  <w:divBdr>
                    <w:top w:val="none" w:sz="0" w:space="0" w:color="auto"/>
                    <w:left w:val="none" w:sz="0" w:space="0" w:color="auto"/>
                    <w:bottom w:val="none" w:sz="0" w:space="0" w:color="auto"/>
                    <w:right w:val="none" w:sz="0" w:space="0" w:color="auto"/>
                  </w:divBdr>
                </w:div>
                <w:div w:id="488442073">
                  <w:marLeft w:val="0"/>
                  <w:marRight w:val="0"/>
                  <w:marTop w:val="0"/>
                  <w:marBottom w:val="0"/>
                  <w:divBdr>
                    <w:top w:val="none" w:sz="0" w:space="0" w:color="auto"/>
                    <w:left w:val="none" w:sz="0" w:space="0" w:color="auto"/>
                    <w:bottom w:val="none" w:sz="0" w:space="0" w:color="auto"/>
                    <w:right w:val="none" w:sz="0" w:space="0" w:color="auto"/>
                  </w:divBdr>
                </w:div>
                <w:div w:id="808132895">
                  <w:marLeft w:val="0"/>
                  <w:marRight w:val="0"/>
                  <w:marTop w:val="0"/>
                  <w:marBottom w:val="0"/>
                  <w:divBdr>
                    <w:top w:val="none" w:sz="0" w:space="0" w:color="auto"/>
                    <w:left w:val="none" w:sz="0" w:space="0" w:color="auto"/>
                    <w:bottom w:val="none" w:sz="0" w:space="0" w:color="auto"/>
                    <w:right w:val="none" w:sz="0" w:space="0" w:color="auto"/>
                  </w:divBdr>
                </w:div>
                <w:div w:id="1085616727">
                  <w:marLeft w:val="0"/>
                  <w:marRight w:val="0"/>
                  <w:marTop w:val="0"/>
                  <w:marBottom w:val="0"/>
                  <w:divBdr>
                    <w:top w:val="none" w:sz="0" w:space="0" w:color="auto"/>
                    <w:left w:val="none" w:sz="0" w:space="0" w:color="auto"/>
                    <w:bottom w:val="none" w:sz="0" w:space="0" w:color="auto"/>
                    <w:right w:val="none" w:sz="0" w:space="0" w:color="auto"/>
                  </w:divBdr>
                </w:div>
                <w:div w:id="1323848794">
                  <w:marLeft w:val="0"/>
                  <w:marRight w:val="0"/>
                  <w:marTop w:val="0"/>
                  <w:marBottom w:val="0"/>
                  <w:divBdr>
                    <w:top w:val="none" w:sz="0" w:space="0" w:color="auto"/>
                    <w:left w:val="none" w:sz="0" w:space="0" w:color="auto"/>
                    <w:bottom w:val="none" w:sz="0" w:space="0" w:color="auto"/>
                    <w:right w:val="none" w:sz="0" w:space="0" w:color="auto"/>
                  </w:divBdr>
                </w:div>
                <w:div w:id="1383554902">
                  <w:marLeft w:val="0"/>
                  <w:marRight w:val="0"/>
                  <w:marTop w:val="0"/>
                  <w:marBottom w:val="0"/>
                  <w:divBdr>
                    <w:top w:val="none" w:sz="0" w:space="0" w:color="auto"/>
                    <w:left w:val="none" w:sz="0" w:space="0" w:color="auto"/>
                    <w:bottom w:val="none" w:sz="0" w:space="0" w:color="auto"/>
                    <w:right w:val="none" w:sz="0" w:space="0" w:color="auto"/>
                  </w:divBdr>
                </w:div>
                <w:div w:id="1911378497">
                  <w:marLeft w:val="0"/>
                  <w:marRight w:val="0"/>
                  <w:marTop w:val="0"/>
                  <w:marBottom w:val="0"/>
                  <w:divBdr>
                    <w:top w:val="none" w:sz="0" w:space="0" w:color="auto"/>
                    <w:left w:val="none" w:sz="0" w:space="0" w:color="auto"/>
                    <w:bottom w:val="none" w:sz="0" w:space="0" w:color="auto"/>
                    <w:right w:val="none" w:sz="0" w:space="0" w:color="auto"/>
                  </w:divBdr>
                </w:div>
              </w:divsChild>
            </w:div>
            <w:div w:id="954218303">
              <w:marLeft w:val="0"/>
              <w:marRight w:val="0"/>
              <w:marTop w:val="0"/>
              <w:marBottom w:val="0"/>
              <w:divBdr>
                <w:top w:val="none" w:sz="0" w:space="0" w:color="auto"/>
                <w:left w:val="none" w:sz="0" w:space="0" w:color="auto"/>
                <w:bottom w:val="none" w:sz="0" w:space="0" w:color="auto"/>
                <w:right w:val="none" w:sz="0" w:space="0" w:color="auto"/>
              </w:divBdr>
            </w:div>
            <w:div w:id="1511066099">
              <w:marLeft w:val="0"/>
              <w:marRight w:val="0"/>
              <w:marTop w:val="0"/>
              <w:marBottom w:val="0"/>
              <w:divBdr>
                <w:top w:val="none" w:sz="0" w:space="0" w:color="auto"/>
                <w:left w:val="none" w:sz="0" w:space="0" w:color="auto"/>
                <w:bottom w:val="none" w:sz="0" w:space="0" w:color="auto"/>
                <w:right w:val="none" w:sz="0" w:space="0" w:color="auto"/>
              </w:divBdr>
            </w:div>
          </w:divsChild>
        </w:div>
        <w:div w:id="185406220">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6961909">
              <w:marLeft w:val="0"/>
              <w:marRight w:val="0"/>
              <w:marTop w:val="0"/>
              <w:marBottom w:val="0"/>
              <w:divBdr>
                <w:top w:val="none" w:sz="0" w:space="0" w:color="auto"/>
                <w:left w:val="none" w:sz="0" w:space="0" w:color="auto"/>
                <w:bottom w:val="none" w:sz="0" w:space="0" w:color="auto"/>
                <w:right w:val="none" w:sz="0" w:space="0" w:color="auto"/>
              </w:divBdr>
              <w:divsChild>
                <w:div w:id="1903368394">
                  <w:marLeft w:val="0"/>
                  <w:marRight w:val="0"/>
                  <w:marTop w:val="0"/>
                  <w:marBottom w:val="0"/>
                  <w:divBdr>
                    <w:top w:val="none" w:sz="0" w:space="0" w:color="auto"/>
                    <w:left w:val="none" w:sz="0" w:space="0" w:color="auto"/>
                    <w:bottom w:val="none" w:sz="0" w:space="0" w:color="auto"/>
                    <w:right w:val="none" w:sz="0" w:space="0" w:color="auto"/>
                  </w:divBdr>
                  <w:divsChild>
                    <w:div w:id="84544115">
                      <w:marLeft w:val="0"/>
                      <w:marRight w:val="0"/>
                      <w:marTop w:val="0"/>
                      <w:marBottom w:val="0"/>
                      <w:divBdr>
                        <w:top w:val="none" w:sz="0" w:space="0" w:color="auto"/>
                        <w:left w:val="none" w:sz="0" w:space="0" w:color="auto"/>
                        <w:bottom w:val="none" w:sz="0" w:space="0" w:color="auto"/>
                        <w:right w:val="none" w:sz="0" w:space="0" w:color="auto"/>
                      </w:divBdr>
                      <w:divsChild>
                        <w:div w:id="2291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28604">
              <w:marLeft w:val="0"/>
              <w:marRight w:val="0"/>
              <w:marTop w:val="0"/>
              <w:marBottom w:val="0"/>
              <w:divBdr>
                <w:top w:val="none" w:sz="0" w:space="0" w:color="auto"/>
                <w:left w:val="none" w:sz="0" w:space="0" w:color="auto"/>
                <w:bottom w:val="none" w:sz="0" w:space="0" w:color="auto"/>
                <w:right w:val="none" w:sz="0" w:space="0" w:color="auto"/>
              </w:divBdr>
            </w:div>
          </w:divsChild>
        </w:div>
        <w:div w:id="201408791">
          <w:marLeft w:val="0"/>
          <w:marRight w:val="0"/>
          <w:marTop w:val="0"/>
          <w:marBottom w:val="0"/>
          <w:divBdr>
            <w:top w:val="none" w:sz="0" w:space="0" w:color="auto"/>
            <w:left w:val="none" w:sz="0" w:space="0" w:color="auto"/>
            <w:bottom w:val="none" w:sz="0" w:space="0" w:color="auto"/>
            <w:right w:val="none" w:sz="0" w:space="0" w:color="auto"/>
          </w:divBdr>
        </w:div>
        <w:div w:id="207566896">
          <w:marLeft w:val="0"/>
          <w:marRight w:val="0"/>
          <w:marTop w:val="0"/>
          <w:marBottom w:val="0"/>
          <w:divBdr>
            <w:top w:val="none" w:sz="0" w:space="0" w:color="auto"/>
            <w:left w:val="none" w:sz="0" w:space="0" w:color="auto"/>
            <w:bottom w:val="none" w:sz="0" w:space="0" w:color="auto"/>
            <w:right w:val="none" w:sz="0" w:space="0" w:color="auto"/>
          </w:divBdr>
        </w:div>
        <w:div w:id="214855092">
          <w:marLeft w:val="0"/>
          <w:marRight w:val="0"/>
          <w:marTop w:val="0"/>
          <w:marBottom w:val="0"/>
          <w:divBdr>
            <w:top w:val="none" w:sz="0" w:space="0" w:color="auto"/>
            <w:left w:val="none" w:sz="0" w:space="0" w:color="auto"/>
            <w:bottom w:val="none" w:sz="0" w:space="0" w:color="auto"/>
            <w:right w:val="none" w:sz="0" w:space="0" w:color="auto"/>
          </w:divBdr>
          <w:divsChild>
            <w:div w:id="349455072">
              <w:marLeft w:val="0"/>
              <w:marRight w:val="0"/>
              <w:marTop w:val="0"/>
              <w:marBottom w:val="0"/>
              <w:divBdr>
                <w:top w:val="none" w:sz="0" w:space="0" w:color="auto"/>
                <w:left w:val="none" w:sz="0" w:space="0" w:color="auto"/>
                <w:bottom w:val="none" w:sz="0" w:space="0" w:color="auto"/>
                <w:right w:val="none" w:sz="0" w:space="0" w:color="auto"/>
              </w:divBdr>
            </w:div>
            <w:div w:id="379322520">
              <w:marLeft w:val="0"/>
              <w:marRight w:val="0"/>
              <w:marTop w:val="0"/>
              <w:marBottom w:val="0"/>
              <w:divBdr>
                <w:top w:val="none" w:sz="0" w:space="0" w:color="auto"/>
                <w:left w:val="none" w:sz="0" w:space="0" w:color="auto"/>
                <w:bottom w:val="none" w:sz="0" w:space="0" w:color="auto"/>
                <w:right w:val="none" w:sz="0" w:space="0" w:color="auto"/>
              </w:divBdr>
              <w:divsChild>
                <w:div w:id="1383480514">
                  <w:marLeft w:val="0"/>
                  <w:marRight w:val="0"/>
                  <w:marTop w:val="0"/>
                  <w:marBottom w:val="0"/>
                  <w:divBdr>
                    <w:top w:val="none" w:sz="0" w:space="0" w:color="auto"/>
                    <w:left w:val="none" w:sz="0" w:space="0" w:color="auto"/>
                    <w:bottom w:val="none" w:sz="0" w:space="0" w:color="auto"/>
                    <w:right w:val="none" w:sz="0" w:space="0" w:color="auto"/>
                  </w:divBdr>
                </w:div>
                <w:div w:id="1727030533">
                  <w:marLeft w:val="0"/>
                  <w:marRight w:val="0"/>
                  <w:marTop w:val="0"/>
                  <w:marBottom w:val="0"/>
                  <w:divBdr>
                    <w:top w:val="none" w:sz="0" w:space="0" w:color="auto"/>
                    <w:left w:val="none" w:sz="0" w:space="0" w:color="auto"/>
                    <w:bottom w:val="none" w:sz="0" w:space="0" w:color="auto"/>
                    <w:right w:val="none" w:sz="0" w:space="0" w:color="auto"/>
                  </w:divBdr>
                </w:div>
              </w:divsChild>
            </w:div>
            <w:div w:id="693926799">
              <w:marLeft w:val="0"/>
              <w:marRight w:val="0"/>
              <w:marTop w:val="0"/>
              <w:marBottom w:val="0"/>
              <w:divBdr>
                <w:top w:val="none" w:sz="0" w:space="0" w:color="auto"/>
                <w:left w:val="none" w:sz="0" w:space="0" w:color="auto"/>
                <w:bottom w:val="none" w:sz="0" w:space="0" w:color="auto"/>
                <w:right w:val="none" w:sz="0" w:space="0" w:color="auto"/>
              </w:divBdr>
            </w:div>
            <w:div w:id="810295856">
              <w:marLeft w:val="0"/>
              <w:marRight w:val="0"/>
              <w:marTop w:val="0"/>
              <w:marBottom w:val="0"/>
              <w:divBdr>
                <w:top w:val="none" w:sz="0" w:space="0" w:color="auto"/>
                <w:left w:val="none" w:sz="0" w:space="0" w:color="auto"/>
                <w:bottom w:val="none" w:sz="0" w:space="0" w:color="auto"/>
                <w:right w:val="none" w:sz="0" w:space="0" w:color="auto"/>
              </w:divBdr>
            </w:div>
            <w:div w:id="1208909397">
              <w:marLeft w:val="0"/>
              <w:marRight w:val="0"/>
              <w:marTop w:val="0"/>
              <w:marBottom w:val="0"/>
              <w:divBdr>
                <w:top w:val="none" w:sz="0" w:space="0" w:color="auto"/>
                <w:left w:val="none" w:sz="0" w:space="0" w:color="auto"/>
                <w:bottom w:val="none" w:sz="0" w:space="0" w:color="auto"/>
                <w:right w:val="none" w:sz="0" w:space="0" w:color="auto"/>
              </w:divBdr>
            </w:div>
            <w:div w:id="1268931357">
              <w:marLeft w:val="0"/>
              <w:marRight w:val="0"/>
              <w:marTop w:val="0"/>
              <w:marBottom w:val="0"/>
              <w:divBdr>
                <w:top w:val="none" w:sz="0" w:space="0" w:color="auto"/>
                <w:left w:val="none" w:sz="0" w:space="0" w:color="auto"/>
                <w:bottom w:val="none" w:sz="0" w:space="0" w:color="auto"/>
                <w:right w:val="none" w:sz="0" w:space="0" w:color="auto"/>
              </w:divBdr>
            </w:div>
          </w:divsChild>
        </w:div>
        <w:div w:id="309215562">
          <w:marLeft w:val="0"/>
          <w:marRight w:val="0"/>
          <w:marTop w:val="0"/>
          <w:marBottom w:val="0"/>
          <w:divBdr>
            <w:top w:val="none" w:sz="0" w:space="0" w:color="auto"/>
            <w:left w:val="none" w:sz="0" w:space="0" w:color="auto"/>
            <w:bottom w:val="none" w:sz="0" w:space="0" w:color="auto"/>
            <w:right w:val="none" w:sz="0" w:space="0" w:color="auto"/>
          </w:divBdr>
        </w:div>
        <w:div w:id="313609152">
          <w:marLeft w:val="0"/>
          <w:marRight w:val="0"/>
          <w:marTop w:val="0"/>
          <w:marBottom w:val="0"/>
          <w:divBdr>
            <w:top w:val="none" w:sz="0" w:space="0" w:color="auto"/>
            <w:left w:val="none" w:sz="0" w:space="0" w:color="auto"/>
            <w:bottom w:val="none" w:sz="0" w:space="0" w:color="auto"/>
            <w:right w:val="none" w:sz="0" w:space="0" w:color="auto"/>
          </w:divBdr>
        </w:div>
        <w:div w:id="382678461">
          <w:marLeft w:val="0"/>
          <w:marRight w:val="0"/>
          <w:marTop w:val="0"/>
          <w:marBottom w:val="0"/>
          <w:divBdr>
            <w:top w:val="none" w:sz="0" w:space="0" w:color="auto"/>
            <w:left w:val="none" w:sz="0" w:space="0" w:color="auto"/>
            <w:bottom w:val="none" w:sz="0" w:space="0" w:color="auto"/>
            <w:right w:val="none" w:sz="0" w:space="0" w:color="auto"/>
          </w:divBdr>
        </w:div>
        <w:div w:id="411900087">
          <w:marLeft w:val="0"/>
          <w:marRight w:val="0"/>
          <w:marTop w:val="0"/>
          <w:marBottom w:val="0"/>
          <w:divBdr>
            <w:top w:val="none" w:sz="0" w:space="0" w:color="auto"/>
            <w:left w:val="none" w:sz="0" w:space="0" w:color="auto"/>
            <w:bottom w:val="none" w:sz="0" w:space="0" w:color="auto"/>
            <w:right w:val="none" w:sz="0" w:space="0" w:color="auto"/>
          </w:divBdr>
        </w:div>
        <w:div w:id="428162686">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9920003">
              <w:marLeft w:val="0"/>
              <w:marRight w:val="0"/>
              <w:marTop w:val="0"/>
              <w:marBottom w:val="0"/>
              <w:divBdr>
                <w:top w:val="none" w:sz="0" w:space="0" w:color="auto"/>
                <w:left w:val="none" w:sz="0" w:space="0" w:color="auto"/>
                <w:bottom w:val="none" w:sz="0" w:space="0" w:color="auto"/>
                <w:right w:val="none" w:sz="0" w:space="0" w:color="auto"/>
              </w:divBdr>
            </w:div>
            <w:div w:id="277640390">
              <w:marLeft w:val="0"/>
              <w:marRight w:val="0"/>
              <w:marTop w:val="0"/>
              <w:marBottom w:val="0"/>
              <w:divBdr>
                <w:top w:val="none" w:sz="0" w:space="0" w:color="auto"/>
                <w:left w:val="none" w:sz="0" w:space="0" w:color="auto"/>
                <w:bottom w:val="none" w:sz="0" w:space="0" w:color="auto"/>
                <w:right w:val="none" w:sz="0" w:space="0" w:color="auto"/>
              </w:divBdr>
              <w:divsChild>
                <w:div w:id="2013101268">
                  <w:marLeft w:val="0"/>
                  <w:marRight w:val="0"/>
                  <w:marTop w:val="0"/>
                  <w:marBottom w:val="0"/>
                  <w:divBdr>
                    <w:top w:val="none" w:sz="0" w:space="0" w:color="auto"/>
                    <w:left w:val="none" w:sz="0" w:space="0" w:color="auto"/>
                    <w:bottom w:val="none" w:sz="0" w:space="0" w:color="auto"/>
                    <w:right w:val="none" w:sz="0" w:space="0" w:color="auto"/>
                  </w:divBdr>
                  <w:divsChild>
                    <w:div w:id="1244872719">
                      <w:marLeft w:val="0"/>
                      <w:marRight w:val="0"/>
                      <w:marTop w:val="0"/>
                      <w:marBottom w:val="0"/>
                      <w:divBdr>
                        <w:top w:val="none" w:sz="0" w:space="0" w:color="auto"/>
                        <w:left w:val="none" w:sz="0" w:space="0" w:color="auto"/>
                        <w:bottom w:val="none" w:sz="0" w:space="0" w:color="auto"/>
                        <w:right w:val="none" w:sz="0" w:space="0" w:color="auto"/>
                      </w:divBdr>
                      <w:divsChild>
                        <w:div w:id="1653753886">
                          <w:marLeft w:val="0"/>
                          <w:marRight w:val="0"/>
                          <w:marTop w:val="0"/>
                          <w:marBottom w:val="0"/>
                          <w:divBdr>
                            <w:top w:val="none" w:sz="0" w:space="0" w:color="auto"/>
                            <w:left w:val="none" w:sz="0" w:space="0" w:color="auto"/>
                            <w:bottom w:val="none" w:sz="0" w:space="0" w:color="auto"/>
                            <w:right w:val="none" w:sz="0" w:space="0" w:color="auto"/>
                          </w:divBdr>
                        </w:div>
                      </w:divsChild>
                    </w:div>
                    <w:div w:id="127324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72301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91149295">
              <w:marLeft w:val="0"/>
              <w:marRight w:val="0"/>
              <w:marTop w:val="0"/>
              <w:marBottom w:val="0"/>
              <w:divBdr>
                <w:top w:val="none" w:sz="0" w:space="0" w:color="auto"/>
                <w:left w:val="none" w:sz="0" w:space="0" w:color="auto"/>
                <w:bottom w:val="none" w:sz="0" w:space="0" w:color="auto"/>
                <w:right w:val="none" w:sz="0" w:space="0" w:color="auto"/>
              </w:divBdr>
              <w:divsChild>
                <w:div w:id="12074885">
                  <w:marLeft w:val="0"/>
                  <w:marRight w:val="0"/>
                  <w:marTop w:val="0"/>
                  <w:marBottom w:val="0"/>
                  <w:divBdr>
                    <w:top w:val="none" w:sz="0" w:space="0" w:color="auto"/>
                    <w:left w:val="none" w:sz="0" w:space="0" w:color="auto"/>
                    <w:bottom w:val="none" w:sz="0" w:space="0" w:color="auto"/>
                    <w:right w:val="none" w:sz="0" w:space="0" w:color="auto"/>
                  </w:divBdr>
                  <w:divsChild>
                    <w:div w:id="1980769316">
                      <w:marLeft w:val="0"/>
                      <w:marRight w:val="0"/>
                      <w:marTop w:val="0"/>
                      <w:marBottom w:val="0"/>
                      <w:divBdr>
                        <w:top w:val="none" w:sz="0" w:space="0" w:color="auto"/>
                        <w:left w:val="none" w:sz="0" w:space="0" w:color="auto"/>
                        <w:bottom w:val="none" w:sz="0" w:space="0" w:color="auto"/>
                        <w:right w:val="none" w:sz="0" w:space="0" w:color="auto"/>
                      </w:divBdr>
                    </w:div>
                  </w:divsChild>
                </w:div>
                <w:div w:id="8674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20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67505741">
              <w:marLeft w:val="0"/>
              <w:marRight w:val="0"/>
              <w:marTop w:val="0"/>
              <w:marBottom w:val="0"/>
              <w:divBdr>
                <w:top w:val="none" w:sz="0" w:space="0" w:color="auto"/>
                <w:left w:val="none" w:sz="0" w:space="0" w:color="auto"/>
                <w:bottom w:val="none" w:sz="0" w:space="0" w:color="auto"/>
                <w:right w:val="none" w:sz="0" w:space="0" w:color="auto"/>
              </w:divBdr>
              <w:divsChild>
                <w:div w:id="3484590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82802093">
                      <w:marLeft w:val="0"/>
                      <w:marRight w:val="0"/>
                      <w:marTop w:val="0"/>
                      <w:marBottom w:val="0"/>
                      <w:divBdr>
                        <w:top w:val="none" w:sz="0" w:space="0" w:color="auto"/>
                        <w:left w:val="none" w:sz="0" w:space="0" w:color="auto"/>
                        <w:bottom w:val="none" w:sz="0" w:space="0" w:color="auto"/>
                        <w:right w:val="none" w:sz="0" w:space="0" w:color="auto"/>
                      </w:divBdr>
                    </w:div>
                  </w:divsChild>
                </w:div>
                <w:div w:id="1562475180">
                  <w:marLeft w:val="0"/>
                  <w:marRight w:val="0"/>
                  <w:marTop w:val="0"/>
                  <w:marBottom w:val="0"/>
                  <w:divBdr>
                    <w:top w:val="none" w:sz="0" w:space="0" w:color="auto"/>
                    <w:left w:val="none" w:sz="0" w:space="0" w:color="auto"/>
                    <w:bottom w:val="none" w:sz="0" w:space="0" w:color="auto"/>
                    <w:right w:val="none" w:sz="0" w:space="0" w:color="auto"/>
                  </w:divBdr>
                  <w:divsChild>
                    <w:div w:id="785739069">
                      <w:marLeft w:val="0"/>
                      <w:marRight w:val="0"/>
                      <w:marTop w:val="0"/>
                      <w:marBottom w:val="0"/>
                      <w:divBdr>
                        <w:top w:val="none" w:sz="0" w:space="0" w:color="auto"/>
                        <w:left w:val="none" w:sz="0" w:space="0" w:color="auto"/>
                        <w:bottom w:val="none" w:sz="0" w:space="0" w:color="auto"/>
                        <w:right w:val="none" w:sz="0" w:space="0" w:color="auto"/>
                      </w:divBdr>
                      <w:divsChild>
                        <w:div w:id="278683269">
                          <w:marLeft w:val="0"/>
                          <w:marRight w:val="0"/>
                          <w:marTop w:val="0"/>
                          <w:marBottom w:val="0"/>
                          <w:divBdr>
                            <w:top w:val="none" w:sz="0" w:space="0" w:color="auto"/>
                            <w:left w:val="none" w:sz="0" w:space="0" w:color="auto"/>
                            <w:bottom w:val="none" w:sz="0" w:space="0" w:color="auto"/>
                            <w:right w:val="none" w:sz="0" w:space="0" w:color="auto"/>
                          </w:divBdr>
                        </w:div>
                        <w:div w:id="440413250">
                          <w:marLeft w:val="0"/>
                          <w:marRight w:val="0"/>
                          <w:marTop w:val="0"/>
                          <w:marBottom w:val="0"/>
                          <w:divBdr>
                            <w:top w:val="none" w:sz="0" w:space="0" w:color="auto"/>
                            <w:left w:val="none" w:sz="0" w:space="0" w:color="auto"/>
                            <w:bottom w:val="none" w:sz="0" w:space="0" w:color="auto"/>
                            <w:right w:val="none" w:sz="0" w:space="0" w:color="auto"/>
                          </w:divBdr>
                        </w:div>
                        <w:div w:id="633020400">
                          <w:marLeft w:val="0"/>
                          <w:marRight w:val="0"/>
                          <w:marTop w:val="0"/>
                          <w:marBottom w:val="0"/>
                          <w:divBdr>
                            <w:top w:val="none" w:sz="0" w:space="0" w:color="auto"/>
                            <w:left w:val="none" w:sz="0" w:space="0" w:color="auto"/>
                            <w:bottom w:val="none" w:sz="0" w:space="0" w:color="auto"/>
                            <w:right w:val="none" w:sz="0" w:space="0" w:color="auto"/>
                          </w:divBdr>
                        </w:div>
                        <w:div w:id="990603150">
                          <w:marLeft w:val="0"/>
                          <w:marRight w:val="0"/>
                          <w:marTop w:val="0"/>
                          <w:marBottom w:val="0"/>
                          <w:divBdr>
                            <w:top w:val="none" w:sz="0" w:space="0" w:color="auto"/>
                            <w:left w:val="none" w:sz="0" w:space="0" w:color="auto"/>
                            <w:bottom w:val="none" w:sz="0" w:space="0" w:color="auto"/>
                            <w:right w:val="none" w:sz="0" w:space="0" w:color="auto"/>
                          </w:divBdr>
                        </w:div>
                        <w:div w:id="1064794160">
                          <w:marLeft w:val="0"/>
                          <w:marRight w:val="0"/>
                          <w:marTop w:val="0"/>
                          <w:marBottom w:val="0"/>
                          <w:divBdr>
                            <w:top w:val="none" w:sz="0" w:space="0" w:color="auto"/>
                            <w:left w:val="none" w:sz="0" w:space="0" w:color="auto"/>
                            <w:bottom w:val="none" w:sz="0" w:space="0" w:color="auto"/>
                            <w:right w:val="none" w:sz="0" w:space="0" w:color="auto"/>
                          </w:divBdr>
                        </w:div>
                        <w:div w:id="1560627840">
                          <w:marLeft w:val="0"/>
                          <w:marRight w:val="0"/>
                          <w:marTop w:val="0"/>
                          <w:marBottom w:val="0"/>
                          <w:divBdr>
                            <w:top w:val="none" w:sz="0" w:space="0" w:color="auto"/>
                            <w:left w:val="none" w:sz="0" w:space="0" w:color="auto"/>
                            <w:bottom w:val="none" w:sz="0" w:space="0" w:color="auto"/>
                            <w:right w:val="none" w:sz="0" w:space="0" w:color="auto"/>
                          </w:divBdr>
                        </w:div>
                        <w:div w:id="1668054836">
                          <w:marLeft w:val="0"/>
                          <w:marRight w:val="0"/>
                          <w:marTop w:val="0"/>
                          <w:marBottom w:val="0"/>
                          <w:divBdr>
                            <w:top w:val="none" w:sz="0" w:space="0" w:color="auto"/>
                            <w:left w:val="none" w:sz="0" w:space="0" w:color="auto"/>
                            <w:bottom w:val="none" w:sz="0" w:space="0" w:color="auto"/>
                            <w:right w:val="none" w:sz="0" w:space="0" w:color="auto"/>
                          </w:divBdr>
                        </w:div>
                        <w:div w:id="1819416885">
                          <w:marLeft w:val="0"/>
                          <w:marRight w:val="0"/>
                          <w:marTop w:val="0"/>
                          <w:marBottom w:val="0"/>
                          <w:divBdr>
                            <w:top w:val="none" w:sz="0" w:space="0" w:color="auto"/>
                            <w:left w:val="none" w:sz="0" w:space="0" w:color="auto"/>
                            <w:bottom w:val="none" w:sz="0" w:space="0" w:color="auto"/>
                            <w:right w:val="none" w:sz="0" w:space="0" w:color="auto"/>
                          </w:divBdr>
                        </w:div>
                        <w:div w:id="194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507310">
          <w:blockQuote w:val="1"/>
          <w:marLeft w:val="720"/>
          <w:marRight w:val="720"/>
          <w:marTop w:val="0"/>
          <w:marBottom w:val="0"/>
          <w:divBdr>
            <w:top w:val="none" w:sz="0" w:space="0" w:color="auto"/>
            <w:left w:val="none" w:sz="0" w:space="0" w:color="auto"/>
            <w:bottom w:val="none" w:sz="0" w:space="0" w:color="auto"/>
            <w:right w:val="none" w:sz="0" w:space="0" w:color="auto"/>
          </w:divBdr>
          <w:divsChild>
            <w:div w:id="254635720">
              <w:marLeft w:val="0"/>
              <w:marRight w:val="0"/>
              <w:marTop w:val="0"/>
              <w:marBottom w:val="0"/>
              <w:divBdr>
                <w:top w:val="none" w:sz="0" w:space="0" w:color="auto"/>
                <w:left w:val="none" w:sz="0" w:space="0" w:color="auto"/>
                <w:bottom w:val="none" w:sz="0" w:space="0" w:color="auto"/>
                <w:right w:val="none" w:sz="0" w:space="0" w:color="auto"/>
              </w:divBdr>
            </w:div>
          </w:divsChild>
        </w:div>
        <w:div w:id="627055662">
          <w:marLeft w:val="0"/>
          <w:marRight w:val="0"/>
          <w:marTop w:val="0"/>
          <w:marBottom w:val="0"/>
          <w:divBdr>
            <w:top w:val="none" w:sz="0" w:space="0" w:color="auto"/>
            <w:left w:val="none" w:sz="0" w:space="0" w:color="auto"/>
            <w:bottom w:val="none" w:sz="0" w:space="0" w:color="auto"/>
            <w:right w:val="none" w:sz="0" w:space="0" w:color="auto"/>
          </w:divBdr>
        </w:div>
        <w:div w:id="67580954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66091898">
              <w:marLeft w:val="0"/>
              <w:marRight w:val="0"/>
              <w:marTop w:val="0"/>
              <w:marBottom w:val="0"/>
              <w:divBdr>
                <w:top w:val="none" w:sz="0" w:space="0" w:color="auto"/>
                <w:left w:val="none" w:sz="0" w:space="0" w:color="auto"/>
                <w:bottom w:val="none" w:sz="0" w:space="0" w:color="auto"/>
                <w:right w:val="none" w:sz="0" w:space="0" w:color="auto"/>
              </w:divBdr>
              <w:divsChild>
                <w:div w:id="891774708">
                  <w:marLeft w:val="0"/>
                  <w:marRight w:val="0"/>
                  <w:marTop w:val="0"/>
                  <w:marBottom w:val="0"/>
                  <w:divBdr>
                    <w:top w:val="none" w:sz="0" w:space="0" w:color="auto"/>
                    <w:left w:val="none" w:sz="0" w:space="0" w:color="auto"/>
                    <w:bottom w:val="none" w:sz="0" w:space="0" w:color="auto"/>
                    <w:right w:val="none" w:sz="0" w:space="0" w:color="auto"/>
                  </w:divBdr>
                </w:div>
                <w:div w:id="928273263">
                  <w:marLeft w:val="0"/>
                  <w:marRight w:val="0"/>
                  <w:marTop w:val="0"/>
                  <w:marBottom w:val="0"/>
                  <w:divBdr>
                    <w:top w:val="none" w:sz="0" w:space="0" w:color="auto"/>
                    <w:left w:val="none" w:sz="0" w:space="0" w:color="auto"/>
                    <w:bottom w:val="none" w:sz="0" w:space="0" w:color="auto"/>
                    <w:right w:val="none" w:sz="0" w:space="0" w:color="auto"/>
                  </w:divBdr>
                  <w:divsChild>
                    <w:div w:id="3926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91688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0221991">
              <w:marLeft w:val="0"/>
              <w:marRight w:val="0"/>
              <w:marTop w:val="0"/>
              <w:marBottom w:val="0"/>
              <w:divBdr>
                <w:top w:val="none" w:sz="0" w:space="0" w:color="auto"/>
                <w:left w:val="none" w:sz="0" w:space="0" w:color="auto"/>
                <w:bottom w:val="none" w:sz="0" w:space="0" w:color="auto"/>
                <w:right w:val="none" w:sz="0" w:space="0" w:color="auto"/>
              </w:divBdr>
              <w:divsChild>
                <w:div w:id="43752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051">
          <w:marLeft w:val="0"/>
          <w:marRight w:val="0"/>
          <w:marTop w:val="0"/>
          <w:marBottom w:val="0"/>
          <w:divBdr>
            <w:top w:val="none" w:sz="0" w:space="0" w:color="auto"/>
            <w:left w:val="none" w:sz="0" w:space="0" w:color="auto"/>
            <w:bottom w:val="none" w:sz="0" w:space="0" w:color="auto"/>
            <w:right w:val="none" w:sz="0" w:space="0" w:color="auto"/>
          </w:divBdr>
        </w:div>
        <w:div w:id="769207045">
          <w:marLeft w:val="0"/>
          <w:marRight w:val="0"/>
          <w:marTop w:val="0"/>
          <w:marBottom w:val="0"/>
          <w:divBdr>
            <w:top w:val="none" w:sz="0" w:space="0" w:color="auto"/>
            <w:left w:val="none" w:sz="0" w:space="0" w:color="auto"/>
            <w:bottom w:val="none" w:sz="0" w:space="0" w:color="auto"/>
            <w:right w:val="none" w:sz="0" w:space="0" w:color="auto"/>
          </w:divBdr>
          <w:divsChild>
            <w:div w:id="1508860062">
              <w:marLeft w:val="0"/>
              <w:marRight w:val="0"/>
              <w:marTop w:val="0"/>
              <w:marBottom w:val="0"/>
              <w:divBdr>
                <w:top w:val="none" w:sz="0" w:space="0" w:color="auto"/>
                <w:left w:val="none" w:sz="0" w:space="0" w:color="auto"/>
                <w:bottom w:val="none" w:sz="0" w:space="0" w:color="auto"/>
                <w:right w:val="none" w:sz="0" w:space="0" w:color="auto"/>
              </w:divBdr>
              <w:divsChild>
                <w:div w:id="1140417885">
                  <w:marLeft w:val="0"/>
                  <w:marRight w:val="0"/>
                  <w:marTop w:val="0"/>
                  <w:marBottom w:val="0"/>
                  <w:divBdr>
                    <w:top w:val="none" w:sz="0" w:space="0" w:color="auto"/>
                    <w:left w:val="none" w:sz="0" w:space="0" w:color="auto"/>
                    <w:bottom w:val="none" w:sz="0" w:space="0" w:color="auto"/>
                    <w:right w:val="none" w:sz="0" w:space="0" w:color="auto"/>
                  </w:divBdr>
                  <w:divsChild>
                    <w:div w:id="784277111">
                      <w:marLeft w:val="0"/>
                      <w:marRight w:val="0"/>
                      <w:marTop w:val="0"/>
                      <w:marBottom w:val="0"/>
                      <w:divBdr>
                        <w:top w:val="none" w:sz="0" w:space="0" w:color="auto"/>
                        <w:left w:val="none" w:sz="0" w:space="0" w:color="auto"/>
                        <w:bottom w:val="none" w:sz="0" w:space="0" w:color="auto"/>
                        <w:right w:val="none" w:sz="0" w:space="0" w:color="auto"/>
                      </w:divBdr>
                    </w:div>
                    <w:div w:id="162426560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78753779">
                          <w:marLeft w:val="0"/>
                          <w:marRight w:val="0"/>
                          <w:marTop w:val="0"/>
                          <w:marBottom w:val="0"/>
                          <w:divBdr>
                            <w:top w:val="none" w:sz="0" w:space="0" w:color="auto"/>
                            <w:left w:val="none" w:sz="0" w:space="0" w:color="auto"/>
                            <w:bottom w:val="none" w:sz="0" w:space="0" w:color="auto"/>
                            <w:right w:val="none" w:sz="0" w:space="0" w:color="auto"/>
                          </w:divBdr>
                          <w:divsChild>
                            <w:div w:id="17845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89514">
          <w:marLeft w:val="0"/>
          <w:marRight w:val="0"/>
          <w:marTop w:val="0"/>
          <w:marBottom w:val="0"/>
          <w:divBdr>
            <w:top w:val="none" w:sz="0" w:space="0" w:color="auto"/>
            <w:left w:val="none" w:sz="0" w:space="0" w:color="auto"/>
            <w:bottom w:val="none" w:sz="0" w:space="0" w:color="auto"/>
            <w:right w:val="none" w:sz="0" w:space="0" w:color="auto"/>
          </w:divBdr>
          <w:divsChild>
            <w:div w:id="26222199">
              <w:marLeft w:val="0"/>
              <w:marRight w:val="0"/>
              <w:marTop w:val="0"/>
              <w:marBottom w:val="0"/>
              <w:divBdr>
                <w:top w:val="none" w:sz="0" w:space="0" w:color="auto"/>
                <w:left w:val="none" w:sz="0" w:space="0" w:color="auto"/>
                <w:bottom w:val="none" w:sz="0" w:space="0" w:color="auto"/>
                <w:right w:val="none" w:sz="0" w:space="0" w:color="auto"/>
              </w:divBdr>
            </w:div>
            <w:div w:id="1320302657">
              <w:marLeft w:val="0"/>
              <w:marRight w:val="0"/>
              <w:marTop w:val="0"/>
              <w:marBottom w:val="0"/>
              <w:divBdr>
                <w:top w:val="none" w:sz="0" w:space="0" w:color="auto"/>
                <w:left w:val="none" w:sz="0" w:space="0" w:color="auto"/>
                <w:bottom w:val="none" w:sz="0" w:space="0" w:color="auto"/>
                <w:right w:val="none" w:sz="0" w:space="0" w:color="auto"/>
              </w:divBdr>
            </w:div>
          </w:divsChild>
        </w:div>
        <w:div w:id="807012314">
          <w:marLeft w:val="0"/>
          <w:marRight w:val="0"/>
          <w:marTop w:val="0"/>
          <w:marBottom w:val="0"/>
          <w:divBdr>
            <w:top w:val="none" w:sz="0" w:space="0" w:color="auto"/>
            <w:left w:val="none" w:sz="0" w:space="0" w:color="auto"/>
            <w:bottom w:val="none" w:sz="0" w:space="0" w:color="auto"/>
            <w:right w:val="none" w:sz="0" w:space="0" w:color="auto"/>
          </w:divBdr>
        </w:div>
        <w:div w:id="812285468">
          <w:marLeft w:val="0"/>
          <w:marRight w:val="0"/>
          <w:marTop w:val="0"/>
          <w:marBottom w:val="0"/>
          <w:divBdr>
            <w:top w:val="none" w:sz="0" w:space="0" w:color="auto"/>
            <w:left w:val="none" w:sz="0" w:space="0" w:color="auto"/>
            <w:bottom w:val="none" w:sz="0" w:space="0" w:color="auto"/>
            <w:right w:val="none" w:sz="0" w:space="0" w:color="auto"/>
          </w:divBdr>
          <w:divsChild>
            <w:div w:id="812721850">
              <w:marLeft w:val="0"/>
              <w:marRight w:val="0"/>
              <w:marTop w:val="0"/>
              <w:marBottom w:val="0"/>
              <w:divBdr>
                <w:top w:val="none" w:sz="0" w:space="0" w:color="auto"/>
                <w:left w:val="none" w:sz="0" w:space="0" w:color="auto"/>
                <w:bottom w:val="none" w:sz="0" w:space="0" w:color="auto"/>
                <w:right w:val="none" w:sz="0" w:space="0" w:color="auto"/>
              </w:divBdr>
            </w:div>
            <w:div w:id="816605357">
              <w:marLeft w:val="0"/>
              <w:marRight w:val="0"/>
              <w:marTop w:val="0"/>
              <w:marBottom w:val="0"/>
              <w:divBdr>
                <w:top w:val="none" w:sz="0" w:space="0" w:color="auto"/>
                <w:left w:val="none" w:sz="0" w:space="0" w:color="auto"/>
                <w:bottom w:val="none" w:sz="0" w:space="0" w:color="auto"/>
                <w:right w:val="none" w:sz="0" w:space="0" w:color="auto"/>
              </w:divBdr>
            </w:div>
          </w:divsChild>
        </w:div>
        <w:div w:id="815223275">
          <w:blockQuote w:val="1"/>
          <w:marLeft w:val="720"/>
          <w:marRight w:val="720"/>
          <w:marTop w:val="0"/>
          <w:marBottom w:val="0"/>
          <w:divBdr>
            <w:top w:val="none" w:sz="0" w:space="0" w:color="auto"/>
            <w:left w:val="none" w:sz="0" w:space="0" w:color="auto"/>
            <w:bottom w:val="none" w:sz="0" w:space="0" w:color="auto"/>
            <w:right w:val="none" w:sz="0" w:space="0" w:color="auto"/>
          </w:divBdr>
          <w:divsChild>
            <w:div w:id="844368279">
              <w:marLeft w:val="0"/>
              <w:marRight w:val="0"/>
              <w:marTop w:val="0"/>
              <w:marBottom w:val="0"/>
              <w:divBdr>
                <w:top w:val="none" w:sz="0" w:space="0" w:color="auto"/>
                <w:left w:val="none" w:sz="0" w:space="0" w:color="auto"/>
                <w:bottom w:val="none" w:sz="0" w:space="0" w:color="auto"/>
                <w:right w:val="none" w:sz="0" w:space="0" w:color="auto"/>
              </w:divBdr>
            </w:div>
            <w:div w:id="1909536202">
              <w:marLeft w:val="0"/>
              <w:marRight w:val="0"/>
              <w:marTop w:val="0"/>
              <w:marBottom w:val="0"/>
              <w:divBdr>
                <w:top w:val="none" w:sz="0" w:space="0" w:color="auto"/>
                <w:left w:val="none" w:sz="0" w:space="0" w:color="auto"/>
                <w:bottom w:val="none" w:sz="0" w:space="0" w:color="auto"/>
                <w:right w:val="none" w:sz="0" w:space="0" w:color="auto"/>
              </w:divBdr>
              <w:divsChild>
                <w:div w:id="39524740">
                  <w:marLeft w:val="0"/>
                  <w:marRight w:val="0"/>
                  <w:marTop w:val="0"/>
                  <w:marBottom w:val="0"/>
                  <w:divBdr>
                    <w:top w:val="none" w:sz="0" w:space="0" w:color="auto"/>
                    <w:left w:val="none" w:sz="0" w:space="0" w:color="auto"/>
                    <w:bottom w:val="none" w:sz="0" w:space="0" w:color="auto"/>
                    <w:right w:val="none" w:sz="0" w:space="0" w:color="auto"/>
                  </w:divBdr>
                </w:div>
                <w:div w:id="75518251">
                  <w:marLeft w:val="0"/>
                  <w:marRight w:val="0"/>
                  <w:marTop w:val="0"/>
                  <w:marBottom w:val="0"/>
                  <w:divBdr>
                    <w:top w:val="none" w:sz="0" w:space="0" w:color="auto"/>
                    <w:left w:val="none" w:sz="0" w:space="0" w:color="auto"/>
                    <w:bottom w:val="none" w:sz="0" w:space="0" w:color="auto"/>
                    <w:right w:val="none" w:sz="0" w:space="0" w:color="auto"/>
                  </w:divBdr>
                </w:div>
                <w:div w:id="101729829">
                  <w:marLeft w:val="0"/>
                  <w:marRight w:val="0"/>
                  <w:marTop w:val="0"/>
                  <w:marBottom w:val="0"/>
                  <w:divBdr>
                    <w:top w:val="none" w:sz="0" w:space="0" w:color="auto"/>
                    <w:left w:val="none" w:sz="0" w:space="0" w:color="auto"/>
                    <w:bottom w:val="none" w:sz="0" w:space="0" w:color="auto"/>
                    <w:right w:val="none" w:sz="0" w:space="0" w:color="auto"/>
                  </w:divBdr>
                </w:div>
                <w:div w:id="212665782">
                  <w:marLeft w:val="0"/>
                  <w:marRight w:val="0"/>
                  <w:marTop w:val="0"/>
                  <w:marBottom w:val="0"/>
                  <w:divBdr>
                    <w:top w:val="none" w:sz="0" w:space="0" w:color="auto"/>
                    <w:left w:val="none" w:sz="0" w:space="0" w:color="auto"/>
                    <w:bottom w:val="none" w:sz="0" w:space="0" w:color="auto"/>
                    <w:right w:val="none" w:sz="0" w:space="0" w:color="auto"/>
                  </w:divBdr>
                </w:div>
                <w:div w:id="222059433">
                  <w:marLeft w:val="0"/>
                  <w:marRight w:val="0"/>
                  <w:marTop w:val="0"/>
                  <w:marBottom w:val="0"/>
                  <w:divBdr>
                    <w:top w:val="none" w:sz="0" w:space="0" w:color="auto"/>
                    <w:left w:val="none" w:sz="0" w:space="0" w:color="auto"/>
                    <w:bottom w:val="none" w:sz="0" w:space="0" w:color="auto"/>
                    <w:right w:val="none" w:sz="0" w:space="0" w:color="auto"/>
                  </w:divBdr>
                </w:div>
                <w:div w:id="236550275">
                  <w:marLeft w:val="0"/>
                  <w:marRight w:val="0"/>
                  <w:marTop w:val="0"/>
                  <w:marBottom w:val="0"/>
                  <w:divBdr>
                    <w:top w:val="none" w:sz="0" w:space="0" w:color="auto"/>
                    <w:left w:val="none" w:sz="0" w:space="0" w:color="auto"/>
                    <w:bottom w:val="none" w:sz="0" w:space="0" w:color="auto"/>
                    <w:right w:val="none" w:sz="0" w:space="0" w:color="auto"/>
                  </w:divBdr>
                </w:div>
                <w:div w:id="276717937">
                  <w:marLeft w:val="0"/>
                  <w:marRight w:val="0"/>
                  <w:marTop w:val="0"/>
                  <w:marBottom w:val="0"/>
                  <w:divBdr>
                    <w:top w:val="none" w:sz="0" w:space="0" w:color="auto"/>
                    <w:left w:val="none" w:sz="0" w:space="0" w:color="auto"/>
                    <w:bottom w:val="none" w:sz="0" w:space="0" w:color="auto"/>
                    <w:right w:val="none" w:sz="0" w:space="0" w:color="auto"/>
                  </w:divBdr>
                </w:div>
                <w:div w:id="405612525">
                  <w:marLeft w:val="0"/>
                  <w:marRight w:val="0"/>
                  <w:marTop w:val="0"/>
                  <w:marBottom w:val="0"/>
                  <w:divBdr>
                    <w:top w:val="none" w:sz="0" w:space="0" w:color="auto"/>
                    <w:left w:val="none" w:sz="0" w:space="0" w:color="auto"/>
                    <w:bottom w:val="none" w:sz="0" w:space="0" w:color="auto"/>
                    <w:right w:val="none" w:sz="0" w:space="0" w:color="auto"/>
                  </w:divBdr>
                </w:div>
                <w:div w:id="767963759">
                  <w:marLeft w:val="0"/>
                  <w:marRight w:val="0"/>
                  <w:marTop w:val="0"/>
                  <w:marBottom w:val="0"/>
                  <w:divBdr>
                    <w:top w:val="none" w:sz="0" w:space="0" w:color="auto"/>
                    <w:left w:val="none" w:sz="0" w:space="0" w:color="auto"/>
                    <w:bottom w:val="none" w:sz="0" w:space="0" w:color="auto"/>
                    <w:right w:val="none" w:sz="0" w:space="0" w:color="auto"/>
                  </w:divBdr>
                </w:div>
                <w:div w:id="785152869">
                  <w:marLeft w:val="0"/>
                  <w:marRight w:val="0"/>
                  <w:marTop w:val="0"/>
                  <w:marBottom w:val="0"/>
                  <w:divBdr>
                    <w:top w:val="none" w:sz="0" w:space="0" w:color="auto"/>
                    <w:left w:val="none" w:sz="0" w:space="0" w:color="auto"/>
                    <w:bottom w:val="none" w:sz="0" w:space="0" w:color="auto"/>
                    <w:right w:val="none" w:sz="0" w:space="0" w:color="auto"/>
                  </w:divBdr>
                </w:div>
                <w:div w:id="888229714">
                  <w:marLeft w:val="0"/>
                  <w:marRight w:val="0"/>
                  <w:marTop w:val="0"/>
                  <w:marBottom w:val="0"/>
                  <w:divBdr>
                    <w:top w:val="none" w:sz="0" w:space="0" w:color="auto"/>
                    <w:left w:val="none" w:sz="0" w:space="0" w:color="auto"/>
                    <w:bottom w:val="none" w:sz="0" w:space="0" w:color="auto"/>
                    <w:right w:val="none" w:sz="0" w:space="0" w:color="auto"/>
                  </w:divBdr>
                </w:div>
                <w:div w:id="902761140">
                  <w:marLeft w:val="0"/>
                  <w:marRight w:val="0"/>
                  <w:marTop w:val="0"/>
                  <w:marBottom w:val="0"/>
                  <w:divBdr>
                    <w:top w:val="none" w:sz="0" w:space="0" w:color="auto"/>
                    <w:left w:val="none" w:sz="0" w:space="0" w:color="auto"/>
                    <w:bottom w:val="none" w:sz="0" w:space="0" w:color="auto"/>
                    <w:right w:val="none" w:sz="0" w:space="0" w:color="auto"/>
                  </w:divBdr>
                </w:div>
                <w:div w:id="993682711">
                  <w:marLeft w:val="0"/>
                  <w:marRight w:val="0"/>
                  <w:marTop w:val="0"/>
                  <w:marBottom w:val="0"/>
                  <w:divBdr>
                    <w:top w:val="none" w:sz="0" w:space="0" w:color="auto"/>
                    <w:left w:val="none" w:sz="0" w:space="0" w:color="auto"/>
                    <w:bottom w:val="none" w:sz="0" w:space="0" w:color="auto"/>
                    <w:right w:val="none" w:sz="0" w:space="0" w:color="auto"/>
                  </w:divBdr>
                </w:div>
                <w:div w:id="1256743834">
                  <w:marLeft w:val="0"/>
                  <w:marRight w:val="0"/>
                  <w:marTop w:val="0"/>
                  <w:marBottom w:val="0"/>
                  <w:divBdr>
                    <w:top w:val="none" w:sz="0" w:space="0" w:color="auto"/>
                    <w:left w:val="none" w:sz="0" w:space="0" w:color="auto"/>
                    <w:bottom w:val="none" w:sz="0" w:space="0" w:color="auto"/>
                    <w:right w:val="none" w:sz="0" w:space="0" w:color="auto"/>
                  </w:divBdr>
                </w:div>
                <w:div w:id="1347899943">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546797266">
                  <w:marLeft w:val="0"/>
                  <w:marRight w:val="0"/>
                  <w:marTop w:val="0"/>
                  <w:marBottom w:val="0"/>
                  <w:divBdr>
                    <w:top w:val="none" w:sz="0" w:space="0" w:color="auto"/>
                    <w:left w:val="none" w:sz="0" w:space="0" w:color="auto"/>
                    <w:bottom w:val="none" w:sz="0" w:space="0" w:color="auto"/>
                    <w:right w:val="none" w:sz="0" w:space="0" w:color="auto"/>
                  </w:divBdr>
                </w:div>
                <w:div w:id="1621112445">
                  <w:marLeft w:val="0"/>
                  <w:marRight w:val="0"/>
                  <w:marTop w:val="0"/>
                  <w:marBottom w:val="0"/>
                  <w:divBdr>
                    <w:top w:val="none" w:sz="0" w:space="0" w:color="auto"/>
                    <w:left w:val="none" w:sz="0" w:space="0" w:color="auto"/>
                    <w:bottom w:val="none" w:sz="0" w:space="0" w:color="auto"/>
                    <w:right w:val="none" w:sz="0" w:space="0" w:color="auto"/>
                  </w:divBdr>
                </w:div>
                <w:div w:id="1622302417">
                  <w:marLeft w:val="0"/>
                  <w:marRight w:val="0"/>
                  <w:marTop w:val="0"/>
                  <w:marBottom w:val="0"/>
                  <w:divBdr>
                    <w:top w:val="none" w:sz="0" w:space="0" w:color="auto"/>
                    <w:left w:val="none" w:sz="0" w:space="0" w:color="auto"/>
                    <w:bottom w:val="none" w:sz="0" w:space="0" w:color="auto"/>
                    <w:right w:val="none" w:sz="0" w:space="0" w:color="auto"/>
                  </w:divBdr>
                </w:div>
                <w:div w:id="1783723346">
                  <w:marLeft w:val="0"/>
                  <w:marRight w:val="0"/>
                  <w:marTop w:val="0"/>
                  <w:marBottom w:val="0"/>
                  <w:divBdr>
                    <w:top w:val="none" w:sz="0" w:space="0" w:color="auto"/>
                    <w:left w:val="none" w:sz="0" w:space="0" w:color="auto"/>
                    <w:bottom w:val="none" w:sz="0" w:space="0" w:color="auto"/>
                    <w:right w:val="none" w:sz="0" w:space="0" w:color="auto"/>
                  </w:divBdr>
                </w:div>
                <w:div w:id="1961298413">
                  <w:marLeft w:val="0"/>
                  <w:marRight w:val="0"/>
                  <w:marTop w:val="0"/>
                  <w:marBottom w:val="0"/>
                  <w:divBdr>
                    <w:top w:val="none" w:sz="0" w:space="0" w:color="auto"/>
                    <w:left w:val="none" w:sz="0" w:space="0" w:color="auto"/>
                    <w:bottom w:val="none" w:sz="0" w:space="0" w:color="auto"/>
                    <w:right w:val="none" w:sz="0" w:space="0" w:color="auto"/>
                  </w:divBdr>
                </w:div>
                <w:div w:id="2048329769">
                  <w:marLeft w:val="0"/>
                  <w:marRight w:val="0"/>
                  <w:marTop w:val="0"/>
                  <w:marBottom w:val="0"/>
                  <w:divBdr>
                    <w:top w:val="none" w:sz="0" w:space="0" w:color="auto"/>
                    <w:left w:val="none" w:sz="0" w:space="0" w:color="auto"/>
                    <w:bottom w:val="none" w:sz="0" w:space="0" w:color="auto"/>
                    <w:right w:val="none" w:sz="0" w:space="0" w:color="auto"/>
                  </w:divBdr>
                </w:div>
                <w:div w:id="2091461763">
                  <w:marLeft w:val="0"/>
                  <w:marRight w:val="0"/>
                  <w:marTop w:val="0"/>
                  <w:marBottom w:val="0"/>
                  <w:divBdr>
                    <w:top w:val="none" w:sz="0" w:space="0" w:color="auto"/>
                    <w:left w:val="none" w:sz="0" w:space="0" w:color="auto"/>
                    <w:bottom w:val="none" w:sz="0" w:space="0" w:color="auto"/>
                    <w:right w:val="none" w:sz="0" w:space="0" w:color="auto"/>
                  </w:divBdr>
                </w:div>
                <w:div w:id="209617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7239">
          <w:marLeft w:val="0"/>
          <w:marRight w:val="0"/>
          <w:marTop w:val="0"/>
          <w:marBottom w:val="0"/>
          <w:divBdr>
            <w:top w:val="none" w:sz="0" w:space="0" w:color="auto"/>
            <w:left w:val="none" w:sz="0" w:space="0" w:color="auto"/>
            <w:bottom w:val="none" w:sz="0" w:space="0" w:color="auto"/>
            <w:right w:val="none" w:sz="0" w:space="0" w:color="auto"/>
          </w:divBdr>
        </w:div>
        <w:div w:id="85114326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1390467">
              <w:marLeft w:val="0"/>
              <w:marRight w:val="0"/>
              <w:marTop w:val="0"/>
              <w:marBottom w:val="0"/>
              <w:divBdr>
                <w:top w:val="none" w:sz="0" w:space="0" w:color="auto"/>
                <w:left w:val="none" w:sz="0" w:space="0" w:color="auto"/>
                <w:bottom w:val="none" w:sz="0" w:space="0" w:color="auto"/>
                <w:right w:val="none" w:sz="0" w:space="0" w:color="auto"/>
              </w:divBdr>
            </w:div>
            <w:div w:id="1358386744">
              <w:marLeft w:val="0"/>
              <w:marRight w:val="0"/>
              <w:marTop w:val="0"/>
              <w:marBottom w:val="0"/>
              <w:divBdr>
                <w:top w:val="none" w:sz="0" w:space="0" w:color="auto"/>
                <w:left w:val="none" w:sz="0" w:space="0" w:color="auto"/>
                <w:bottom w:val="none" w:sz="0" w:space="0" w:color="auto"/>
                <w:right w:val="none" w:sz="0" w:space="0" w:color="auto"/>
              </w:divBdr>
              <w:divsChild>
                <w:div w:id="763066796">
                  <w:marLeft w:val="0"/>
                  <w:marRight w:val="0"/>
                  <w:marTop w:val="0"/>
                  <w:marBottom w:val="0"/>
                  <w:divBdr>
                    <w:top w:val="none" w:sz="0" w:space="0" w:color="auto"/>
                    <w:left w:val="none" w:sz="0" w:space="0" w:color="auto"/>
                    <w:bottom w:val="none" w:sz="0" w:space="0" w:color="auto"/>
                    <w:right w:val="none" w:sz="0" w:space="0" w:color="auto"/>
                  </w:divBdr>
                </w:div>
                <w:div w:id="1018237061">
                  <w:marLeft w:val="0"/>
                  <w:marRight w:val="0"/>
                  <w:marTop w:val="0"/>
                  <w:marBottom w:val="0"/>
                  <w:divBdr>
                    <w:top w:val="none" w:sz="0" w:space="0" w:color="auto"/>
                    <w:left w:val="none" w:sz="0" w:space="0" w:color="auto"/>
                    <w:bottom w:val="none" w:sz="0" w:space="0" w:color="auto"/>
                    <w:right w:val="none" w:sz="0" w:space="0" w:color="auto"/>
                  </w:divBdr>
                </w:div>
                <w:div w:id="1137338924">
                  <w:marLeft w:val="0"/>
                  <w:marRight w:val="0"/>
                  <w:marTop w:val="0"/>
                  <w:marBottom w:val="0"/>
                  <w:divBdr>
                    <w:top w:val="none" w:sz="0" w:space="0" w:color="auto"/>
                    <w:left w:val="none" w:sz="0" w:space="0" w:color="auto"/>
                    <w:bottom w:val="none" w:sz="0" w:space="0" w:color="auto"/>
                    <w:right w:val="none" w:sz="0" w:space="0" w:color="auto"/>
                  </w:divBdr>
                </w:div>
                <w:div w:id="1206144104">
                  <w:marLeft w:val="0"/>
                  <w:marRight w:val="0"/>
                  <w:marTop w:val="0"/>
                  <w:marBottom w:val="0"/>
                  <w:divBdr>
                    <w:top w:val="none" w:sz="0" w:space="0" w:color="auto"/>
                    <w:left w:val="none" w:sz="0" w:space="0" w:color="auto"/>
                    <w:bottom w:val="none" w:sz="0" w:space="0" w:color="auto"/>
                    <w:right w:val="none" w:sz="0" w:space="0" w:color="auto"/>
                  </w:divBdr>
                </w:div>
                <w:div w:id="1377506470">
                  <w:marLeft w:val="0"/>
                  <w:marRight w:val="0"/>
                  <w:marTop w:val="0"/>
                  <w:marBottom w:val="0"/>
                  <w:divBdr>
                    <w:top w:val="none" w:sz="0" w:space="0" w:color="auto"/>
                    <w:left w:val="none" w:sz="0" w:space="0" w:color="auto"/>
                    <w:bottom w:val="none" w:sz="0" w:space="0" w:color="auto"/>
                    <w:right w:val="none" w:sz="0" w:space="0" w:color="auto"/>
                  </w:divBdr>
                </w:div>
                <w:div w:id="1522889802">
                  <w:marLeft w:val="0"/>
                  <w:marRight w:val="0"/>
                  <w:marTop w:val="0"/>
                  <w:marBottom w:val="0"/>
                  <w:divBdr>
                    <w:top w:val="none" w:sz="0" w:space="0" w:color="auto"/>
                    <w:left w:val="none" w:sz="0" w:space="0" w:color="auto"/>
                    <w:bottom w:val="none" w:sz="0" w:space="0" w:color="auto"/>
                    <w:right w:val="none" w:sz="0" w:space="0" w:color="auto"/>
                  </w:divBdr>
                </w:div>
                <w:div w:id="1598712112">
                  <w:marLeft w:val="0"/>
                  <w:marRight w:val="0"/>
                  <w:marTop w:val="0"/>
                  <w:marBottom w:val="0"/>
                  <w:divBdr>
                    <w:top w:val="none" w:sz="0" w:space="0" w:color="auto"/>
                    <w:left w:val="none" w:sz="0" w:space="0" w:color="auto"/>
                    <w:bottom w:val="none" w:sz="0" w:space="0" w:color="auto"/>
                    <w:right w:val="none" w:sz="0" w:space="0" w:color="auto"/>
                  </w:divBdr>
                </w:div>
                <w:div w:id="214731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413">
          <w:marLeft w:val="0"/>
          <w:marRight w:val="0"/>
          <w:marTop w:val="0"/>
          <w:marBottom w:val="0"/>
          <w:divBdr>
            <w:top w:val="none" w:sz="0" w:space="0" w:color="auto"/>
            <w:left w:val="none" w:sz="0" w:space="0" w:color="auto"/>
            <w:bottom w:val="none" w:sz="0" w:space="0" w:color="auto"/>
            <w:right w:val="none" w:sz="0" w:space="0" w:color="auto"/>
          </w:divBdr>
        </w:div>
        <w:div w:id="899171322">
          <w:marLeft w:val="0"/>
          <w:marRight w:val="0"/>
          <w:marTop w:val="0"/>
          <w:marBottom w:val="0"/>
          <w:divBdr>
            <w:top w:val="none" w:sz="0" w:space="0" w:color="auto"/>
            <w:left w:val="none" w:sz="0" w:space="0" w:color="auto"/>
            <w:bottom w:val="none" w:sz="0" w:space="0" w:color="auto"/>
            <w:right w:val="none" w:sz="0" w:space="0" w:color="auto"/>
          </w:divBdr>
        </w:div>
        <w:div w:id="925724691">
          <w:blockQuote w:val="1"/>
          <w:marLeft w:val="720"/>
          <w:marRight w:val="720"/>
          <w:marTop w:val="0"/>
          <w:marBottom w:val="0"/>
          <w:divBdr>
            <w:top w:val="none" w:sz="0" w:space="0" w:color="auto"/>
            <w:left w:val="none" w:sz="0" w:space="0" w:color="auto"/>
            <w:bottom w:val="none" w:sz="0" w:space="0" w:color="auto"/>
            <w:right w:val="none" w:sz="0" w:space="0" w:color="auto"/>
          </w:divBdr>
          <w:divsChild>
            <w:div w:id="690448796">
              <w:marLeft w:val="0"/>
              <w:marRight w:val="0"/>
              <w:marTop w:val="0"/>
              <w:marBottom w:val="0"/>
              <w:divBdr>
                <w:top w:val="none" w:sz="0" w:space="0" w:color="auto"/>
                <w:left w:val="none" w:sz="0" w:space="0" w:color="auto"/>
                <w:bottom w:val="none" w:sz="0" w:space="0" w:color="auto"/>
                <w:right w:val="none" w:sz="0" w:space="0" w:color="auto"/>
              </w:divBdr>
              <w:divsChild>
                <w:div w:id="855801425">
                  <w:marLeft w:val="0"/>
                  <w:marRight w:val="0"/>
                  <w:marTop w:val="0"/>
                  <w:marBottom w:val="0"/>
                  <w:divBdr>
                    <w:top w:val="none" w:sz="0" w:space="0" w:color="auto"/>
                    <w:left w:val="none" w:sz="0" w:space="0" w:color="auto"/>
                    <w:bottom w:val="none" w:sz="0" w:space="0" w:color="auto"/>
                    <w:right w:val="none" w:sz="0" w:space="0" w:color="auto"/>
                  </w:divBdr>
                  <w:divsChild>
                    <w:div w:id="763646890">
                      <w:marLeft w:val="0"/>
                      <w:marRight w:val="0"/>
                      <w:marTop w:val="0"/>
                      <w:marBottom w:val="0"/>
                      <w:divBdr>
                        <w:top w:val="none" w:sz="0" w:space="0" w:color="auto"/>
                        <w:left w:val="none" w:sz="0" w:space="0" w:color="auto"/>
                        <w:bottom w:val="none" w:sz="0" w:space="0" w:color="auto"/>
                        <w:right w:val="none" w:sz="0" w:space="0" w:color="auto"/>
                      </w:divBdr>
                    </w:div>
                    <w:div w:id="1424842723">
                      <w:marLeft w:val="0"/>
                      <w:marRight w:val="0"/>
                      <w:marTop w:val="0"/>
                      <w:marBottom w:val="0"/>
                      <w:divBdr>
                        <w:top w:val="none" w:sz="0" w:space="0" w:color="auto"/>
                        <w:left w:val="none" w:sz="0" w:space="0" w:color="auto"/>
                        <w:bottom w:val="none" w:sz="0" w:space="0" w:color="auto"/>
                        <w:right w:val="none" w:sz="0" w:space="0" w:color="auto"/>
                      </w:divBdr>
                    </w:div>
                    <w:div w:id="1572497318">
                      <w:marLeft w:val="0"/>
                      <w:marRight w:val="0"/>
                      <w:marTop w:val="0"/>
                      <w:marBottom w:val="0"/>
                      <w:divBdr>
                        <w:top w:val="none" w:sz="0" w:space="0" w:color="auto"/>
                        <w:left w:val="none" w:sz="0" w:space="0" w:color="auto"/>
                        <w:bottom w:val="none" w:sz="0" w:space="0" w:color="auto"/>
                        <w:right w:val="none" w:sz="0" w:space="0" w:color="auto"/>
                      </w:divBdr>
                    </w:div>
                    <w:div w:id="1775513429">
                      <w:marLeft w:val="0"/>
                      <w:marRight w:val="0"/>
                      <w:marTop w:val="0"/>
                      <w:marBottom w:val="0"/>
                      <w:divBdr>
                        <w:top w:val="none" w:sz="0" w:space="0" w:color="auto"/>
                        <w:left w:val="none" w:sz="0" w:space="0" w:color="auto"/>
                        <w:bottom w:val="none" w:sz="0" w:space="0" w:color="auto"/>
                        <w:right w:val="none" w:sz="0" w:space="0" w:color="auto"/>
                      </w:divBdr>
                    </w:div>
                  </w:divsChild>
                </w:div>
                <w:div w:id="1147282654">
                  <w:marLeft w:val="0"/>
                  <w:marRight w:val="0"/>
                  <w:marTop w:val="0"/>
                  <w:marBottom w:val="0"/>
                  <w:divBdr>
                    <w:top w:val="none" w:sz="0" w:space="0" w:color="auto"/>
                    <w:left w:val="none" w:sz="0" w:space="0" w:color="auto"/>
                    <w:bottom w:val="none" w:sz="0" w:space="0" w:color="auto"/>
                    <w:right w:val="none" w:sz="0" w:space="0" w:color="auto"/>
                  </w:divBdr>
                </w:div>
                <w:div w:id="191924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3377">
          <w:marLeft w:val="0"/>
          <w:marRight w:val="0"/>
          <w:marTop w:val="0"/>
          <w:marBottom w:val="0"/>
          <w:divBdr>
            <w:top w:val="none" w:sz="0" w:space="0" w:color="auto"/>
            <w:left w:val="none" w:sz="0" w:space="0" w:color="auto"/>
            <w:bottom w:val="none" w:sz="0" w:space="0" w:color="auto"/>
            <w:right w:val="none" w:sz="0" w:space="0" w:color="auto"/>
          </w:divBdr>
        </w:div>
        <w:div w:id="959143096">
          <w:marLeft w:val="0"/>
          <w:marRight w:val="0"/>
          <w:marTop w:val="0"/>
          <w:marBottom w:val="0"/>
          <w:divBdr>
            <w:top w:val="none" w:sz="0" w:space="0" w:color="auto"/>
            <w:left w:val="none" w:sz="0" w:space="0" w:color="auto"/>
            <w:bottom w:val="none" w:sz="0" w:space="0" w:color="auto"/>
            <w:right w:val="none" w:sz="0" w:space="0" w:color="auto"/>
          </w:divBdr>
        </w:div>
        <w:div w:id="992215290">
          <w:marLeft w:val="0"/>
          <w:marRight w:val="0"/>
          <w:marTop w:val="0"/>
          <w:marBottom w:val="0"/>
          <w:divBdr>
            <w:top w:val="none" w:sz="0" w:space="0" w:color="auto"/>
            <w:left w:val="none" w:sz="0" w:space="0" w:color="auto"/>
            <w:bottom w:val="none" w:sz="0" w:space="0" w:color="auto"/>
            <w:right w:val="none" w:sz="0" w:space="0" w:color="auto"/>
          </w:divBdr>
          <w:divsChild>
            <w:div w:id="405537870">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0788953">
                  <w:marLeft w:val="0"/>
                  <w:marRight w:val="0"/>
                  <w:marTop w:val="0"/>
                  <w:marBottom w:val="0"/>
                  <w:divBdr>
                    <w:top w:val="none" w:sz="0" w:space="0" w:color="auto"/>
                    <w:left w:val="none" w:sz="0" w:space="0" w:color="auto"/>
                    <w:bottom w:val="none" w:sz="0" w:space="0" w:color="auto"/>
                    <w:right w:val="none" w:sz="0" w:space="0" w:color="auto"/>
                  </w:divBdr>
                  <w:divsChild>
                    <w:div w:id="1882547512">
                      <w:marLeft w:val="0"/>
                      <w:marRight w:val="0"/>
                      <w:marTop w:val="0"/>
                      <w:marBottom w:val="0"/>
                      <w:divBdr>
                        <w:top w:val="none" w:sz="0" w:space="0" w:color="auto"/>
                        <w:left w:val="none" w:sz="0" w:space="0" w:color="auto"/>
                        <w:bottom w:val="none" w:sz="0" w:space="0" w:color="auto"/>
                        <w:right w:val="none" w:sz="0" w:space="0" w:color="auto"/>
                      </w:divBdr>
                      <w:divsChild>
                        <w:div w:id="444008227">
                          <w:marLeft w:val="0"/>
                          <w:marRight w:val="0"/>
                          <w:marTop w:val="0"/>
                          <w:marBottom w:val="0"/>
                          <w:divBdr>
                            <w:top w:val="none" w:sz="0" w:space="0" w:color="auto"/>
                            <w:left w:val="none" w:sz="0" w:space="0" w:color="auto"/>
                            <w:bottom w:val="none" w:sz="0" w:space="0" w:color="auto"/>
                            <w:right w:val="none" w:sz="0" w:space="0" w:color="auto"/>
                          </w:divBdr>
                          <w:divsChild>
                            <w:div w:id="745803374">
                              <w:marLeft w:val="0"/>
                              <w:marRight w:val="0"/>
                              <w:marTop w:val="0"/>
                              <w:marBottom w:val="0"/>
                              <w:divBdr>
                                <w:top w:val="none" w:sz="0" w:space="0" w:color="auto"/>
                                <w:left w:val="none" w:sz="0" w:space="0" w:color="auto"/>
                                <w:bottom w:val="none" w:sz="0" w:space="0" w:color="auto"/>
                                <w:right w:val="none" w:sz="0" w:space="0" w:color="auto"/>
                              </w:divBdr>
                            </w:div>
                          </w:divsChild>
                        </w:div>
                        <w:div w:id="8701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92668">
          <w:marLeft w:val="0"/>
          <w:marRight w:val="0"/>
          <w:marTop w:val="0"/>
          <w:marBottom w:val="0"/>
          <w:divBdr>
            <w:top w:val="none" w:sz="0" w:space="0" w:color="auto"/>
            <w:left w:val="none" w:sz="0" w:space="0" w:color="auto"/>
            <w:bottom w:val="none" w:sz="0" w:space="0" w:color="auto"/>
            <w:right w:val="none" w:sz="0" w:space="0" w:color="auto"/>
          </w:divBdr>
        </w:div>
        <w:div w:id="1144348621">
          <w:marLeft w:val="0"/>
          <w:marRight w:val="0"/>
          <w:marTop w:val="0"/>
          <w:marBottom w:val="0"/>
          <w:divBdr>
            <w:top w:val="none" w:sz="0" w:space="0" w:color="auto"/>
            <w:left w:val="none" w:sz="0" w:space="0" w:color="auto"/>
            <w:bottom w:val="none" w:sz="0" w:space="0" w:color="auto"/>
            <w:right w:val="none" w:sz="0" w:space="0" w:color="auto"/>
          </w:divBdr>
        </w:div>
        <w:div w:id="1255094396">
          <w:marLeft w:val="0"/>
          <w:marRight w:val="0"/>
          <w:marTop w:val="0"/>
          <w:marBottom w:val="0"/>
          <w:divBdr>
            <w:top w:val="none" w:sz="0" w:space="0" w:color="auto"/>
            <w:left w:val="none" w:sz="0" w:space="0" w:color="auto"/>
            <w:bottom w:val="none" w:sz="0" w:space="0" w:color="auto"/>
            <w:right w:val="none" w:sz="0" w:space="0" w:color="auto"/>
          </w:divBdr>
        </w:div>
        <w:div w:id="1260017504">
          <w:marLeft w:val="0"/>
          <w:marRight w:val="0"/>
          <w:marTop w:val="0"/>
          <w:marBottom w:val="0"/>
          <w:divBdr>
            <w:top w:val="none" w:sz="0" w:space="0" w:color="auto"/>
            <w:left w:val="none" w:sz="0" w:space="0" w:color="auto"/>
            <w:bottom w:val="none" w:sz="0" w:space="0" w:color="auto"/>
            <w:right w:val="none" w:sz="0" w:space="0" w:color="auto"/>
          </w:divBdr>
        </w:div>
        <w:div w:id="1261642071">
          <w:marLeft w:val="0"/>
          <w:marRight w:val="0"/>
          <w:marTop w:val="0"/>
          <w:marBottom w:val="0"/>
          <w:divBdr>
            <w:top w:val="none" w:sz="0" w:space="0" w:color="auto"/>
            <w:left w:val="none" w:sz="0" w:space="0" w:color="auto"/>
            <w:bottom w:val="none" w:sz="0" w:space="0" w:color="auto"/>
            <w:right w:val="none" w:sz="0" w:space="0" w:color="auto"/>
          </w:divBdr>
        </w:div>
        <w:div w:id="128137938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95596512">
              <w:marLeft w:val="0"/>
              <w:marRight w:val="0"/>
              <w:marTop w:val="0"/>
              <w:marBottom w:val="0"/>
              <w:divBdr>
                <w:top w:val="none" w:sz="0" w:space="0" w:color="auto"/>
                <w:left w:val="none" w:sz="0" w:space="0" w:color="auto"/>
                <w:bottom w:val="none" w:sz="0" w:space="0" w:color="auto"/>
                <w:right w:val="none" w:sz="0" w:space="0" w:color="auto"/>
              </w:divBdr>
              <w:divsChild>
                <w:div w:id="78253461">
                  <w:marLeft w:val="0"/>
                  <w:marRight w:val="0"/>
                  <w:marTop w:val="0"/>
                  <w:marBottom w:val="0"/>
                  <w:divBdr>
                    <w:top w:val="none" w:sz="0" w:space="0" w:color="auto"/>
                    <w:left w:val="none" w:sz="0" w:space="0" w:color="auto"/>
                    <w:bottom w:val="none" w:sz="0" w:space="0" w:color="auto"/>
                    <w:right w:val="none" w:sz="0" w:space="0" w:color="auto"/>
                  </w:divBdr>
                </w:div>
                <w:div w:id="156071260">
                  <w:marLeft w:val="0"/>
                  <w:marRight w:val="0"/>
                  <w:marTop w:val="0"/>
                  <w:marBottom w:val="0"/>
                  <w:divBdr>
                    <w:top w:val="none" w:sz="0" w:space="0" w:color="auto"/>
                    <w:left w:val="none" w:sz="0" w:space="0" w:color="auto"/>
                    <w:bottom w:val="none" w:sz="0" w:space="0" w:color="auto"/>
                    <w:right w:val="none" w:sz="0" w:space="0" w:color="auto"/>
                  </w:divBdr>
                </w:div>
                <w:div w:id="689720150">
                  <w:marLeft w:val="0"/>
                  <w:marRight w:val="0"/>
                  <w:marTop w:val="0"/>
                  <w:marBottom w:val="0"/>
                  <w:divBdr>
                    <w:top w:val="none" w:sz="0" w:space="0" w:color="auto"/>
                    <w:left w:val="none" w:sz="0" w:space="0" w:color="auto"/>
                    <w:bottom w:val="none" w:sz="0" w:space="0" w:color="auto"/>
                    <w:right w:val="none" w:sz="0" w:space="0" w:color="auto"/>
                  </w:divBdr>
                </w:div>
                <w:div w:id="766117846">
                  <w:marLeft w:val="0"/>
                  <w:marRight w:val="0"/>
                  <w:marTop w:val="0"/>
                  <w:marBottom w:val="0"/>
                  <w:divBdr>
                    <w:top w:val="none" w:sz="0" w:space="0" w:color="auto"/>
                    <w:left w:val="none" w:sz="0" w:space="0" w:color="auto"/>
                    <w:bottom w:val="none" w:sz="0" w:space="0" w:color="auto"/>
                    <w:right w:val="none" w:sz="0" w:space="0" w:color="auto"/>
                  </w:divBdr>
                </w:div>
                <w:div w:id="858857654">
                  <w:marLeft w:val="0"/>
                  <w:marRight w:val="0"/>
                  <w:marTop w:val="0"/>
                  <w:marBottom w:val="0"/>
                  <w:divBdr>
                    <w:top w:val="none" w:sz="0" w:space="0" w:color="auto"/>
                    <w:left w:val="none" w:sz="0" w:space="0" w:color="auto"/>
                    <w:bottom w:val="none" w:sz="0" w:space="0" w:color="auto"/>
                    <w:right w:val="none" w:sz="0" w:space="0" w:color="auto"/>
                  </w:divBdr>
                </w:div>
                <w:div w:id="139581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2291">
          <w:blockQuote w:val="1"/>
          <w:marLeft w:val="720"/>
          <w:marRight w:val="720"/>
          <w:marTop w:val="0"/>
          <w:marBottom w:val="0"/>
          <w:divBdr>
            <w:top w:val="none" w:sz="0" w:space="0" w:color="auto"/>
            <w:left w:val="none" w:sz="0" w:space="0" w:color="auto"/>
            <w:bottom w:val="none" w:sz="0" w:space="0" w:color="auto"/>
            <w:right w:val="none" w:sz="0" w:space="0" w:color="auto"/>
          </w:divBdr>
          <w:divsChild>
            <w:div w:id="607734641">
              <w:marLeft w:val="0"/>
              <w:marRight w:val="0"/>
              <w:marTop w:val="0"/>
              <w:marBottom w:val="0"/>
              <w:divBdr>
                <w:top w:val="none" w:sz="0" w:space="0" w:color="auto"/>
                <w:left w:val="none" w:sz="0" w:space="0" w:color="auto"/>
                <w:bottom w:val="none" w:sz="0" w:space="0" w:color="auto"/>
                <w:right w:val="none" w:sz="0" w:space="0" w:color="auto"/>
              </w:divBdr>
              <w:divsChild>
                <w:div w:id="1370254715">
                  <w:marLeft w:val="0"/>
                  <w:marRight w:val="0"/>
                  <w:marTop w:val="0"/>
                  <w:marBottom w:val="0"/>
                  <w:divBdr>
                    <w:top w:val="none" w:sz="0" w:space="0" w:color="auto"/>
                    <w:left w:val="none" w:sz="0" w:space="0" w:color="auto"/>
                    <w:bottom w:val="none" w:sz="0" w:space="0" w:color="auto"/>
                    <w:right w:val="none" w:sz="0" w:space="0" w:color="auto"/>
                  </w:divBdr>
                  <w:divsChild>
                    <w:div w:id="80328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133957">
          <w:marLeft w:val="0"/>
          <w:marRight w:val="0"/>
          <w:marTop w:val="0"/>
          <w:marBottom w:val="0"/>
          <w:divBdr>
            <w:top w:val="none" w:sz="0" w:space="0" w:color="auto"/>
            <w:left w:val="none" w:sz="0" w:space="0" w:color="auto"/>
            <w:bottom w:val="none" w:sz="0" w:space="0" w:color="auto"/>
            <w:right w:val="none" w:sz="0" w:space="0" w:color="auto"/>
          </w:divBdr>
        </w:div>
        <w:div w:id="1328971260">
          <w:blockQuote w:val="1"/>
          <w:marLeft w:val="720"/>
          <w:marRight w:val="720"/>
          <w:marTop w:val="0"/>
          <w:marBottom w:val="0"/>
          <w:divBdr>
            <w:top w:val="none" w:sz="0" w:space="0" w:color="auto"/>
            <w:left w:val="none" w:sz="0" w:space="0" w:color="auto"/>
            <w:bottom w:val="none" w:sz="0" w:space="0" w:color="auto"/>
            <w:right w:val="none" w:sz="0" w:space="0" w:color="auto"/>
          </w:divBdr>
          <w:divsChild>
            <w:div w:id="930622432">
              <w:marLeft w:val="0"/>
              <w:marRight w:val="0"/>
              <w:marTop w:val="0"/>
              <w:marBottom w:val="0"/>
              <w:divBdr>
                <w:top w:val="none" w:sz="0" w:space="0" w:color="auto"/>
                <w:left w:val="none" w:sz="0" w:space="0" w:color="auto"/>
                <w:bottom w:val="none" w:sz="0" w:space="0" w:color="auto"/>
                <w:right w:val="none" w:sz="0" w:space="0" w:color="auto"/>
              </w:divBdr>
              <w:divsChild>
                <w:div w:id="1361662439">
                  <w:marLeft w:val="0"/>
                  <w:marRight w:val="0"/>
                  <w:marTop w:val="0"/>
                  <w:marBottom w:val="0"/>
                  <w:divBdr>
                    <w:top w:val="none" w:sz="0" w:space="0" w:color="auto"/>
                    <w:left w:val="none" w:sz="0" w:space="0" w:color="auto"/>
                    <w:bottom w:val="none" w:sz="0" w:space="0" w:color="auto"/>
                    <w:right w:val="none" w:sz="0" w:space="0" w:color="auto"/>
                  </w:divBdr>
                  <w:divsChild>
                    <w:div w:id="1166172766">
                      <w:marLeft w:val="0"/>
                      <w:marRight w:val="0"/>
                      <w:marTop w:val="0"/>
                      <w:marBottom w:val="0"/>
                      <w:divBdr>
                        <w:top w:val="none" w:sz="0" w:space="0" w:color="auto"/>
                        <w:left w:val="none" w:sz="0" w:space="0" w:color="auto"/>
                        <w:bottom w:val="none" w:sz="0" w:space="0" w:color="auto"/>
                        <w:right w:val="none" w:sz="0" w:space="0" w:color="auto"/>
                      </w:divBdr>
                      <w:divsChild>
                        <w:div w:id="15540323">
                          <w:marLeft w:val="0"/>
                          <w:marRight w:val="0"/>
                          <w:marTop w:val="0"/>
                          <w:marBottom w:val="0"/>
                          <w:divBdr>
                            <w:top w:val="none" w:sz="0" w:space="0" w:color="auto"/>
                            <w:left w:val="none" w:sz="0" w:space="0" w:color="auto"/>
                            <w:bottom w:val="none" w:sz="0" w:space="0" w:color="auto"/>
                            <w:right w:val="none" w:sz="0" w:space="0" w:color="auto"/>
                          </w:divBdr>
                        </w:div>
                        <w:div w:id="286788282">
                          <w:marLeft w:val="0"/>
                          <w:marRight w:val="0"/>
                          <w:marTop w:val="0"/>
                          <w:marBottom w:val="0"/>
                          <w:divBdr>
                            <w:top w:val="none" w:sz="0" w:space="0" w:color="auto"/>
                            <w:left w:val="none" w:sz="0" w:space="0" w:color="auto"/>
                            <w:bottom w:val="none" w:sz="0" w:space="0" w:color="auto"/>
                            <w:right w:val="none" w:sz="0" w:space="0" w:color="auto"/>
                          </w:divBdr>
                        </w:div>
                        <w:div w:id="480343624">
                          <w:marLeft w:val="0"/>
                          <w:marRight w:val="0"/>
                          <w:marTop w:val="0"/>
                          <w:marBottom w:val="0"/>
                          <w:divBdr>
                            <w:top w:val="none" w:sz="0" w:space="0" w:color="auto"/>
                            <w:left w:val="none" w:sz="0" w:space="0" w:color="auto"/>
                            <w:bottom w:val="none" w:sz="0" w:space="0" w:color="auto"/>
                            <w:right w:val="none" w:sz="0" w:space="0" w:color="auto"/>
                          </w:divBdr>
                        </w:div>
                        <w:div w:id="945888070">
                          <w:marLeft w:val="0"/>
                          <w:marRight w:val="0"/>
                          <w:marTop w:val="0"/>
                          <w:marBottom w:val="0"/>
                          <w:divBdr>
                            <w:top w:val="none" w:sz="0" w:space="0" w:color="auto"/>
                            <w:left w:val="none" w:sz="0" w:space="0" w:color="auto"/>
                            <w:bottom w:val="none" w:sz="0" w:space="0" w:color="auto"/>
                            <w:right w:val="none" w:sz="0" w:space="0" w:color="auto"/>
                          </w:divBdr>
                        </w:div>
                        <w:div w:id="1232622828">
                          <w:marLeft w:val="0"/>
                          <w:marRight w:val="0"/>
                          <w:marTop w:val="0"/>
                          <w:marBottom w:val="0"/>
                          <w:divBdr>
                            <w:top w:val="none" w:sz="0" w:space="0" w:color="auto"/>
                            <w:left w:val="none" w:sz="0" w:space="0" w:color="auto"/>
                            <w:bottom w:val="none" w:sz="0" w:space="0" w:color="auto"/>
                            <w:right w:val="none" w:sz="0" w:space="0" w:color="auto"/>
                          </w:divBdr>
                        </w:div>
                        <w:div w:id="12363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59315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627421837">
              <w:marLeft w:val="0"/>
              <w:marRight w:val="0"/>
              <w:marTop w:val="0"/>
              <w:marBottom w:val="0"/>
              <w:divBdr>
                <w:top w:val="none" w:sz="0" w:space="0" w:color="auto"/>
                <w:left w:val="none" w:sz="0" w:space="0" w:color="auto"/>
                <w:bottom w:val="none" w:sz="0" w:space="0" w:color="auto"/>
                <w:right w:val="none" w:sz="0" w:space="0" w:color="auto"/>
              </w:divBdr>
            </w:div>
          </w:divsChild>
        </w:div>
        <w:div w:id="1360935388">
          <w:marLeft w:val="0"/>
          <w:marRight w:val="0"/>
          <w:marTop w:val="0"/>
          <w:marBottom w:val="0"/>
          <w:divBdr>
            <w:top w:val="none" w:sz="0" w:space="0" w:color="auto"/>
            <w:left w:val="none" w:sz="0" w:space="0" w:color="auto"/>
            <w:bottom w:val="none" w:sz="0" w:space="0" w:color="auto"/>
            <w:right w:val="none" w:sz="0" w:space="0" w:color="auto"/>
          </w:divBdr>
        </w:div>
        <w:div w:id="13750408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519125876">
              <w:marLeft w:val="0"/>
              <w:marRight w:val="0"/>
              <w:marTop w:val="0"/>
              <w:marBottom w:val="0"/>
              <w:divBdr>
                <w:top w:val="none" w:sz="0" w:space="0" w:color="auto"/>
                <w:left w:val="none" w:sz="0" w:space="0" w:color="auto"/>
                <w:bottom w:val="none" w:sz="0" w:space="0" w:color="auto"/>
                <w:right w:val="none" w:sz="0" w:space="0" w:color="auto"/>
              </w:divBdr>
            </w:div>
            <w:div w:id="897941367">
              <w:marLeft w:val="0"/>
              <w:marRight w:val="0"/>
              <w:marTop w:val="0"/>
              <w:marBottom w:val="0"/>
              <w:divBdr>
                <w:top w:val="none" w:sz="0" w:space="0" w:color="auto"/>
                <w:left w:val="none" w:sz="0" w:space="0" w:color="auto"/>
                <w:bottom w:val="none" w:sz="0" w:space="0" w:color="auto"/>
                <w:right w:val="none" w:sz="0" w:space="0" w:color="auto"/>
              </w:divBdr>
            </w:div>
            <w:div w:id="1564413158">
              <w:marLeft w:val="0"/>
              <w:marRight w:val="0"/>
              <w:marTop w:val="0"/>
              <w:marBottom w:val="0"/>
              <w:divBdr>
                <w:top w:val="none" w:sz="0" w:space="0" w:color="auto"/>
                <w:left w:val="none" w:sz="0" w:space="0" w:color="auto"/>
                <w:bottom w:val="none" w:sz="0" w:space="0" w:color="auto"/>
                <w:right w:val="none" w:sz="0" w:space="0" w:color="auto"/>
              </w:divBdr>
            </w:div>
            <w:div w:id="1628269072">
              <w:marLeft w:val="0"/>
              <w:marRight w:val="0"/>
              <w:marTop w:val="0"/>
              <w:marBottom w:val="0"/>
              <w:divBdr>
                <w:top w:val="none" w:sz="0" w:space="0" w:color="auto"/>
                <w:left w:val="none" w:sz="0" w:space="0" w:color="auto"/>
                <w:bottom w:val="none" w:sz="0" w:space="0" w:color="auto"/>
                <w:right w:val="none" w:sz="0" w:space="0" w:color="auto"/>
              </w:divBdr>
              <w:divsChild>
                <w:div w:id="108280803">
                  <w:marLeft w:val="0"/>
                  <w:marRight w:val="0"/>
                  <w:marTop w:val="0"/>
                  <w:marBottom w:val="0"/>
                  <w:divBdr>
                    <w:top w:val="none" w:sz="0" w:space="0" w:color="auto"/>
                    <w:left w:val="none" w:sz="0" w:space="0" w:color="auto"/>
                    <w:bottom w:val="none" w:sz="0" w:space="0" w:color="auto"/>
                    <w:right w:val="none" w:sz="0" w:space="0" w:color="auto"/>
                  </w:divBdr>
                </w:div>
                <w:div w:id="461000875">
                  <w:marLeft w:val="0"/>
                  <w:marRight w:val="0"/>
                  <w:marTop w:val="0"/>
                  <w:marBottom w:val="0"/>
                  <w:divBdr>
                    <w:top w:val="none" w:sz="0" w:space="0" w:color="auto"/>
                    <w:left w:val="none" w:sz="0" w:space="0" w:color="auto"/>
                    <w:bottom w:val="none" w:sz="0" w:space="0" w:color="auto"/>
                    <w:right w:val="none" w:sz="0" w:space="0" w:color="auto"/>
                  </w:divBdr>
                </w:div>
                <w:div w:id="1091660416">
                  <w:marLeft w:val="0"/>
                  <w:marRight w:val="0"/>
                  <w:marTop w:val="0"/>
                  <w:marBottom w:val="0"/>
                  <w:divBdr>
                    <w:top w:val="none" w:sz="0" w:space="0" w:color="auto"/>
                    <w:left w:val="none" w:sz="0" w:space="0" w:color="auto"/>
                    <w:bottom w:val="none" w:sz="0" w:space="0" w:color="auto"/>
                    <w:right w:val="none" w:sz="0" w:space="0" w:color="auto"/>
                  </w:divBdr>
                </w:div>
                <w:div w:id="1535073312">
                  <w:marLeft w:val="0"/>
                  <w:marRight w:val="0"/>
                  <w:marTop w:val="0"/>
                  <w:marBottom w:val="0"/>
                  <w:divBdr>
                    <w:top w:val="none" w:sz="0" w:space="0" w:color="auto"/>
                    <w:left w:val="none" w:sz="0" w:space="0" w:color="auto"/>
                    <w:bottom w:val="none" w:sz="0" w:space="0" w:color="auto"/>
                    <w:right w:val="none" w:sz="0" w:space="0" w:color="auto"/>
                  </w:divBdr>
                </w:div>
                <w:div w:id="1604681243">
                  <w:marLeft w:val="0"/>
                  <w:marRight w:val="0"/>
                  <w:marTop w:val="0"/>
                  <w:marBottom w:val="0"/>
                  <w:divBdr>
                    <w:top w:val="none" w:sz="0" w:space="0" w:color="auto"/>
                    <w:left w:val="none" w:sz="0" w:space="0" w:color="auto"/>
                    <w:bottom w:val="none" w:sz="0" w:space="0" w:color="auto"/>
                    <w:right w:val="none" w:sz="0" w:space="0" w:color="auto"/>
                  </w:divBdr>
                </w:div>
                <w:div w:id="2102869222">
                  <w:marLeft w:val="0"/>
                  <w:marRight w:val="0"/>
                  <w:marTop w:val="0"/>
                  <w:marBottom w:val="0"/>
                  <w:divBdr>
                    <w:top w:val="none" w:sz="0" w:space="0" w:color="auto"/>
                    <w:left w:val="none" w:sz="0" w:space="0" w:color="auto"/>
                    <w:bottom w:val="none" w:sz="0" w:space="0" w:color="auto"/>
                    <w:right w:val="none" w:sz="0" w:space="0" w:color="auto"/>
                  </w:divBdr>
                </w:div>
                <w:div w:id="212792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69840">
          <w:blockQuote w:val="1"/>
          <w:marLeft w:val="720"/>
          <w:marRight w:val="720"/>
          <w:marTop w:val="0"/>
          <w:marBottom w:val="0"/>
          <w:divBdr>
            <w:top w:val="none" w:sz="0" w:space="0" w:color="auto"/>
            <w:left w:val="none" w:sz="0" w:space="0" w:color="auto"/>
            <w:bottom w:val="none" w:sz="0" w:space="0" w:color="auto"/>
            <w:right w:val="none" w:sz="0" w:space="0" w:color="auto"/>
          </w:divBdr>
          <w:divsChild>
            <w:div w:id="324285916">
              <w:marLeft w:val="0"/>
              <w:marRight w:val="0"/>
              <w:marTop w:val="0"/>
              <w:marBottom w:val="0"/>
              <w:divBdr>
                <w:top w:val="none" w:sz="0" w:space="0" w:color="auto"/>
                <w:left w:val="none" w:sz="0" w:space="0" w:color="auto"/>
                <w:bottom w:val="none" w:sz="0" w:space="0" w:color="auto"/>
                <w:right w:val="none" w:sz="0" w:space="0" w:color="auto"/>
              </w:divBdr>
            </w:div>
            <w:div w:id="755783024">
              <w:marLeft w:val="0"/>
              <w:marRight w:val="0"/>
              <w:marTop w:val="0"/>
              <w:marBottom w:val="0"/>
              <w:divBdr>
                <w:top w:val="none" w:sz="0" w:space="0" w:color="auto"/>
                <w:left w:val="none" w:sz="0" w:space="0" w:color="auto"/>
                <w:bottom w:val="none" w:sz="0" w:space="0" w:color="auto"/>
                <w:right w:val="none" w:sz="0" w:space="0" w:color="auto"/>
              </w:divBdr>
              <w:divsChild>
                <w:div w:id="449127995">
                  <w:marLeft w:val="0"/>
                  <w:marRight w:val="0"/>
                  <w:marTop w:val="0"/>
                  <w:marBottom w:val="0"/>
                  <w:divBdr>
                    <w:top w:val="none" w:sz="0" w:space="0" w:color="auto"/>
                    <w:left w:val="none" w:sz="0" w:space="0" w:color="auto"/>
                    <w:bottom w:val="none" w:sz="0" w:space="0" w:color="auto"/>
                    <w:right w:val="none" w:sz="0" w:space="0" w:color="auto"/>
                  </w:divBdr>
                </w:div>
                <w:div w:id="730008838">
                  <w:marLeft w:val="0"/>
                  <w:marRight w:val="0"/>
                  <w:marTop w:val="0"/>
                  <w:marBottom w:val="0"/>
                  <w:divBdr>
                    <w:top w:val="none" w:sz="0" w:space="0" w:color="auto"/>
                    <w:left w:val="none" w:sz="0" w:space="0" w:color="auto"/>
                    <w:bottom w:val="none" w:sz="0" w:space="0" w:color="auto"/>
                    <w:right w:val="none" w:sz="0" w:space="0" w:color="auto"/>
                  </w:divBdr>
                </w:div>
                <w:div w:id="1102382652">
                  <w:marLeft w:val="0"/>
                  <w:marRight w:val="0"/>
                  <w:marTop w:val="0"/>
                  <w:marBottom w:val="0"/>
                  <w:divBdr>
                    <w:top w:val="none" w:sz="0" w:space="0" w:color="auto"/>
                    <w:left w:val="none" w:sz="0" w:space="0" w:color="auto"/>
                    <w:bottom w:val="none" w:sz="0" w:space="0" w:color="auto"/>
                    <w:right w:val="none" w:sz="0" w:space="0" w:color="auto"/>
                  </w:divBdr>
                </w:div>
                <w:div w:id="1386679768">
                  <w:marLeft w:val="0"/>
                  <w:marRight w:val="0"/>
                  <w:marTop w:val="0"/>
                  <w:marBottom w:val="0"/>
                  <w:divBdr>
                    <w:top w:val="none" w:sz="0" w:space="0" w:color="auto"/>
                    <w:left w:val="none" w:sz="0" w:space="0" w:color="auto"/>
                    <w:bottom w:val="none" w:sz="0" w:space="0" w:color="auto"/>
                    <w:right w:val="none" w:sz="0" w:space="0" w:color="auto"/>
                  </w:divBdr>
                </w:div>
              </w:divsChild>
            </w:div>
            <w:div w:id="1124619605">
              <w:marLeft w:val="0"/>
              <w:marRight w:val="0"/>
              <w:marTop w:val="0"/>
              <w:marBottom w:val="0"/>
              <w:divBdr>
                <w:top w:val="none" w:sz="0" w:space="0" w:color="auto"/>
                <w:left w:val="none" w:sz="0" w:space="0" w:color="auto"/>
                <w:bottom w:val="none" w:sz="0" w:space="0" w:color="auto"/>
                <w:right w:val="none" w:sz="0" w:space="0" w:color="auto"/>
              </w:divBdr>
            </w:div>
          </w:divsChild>
        </w:div>
        <w:div w:id="1430469041">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37349003">
              <w:marLeft w:val="0"/>
              <w:marRight w:val="0"/>
              <w:marTop w:val="0"/>
              <w:marBottom w:val="0"/>
              <w:divBdr>
                <w:top w:val="none" w:sz="0" w:space="0" w:color="auto"/>
                <w:left w:val="none" w:sz="0" w:space="0" w:color="auto"/>
                <w:bottom w:val="none" w:sz="0" w:space="0" w:color="auto"/>
                <w:right w:val="none" w:sz="0" w:space="0" w:color="auto"/>
              </w:divBdr>
              <w:divsChild>
                <w:div w:id="21518829">
                  <w:marLeft w:val="0"/>
                  <w:marRight w:val="0"/>
                  <w:marTop w:val="0"/>
                  <w:marBottom w:val="0"/>
                  <w:divBdr>
                    <w:top w:val="none" w:sz="0" w:space="0" w:color="auto"/>
                    <w:left w:val="none" w:sz="0" w:space="0" w:color="auto"/>
                    <w:bottom w:val="none" w:sz="0" w:space="0" w:color="auto"/>
                    <w:right w:val="none" w:sz="0" w:space="0" w:color="auto"/>
                  </w:divBdr>
                </w:div>
                <w:div w:id="97221931">
                  <w:marLeft w:val="0"/>
                  <w:marRight w:val="0"/>
                  <w:marTop w:val="0"/>
                  <w:marBottom w:val="0"/>
                  <w:divBdr>
                    <w:top w:val="none" w:sz="0" w:space="0" w:color="auto"/>
                    <w:left w:val="none" w:sz="0" w:space="0" w:color="auto"/>
                    <w:bottom w:val="none" w:sz="0" w:space="0" w:color="auto"/>
                    <w:right w:val="none" w:sz="0" w:space="0" w:color="auto"/>
                  </w:divBdr>
                </w:div>
                <w:div w:id="120153746">
                  <w:marLeft w:val="0"/>
                  <w:marRight w:val="0"/>
                  <w:marTop w:val="0"/>
                  <w:marBottom w:val="0"/>
                  <w:divBdr>
                    <w:top w:val="none" w:sz="0" w:space="0" w:color="auto"/>
                    <w:left w:val="none" w:sz="0" w:space="0" w:color="auto"/>
                    <w:bottom w:val="none" w:sz="0" w:space="0" w:color="auto"/>
                    <w:right w:val="none" w:sz="0" w:space="0" w:color="auto"/>
                  </w:divBdr>
                </w:div>
                <w:div w:id="142284298">
                  <w:marLeft w:val="0"/>
                  <w:marRight w:val="0"/>
                  <w:marTop w:val="0"/>
                  <w:marBottom w:val="0"/>
                  <w:divBdr>
                    <w:top w:val="none" w:sz="0" w:space="0" w:color="auto"/>
                    <w:left w:val="none" w:sz="0" w:space="0" w:color="auto"/>
                    <w:bottom w:val="none" w:sz="0" w:space="0" w:color="auto"/>
                    <w:right w:val="none" w:sz="0" w:space="0" w:color="auto"/>
                  </w:divBdr>
                </w:div>
                <w:div w:id="283538827">
                  <w:marLeft w:val="0"/>
                  <w:marRight w:val="0"/>
                  <w:marTop w:val="0"/>
                  <w:marBottom w:val="0"/>
                  <w:divBdr>
                    <w:top w:val="none" w:sz="0" w:space="0" w:color="auto"/>
                    <w:left w:val="none" w:sz="0" w:space="0" w:color="auto"/>
                    <w:bottom w:val="none" w:sz="0" w:space="0" w:color="auto"/>
                    <w:right w:val="none" w:sz="0" w:space="0" w:color="auto"/>
                  </w:divBdr>
                </w:div>
                <w:div w:id="342782269">
                  <w:marLeft w:val="0"/>
                  <w:marRight w:val="0"/>
                  <w:marTop w:val="0"/>
                  <w:marBottom w:val="0"/>
                  <w:divBdr>
                    <w:top w:val="none" w:sz="0" w:space="0" w:color="auto"/>
                    <w:left w:val="none" w:sz="0" w:space="0" w:color="auto"/>
                    <w:bottom w:val="none" w:sz="0" w:space="0" w:color="auto"/>
                    <w:right w:val="none" w:sz="0" w:space="0" w:color="auto"/>
                  </w:divBdr>
                </w:div>
                <w:div w:id="421341604">
                  <w:marLeft w:val="0"/>
                  <w:marRight w:val="0"/>
                  <w:marTop w:val="0"/>
                  <w:marBottom w:val="0"/>
                  <w:divBdr>
                    <w:top w:val="none" w:sz="0" w:space="0" w:color="auto"/>
                    <w:left w:val="none" w:sz="0" w:space="0" w:color="auto"/>
                    <w:bottom w:val="none" w:sz="0" w:space="0" w:color="auto"/>
                    <w:right w:val="none" w:sz="0" w:space="0" w:color="auto"/>
                  </w:divBdr>
                </w:div>
                <w:div w:id="848715433">
                  <w:marLeft w:val="0"/>
                  <w:marRight w:val="0"/>
                  <w:marTop w:val="0"/>
                  <w:marBottom w:val="0"/>
                  <w:divBdr>
                    <w:top w:val="none" w:sz="0" w:space="0" w:color="auto"/>
                    <w:left w:val="none" w:sz="0" w:space="0" w:color="auto"/>
                    <w:bottom w:val="none" w:sz="0" w:space="0" w:color="auto"/>
                    <w:right w:val="none" w:sz="0" w:space="0" w:color="auto"/>
                  </w:divBdr>
                </w:div>
                <w:div w:id="1071123314">
                  <w:marLeft w:val="0"/>
                  <w:marRight w:val="0"/>
                  <w:marTop w:val="0"/>
                  <w:marBottom w:val="0"/>
                  <w:divBdr>
                    <w:top w:val="none" w:sz="0" w:space="0" w:color="auto"/>
                    <w:left w:val="none" w:sz="0" w:space="0" w:color="auto"/>
                    <w:bottom w:val="none" w:sz="0" w:space="0" w:color="auto"/>
                    <w:right w:val="none" w:sz="0" w:space="0" w:color="auto"/>
                  </w:divBdr>
                </w:div>
                <w:div w:id="1141652553">
                  <w:marLeft w:val="0"/>
                  <w:marRight w:val="0"/>
                  <w:marTop w:val="0"/>
                  <w:marBottom w:val="0"/>
                  <w:divBdr>
                    <w:top w:val="none" w:sz="0" w:space="0" w:color="auto"/>
                    <w:left w:val="none" w:sz="0" w:space="0" w:color="auto"/>
                    <w:bottom w:val="none" w:sz="0" w:space="0" w:color="auto"/>
                    <w:right w:val="none" w:sz="0" w:space="0" w:color="auto"/>
                  </w:divBdr>
                </w:div>
                <w:div w:id="1175611079">
                  <w:marLeft w:val="0"/>
                  <w:marRight w:val="0"/>
                  <w:marTop w:val="0"/>
                  <w:marBottom w:val="0"/>
                  <w:divBdr>
                    <w:top w:val="none" w:sz="0" w:space="0" w:color="auto"/>
                    <w:left w:val="none" w:sz="0" w:space="0" w:color="auto"/>
                    <w:bottom w:val="none" w:sz="0" w:space="0" w:color="auto"/>
                    <w:right w:val="none" w:sz="0" w:space="0" w:color="auto"/>
                  </w:divBdr>
                </w:div>
                <w:div w:id="1256093322">
                  <w:marLeft w:val="0"/>
                  <w:marRight w:val="0"/>
                  <w:marTop w:val="0"/>
                  <w:marBottom w:val="0"/>
                  <w:divBdr>
                    <w:top w:val="none" w:sz="0" w:space="0" w:color="auto"/>
                    <w:left w:val="none" w:sz="0" w:space="0" w:color="auto"/>
                    <w:bottom w:val="none" w:sz="0" w:space="0" w:color="auto"/>
                    <w:right w:val="none" w:sz="0" w:space="0" w:color="auto"/>
                  </w:divBdr>
                </w:div>
                <w:div w:id="1461191161">
                  <w:marLeft w:val="0"/>
                  <w:marRight w:val="0"/>
                  <w:marTop w:val="0"/>
                  <w:marBottom w:val="0"/>
                  <w:divBdr>
                    <w:top w:val="none" w:sz="0" w:space="0" w:color="auto"/>
                    <w:left w:val="none" w:sz="0" w:space="0" w:color="auto"/>
                    <w:bottom w:val="none" w:sz="0" w:space="0" w:color="auto"/>
                    <w:right w:val="none" w:sz="0" w:space="0" w:color="auto"/>
                  </w:divBdr>
                </w:div>
                <w:div w:id="2056082435">
                  <w:marLeft w:val="0"/>
                  <w:marRight w:val="0"/>
                  <w:marTop w:val="0"/>
                  <w:marBottom w:val="0"/>
                  <w:divBdr>
                    <w:top w:val="none" w:sz="0" w:space="0" w:color="auto"/>
                    <w:left w:val="none" w:sz="0" w:space="0" w:color="auto"/>
                    <w:bottom w:val="none" w:sz="0" w:space="0" w:color="auto"/>
                    <w:right w:val="none" w:sz="0" w:space="0" w:color="auto"/>
                  </w:divBdr>
                </w:div>
                <w:div w:id="21117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7452">
          <w:marLeft w:val="0"/>
          <w:marRight w:val="0"/>
          <w:marTop w:val="0"/>
          <w:marBottom w:val="0"/>
          <w:divBdr>
            <w:top w:val="none" w:sz="0" w:space="0" w:color="auto"/>
            <w:left w:val="none" w:sz="0" w:space="0" w:color="auto"/>
            <w:bottom w:val="none" w:sz="0" w:space="0" w:color="auto"/>
            <w:right w:val="none" w:sz="0" w:space="0" w:color="auto"/>
          </w:divBdr>
          <w:divsChild>
            <w:div w:id="183910808">
              <w:marLeft w:val="0"/>
              <w:marRight w:val="0"/>
              <w:marTop w:val="0"/>
              <w:marBottom w:val="0"/>
              <w:divBdr>
                <w:top w:val="none" w:sz="0" w:space="0" w:color="auto"/>
                <w:left w:val="none" w:sz="0" w:space="0" w:color="auto"/>
                <w:bottom w:val="none" w:sz="0" w:space="0" w:color="auto"/>
                <w:right w:val="none" w:sz="0" w:space="0" w:color="auto"/>
              </w:divBdr>
            </w:div>
            <w:div w:id="204875660">
              <w:marLeft w:val="0"/>
              <w:marRight w:val="0"/>
              <w:marTop w:val="0"/>
              <w:marBottom w:val="0"/>
              <w:divBdr>
                <w:top w:val="none" w:sz="0" w:space="0" w:color="auto"/>
                <w:left w:val="none" w:sz="0" w:space="0" w:color="auto"/>
                <w:bottom w:val="none" w:sz="0" w:space="0" w:color="auto"/>
                <w:right w:val="none" w:sz="0" w:space="0" w:color="auto"/>
              </w:divBdr>
            </w:div>
            <w:div w:id="449203755">
              <w:marLeft w:val="0"/>
              <w:marRight w:val="0"/>
              <w:marTop w:val="0"/>
              <w:marBottom w:val="0"/>
              <w:divBdr>
                <w:top w:val="none" w:sz="0" w:space="0" w:color="auto"/>
                <w:left w:val="none" w:sz="0" w:space="0" w:color="auto"/>
                <w:bottom w:val="none" w:sz="0" w:space="0" w:color="auto"/>
                <w:right w:val="none" w:sz="0" w:space="0" w:color="auto"/>
              </w:divBdr>
            </w:div>
            <w:div w:id="589654945">
              <w:marLeft w:val="0"/>
              <w:marRight w:val="0"/>
              <w:marTop w:val="0"/>
              <w:marBottom w:val="0"/>
              <w:divBdr>
                <w:top w:val="none" w:sz="0" w:space="0" w:color="auto"/>
                <w:left w:val="none" w:sz="0" w:space="0" w:color="auto"/>
                <w:bottom w:val="none" w:sz="0" w:space="0" w:color="auto"/>
                <w:right w:val="none" w:sz="0" w:space="0" w:color="auto"/>
              </w:divBdr>
            </w:div>
            <w:div w:id="625281432">
              <w:marLeft w:val="0"/>
              <w:marRight w:val="0"/>
              <w:marTop w:val="0"/>
              <w:marBottom w:val="0"/>
              <w:divBdr>
                <w:top w:val="none" w:sz="0" w:space="0" w:color="auto"/>
                <w:left w:val="none" w:sz="0" w:space="0" w:color="auto"/>
                <w:bottom w:val="none" w:sz="0" w:space="0" w:color="auto"/>
                <w:right w:val="none" w:sz="0" w:space="0" w:color="auto"/>
              </w:divBdr>
            </w:div>
            <w:div w:id="693963243">
              <w:marLeft w:val="0"/>
              <w:marRight w:val="0"/>
              <w:marTop w:val="0"/>
              <w:marBottom w:val="0"/>
              <w:divBdr>
                <w:top w:val="none" w:sz="0" w:space="0" w:color="auto"/>
                <w:left w:val="none" w:sz="0" w:space="0" w:color="auto"/>
                <w:bottom w:val="none" w:sz="0" w:space="0" w:color="auto"/>
                <w:right w:val="none" w:sz="0" w:space="0" w:color="auto"/>
              </w:divBdr>
            </w:div>
            <w:div w:id="711809328">
              <w:marLeft w:val="0"/>
              <w:marRight w:val="0"/>
              <w:marTop w:val="0"/>
              <w:marBottom w:val="0"/>
              <w:divBdr>
                <w:top w:val="none" w:sz="0" w:space="0" w:color="auto"/>
                <w:left w:val="none" w:sz="0" w:space="0" w:color="auto"/>
                <w:bottom w:val="none" w:sz="0" w:space="0" w:color="auto"/>
                <w:right w:val="none" w:sz="0" w:space="0" w:color="auto"/>
              </w:divBdr>
            </w:div>
            <w:div w:id="997071676">
              <w:marLeft w:val="0"/>
              <w:marRight w:val="0"/>
              <w:marTop w:val="0"/>
              <w:marBottom w:val="0"/>
              <w:divBdr>
                <w:top w:val="none" w:sz="0" w:space="0" w:color="auto"/>
                <w:left w:val="none" w:sz="0" w:space="0" w:color="auto"/>
                <w:bottom w:val="none" w:sz="0" w:space="0" w:color="auto"/>
                <w:right w:val="none" w:sz="0" w:space="0" w:color="auto"/>
              </w:divBdr>
              <w:divsChild>
                <w:div w:id="1633751606">
                  <w:marLeft w:val="0"/>
                  <w:marRight w:val="0"/>
                  <w:marTop w:val="0"/>
                  <w:marBottom w:val="0"/>
                  <w:divBdr>
                    <w:top w:val="none" w:sz="0" w:space="0" w:color="auto"/>
                    <w:left w:val="none" w:sz="0" w:space="0" w:color="auto"/>
                    <w:bottom w:val="none" w:sz="0" w:space="0" w:color="auto"/>
                    <w:right w:val="none" w:sz="0" w:space="0" w:color="auto"/>
                  </w:divBdr>
                  <w:divsChild>
                    <w:div w:id="50884682">
                      <w:blockQuote w:val="1"/>
                      <w:marLeft w:val="720"/>
                      <w:marRight w:val="720"/>
                      <w:marTop w:val="0"/>
                      <w:marBottom w:val="0"/>
                      <w:divBdr>
                        <w:top w:val="none" w:sz="0" w:space="0" w:color="auto"/>
                        <w:left w:val="none" w:sz="0" w:space="0" w:color="auto"/>
                        <w:bottom w:val="none" w:sz="0" w:space="0" w:color="auto"/>
                        <w:right w:val="none" w:sz="0" w:space="0" w:color="auto"/>
                      </w:divBdr>
                      <w:divsChild>
                        <w:div w:id="799227625">
                          <w:marLeft w:val="0"/>
                          <w:marRight w:val="0"/>
                          <w:marTop w:val="0"/>
                          <w:marBottom w:val="0"/>
                          <w:divBdr>
                            <w:top w:val="none" w:sz="0" w:space="0" w:color="auto"/>
                            <w:left w:val="none" w:sz="0" w:space="0" w:color="auto"/>
                            <w:bottom w:val="none" w:sz="0" w:space="0" w:color="auto"/>
                            <w:right w:val="none" w:sz="0" w:space="0" w:color="auto"/>
                          </w:divBdr>
                        </w:div>
                      </w:divsChild>
                    </w:div>
                    <w:div w:id="384371964">
                      <w:marLeft w:val="0"/>
                      <w:marRight w:val="0"/>
                      <w:marTop w:val="0"/>
                      <w:marBottom w:val="0"/>
                      <w:divBdr>
                        <w:top w:val="none" w:sz="0" w:space="0" w:color="auto"/>
                        <w:left w:val="none" w:sz="0" w:space="0" w:color="auto"/>
                        <w:bottom w:val="none" w:sz="0" w:space="0" w:color="auto"/>
                        <w:right w:val="none" w:sz="0" w:space="0" w:color="auto"/>
                      </w:divBdr>
                    </w:div>
                    <w:div w:id="612714796">
                      <w:marLeft w:val="0"/>
                      <w:marRight w:val="0"/>
                      <w:marTop w:val="0"/>
                      <w:marBottom w:val="0"/>
                      <w:divBdr>
                        <w:top w:val="none" w:sz="0" w:space="0" w:color="auto"/>
                        <w:left w:val="none" w:sz="0" w:space="0" w:color="auto"/>
                        <w:bottom w:val="none" w:sz="0" w:space="0" w:color="auto"/>
                        <w:right w:val="none" w:sz="0" w:space="0" w:color="auto"/>
                      </w:divBdr>
                    </w:div>
                    <w:div w:id="972713018">
                      <w:marLeft w:val="0"/>
                      <w:marRight w:val="0"/>
                      <w:marTop w:val="0"/>
                      <w:marBottom w:val="0"/>
                      <w:divBdr>
                        <w:top w:val="none" w:sz="0" w:space="0" w:color="auto"/>
                        <w:left w:val="none" w:sz="0" w:space="0" w:color="auto"/>
                        <w:bottom w:val="none" w:sz="0" w:space="0" w:color="auto"/>
                        <w:right w:val="none" w:sz="0" w:space="0" w:color="auto"/>
                      </w:divBdr>
                    </w:div>
                    <w:div w:id="1158500427">
                      <w:marLeft w:val="0"/>
                      <w:marRight w:val="0"/>
                      <w:marTop w:val="0"/>
                      <w:marBottom w:val="0"/>
                      <w:divBdr>
                        <w:top w:val="none" w:sz="0" w:space="0" w:color="auto"/>
                        <w:left w:val="none" w:sz="0" w:space="0" w:color="auto"/>
                        <w:bottom w:val="none" w:sz="0" w:space="0" w:color="auto"/>
                        <w:right w:val="none" w:sz="0" w:space="0" w:color="auto"/>
                      </w:divBdr>
                    </w:div>
                    <w:div w:id="1624464314">
                      <w:marLeft w:val="0"/>
                      <w:marRight w:val="0"/>
                      <w:marTop w:val="0"/>
                      <w:marBottom w:val="0"/>
                      <w:divBdr>
                        <w:top w:val="none" w:sz="0" w:space="0" w:color="auto"/>
                        <w:left w:val="none" w:sz="0" w:space="0" w:color="auto"/>
                        <w:bottom w:val="none" w:sz="0" w:space="0" w:color="auto"/>
                        <w:right w:val="none" w:sz="0" w:space="0" w:color="auto"/>
                      </w:divBdr>
                    </w:div>
                    <w:div w:id="17483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32159">
              <w:marLeft w:val="0"/>
              <w:marRight w:val="0"/>
              <w:marTop w:val="0"/>
              <w:marBottom w:val="0"/>
              <w:divBdr>
                <w:top w:val="none" w:sz="0" w:space="0" w:color="auto"/>
                <w:left w:val="none" w:sz="0" w:space="0" w:color="auto"/>
                <w:bottom w:val="none" w:sz="0" w:space="0" w:color="auto"/>
                <w:right w:val="none" w:sz="0" w:space="0" w:color="auto"/>
              </w:divBdr>
            </w:div>
            <w:div w:id="1208957272">
              <w:marLeft w:val="0"/>
              <w:marRight w:val="0"/>
              <w:marTop w:val="0"/>
              <w:marBottom w:val="0"/>
              <w:divBdr>
                <w:top w:val="none" w:sz="0" w:space="0" w:color="auto"/>
                <w:left w:val="none" w:sz="0" w:space="0" w:color="auto"/>
                <w:bottom w:val="none" w:sz="0" w:space="0" w:color="auto"/>
                <w:right w:val="none" w:sz="0" w:space="0" w:color="auto"/>
              </w:divBdr>
            </w:div>
            <w:div w:id="1253857522">
              <w:blockQuote w:val="1"/>
              <w:marLeft w:val="720"/>
              <w:marRight w:val="720"/>
              <w:marTop w:val="0"/>
              <w:marBottom w:val="0"/>
              <w:divBdr>
                <w:top w:val="none" w:sz="0" w:space="0" w:color="auto"/>
                <w:left w:val="none" w:sz="0" w:space="0" w:color="auto"/>
                <w:bottom w:val="none" w:sz="0" w:space="0" w:color="auto"/>
                <w:right w:val="none" w:sz="0" w:space="0" w:color="auto"/>
              </w:divBdr>
              <w:divsChild>
                <w:div w:id="301473211">
                  <w:marLeft w:val="0"/>
                  <w:marRight w:val="0"/>
                  <w:marTop w:val="0"/>
                  <w:marBottom w:val="0"/>
                  <w:divBdr>
                    <w:top w:val="none" w:sz="0" w:space="0" w:color="auto"/>
                    <w:left w:val="none" w:sz="0" w:space="0" w:color="auto"/>
                    <w:bottom w:val="none" w:sz="0" w:space="0" w:color="auto"/>
                    <w:right w:val="none" w:sz="0" w:space="0" w:color="auto"/>
                  </w:divBdr>
                </w:div>
                <w:div w:id="820194589">
                  <w:marLeft w:val="0"/>
                  <w:marRight w:val="0"/>
                  <w:marTop w:val="0"/>
                  <w:marBottom w:val="0"/>
                  <w:divBdr>
                    <w:top w:val="none" w:sz="0" w:space="0" w:color="auto"/>
                    <w:left w:val="none" w:sz="0" w:space="0" w:color="auto"/>
                    <w:bottom w:val="none" w:sz="0" w:space="0" w:color="auto"/>
                    <w:right w:val="none" w:sz="0" w:space="0" w:color="auto"/>
                  </w:divBdr>
                </w:div>
                <w:div w:id="1076974776">
                  <w:marLeft w:val="0"/>
                  <w:marRight w:val="0"/>
                  <w:marTop w:val="0"/>
                  <w:marBottom w:val="0"/>
                  <w:divBdr>
                    <w:top w:val="none" w:sz="0" w:space="0" w:color="auto"/>
                    <w:left w:val="none" w:sz="0" w:space="0" w:color="auto"/>
                    <w:bottom w:val="none" w:sz="0" w:space="0" w:color="auto"/>
                    <w:right w:val="none" w:sz="0" w:space="0" w:color="auto"/>
                  </w:divBdr>
                </w:div>
                <w:div w:id="1090200601">
                  <w:marLeft w:val="0"/>
                  <w:marRight w:val="0"/>
                  <w:marTop w:val="0"/>
                  <w:marBottom w:val="0"/>
                  <w:divBdr>
                    <w:top w:val="none" w:sz="0" w:space="0" w:color="auto"/>
                    <w:left w:val="none" w:sz="0" w:space="0" w:color="auto"/>
                    <w:bottom w:val="none" w:sz="0" w:space="0" w:color="auto"/>
                    <w:right w:val="none" w:sz="0" w:space="0" w:color="auto"/>
                  </w:divBdr>
                </w:div>
                <w:div w:id="1532181137">
                  <w:marLeft w:val="0"/>
                  <w:marRight w:val="0"/>
                  <w:marTop w:val="0"/>
                  <w:marBottom w:val="0"/>
                  <w:divBdr>
                    <w:top w:val="none" w:sz="0" w:space="0" w:color="auto"/>
                    <w:left w:val="none" w:sz="0" w:space="0" w:color="auto"/>
                    <w:bottom w:val="none" w:sz="0" w:space="0" w:color="auto"/>
                    <w:right w:val="none" w:sz="0" w:space="0" w:color="auto"/>
                  </w:divBdr>
                </w:div>
                <w:div w:id="1571958395">
                  <w:marLeft w:val="0"/>
                  <w:marRight w:val="0"/>
                  <w:marTop w:val="0"/>
                  <w:marBottom w:val="0"/>
                  <w:divBdr>
                    <w:top w:val="none" w:sz="0" w:space="0" w:color="auto"/>
                    <w:left w:val="none" w:sz="0" w:space="0" w:color="auto"/>
                    <w:bottom w:val="none" w:sz="0" w:space="0" w:color="auto"/>
                    <w:right w:val="none" w:sz="0" w:space="0" w:color="auto"/>
                  </w:divBdr>
                </w:div>
                <w:div w:id="1875313360">
                  <w:marLeft w:val="0"/>
                  <w:marRight w:val="0"/>
                  <w:marTop w:val="0"/>
                  <w:marBottom w:val="0"/>
                  <w:divBdr>
                    <w:top w:val="none" w:sz="0" w:space="0" w:color="auto"/>
                    <w:left w:val="none" w:sz="0" w:space="0" w:color="auto"/>
                    <w:bottom w:val="none" w:sz="0" w:space="0" w:color="auto"/>
                    <w:right w:val="none" w:sz="0" w:space="0" w:color="auto"/>
                  </w:divBdr>
                </w:div>
                <w:div w:id="1910075176">
                  <w:marLeft w:val="0"/>
                  <w:marRight w:val="0"/>
                  <w:marTop w:val="0"/>
                  <w:marBottom w:val="0"/>
                  <w:divBdr>
                    <w:top w:val="none" w:sz="0" w:space="0" w:color="auto"/>
                    <w:left w:val="none" w:sz="0" w:space="0" w:color="auto"/>
                    <w:bottom w:val="none" w:sz="0" w:space="0" w:color="auto"/>
                    <w:right w:val="none" w:sz="0" w:space="0" w:color="auto"/>
                  </w:divBdr>
                </w:div>
                <w:div w:id="1947954870">
                  <w:marLeft w:val="0"/>
                  <w:marRight w:val="0"/>
                  <w:marTop w:val="0"/>
                  <w:marBottom w:val="0"/>
                  <w:divBdr>
                    <w:top w:val="none" w:sz="0" w:space="0" w:color="auto"/>
                    <w:left w:val="none" w:sz="0" w:space="0" w:color="auto"/>
                    <w:bottom w:val="none" w:sz="0" w:space="0" w:color="auto"/>
                    <w:right w:val="none" w:sz="0" w:space="0" w:color="auto"/>
                  </w:divBdr>
                </w:div>
                <w:div w:id="2002342528">
                  <w:marLeft w:val="0"/>
                  <w:marRight w:val="0"/>
                  <w:marTop w:val="0"/>
                  <w:marBottom w:val="0"/>
                  <w:divBdr>
                    <w:top w:val="none" w:sz="0" w:space="0" w:color="auto"/>
                    <w:left w:val="none" w:sz="0" w:space="0" w:color="auto"/>
                    <w:bottom w:val="none" w:sz="0" w:space="0" w:color="auto"/>
                    <w:right w:val="none" w:sz="0" w:space="0" w:color="auto"/>
                  </w:divBdr>
                </w:div>
              </w:divsChild>
            </w:div>
            <w:div w:id="1338313597">
              <w:marLeft w:val="0"/>
              <w:marRight w:val="0"/>
              <w:marTop w:val="0"/>
              <w:marBottom w:val="0"/>
              <w:divBdr>
                <w:top w:val="none" w:sz="0" w:space="0" w:color="auto"/>
                <w:left w:val="none" w:sz="0" w:space="0" w:color="auto"/>
                <w:bottom w:val="none" w:sz="0" w:space="0" w:color="auto"/>
                <w:right w:val="none" w:sz="0" w:space="0" w:color="auto"/>
              </w:divBdr>
              <w:divsChild>
                <w:div w:id="64957851">
                  <w:blockQuote w:val="1"/>
                  <w:marLeft w:val="720"/>
                  <w:marRight w:val="720"/>
                  <w:marTop w:val="0"/>
                  <w:marBottom w:val="0"/>
                  <w:divBdr>
                    <w:top w:val="none" w:sz="0" w:space="0" w:color="auto"/>
                    <w:left w:val="none" w:sz="0" w:space="0" w:color="auto"/>
                    <w:bottom w:val="none" w:sz="0" w:space="0" w:color="auto"/>
                    <w:right w:val="none" w:sz="0" w:space="0" w:color="auto"/>
                  </w:divBdr>
                  <w:divsChild>
                    <w:div w:id="1797210620">
                      <w:marLeft w:val="0"/>
                      <w:marRight w:val="0"/>
                      <w:marTop w:val="0"/>
                      <w:marBottom w:val="0"/>
                      <w:divBdr>
                        <w:top w:val="none" w:sz="0" w:space="0" w:color="auto"/>
                        <w:left w:val="none" w:sz="0" w:space="0" w:color="auto"/>
                        <w:bottom w:val="none" w:sz="0" w:space="0" w:color="auto"/>
                        <w:right w:val="none" w:sz="0" w:space="0" w:color="auto"/>
                      </w:divBdr>
                    </w:div>
                  </w:divsChild>
                </w:div>
                <w:div w:id="22414989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4398648">
                      <w:marLeft w:val="0"/>
                      <w:marRight w:val="0"/>
                      <w:marTop w:val="0"/>
                      <w:marBottom w:val="0"/>
                      <w:divBdr>
                        <w:top w:val="none" w:sz="0" w:space="0" w:color="auto"/>
                        <w:left w:val="none" w:sz="0" w:space="0" w:color="auto"/>
                        <w:bottom w:val="none" w:sz="0" w:space="0" w:color="auto"/>
                        <w:right w:val="none" w:sz="0" w:space="0" w:color="auto"/>
                      </w:divBdr>
                      <w:divsChild>
                        <w:div w:id="430590361">
                          <w:marLeft w:val="0"/>
                          <w:marRight w:val="0"/>
                          <w:marTop w:val="0"/>
                          <w:marBottom w:val="0"/>
                          <w:divBdr>
                            <w:top w:val="none" w:sz="0" w:space="0" w:color="auto"/>
                            <w:left w:val="none" w:sz="0" w:space="0" w:color="auto"/>
                            <w:bottom w:val="none" w:sz="0" w:space="0" w:color="auto"/>
                            <w:right w:val="none" w:sz="0" w:space="0" w:color="auto"/>
                          </w:divBdr>
                        </w:div>
                        <w:div w:id="554203538">
                          <w:marLeft w:val="0"/>
                          <w:marRight w:val="0"/>
                          <w:marTop w:val="0"/>
                          <w:marBottom w:val="0"/>
                          <w:divBdr>
                            <w:top w:val="none" w:sz="0" w:space="0" w:color="auto"/>
                            <w:left w:val="none" w:sz="0" w:space="0" w:color="auto"/>
                            <w:bottom w:val="none" w:sz="0" w:space="0" w:color="auto"/>
                            <w:right w:val="none" w:sz="0" w:space="0" w:color="auto"/>
                          </w:divBdr>
                        </w:div>
                        <w:div w:id="18798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09210">
                  <w:marLeft w:val="0"/>
                  <w:marRight w:val="0"/>
                  <w:marTop w:val="0"/>
                  <w:marBottom w:val="0"/>
                  <w:divBdr>
                    <w:top w:val="none" w:sz="0" w:space="0" w:color="auto"/>
                    <w:left w:val="none" w:sz="0" w:space="0" w:color="auto"/>
                    <w:bottom w:val="none" w:sz="0" w:space="0" w:color="auto"/>
                    <w:right w:val="none" w:sz="0" w:space="0" w:color="auto"/>
                  </w:divBdr>
                </w:div>
                <w:div w:id="966664163">
                  <w:marLeft w:val="0"/>
                  <w:marRight w:val="0"/>
                  <w:marTop w:val="0"/>
                  <w:marBottom w:val="0"/>
                  <w:divBdr>
                    <w:top w:val="none" w:sz="0" w:space="0" w:color="auto"/>
                    <w:left w:val="none" w:sz="0" w:space="0" w:color="auto"/>
                    <w:bottom w:val="none" w:sz="0" w:space="0" w:color="auto"/>
                    <w:right w:val="none" w:sz="0" w:space="0" w:color="auto"/>
                  </w:divBdr>
                  <w:divsChild>
                    <w:div w:id="1709839983">
                      <w:marLeft w:val="0"/>
                      <w:marRight w:val="0"/>
                      <w:marTop w:val="0"/>
                      <w:marBottom w:val="0"/>
                      <w:divBdr>
                        <w:top w:val="none" w:sz="0" w:space="0" w:color="auto"/>
                        <w:left w:val="none" w:sz="0" w:space="0" w:color="auto"/>
                        <w:bottom w:val="none" w:sz="0" w:space="0" w:color="auto"/>
                        <w:right w:val="none" w:sz="0" w:space="0" w:color="auto"/>
                      </w:divBdr>
                      <w:divsChild>
                        <w:div w:id="638459935">
                          <w:marLeft w:val="0"/>
                          <w:marRight w:val="0"/>
                          <w:marTop w:val="0"/>
                          <w:marBottom w:val="0"/>
                          <w:divBdr>
                            <w:top w:val="none" w:sz="0" w:space="0" w:color="auto"/>
                            <w:left w:val="none" w:sz="0" w:space="0" w:color="auto"/>
                            <w:bottom w:val="none" w:sz="0" w:space="0" w:color="auto"/>
                            <w:right w:val="none" w:sz="0" w:space="0" w:color="auto"/>
                          </w:divBdr>
                          <w:divsChild>
                            <w:div w:id="980816198">
                              <w:marLeft w:val="0"/>
                              <w:marRight w:val="0"/>
                              <w:marTop w:val="0"/>
                              <w:marBottom w:val="0"/>
                              <w:divBdr>
                                <w:top w:val="none" w:sz="0" w:space="0" w:color="auto"/>
                                <w:left w:val="none" w:sz="0" w:space="0" w:color="auto"/>
                                <w:bottom w:val="none" w:sz="0" w:space="0" w:color="auto"/>
                                <w:right w:val="none" w:sz="0" w:space="0" w:color="auto"/>
                              </w:divBdr>
                            </w:div>
                            <w:div w:id="18341777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51672925">
                                  <w:marLeft w:val="0"/>
                                  <w:marRight w:val="0"/>
                                  <w:marTop w:val="0"/>
                                  <w:marBottom w:val="0"/>
                                  <w:divBdr>
                                    <w:top w:val="none" w:sz="0" w:space="0" w:color="auto"/>
                                    <w:left w:val="none" w:sz="0" w:space="0" w:color="auto"/>
                                    <w:bottom w:val="none" w:sz="0" w:space="0" w:color="auto"/>
                                    <w:right w:val="none" w:sz="0" w:space="0" w:color="auto"/>
                                  </w:divBdr>
                                  <w:divsChild>
                                    <w:div w:id="117410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78361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657609380">
                      <w:marLeft w:val="0"/>
                      <w:marRight w:val="0"/>
                      <w:marTop w:val="0"/>
                      <w:marBottom w:val="0"/>
                      <w:divBdr>
                        <w:top w:val="none" w:sz="0" w:space="0" w:color="auto"/>
                        <w:left w:val="none" w:sz="0" w:space="0" w:color="auto"/>
                        <w:bottom w:val="none" w:sz="0" w:space="0" w:color="auto"/>
                        <w:right w:val="none" w:sz="0" w:space="0" w:color="auto"/>
                      </w:divBdr>
                      <w:divsChild>
                        <w:div w:id="617373361">
                          <w:marLeft w:val="0"/>
                          <w:marRight w:val="0"/>
                          <w:marTop w:val="0"/>
                          <w:marBottom w:val="0"/>
                          <w:divBdr>
                            <w:top w:val="none" w:sz="0" w:space="0" w:color="auto"/>
                            <w:left w:val="none" w:sz="0" w:space="0" w:color="auto"/>
                            <w:bottom w:val="none" w:sz="0" w:space="0" w:color="auto"/>
                            <w:right w:val="none" w:sz="0" w:space="0" w:color="auto"/>
                          </w:divBdr>
                          <w:divsChild>
                            <w:div w:id="987704922">
                              <w:marLeft w:val="0"/>
                              <w:marRight w:val="0"/>
                              <w:marTop w:val="0"/>
                              <w:marBottom w:val="0"/>
                              <w:divBdr>
                                <w:top w:val="none" w:sz="0" w:space="0" w:color="auto"/>
                                <w:left w:val="none" w:sz="0" w:space="0" w:color="auto"/>
                                <w:bottom w:val="none" w:sz="0" w:space="0" w:color="auto"/>
                                <w:right w:val="none" w:sz="0" w:space="0" w:color="auto"/>
                              </w:divBdr>
                            </w:div>
                            <w:div w:id="1209953187">
                              <w:marLeft w:val="0"/>
                              <w:marRight w:val="0"/>
                              <w:marTop w:val="0"/>
                              <w:marBottom w:val="0"/>
                              <w:divBdr>
                                <w:top w:val="none" w:sz="0" w:space="0" w:color="auto"/>
                                <w:left w:val="none" w:sz="0" w:space="0" w:color="auto"/>
                                <w:bottom w:val="none" w:sz="0" w:space="0" w:color="auto"/>
                                <w:right w:val="none" w:sz="0" w:space="0" w:color="auto"/>
                              </w:divBdr>
                            </w:div>
                            <w:div w:id="1907186382">
                              <w:marLeft w:val="0"/>
                              <w:marRight w:val="0"/>
                              <w:marTop w:val="0"/>
                              <w:marBottom w:val="0"/>
                              <w:divBdr>
                                <w:top w:val="none" w:sz="0" w:space="0" w:color="auto"/>
                                <w:left w:val="none" w:sz="0" w:space="0" w:color="auto"/>
                                <w:bottom w:val="none" w:sz="0" w:space="0" w:color="auto"/>
                                <w:right w:val="none" w:sz="0" w:space="0" w:color="auto"/>
                              </w:divBdr>
                            </w:div>
                          </w:divsChild>
                        </w:div>
                        <w:div w:id="1188711644">
                          <w:marLeft w:val="0"/>
                          <w:marRight w:val="0"/>
                          <w:marTop w:val="0"/>
                          <w:marBottom w:val="0"/>
                          <w:divBdr>
                            <w:top w:val="none" w:sz="0" w:space="0" w:color="auto"/>
                            <w:left w:val="none" w:sz="0" w:space="0" w:color="auto"/>
                            <w:bottom w:val="none" w:sz="0" w:space="0" w:color="auto"/>
                            <w:right w:val="none" w:sz="0" w:space="0" w:color="auto"/>
                          </w:divBdr>
                        </w:div>
                        <w:div w:id="132902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74114">
                  <w:blockQuote w:val="1"/>
                  <w:marLeft w:val="720"/>
                  <w:marRight w:val="720"/>
                  <w:marTop w:val="0"/>
                  <w:marBottom w:val="0"/>
                  <w:divBdr>
                    <w:top w:val="none" w:sz="0" w:space="0" w:color="auto"/>
                    <w:left w:val="none" w:sz="0" w:space="0" w:color="auto"/>
                    <w:bottom w:val="none" w:sz="0" w:space="0" w:color="auto"/>
                    <w:right w:val="none" w:sz="0" w:space="0" w:color="auto"/>
                  </w:divBdr>
                  <w:divsChild>
                    <w:div w:id="785738685">
                      <w:marLeft w:val="0"/>
                      <w:marRight w:val="0"/>
                      <w:marTop w:val="0"/>
                      <w:marBottom w:val="0"/>
                      <w:divBdr>
                        <w:top w:val="none" w:sz="0" w:space="0" w:color="auto"/>
                        <w:left w:val="none" w:sz="0" w:space="0" w:color="auto"/>
                        <w:bottom w:val="none" w:sz="0" w:space="0" w:color="auto"/>
                        <w:right w:val="none" w:sz="0" w:space="0" w:color="auto"/>
                      </w:divBdr>
                    </w:div>
                    <w:div w:id="2040353839">
                      <w:marLeft w:val="0"/>
                      <w:marRight w:val="0"/>
                      <w:marTop w:val="0"/>
                      <w:marBottom w:val="0"/>
                      <w:divBdr>
                        <w:top w:val="none" w:sz="0" w:space="0" w:color="auto"/>
                        <w:left w:val="none" w:sz="0" w:space="0" w:color="auto"/>
                        <w:bottom w:val="none" w:sz="0" w:space="0" w:color="auto"/>
                        <w:right w:val="none" w:sz="0" w:space="0" w:color="auto"/>
                      </w:divBdr>
                      <w:divsChild>
                        <w:div w:id="1239440904">
                          <w:marLeft w:val="0"/>
                          <w:marRight w:val="0"/>
                          <w:marTop w:val="0"/>
                          <w:marBottom w:val="0"/>
                          <w:divBdr>
                            <w:top w:val="none" w:sz="0" w:space="0" w:color="auto"/>
                            <w:left w:val="none" w:sz="0" w:space="0" w:color="auto"/>
                            <w:bottom w:val="none" w:sz="0" w:space="0" w:color="auto"/>
                            <w:right w:val="none" w:sz="0" w:space="0" w:color="auto"/>
                          </w:divBdr>
                          <w:divsChild>
                            <w:div w:id="1037317377">
                              <w:marLeft w:val="0"/>
                              <w:marRight w:val="0"/>
                              <w:marTop w:val="0"/>
                              <w:marBottom w:val="0"/>
                              <w:divBdr>
                                <w:top w:val="none" w:sz="0" w:space="0" w:color="auto"/>
                                <w:left w:val="none" w:sz="0" w:space="0" w:color="auto"/>
                                <w:bottom w:val="none" w:sz="0" w:space="0" w:color="auto"/>
                                <w:right w:val="none" w:sz="0" w:space="0" w:color="auto"/>
                              </w:divBdr>
                              <w:divsChild>
                                <w:div w:id="258371600">
                                  <w:marLeft w:val="0"/>
                                  <w:marRight w:val="0"/>
                                  <w:marTop w:val="0"/>
                                  <w:marBottom w:val="0"/>
                                  <w:divBdr>
                                    <w:top w:val="none" w:sz="0" w:space="0" w:color="auto"/>
                                    <w:left w:val="none" w:sz="0" w:space="0" w:color="auto"/>
                                    <w:bottom w:val="none" w:sz="0" w:space="0" w:color="auto"/>
                                    <w:right w:val="none" w:sz="0" w:space="0" w:color="auto"/>
                                  </w:divBdr>
                                </w:div>
                              </w:divsChild>
                            </w:div>
                            <w:div w:id="120259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802">
                  <w:marLeft w:val="0"/>
                  <w:marRight w:val="0"/>
                  <w:marTop w:val="0"/>
                  <w:marBottom w:val="0"/>
                  <w:divBdr>
                    <w:top w:val="none" w:sz="0" w:space="0" w:color="auto"/>
                    <w:left w:val="none" w:sz="0" w:space="0" w:color="auto"/>
                    <w:bottom w:val="none" w:sz="0" w:space="0" w:color="auto"/>
                    <w:right w:val="none" w:sz="0" w:space="0" w:color="auto"/>
                  </w:divBdr>
                  <w:divsChild>
                    <w:div w:id="260377296">
                      <w:blockQuote w:val="1"/>
                      <w:marLeft w:val="720"/>
                      <w:marRight w:val="720"/>
                      <w:marTop w:val="0"/>
                      <w:marBottom w:val="0"/>
                      <w:divBdr>
                        <w:top w:val="none" w:sz="0" w:space="0" w:color="auto"/>
                        <w:left w:val="none" w:sz="0" w:space="0" w:color="auto"/>
                        <w:bottom w:val="none" w:sz="0" w:space="0" w:color="auto"/>
                        <w:right w:val="none" w:sz="0" w:space="0" w:color="auto"/>
                      </w:divBdr>
                      <w:divsChild>
                        <w:div w:id="311562368">
                          <w:marLeft w:val="0"/>
                          <w:marRight w:val="0"/>
                          <w:marTop w:val="0"/>
                          <w:marBottom w:val="0"/>
                          <w:divBdr>
                            <w:top w:val="none" w:sz="0" w:space="0" w:color="auto"/>
                            <w:left w:val="none" w:sz="0" w:space="0" w:color="auto"/>
                            <w:bottom w:val="none" w:sz="0" w:space="0" w:color="auto"/>
                            <w:right w:val="none" w:sz="0" w:space="0" w:color="auto"/>
                          </w:divBdr>
                          <w:divsChild>
                            <w:div w:id="820314760">
                              <w:marLeft w:val="0"/>
                              <w:marRight w:val="0"/>
                              <w:marTop w:val="0"/>
                              <w:marBottom w:val="0"/>
                              <w:divBdr>
                                <w:top w:val="none" w:sz="0" w:space="0" w:color="auto"/>
                                <w:left w:val="none" w:sz="0" w:space="0" w:color="auto"/>
                                <w:bottom w:val="none" w:sz="0" w:space="0" w:color="auto"/>
                                <w:right w:val="none" w:sz="0" w:space="0" w:color="auto"/>
                              </w:divBdr>
                              <w:divsChild>
                                <w:div w:id="369455934">
                                  <w:marLeft w:val="0"/>
                                  <w:marRight w:val="0"/>
                                  <w:marTop w:val="0"/>
                                  <w:marBottom w:val="0"/>
                                  <w:divBdr>
                                    <w:top w:val="none" w:sz="0" w:space="0" w:color="auto"/>
                                    <w:left w:val="none" w:sz="0" w:space="0" w:color="auto"/>
                                    <w:bottom w:val="none" w:sz="0" w:space="0" w:color="auto"/>
                                    <w:right w:val="none" w:sz="0" w:space="0" w:color="auto"/>
                                  </w:divBdr>
                                </w:div>
                                <w:div w:id="1958560496">
                                  <w:marLeft w:val="0"/>
                                  <w:marRight w:val="0"/>
                                  <w:marTop w:val="0"/>
                                  <w:marBottom w:val="0"/>
                                  <w:divBdr>
                                    <w:top w:val="none" w:sz="0" w:space="0" w:color="auto"/>
                                    <w:left w:val="none" w:sz="0" w:space="0" w:color="auto"/>
                                    <w:bottom w:val="none" w:sz="0" w:space="0" w:color="auto"/>
                                    <w:right w:val="none" w:sz="0" w:space="0" w:color="auto"/>
                                  </w:divBdr>
                                  <w:divsChild>
                                    <w:div w:id="130727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45977">
                  <w:marLeft w:val="0"/>
                  <w:marRight w:val="0"/>
                  <w:marTop w:val="0"/>
                  <w:marBottom w:val="0"/>
                  <w:divBdr>
                    <w:top w:val="none" w:sz="0" w:space="0" w:color="auto"/>
                    <w:left w:val="none" w:sz="0" w:space="0" w:color="auto"/>
                    <w:bottom w:val="none" w:sz="0" w:space="0" w:color="auto"/>
                    <w:right w:val="none" w:sz="0" w:space="0" w:color="auto"/>
                  </w:divBdr>
                  <w:divsChild>
                    <w:div w:id="62215241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6240759">
                          <w:marLeft w:val="0"/>
                          <w:marRight w:val="0"/>
                          <w:marTop w:val="0"/>
                          <w:marBottom w:val="0"/>
                          <w:divBdr>
                            <w:top w:val="none" w:sz="0" w:space="0" w:color="auto"/>
                            <w:left w:val="none" w:sz="0" w:space="0" w:color="auto"/>
                            <w:bottom w:val="none" w:sz="0" w:space="0" w:color="auto"/>
                            <w:right w:val="none" w:sz="0" w:space="0" w:color="auto"/>
                          </w:divBdr>
                        </w:div>
                        <w:div w:id="846560449">
                          <w:marLeft w:val="0"/>
                          <w:marRight w:val="0"/>
                          <w:marTop w:val="0"/>
                          <w:marBottom w:val="0"/>
                          <w:divBdr>
                            <w:top w:val="none" w:sz="0" w:space="0" w:color="auto"/>
                            <w:left w:val="none" w:sz="0" w:space="0" w:color="auto"/>
                            <w:bottom w:val="none" w:sz="0" w:space="0" w:color="auto"/>
                            <w:right w:val="none" w:sz="0" w:space="0" w:color="auto"/>
                          </w:divBdr>
                        </w:div>
                        <w:div w:id="925923583">
                          <w:marLeft w:val="0"/>
                          <w:marRight w:val="0"/>
                          <w:marTop w:val="0"/>
                          <w:marBottom w:val="0"/>
                          <w:divBdr>
                            <w:top w:val="none" w:sz="0" w:space="0" w:color="auto"/>
                            <w:left w:val="none" w:sz="0" w:space="0" w:color="auto"/>
                            <w:bottom w:val="none" w:sz="0" w:space="0" w:color="auto"/>
                            <w:right w:val="none" w:sz="0" w:space="0" w:color="auto"/>
                          </w:divBdr>
                        </w:div>
                        <w:div w:id="1396079575">
                          <w:marLeft w:val="0"/>
                          <w:marRight w:val="0"/>
                          <w:marTop w:val="0"/>
                          <w:marBottom w:val="0"/>
                          <w:divBdr>
                            <w:top w:val="none" w:sz="0" w:space="0" w:color="auto"/>
                            <w:left w:val="none" w:sz="0" w:space="0" w:color="auto"/>
                            <w:bottom w:val="none" w:sz="0" w:space="0" w:color="auto"/>
                            <w:right w:val="none" w:sz="0" w:space="0" w:color="auto"/>
                          </w:divBdr>
                        </w:div>
                        <w:div w:id="1457480840">
                          <w:marLeft w:val="0"/>
                          <w:marRight w:val="0"/>
                          <w:marTop w:val="0"/>
                          <w:marBottom w:val="0"/>
                          <w:divBdr>
                            <w:top w:val="none" w:sz="0" w:space="0" w:color="auto"/>
                            <w:left w:val="none" w:sz="0" w:space="0" w:color="auto"/>
                            <w:bottom w:val="none" w:sz="0" w:space="0" w:color="auto"/>
                            <w:right w:val="none" w:sz="0" w:space="0" w:color="auto"/>
                          </w:divBdr>
                        </w:div>
                        <w:div w:id="1820069387">
                          <w:marLeft w:val="0"/>
                          <w:marRight w:val="0"/>
                          <w:marTop w:val="0"/>
                          <w:marBottom w:val="0"/>
                          <w:divBdr>
                            <w:top w:val="none" w:sz="0" w:space="0" w:color="auto"/>
                            <w:left w:val="none" w:sz="0" w:space="0" w:color="auto"/>
                            <w:bottom w:val="none" w:sz="0" w:space="0" w:color="auto"/>
                            <w:right w:val="none" w:sz="0" w:space="0" w:color="auto"/>
                          </w:divBdr>
                        </w:div>
                        <w:div w:id="2018658112">
                          <w:marLeft w:val="0"/>
                          <w:marRight w:val="0"/>
                          <w:marTop w:val="0"/>
                          <w:marBottom w:val="0"/>
                          <w:divBdr>
                            <w:top w:val="none" w:sz="0" w:space="0" w:color="auto"/>
                            <w:left w:val="none" w:sz="0" w:space="0" w:color="auto"/>
                            <w:bottom w:val="none" w:sz="0" w:space="0" w:color="auto"/>
                            <w:right w:val="none" w:sz="0" w:space="0" w:color="auto"/>
                          </w:divBdr>
                        </w:div>
                      </w:divsChild>
                    </w:div>
                    <w:div w:id="1033270348">
                      <w:marLeft w:val="0"/>
                      <w:marRight w:val="0"/>
                      <w:marTop w:val="0"/>
                      <w:marBottom w:val="0"/>
                      <w:divBdr>
                        <w:top w:val="none" w:sz="0" w:space="0" w:color="auto"/>
                        <w:left w:val="none" w:sz="0" w:space="0" w:color="auto"/>
                        <w:bottom w:val="none" w:sz="0" w:space="0" w:color="auto"/>
                        <w:right w:val="none" w:sz="0" w:space="0" w:color="auto"/>
                      </w:divBdr>
                      <w:divsChild>
                        <w:div w:id="246501413">
                          <w:marLeft w:val="0"/>
                          <w:marRight w:val="0"/>
                          <w:marTop w:val="0"/>
                          <w:marBottom w:val="0"/>
                          <w:divBdr>
                            <w:top w:val="none" w:sz="0" w:space="0" w:color="auto"/>
                            <w:left w:val="none" w:sz="0" w:space="0" w:color="auto"/>
                            <w:bottom w:val="none" w:sz="0" w:space="0" w:color="auto"/>
                            <w:right w:val="none" w:sz="0" w:space="0" w:color="auto"/>
                          </w:divBdr>
                          <w:divsChild>
                            <w:div w:id="2501618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333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795375">
              <w:marLeft w:val="0"/>
              <w:marRight w:val="0"/>
              <w:marTop w:val="0"/>
              <w:marBottom w:val="0"/>
              <w:divBdr>
                <w:top w:val="none" w:sz="0" w:space="0" w:color="auto"/>
                <w:left w:val="none" w:sz="0" w:space="0" w:color="auto"/>
                <w:bottom w:val="none" w:sz="0" w:space="0" w:color="auto"/>
                <w:right w:val="none" w:sz="0" w:space="0" w:color="auto"/>
              </w:divBdr>
            </w:div>
            <w:div w:id="1513227005">
              <w:marLeft w:val="0"/>
              <w:marRight w:val="0"/>
              <w:marTop w:val="0"/>
              <w:marBottom w:val="0"/>
              <w:divBdr>
                <w:top w:val="none" w:sz="0" w:space="0" w:color="auto"/>
                <w:left w:val="none" w:sz="0" w:space="0" w:color="auto"/>
                <w:bottom w:val="none" w:sz="0" w:space="0" w:color="auto"/>
                <w:right w:val="none" w:sz="0" w:space="0" w:color="auto"/>
              </w:divBdr>
              <w:divsChild>
                <w:div w:id="75369123">
                  <w:marLeft w:val="0"/>
                  <w:marRight w:val="0"/>
                  <w:marTop w:val="0"/>
                  <w:marBottom w:val="0"/>
                  <w:divBdr>
                    <w:top w:val="none" w:sz="0" w:space="0" w:color="auto"/>
                    <w:left w:val="none" w:sz="0" w:space="0" w:color="auto"/>
                    <w:bottom w:val="none" w:sz="0" w:space="0" w:color="auto"/>
                    <w:right w:val="none" w:sz="0" w:space="0" w:color="auto"/>
                  </w:divBdr>
                </w:div>
                <w:div w:id="289092140">
                  <w:marLeft w:val="0"/>
                  <w:marRight w:val="0"/>
                  <w:marTop w:val="0"/>
                  <w:marBottom w:val="0"/>
                  <w:divBdr>
                    <w:top w:val="none" w:sz="0" w:space="0" w:color="auto"/>
                    <w:left w:val="none" w:sz="0" w:space="0" w:color="auto"/>
                    <w:bottom w:val="none" w:sz="0" w:space="0" w:color="auto"/>
                    <w:right w:val="none" w:sz="0" w:space="0" w:color="auto"/>
                  </w:divBdr>
                </w:div>
                <w:div w:id="937562653">
                  <w:marLeft w:val="0"/>
                  <w:marRight w:val="0"/>
                  <w:marTop w:val="0"/>
                  <w:marBottom w:val="0"/>
                  <w:divBdr>
                    <w:top w:val="none" w:sz="0" w:space="0" w:color="auto"/>
                    <w:left w:val="none" w:sz="0" w:space="0" w:color="auto"/>
                    <w:bottom w:val="none" w:sz="0" w:space="0" w:color="auto"/>
                    <w:right w:val="none" w:sz="0" w:space="0" w:color="auto"/>
                  </w:divBdr>
                  <w:divsChild>
                    <w:div w:id="303390292">
                      <w:marLeft w:val="0"/>
                      <w:marRight w:val="0"/>
                      <w:marTop w:val="0"/>
                      <w:marBottom w:val="0"/>
                      <w:divBdr>
                        <w:top w:val="none" w:sz="0" w:space="0" w:color="auto"/>
                        <w:left w:val="none" w:sz="0" w:space="0" w:color="auto"/>
                        <w:bottom w:val="none" w:sz="0" w:space="0" w:color="auto"/>
                        <w:right w:val="none" w:sz="0" w:space="0" w:color="auto"/>
                      </w:divBdr>
                    </w:div>
                    <w:div w:id="1567183802">
                      <w:marLeft w:val="0"/>
                      <w:marRight w:val="0"/>
                      <w:marTop w:val="0"/>
                      <w:marBottom w:val="0"/>
                      <w:divBdr>
                        <w:top w:val="none" w:sz="0" w:space="0" w:color="auto"/>
                        <w:left w:val="none" w:sz="0" w:space="0" w:color="auto"/>
                        <w:bottom w:val="none" w:sz="0" w:space="0" w:color="auto"/>
                        <w:right w:val="none" w:sz="0" w:space="0" w:color="auto"/>
                      </w:divBdr>
                    </w:div>
                  </w:divsChild>
                </w:div>
                <w:div w:id="2069958610">
                  <w:marLeft w:val="0"/>
                  <w:marRight w:val="0"/>
                  <w:marTop w:val="0"/>
                  <w:marBottom w:val="0"/>
                  <w:divBdr>
                    <w:top w:val="none" w:sz="0" w:space="0" w:color="auto"/>
                    <w:left w:val="none" w:sz="0" w:space="0" w:color="auto"/>
                    <w:bottom w:val="none" w:sz="0" w:space="0" w:color="auto"/>
                    <w:right w:val="none" w:sz="0" w:space="0" w:color="auto"/>
                  </w:divBdr>
                </w:div>
              </w:divsChild>
            </w:div>
            <w:div w:id="2027322638">
              <w:marLeft w:val="0"/>
              <w:marRight w:val="0"/>
              <w:marTop w:val="0"/>
              <w:marBottom w:val="0"/>
              <w:divBdr>
                <w:top w:val="none" w:sz="0" w:space="0" w:color="auto"/>
                <w:left w:val="none" w:sz="0" w:space="0" w:color="auto"/>
                <w:bottom w:val="none" w:sz="0" w:space="0" w:color="auto"/>
                <w:right w:val="none" w:sz="0" w:space="0" w:color="auto"/>
              </w:divBdr>
            </w:div>
          </w:divsChild>
        </w:div>
        <w:div w:id="1561288983">
          <w:marLeft w:val="0"/>
          <w:marRight w:val="0"/>
          <w:marTop w:val="0"/>
          <w:marBottom w:val="0"/>
          <w:divBdr>
            <w:top w:val="none" w:sz="0" w:space="0" w:color="auto"/>
            <w:left w:val="none" w:sz="0" w:space="0" w:color="auto"/>
            <w:bottom w:val="none" w:sz="0" w:space="0" w:color="auto"/>
            <w:right w:val="none" w:sz="0" w:space="0" w:color="auto"/>
          </w:divBdr>
        </w:div>
        <w:div w:id="1599868714">
          <w:marLeft w:val="0"/>
          <w:marRight w:val="0"/>
          <w:marTop w:val="0"/>
          <w:marBottom w:val="0"/>
          <w:divBdr>
            <w:top w:val="none" w:sz="0" w:space="0" w:color="auto"/>
            <w:left w:val="none" w:sz="0" w:space="0" w:color="auto"/>
            <w:bottom w:val="none" w:sz="0" w:space="0" w:color="auto"/>
            <w:right w:val="none" w:sz="0" w:space="0" w:color="auto"/>
          </w:divBdr>
          <w:divsChild>
            <w:div w:id="824736331">
              <w:marLeft w:val="0"/>
              <w:marRight w:val="0"/>
              <w:marTop w:val="0"/>
              <w:marBottom w:val="0"/>
              <w:divBdr>
                <w:top w:val="none" w:sz="0" w:space="0" w:color="auto"/>
                <w:left w:val="none" w:sz="0" w:space="0" w:color="auto"/>
                <w:bottom w:val="none" w:sz="0" w:space="0" w:color="auto"/>
                <w:right w:val="none" w:sz="0" w:space="0" w:color="auto"/>
              </w:divBdr>
              <w:divsChild>
                <w:div w:id="62219301">
                  <w:marLeft w:val="0"/>
                  <w:marRight w:val="0"/>
                  <w:marTop w:val="0"/>
                  <w:marBottom w:val="0"/>
                  <w:divBdr>
                    <w:top w:val="none" w:sz="0" w:space="0" w:color="auto"/>
                    <w:left w:val="none" w:sz="0" w:space="0" w:color="auto"/>
                    <w:bottom w:val="none" w:sz="0" w:space="0" w:color="auto"/>
                    <w:right w:val="none" w:sz="0" w:space="0" w:color="auto"/>
                  </w:divBdr>
                </w:div>
                <w:div w:id="76175740">
                  <w:marLeft w:val="0"/>
                  <w:marRight w:val="0"/>
                  <w:marTop w:val="0"/>
                  <w:marBottom w:val="0"/>
                  <w:divBdr>
                    <w:top w:val="none" w:sz="0" w:space="0" w:color="auto"/>
                    <w:left w:val="none" w:sz="0" w:space="0" w:color="auto"/>
                    <w:bottom w:val="none" w:sz="0" w:space="0" w:color="auto"/>
                    <w:right w:val="none" w:sz="0" w:space="0" w:color="auto"/>
                  </w:divBdr>
                </w:div>
                <w:div w:id="297616449">
                  <w:marLeft w:val="0"/>
                  <w:marRight w:val="0"/>
                  <w:marTop w:val="0"/>
                  <w:marBottom w:val="0"/>
                  <w:divBdr>
                    <w:top w:val="none" w:sz="0" w:space="0" w:color="auto"/>
                    <w:left w:val="none" w:sz="0" w:space="0" w:color="auto"/>
                    <w:bottom w:val="none" w:sz="0" w:space="0" w:color="auto"/>
                    <w:right w:val="none" w:sz="0" w:space="0" w:color="auto"/>
                  </w:divBdr>
                </w:div>
                <w:div w:id="484663431">
                  <w:marLeft w:val="0"/>
                  <w:marRight w:val="0"/>
                  <w:marTop w:val="0"/>
                  <w:marBottom w:val="0"/>
                  <w:divBdr>
                    <w:top w:val="none" w:sz="0" w:space="0" w:color="auto"/>
                    <w:left w:val="none" w:sz="0" w:space="0" w:color="auto"/>
                    <w:bottom w:val="none" w:sz="0" w:space="0" w:color="auto"/>
                    <w:right w:val="none" w:sz="0" w:space="0" w:color="auto"/>
                  </w:divBdr>
                </w:div>
                <w:div w:id="9613073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854463180">
                      <w:marLeft w:val="0"/>
                      <w:marRight w:val="0"/>
                      <w:marTop w:val="0"/>
                      <w:marBottom w:val="0"/>
                      <w:divBdr>
                        <w:top w:val="none" w:sz="0" w:space="0" w:color="auto"/>
                        <w:left w:val="none" w:sz="0" w:space="0" w:color="auto"/>
                        <w:bottom w:val="none" w:sz="0" w:space="0" w:color="auto"/>
                        <w:right w:val="none" w:sz="0" w:space="0" w:color="auto"/>
                      </w:divBdr>
                    </w:div>
                  </w:divsChild>
                </w:div>
                <w:div w:id="1032804245">
                  <w:marLeft w:val="0"/>
                  <w:marRight w:val="0"/>
                  <w:marTop w:val="0"/>
                  <w:marBottom w:val="0"/>
                  <w:divBdr>
                    <w:top w:val="none" w:sz="0" w:space="0" w:color="auto"/>
                    <w:left w:val="none" w:sz="0" w:space="0" w:color="auto"/>
                    <w:bottom w:val="none" w:sz="0" w:space="0" w:color="auto"/>
                    <w:right w:val="none" w:sz="0" w:space="0" w:color="auto"/>
                  </w:divBdr>
                  <w:divsChild>
                    <w:div w:id="160588615">
                      <w:marLeft w:val="0"/>
                      <w:marRight w:val="0"/>
                      <w:marTop w:val="0"/>
                      <w:marBottom w:val="0"/>
                      <w:divBdr>
                        <w:top w:val="none" w:sz="0" w:space="0" w:color="auto"/>
                        <w:left w:val="none" w:sz="0" w:space="0" w:color="auto"/>
                        <w:bottom w:val="none" w:sz="0" w:space="0" w:color="auto"/>
                        <w:right w:val="none" w:sz="0" w:space="0" w:color="auto"/>
                      </w:divBdr>
                    </w:div>
                    <w:div w:id="1539390201">
                      <w:marLeft w:val="0"/>
                      <w:marRight w:val="0"/>
                      <w:marTop w:val="0"/>
                      <w:marBottom w:val="0"/>
                      <w:divBdr>
                        <w:top w:val="none" w:sz="0" w:space="0" w:color="auto"/>
                        <w:left w:val="none" w:sz="0" w:space="0" w:color="auto"/>
                        <w:bottom w:val="none" w:sz="0" w:space="0" w:color="auto"/>
                        <w:right w:val="none" w:sz="0" w:space="0" w:color="auto"/>
                      </w:divBdr>
                    </w:div>
                  </w:divsChild>
                </w:div>
                <w:div w:id="1138497927">
                  <w:marLeft w:val="0"/>
                  <w:marRight w:val="0"/>
                  <w:marTop w:val="0"/>
                  <w:marBottom w:val="0"/>
                  <w:divBdr>
                    <w:top w:val="none" w:sz="0" w:space="0" w:color="auto"/>
                    <w:left w:val="none" w:sz="0" w:space="0" w:color="auto"/>
                    <w:bottom w:val="none" w:sz="0" w:space="0" w:color="auto"/>
                    <w:right w:val="none" w:sz="0" w:space="0" w:color="auto"/>
                  </w:divBdr>
                </w:div>
                <w:div w:id="1372146945">
                  <w:marLeft w:val="0"/>
                  <w:marRight w:val="0"/>
                  <w:marTop w:val="0"/>
                  <w:marBottom w:val="0"/>
                  <w:divBdr>
                    <w:top w:val="none" w:sz="0" w:space="0" w:color="auto"/>
                    <w:left w:val="none" w:sz="0" w:space="0" w:color="auto"/>
                    <w:bottom w:val="none" w:sz="0" w:space="0" w:color="auto"/>
                    <w:right w:val="none" w:sz="0" w:space="0" w:color="auto"/>
                  </w:divBdr>
                </w:div>
                <w:div w:id="1517307019">
                  <w:marLeft w:val="0"/>
                  <w:marRight w:val="0"/>
                  <w:marTop w:val="0"/>
                  <w:marBottom w:val="0"/>
                  <w:divBdr>
                    <w:top w:val="none" w:sz="0" w:space="0" w:color="auto"/>
                    <w:left w:val="none" w:sz="0" w:space="0" w:color="auto"/>
                    <w:bottom w:val="none" w:sz="0" w:space="0" w:color="auto"/>
                    <w:right w:val="none" w:sz="0" w:space="0" w:color="auto"/>
                  </w:divBdr>
                </w:div>
                <w:div w:id="199329272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98838221">
                      <w:marLeft w:val="0"/>
                      <w:marRight w:val="0"/>
                      <w:marTop w:val="0"/>
                      <w:marBottom w:val="0"/>
                      <w:divBdr>
                        <w:top w:val="none" w:sz="0" w:space="0" w:color="auto"/>
                        <w:left w:val="none" w:sz="0" w:space="0" w:color="auto"/>
                        <w:bottom w:val="none" w:sz="0" w:space="0" w:color="auto"/>
                        <w:right w:val="none" w:sz="0" w:space="0" w:color="auto"/>
                      </w:divBdr>
                      <w:divsChild>
                        <w:div w:id="5911135">
                          <w:marLeft w:val="0"/>
                          <w:marRight w:val="0"/>
                          <w:marTop w:val="0"/>
                          <w:marBottom w:val="0"/>
                          <w:divBdr>
                            <w:top w:val="none" w:sz="0" w:space="0" w:color="auto"/>
                            <w:left w:val="none" w:sz="0" w:space="0" w:color="auto"/>
                            <w:bottom w:val="none" w:sz="0" w:space="0" w:color="auto"/>
                            <w:right w:val="none" w:sz="0" w:space="0" w:color="auto"/>
                          </w:divBdr>
                        </w:div>
                        <w:div w:id="16544246">
                          <w:marLeft w:val="0"/>
                          <w:marRight w:val="0"/>
                          <w:marTop w:val="0"/>
                          <w:marBottom w:val="0"/>
                          <w:divBdr>
                            <w:top w:val="none" w:sz="0" w:space="0" w:color="auto"/>
                            <w:left w:val="none" w:sz="0" w:space="0" w:color="auto"/>
                            <w:bottom w:val="none" w:sz="0" w:space="0" w:color="auto"/>
                            <w:right w:val="none" w:sz="0" w:space="0" w:color="auto"/>
                          </w:divBdr>
                        </w:div>
                        <w:div w:id="168256102">
                          <w:marLeft w:val="0"/>
                          <w:marRight w:val="0"/>
                          <w:marTop w:val="0"/>
                          <w:marBottom w:val="0"/>
                          <w:divBdr>
                            <w:top w:val="none" w:sz="0" w:space="0" w:color="auto"/>
                            <w:left w:val="none" w:sz="0" w:space="0" w:color="auto"/>
                            <w:bottom w:val="none" w:sz="0" w:space="0" w:color="auto"/>
                            <w:right w:val="none" w:sz="0" w:space="0" w:color="auto"/>
                          </w:divBdr>
                        </w:div>
                        <w:div w:id="285157653">
                          <w:marLeft w:val="0"/>
                          <w:marRight w:val="0"/>
                          <w:marTop w:val="0"/>
                          <w:marBottom w:val="0"/>
                          <w:divBdr>
                            <w:top w:val="none" w:sz="0" w:space="0" w:color="auto"/>
                            <w:left w:val="none" w:sz="0" w:space="0" w:color="auto"/>
                            <w:bottom w:val="none" w:sz="0" w:space="0" w:color="auto"/>
                            <w:right w:val="none" w:sz="0" w:space="0" w:color="auto"/>
                          </w:divBdr>
                        </w:div>
                        <w:div w:id="305161986">
                          <w:marLeft w:val="0"/>
                          <w:marRight w:val="0"/>
                          <w:marTop w:val="0"/>
                          <w:marBottom w:val="0"/>
                          <w:divBdr>
                            <w:top w:val="none" w:sz="0" w:space="0" w:color="auto"/>
                            <w:left w:val="none" w:sz="0" w:space="0" w:color="auto"/>
                            <w:bottom w:val="none" w:sz="0" w:space="0" w:color="auto"/>
                            <w:right w:val="none" w:sz="0" w:space="0" w:color="auto"/>
                          </w:divBdr>
                        </w:div>
                        <w:div w:id="434250168">
                          <w:marLeft w:val="0"/>
                          <w:marRight w:val="0"/>
                          <w:marTop w:val="0"/>
                          <w:marBottom w:val="0"/>
                          <w:divBdr>
                            <w:top w:val="none" w:sz="0" w:space="0" w:color="auto"/>
                            <w:left w:val="none" w:sz="0" w:space="0" w:color="auto"/>
                            <w:bottom w:val="none" w:sz="0" w:space="0" w:color="auto"/>
                            <w:right w:val="none" w:sz="0" w:space="0" w:color="auto"/>
                          </w:divBdr>
                        </w:div>
                        <w:div w:id="435515898">
                          <w:marLeft w:val="0"/>
                          <w:marRight w:val="0"/>
                          <w:marTop w:val="0"/>
                          <w:marBottom w:val="0"/>
                          <w:divBdr>
                            <w:top w:val="none" w:sz="0" w:space="0" w:color="auto"/>
                            <w:left w:val="none" w:sz="0" w:space="0" w:color="auto"/>
                            <w:bottom w:val="none" w:sz="0" w:space="0" w:color="auto"/>
                            <w:right w:val="none" w:sz="0" w:space="0" w:color="auto"/>
                          </w:divBdr>
                        </w:div>
                        <w:div w:id="436757959">
                          <w:marLeft w:val="0"/>
                          <w:marRight w:val="0"/>
                          <w:marTop w:val="0"/>
                          <w:marBottom w:val="0"/>
                          <w:divBdr>
                            <w:top w:val="none" w:sz="0" w:space="0" w:color="auto"/>
                            <w:left w:val="none" w:sz="0" w:space="0" w:color="auto"/>
                            <w:bottom w:val="none" w:sz="0" w:space="0" w:color="auto"/>
                            <w:right w:val="none" w:sz="0" w:space="0" w:color="auto"/>
                          </w:divBdr>
                        </w:div>
                        <w:div w:id="555240197">
                          <w:marLeft w:val="0"/>
                          <w:marRight w:val="0"/>
                          <w:marTop w:val="0"/>
                          <w:marBottom w:val="0"/>
                          <w:divBdr>
                            <w:top w:val="none" w:sz="0" w:space="0" w:color="auto"/>
                            <w:left w:val="none" w:sz="0" w:space="0" w:color="auto"/>
                            <w:bottom w:val="none" w:sz="0" w:space="0" w:color="auto"/>
                            <w:right w:val="none" w:sz="0" w:space="0" w:color="auto"/>
                          </w:divBdr>
                        </w:div>
                        <w:div w:id="631792886">
                          <w:marLeft w:val="0"/>
                          <w:marRight w:val="0"/>
                          <w:marTop w:val="0"/>
                          <w:marBottom w:val="0"/>
                          <w:divBdr>
                            <w:top w:val="none" w:sz="0" w:space="0" w:color="auto"/>
                            <w:left w:val="none" w:sz="0" w:space="0" w:color="auto"/>
                            <w:bottom w:val="none" w:sz="0" w:space="0" w:color="auto"/>
                            <w:right w:val="none" w:sz="0" w:space="0" w:color="auto"/>
                          </w:divBdr>
                        </w:div>
                        <w:div w:id="641693592">
                          <w:marLeft w:val="0"/>
                          <w:marRight w:val="0"/>
                          <w:marTop w:val="0"/>
                          <w:marBottom w:val="0"/>
                          <w:divBdr>
                            <w:top w:val="none" w:sz="0" w:space="0" w:color="auto"/>
                            <w:left w:val="none" w:sz="0" w:space="0" w:color="auto"/>
                            <w:bottom w:val="none" w:sz="0" w:space="0" w:color="auto"/>
                            <w:right w:val="none" w:sz="0" w:space="0" w:color="auto"/>
                          </w:divBdr>
                        </w:div>
                        <w:div w:id="691226519">
                          <w:marLeft w:val="0"/>
                          <w:marRight w:val="0"/>
                          <w:marTop w:val="0"/>
                          <w:marBottom w:val="0"/>
                          <w:divBdr>
                            <w:top w:val="none" w:sz="0" w:space="0" w:color="auto"/>
                            <w:left w:val="none" w:sz="0" w:space="0" w:color="auto"/>
                            <w:bottom w:val="none" w:sz="0" w:space="0" w:color="auto"/>
                            <w:right w:val="none" w:sz="0" w:space="0" w:color="auto"/>
                          </w:divBdr>
                        </w:div>
                        <w:div w:id="886261447">
                          <w:marLeft w:val="0"/>
                          <w:marRight w:val="0"/>
                          <w:marTop w:val="0"/>
                          <w:marBottom w:val="0"/>
                          <w:divBdr>
                            <w:top w:val="none" w:sz="0" w:space="0" w:color="auto"/>
                            <w:left w:val="none" w:sz="0" w:space="0" w:color="auto"/>
                            <w:bottom w:val="none" w:sz="0" w:space="0" w:color="auto"/>
                            <w:right w:val="none" w:sz="0" w:space="0" w:color="auto"/>
                          </w:divBdr>
                        </w:div>
                        <w:div w:id="894505812">
                          <w:marLeft w:val="0"/>
                          <w:marRight w:val="0"/>
                          <w:marTop w:val="0"/>
                          <w:marBottom w:val="0"/>
                          <w:divBdr>
                            <w:top w:val="none" w:sz="0" w:space="0" w:color="auto"/>
                            <w:left w:val="none" w:sz="0" w:space="0" w:color="auto"/>
                            <w:bottom w:val="none" w:sz="0" w:space="0" w:color="auto"/>
                            <w:right w:val="none" w:sz="0" w:space="0" w:color="auto"/>
                          </w:divBdr>
                        </w:div>
                        <w:div w:id="1256208316">
                          <w:marLeft w:val="0"/>
                          <w:marRight w:val="0"/>
                          <w:marTop w:val="0"/>
                          <w:marBottom w:val="0"/>
                          <w:divBdr>
                            <w:top w:val="none" w:sz="0" w:space="0" w:color="auto"/>
                            <w:left w:val="none" w:sz="0" w:space="0" w:color="auto"/>
                            <w:bottom w:val="none" w:sz="0" w:space="0" w:color="auto"/>
                            <w:right w:val="none" w:sz="0" w:space="0" w:color="auto"/>
                          </w:divBdr>
                        </w:div>
                        <w:div w:id="1555392621">
                          <w:marLeft w:val="0"/>
                          <w:marRight w:val="0"/>
                          <w:marTop w:val="0"/>
                          <w:marBottom w:val="0"/>
                          <w:divBdr>
                            <w:top w:val="none" w:sz="0" w:space="0" w:color="auto"/>
                            <w:left w:val="none" w:sz="0" w:space="0" w:color="auto"/>
                            <w:bottom w:val="none" w:sz="0" w:space="0" w:color="auto"/>
                            <w:right w:val="none" w:sz="0" w:space="0" w:color="auto"/>
                          </w:divBdr>
                        </w:div>
                        <w:div w:id="16855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751354">
              <w:blockQuote w:val="1"/>
              <w:marLeft w:val="720"/>
              <w:marRight w:val="720"/>
              <w:marTop w:val="0"/>
              <w:marBottom w:val="0"/>
              <w:divBdr>
                <w:top w:val="none" w:sz="0" w:space="0" w:color="auto"/>
                <w:left w:val="none" w:sz="0" w:space="0" w:color="auto"/>
                <w:bottom w:val="none" w:sz="0" w:space="0" w:color="auto"/>
                <w:right w:val="none" w:sz="0" w:space="0" w:color="auto"/>
              </w:divBdr>
              <w:divsChild>
                <w:div w:id="846167107">
                  <w:marLeft w:val="0"/>
                  <w:marRight w:val="0"/>
                  <w:marTop w:val="0"/>
                  <w:marBottom w:val="0"/>
                  <w:divBdr>
                    <w:top w:val="none" w:sz="0" w:space="0" w:color="auto"/>
                    <w:left w:val="none" w:sz="0" w:space="0" w:color="auto"/>
                    <w:bottom w:val="none" w:sz="0" w:space="0" w:color="auto"/>
                    <w:right w:val="none" w:sz="0" w:space="0" w:color="auto"/>
                  </w:divBdr>
                </w:div>
                <w:div w:id="1379625589">
                  <w:marLeft w:val="0"/>
                  <w:marRight w:val="0"/>
                  <w:marTop w:val="0"/>
                  <w:marBottom w:val="0"/>
                  <w:divBdr>
                    <w:top w:val="none" w:sz="0" w:space="0" w:color="auto"/>
                    <w:left w:val="none" w:sz="0" w:space="0" w:color="auto"/>
                    <w:bottom w:val="none" w:sz="0" w:space="0" w:color="auto"/>
                    <w:right w:val="none" w:sz="0" w:space="0" w:color="auto"/>
                  </w:divBdr>
                  <w:divsChild>
                    <w:div w:id="269973858">
                      <w:marLeft w:val="0"/>
                      <w:marRight w:val="0"/>
                      <w:marTop w:val="0"/>
                      <w:marBottom w:val="0"/>
                      <w:divBdr>
                        <w:top w:val="none" w:sz="0" w:space="0" w:color="auto"/>
                        <w:left w:val="none" w:sz="0" w:space="0" w:color="auto"/>
                        <w:bottom w:val="none" w:sz="0" w:space="0" w:color="auto"/>
                        <w:right w:val="none" w:sz="0" w:space="0" w:color="auto"/>
                      </w:divBdr>
                      <w:divsChild>
                        <w:div w:id="7643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747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88101154">
              <w:marLeft w:val="0"/>
              <w:marRight w:val="0"/>
              <w:marTop w:val="0"/>
              <w:marBottom w:val="0"/>
              <w:divBdr>
                <w:top w:val="none" w:sz="0" w:space="0" w:color="auto"/>
                <w:left w:val="none" w:sz="0" w:space="0" w:color="auto"/>
                <w:bottom w:val="none" w:sz="0" w:space="0" w:color="auto"/>
                <w:right w:val="none" w:sz="0" w:space="0" w:color="auto"/>
              </w:divBdr>
              <w:divsChild>
                <w:div w:id="532302582">
                  <w:marLeft w:val="0"/>
                  <w:marRight w:val="0"/>
                  <w:marTop w:val="0"/>
                  <w:marBottom w:val="0"/>
                  <w:divBdr>
                    <w:top w:val="none" w:sz="0" w:space="0" w:color="auto"/>
                    <w:left w:val="none" w:sz="0" w:space="0" w:color="auto"/>
                    <w:bottom w:val="none" w:sz="0" w:space="0" w:color="auto"/>
                    <w:right w:val="none" w:sz="0" w:space="0" w:color="auto"/>
                  </w:divBdr>
                </w:div>
                <w:div w:id="1325009369">
                  <w:marLeft w:val="0"/>
                  <w:marRight w:val="0"/>
                  <w:marTop w:val="0"/>
                  <w:marBottom w:val="0"/>
                  <w:divBdr>
                    <w:top w:val="none" w:sz="0" w:space="0" w:color="auto"/>
                    <w:left w:val="none" w:sz="0" w:space="0" w:color="auto"/>
                    <w:bottom w:val="none" w:sz="0" w:space="0" w:color="auto"/>
                    <w:right w:val="none" w:sz="0" w:space="0" w:color="auto"/>
                  </w:divBdr>
                </w:div>
                <w:div w:id="1361469921">
                  <w:marLeft w:val="0"/>
                  <w:marRight w:val="0"/>
                  <w:marTop w:val="0"/>
                  <w:marBottom w:val="0"/>
                  <w:divBdr>
                    <w:top w:val="none" w:sz="0" w:space="0" w:color="auto"/>
                    <w:left w:val="none" w:sz="0" w:space="0" w:color="auto"/>
                    <w:bottom w:val="none" w:sz="0" w:space="0" w:color="auto"/>
                    <w:right w:val="none" w:sz="0" w:space="0" w:color="auto"/>
                  </w:divBdr>
                </w:div>
                <w:div w:id="148985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277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03332836">
              <w:marLeft w:val="0"/>
              <w:marRight w:val="0"/>
              <w:marTop w:val="0"/>
              <w:marBottom w:val="0"/>
              <w:divBdr>
                <w:top w:val="none" w:sz="0" w:space="0" w:color="auto"/>
                <w:left w:val="none" w:sz="0" w:space="0" w:color="auto"/>
                <w:bottom w:val="none" w:sz="0" w:space="0" w:color="auto"/>
                <w:right w:val="none" w:sz="0" w:space="0" w:color="auto"/>
              </w:divBdr>
              <w:divsChild>
                <w:div w:id="884298848">
                  <w:marLeft w:val="0"/>
                  <w:marRight w:val="0"/>
                  <w:marTop w:val="0"/>
                  <w:marBottom w:val="0"/>
                  <w:divBdr>
                    <w:top w:val="none" w:sz="0" w:space="0" w:color="auto"/>
                    <w:left w:val="none" w:sz="0" w:space="0" w:color="auto"/>
                    <w:bottom w:val="none" w:sz="0" w:space="0" w:color="auto"/>
                    <w:right w:val="none" w:sz="0" w:space="0" w:color="auto"/>
                  </w:divBdr>
                  <w:divsChild>
                    <w:div w:id="216013157">
                      <w:marLeft w:val="0"/>
                      <w:marRight w:val="0"/>
                      <w:marTop w:val="0"/>
                      <w:marBottom w:val="0"/>
                      <w:divBdr>
                        <w:top w:val="none" w:sz="0" w:space="0" w:color="auto"/>
                        <w:left w:val="none" w:sz="0" w:space="0" w:color="auto"/>
                        <w:bottom w:val="none" w:sz="0" w:space="0" w:color="auto"/>
                        <w:right w:val="none" w:sz="0" w:space="0" w:color="auto"/>
                      </w:divBdr>
                    </w:div>
                    <w:div w:id="754595238">
                      <w:marLeft w:val="0"/>
                      <w:marRight w:val="0"/>
                      <w:marTop w:val="0"/>
                      <w:marBottom w:val="0"/>
                      <w:divBdr>
                        <w:top w:val="none" w:sz="0" w:space="0" w:color="auto"/>
                        <w:left w:val="none" w:sz="0" w:space="0" w:color="auto"/>
                        <w:bottom w:val="none" w:sz="0" w:space="0" w:color="auto"/>
                        <w:right w:val="none" w:sz="0" w:space="0" w:color="auto"/>
                      </w:divBdr>
                    </w:div>
                    <w:div w:id="886992438">
                      <w:marLeft w:val="0"/>
                      <w:marRight w:val="0"/>
                      <w:marTop w:val="0"/>
                      <w:marBottom w:val="0"/>
                      <w:divBdr>
                        <w:top w:val="none" w:sz="0" w:space="0" w:color="auto"/>
                        <w:left w:val="none" w:sz="0" w:space="0" w:color="auto"/>
                        <w:bottom w:val="none" w:sz="0" w:space="0" w:color="auto"/>
                        <w:right w:val="none" w:sz="0" w:space="0" w:color="auto"/>
                      </w:divBdr>
                    </w:div>
                    <w:div w:id="1127047627">
                      <w:marLeft w:val="0"/>
                      <w:marRight w:val="0"/>
                      <w:marTop w:val="0"/>
                      <w:marBottom w:val="0"/>
                      <w:divBdr>
                        <w:top w:val="none" w:sz="0" w:space="0" w:color="auto"/>
                        <w:left w:val="none" w:sz="0" w:space="0" w:color="auto"/>
                        <w:bottom w:val="none" w:sz="0" w:space="0" w:color="auto"/>
                        <w:right w:val="none" w:sz="0" w:space="0" w:color="auto"/>
                      </w:divBdr>
                    </w:div>
                    <w:div w:id="1346905044">
                      <w:marLeft w:val="0"/>
                      <w:marRight w:val="0"/>
                      <w:marTop w:val="0"/>
                      <w:marBottom w:val="0"/>
                      <w:divBdr>
                        <w:top w:val="none" w:sz="0" w:space="0" w:color="auto"/>
                        <w:left w:val="none" w:sz="0" w:space="0" w:color="auto"/>
                        <w:bottom w:val="none" w:sz="0" w:space="0" w:color="auto"/>
                        <w:right w:val="none" w:sz="0" w:space="0" w:color="auto"/>
                      </w:divBdr>
                    </w:div>
                    <w:div w:id="1946573755">
                      <w:marLeft w:val="0"/>
                      <w:marRight w:val="0"/>
                      <w:marTop w:val="0"/>
                      <w:marBottom w:val="0"/>
                      <w:divBdr>
                        <w:top w:val="none" w:sz="0" w:space="0" w:color="auto"/>
                        <w:left w:val="none" w:sz="0" w:space="0" w:color="auto"/>
                        <w:bottom w:val="none" w:sz="0" w:space="0" w:color="auto"/>
                        <w:right w:val="none" w:sz="0" w:space="0" w:color="auto"/>
                      </w:divBdr>
                    </w:div>
                    <w:div w:id="21129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681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472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527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98569415">
              <w:marLeft w:val="0"/>
              <w:marRight w:val="0"/>
              <w:marTop w:val="0"/>
              <w:marBottom w:val="0"/>
              <w:divBdr>
                <w:top w:val="none" w:sz="0" w:space="0" w:color="auto"/>
                <w:left w:val="none" w:sz="0" w:space="0" w:color="auto"/>
                <w:bottom w:val="none" w:sz="0" w:space="0" w:color="auto"/>
                <w:right w:val="none" w:sz="0" w:space="0" w:color="auto"/>
              </w:divBdr>
            </w:div>
          </w:divsChild>
        </w:div>
        <w:div w:id="1764835836">
          <w:marLeft w:val="0"/>
          <w:marRight w:val="0"/>
          <w:marTop w:val="0"/>
          <w:marBottom w:val="0"/>
          <w:divBdr>
            <w:top w:val="none" w:sz="0" w:space="0" w:color="auto"/>
            <w:left w:val="none" w:sz="0" w:space="0" w:color="auto"/>
            <w:bottom w:val="none" w:sz="0" w:space="0" w:color="auto"/>
            <w:right w:val="none" w:sz="0" w:space="0" w:color="auto"/>
          </w:divBdr>
        </w:div>
        <w:div w:id="1791851697">
          <w:blockQuote w:val="1"/>
          <w:marLeft w:val="720"/>
          <w:marRight w:val="720"/>
          <w:marTop w:val="0"/>
          <w:marBottom w:val="0"/>
          <w:divBdr>
            <w:top w:val="none" w:sz="0" w:space="0" w:color="auto"/>
            <w:left w:val="none" w:sz="0" w:space="0" w:color="auto"/>
            <w:bottom w:val="none" w:sz="0" w:space="0" w:color="auto"/>
            <w:right w:val="none" w:sz="0" w:space="0" w:color="auto"/>
          </w:divBdr>
        </w:div>
        <w:div w:id="1791973117">
          <w:marLeft w:val="0"/>
          <w:marRight w:val="0"/>
          <w:marTop w:val="0"/>
          <w:marBottom w:val="0"/>
          <w:divBdr>
            <w:top w:val="none" w:sz="0" w:space="0" w:color="auto"/>
            <w:left w:val="none" w:sz="0" w:space="0" w:color="auto"/>
            <w:bottom w:val="none" w:sz="0" w:space="0" w:color="auto"/>
            <w:right w:val="none" w:sz="0" w:space="0" w:color="auto"/>
          </w:divBdr>
        </w:div>
        <w:div w:id="1836141191">
          <w:marLeft w:val="0"/>
          <w:marRight w:val="0"/>
          <w:marTop w:val="0"/>
          <w:marBottom w:val="0"/>
          <w:divBdr>
            <w:top w:val="none" w:sz="0" w:space="0" w:color="auto"/>
            <w:left w:val="none" w:sz="0" w:space="0" w:color="auto"/>
            <w:bottom w:val="none" w:sz="0" w:space="0" w:color="auto"/>
            <w:right w:val="none" w:sz="0" w:space="0" w:color="auto"/>
          </w:divBdr>
        </w:div>
        <w:div w:id="1886943147">
          <w:marLeft w:val="0"/>
          <w:marRight w:val="0"/>
          <w:marTop w:val="0"/>
          <w:marBottom w:val="0"/>
          <w:divBdr>
            <w:top w:val="none" w:sz="0" w:space="0" w:color="auto"/>
            <w:left w:val="none" w:sz="0" w:space="0" w:color="auto"/>
            <w:bottom w:val="none" w:sz="0" w:space="0" w:color="auto"/>
            <w:right w:val="none" w:sz="0" w:space="0" w:color="auto"/>
          </w:divBdr>
        </w:div>
        <w:div w:id="1943225468">
          <w:marLeft w:val="0"/>
          <w:marRight w:val="0"/>
          <w:marTop w:val="0"/>
          <w:marBottom w:val="0"/>
          <w:divBdr>
            <w:top w:val="none" w:sz="0" w:space="0" w:color="auto"/>
            <w:left w:val="none" w:sz="0" w:space="0" w:color="auto"/>
            <w:bottom w:val="none" w:sz="0" w:space="0" w:color="auto"/>
            <w:right w:val="none" w:sz="0" w:space="0" w:color="auto"/>
          </w:divBdr>
        </w:div>
        <w:div w:id="1964653523">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7340437">
              <w:marLeft w:val="0"/>
              <w:marRight w:val="0"/>
              <w:marTop w:val="0"/>
              <w:marBottom w:val="0"/>
              <w:divBdr>
                <w:top w:val="none" w:sz="0" w:space="0" w:color="auto"/>
                <w:left w:val="none" w:sz="0" w:space="0" w:color="auto"/>
                <w:bottom w:val="none" w:sz="0" w:space="0" w:color="auto"/>
                <w:right w:val="none" w:sz="0" w:space="0" w:color="auto"/>
              </w:divBdr>
            </w:div>
          </w:divsChild>
        </w:div>
        <w:div w:id="19760648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6030370">
              <w:marLeft w:val="0"/>
              <w:marRight w:val="0"/>
              <w:marTop w:val="0"/>
              <w:marBottom w:val="0"/>
              <w:divBdr>
                <w:top w:val="none" w:sz="0" w:space="0" w:color="auto"/>
                <w:left w:val="none" w:sz="0" w:space="0" w:color="auto"/>
                <w:bottom w:val="none" w:sz="0" w:space="0" w:color="auto"/>
                <w:right w:val="none" w:sz="0" w:space="0" w:color="auto"/>
              </w:divBdr>
              <w:divsChild>
                <w:div w:id="1090279528">
                  <w:marLeft w:val="0"/>
                  <w:marRight w:val="0"/>
                  <w:marTop w:val="0"/>
                  <w:marBottom w:val="0"/>
                  <w:divBdr>
                    <w:top w:val="none" w:sz="0" w:space="0" w:color="auto"/>
                    <w:left w:val="none" w:sz="0" w:space="0" w:color="auto"/>
                    <w:bottom w:val="none" w:sz="0" w:space="0" w:color="auto"/>
                    <w:right w:val="none" w:sz="0" w:space="0" w:color="auto"/>
                  </w:divBdr>
                </w:div>
                <w:div w:id="11221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72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80295594">
              <w:marLeft w:val="0"/>
              <w:marRight w:val="0"/>
              <w:marTop w:val="0"/>
              <w:marBottom w:val="0"/>
              <w:divBdr>
                <w:top w:val="none" w:sz="0" w:space="0" w:color="auto"/>
                <w:left w:val="none" w:sz="0" w:space="0" w:color="auto"/>
                <w:bottom w:val="none" w:sz="0" w:space="0" w:color="auto"/>
                <w:right w:val="none" w:sz="0" w:space="0" w:color="auto"/>
              </w:divBdr>
            </w:div>
          </w:divsChild>
        </w:div>
        <w:div w:id="2018729681">
          <w:blockQuote w:val="1"/>
          <w:marLeft w:val="720"/>
          <w:marRight w:val="720"/>
          <w:marTop w:val="0"/>
          <w:marBottom w:val="0"/>
          <w:divBdr>
            <w:top w:val="none" w:sz="0" w:space="0" w:color="auto"/>
            <w:left w:val="none" w:sz="0" w:space="0" w:color="auto"/>
            <w:bottom w:val="none" w:sz="0" w:space="0" w:color="auto"/>
            <w:right w:val="none" w:sz="0" w:space="0" w:color="auto"/>
          </w:divBdr>
          <w:divsChild>
            <w:div w:id="467433991">
              <w:marLeft w:val="0"/>
              <w:marRight w:val="0"/>
              <w:marTop w:val="0"/>
              <w:marBottom w:val="0"/>
              <w:divBdr>
                <w:top w:val="none" w:sz="0" w:space="0" w:color="auto"/>
                <w:left w:val="none" w:sz="0" w:space="0" w:color="auto"/>
                <w:bottom w:val="none" w:sz="0" w:space="0" w:color="auto"/>
                <w:right w:val="none" w:sz="0" w:space="0" w:color="auto"/>
              </w:divBdr>
            </w:div>
            <w:div w:id="1533763043">
              <w:marLeft w:val="0"/>
              <w:marRight w:val="0"/>
              <w:marTop w:val="0"/>
              <w:marBottom w:val="0"/>
              <w:divBdr>
                <w:top w:val="none" w:sz="0" w:space="0" w:color="auto"/>
                <w:left w:val="none" w:sz="0" w:space="0" w:color="auto"/>
                <w:bottom w:val="none" w:sz="0" w:space="0" w:color="auto"/>
                <w:right w:val="none" w:sz="0" w:space="0" w:color="auto"/>
              </w:divBdr>
              <w:divsChild>
                <w:div w:id="75447673">
                  <w:marLeft w:val="0"/>
                  <w:marRight w:val="0"/>
                  <w:marTop w:val="0"/>
                  <w:marBottom w:val="0"/>
                  <w:divBdr>
                    <w:top w:val="none" w:sz="0" w:space="0" w:color="auto"/>
                    <w:left w:val="none" w:sz="0" w:space="0" w:color="auto"/>
                    <w:bottom w:val="none" w:sz="0" w:space="0" w:color="auto"/>
                    <w:right w:val="none" w:sz="0" w:space="0" w:color="auto"/>
                  </w:divBdr>
                </w:div>
                <w:div w:id="220750547">
                  <w:marLeft w:val="0"/>
                  <w:marRight w:val="0"/>
                  <w:marTop w:val="0"/>
                  <w:marBottom w:val="0"/>
                  <w:divBdr>
                    <w:top w:val="none" w:sz="0" w:space="0" w:color="auto"/>
                    <w:left w:val="none" w:sz="0" w:space="0" w:color="auto"/>
                    <w:bottom w:val="none" w:sz="0" w:space="0" w:color="auto"/>
                    <w:right w:val="none" w:sz="0" w:space="0" w:color="auto"/>
                  </w:divBdr>
                </w:div>
                <w:div w:id="469447500">
                  <w:marLeft w:val="0"/>
                  <w:marRight w:val="0"/>
                  <w:marTop w:val="0"/>
                  <w:marBottom w:val="0"/>
                  <w:divBdr>
                    <w:top w:val="none" w:sz="0" w:space="0" w:color="auto"/>
                    <w:left w:val="none" w:sz="0" w:space="0" w:color="auto"/>
                    <w:bottom w:val="none" w:sz="0" w:space="0" w:color="auto"/>
                    <w:right w:val="none" w:sz="0" w:space="0" w:color="auto"/>
                  </w:divBdr>
                </w:div>
                <w:div w:id="471680367">
                  <w:marLeft w:val="0"/>
                  <w:marRight w:val="0"/>
                  <w:marTop w:val="0"/>
                  <w:marBottom w:val="0"/>
                  <w:divBdr>
                    <w:top w:val="none" w:sz="0" w:space="0" w:color="auto"/>
                    <w:left w:val="none" w:sz="0" w:space="0" w:color="auto"/>
                    <w:bottom w:val="none" w:sz="0" w:space="0" w:color="auto"/>
                    <w:right w:val="none" w:sz="0" w:space="0" w:color="auto"/>
                  </w:divBdr>
                </w:div>
                <w:div w:id="896091808">
                  <w:marLeft w:val="0"/>
                  <w:marRight w:val="0"/>
                  <w:marTop w:val="0"/>
                  <w:marBottom w:val="0"/>
                  <w:divBdr>
                    <w:top w:val="none" w:sz="0" w:space="0" w:color="auto"/>
                    <w:left w:val="none" w:sz="0" w:space="0" w:color="auto"/>
                    <w:bottom w:val="none" w:sz="0" w:space="0" w:color="auto"/>
                    <w:right w:val="none" w:sz="0" w:space="0" w:color="auto"/>
                  </w:divBdr>
                </w:div>
                <w:div w:id="1531072409">
                  <w:marLeft w:val="0"/>
                  <w:marRight w:val="0"/>
                  <w:marTop w:val="0"/>
                  <w:marBottom w:val="0"/>
                  <w:divBdr>
                    <w:top w:val="none" w:sz="0" w:space="0" w:color="auto"/>
                    <w:left w:val="none" w:sz="0" w:space="0" w:color="auto"/>
                    <w:bottom w:val="none" w:sz="0" w:space="0" w:color="auto"/>
                    <w:right w:val="none" w:sz="0" w:space="0" w:color="auto"/>
                  </w:divBdr>
                </w:div>
                <w:div w:id="1579099162">
                  <w:marLeft w:val="0"/>
                  <w:marRight w:val="0"/>
                  <w:marTop w:val="0"/>
                  <w:marBottom w:val="0"/>
                  <w:divBdr>
                    <w:top w:val="none" w:sz="0" w:space="0" w:color="auto"/>
                    <w:left w:val="none" w:sz="0" w:space="0" w:color="auto"/>
                    <w:bottom w:val="none" w:sz="0" w:space="0" w:color="auto"/>
                    <w:right w:val="none" w:sz="0" w:space="0" w:color="auto"/>
                  </w:divBdr>
                </w:div>
                <w:div w:id="1776825400">
                  <w:marLeft w:val="0"/>
                  <w:marRight w:val="0"/>
                  <w:marTop w:val="0"/>
                  <w:marBottom w:val="0"/>
                  <w:divBdr>
                    <w:top w:val="none" w:sz="0" w:space="0" w:color="auto"/>
                    <w:left w:val="none" w:sz="0" w:space="0" w:color="auto"/>
                    <w:bottom w:val="none" w:sz="0" w:space="0" w:color="auto"/>
                    <w:right w:val="none" w:sz="0" w:space="0" w:color="auto"/>
                  </w:divBdr>
                </w:div>
                <w:div w:id="1874802295">
                  <w:marLeft w:val="0"/>
                  <w:marRight w:val="0"/>
                  <w:marTop w:val="0"/>
                  <w:marBottom w:val="0"/>
                  <w:divBdr>
                    <w:top w:val="none" w:sz="0" w:space="0" w:color="auto"/>
                    <w:left w:val="none" w:sz="0" w:space="0" w:color="auto"/>
                    <w:bottom w:val="none" w:sz="0" w:space="0" w:color="auto"/>
                    <w:right w:val="none" w:sz="0" w:space="0" w:color="auto"/>
                  </w:divBdr>
                </w:div>
                <w:div w:id="2070302578">
                  <w:marLeft w:val="0"/>
                  <w:marRight w:val="0"/>
                  <w:marTop w:val="0"/>
                  <w:marBottom w:val="0"/>
                  <w:divBdr>
                    <w:top w:val="none" w:sz="0" w:space="0" w:color="auto"/>
                    <w:left w:val="none" w:sz="0" w:space="0" w:color="auto"/>
                    <w:bottom w:val="none" w:sz="0" w:space="0" w:color="auto"/>
                    <w:right w:val="none" w:sz="0" w:space="0" w:color="auto"/>
                  </w:divBdr>
                </w:div>
              </w:divsChild>
            </w:div>
            <w:div w:id="1847480980">
              <w:marLeft w:val="0"/>
              <w:marRight w:val="0"/>
              <w:marTop w:val="0"/>
              <w:marBottom w:val="0"/>
              <w:divBdr>
                <w:top w:val="none" w:sz="0" w:space="0" w:color="auto"/>
                <w:left w:val="none" w:sz="0" w:space="0" w:color="auto"/>
                <w:bottom w:val="none" w:sz="0" w:space="0" w:color="auto"/>
                <w:right w:val="none" w:sz="0" w:space="0" w:color="auto"/>
              </w:divBdr>
              <w:divsChild>
                <w:div w:id="173881150">
                  <w:marLeft w:val="0"/>
                  <w:marRight w:val="0"/>
                  <w:marTop w:val="0"/>
                  <w:marBottom w:val="0"/>
                  <w:divBdr>
                    <w:top w:val="none" w:sz="0" w:space="0" w:color="auto"/>
                    <w:left w:val="none" w:sz="0" w:space="0" w:color="auto"/>
                    <w:bottom w:val="none" w:sz="0" w:space="0" w:color="auto"/>
                    <w:right w:val="none" w:sz="0" w:space="0" w:color="auto"/>
                  </w:divBdr>
                </w:div>
                <w:div w:id="348025596">
                  <w:marLeft w:val="0"/>
                  <w:marRight w:val="0"/>
                  <w:marTop w:val="0"/>
                  <w:marBottom w:val="0"/>
                  <w:divBdr>
                    <w:top w:val="none" w:sz="0" w:space="0" w:color="auto"/>
                    <w:left w:val="none" w:sz="0" w:space="0" w:color="auto"/>
                    <w:bottom w:val="none" w:sz="0" w:space="0" w:color="auto"/>
                    <w:right w:val="none" w:sz="0" w:space="0" w:color="auto"/>
                  </w:divBdr>
                </w:div>
                <w:div w:id="1281379096">
                  <w:marLeft w:val="0"/>
                  <w:marRight w:val="0"/>
                  <w:marTop w:val="0"/>
                  <w:marBottom w:val="0"/>
                  <w:divBdr>
                    <w:top w:val="none" w:sz="0" w:space="0" w:color="auto"/>
                    <w:left w:val="none" w:sz="0" w:space="0" w:color="auto"/>
                    <w:bottom w:val="none" w:sz="0" w:space="0" w:color="auto"/>
                    <w:right w:val="none" w:sz="0" w:space="0" w:color="auto"/>
                  </w:divBdr>
                </w:div>
                <w:div w:id="1358845764">
                  <w:marLeft w:val="0"/>
                  <w:marRight w:val="0"/>
                  <w:marTop w:val="0"/>
                  <w:marBottom w:val="0"/>
                  <w:divBdr>
                    <w:top w:val="none" w:sz="0" w:space="0" w:color="auto"/>
                    <w:left w:val="none" w:sz="0" w:space="0" w:color="auto"/>
                    <w:bottom w:val="none" w:sz="0" w:space="0" w:color="auto"/>
                    <w:right w:val="none" w:sz="0" w:space="0" w:color="auto"/>
                  </w:divBdr>
                </w:div>
                <w:div w:id="1600068256">
                  <w:marLeft w:val="0"/>
                  <w:marRight w:val="0"/>
                  <w:marTop w:val="0"/>
                  <w:marBottom w:val="0"/>
                  <w:divBdr>
                    <w:top w:val="none" w:sz="0" w:space="0" w:color="auto"/>
                    <w:left w:val="none" w:sz="0" w:space="0" w:color="auto"/>
                    <w:bottom w:val="none" w:sz="0" w:space="0" w:color="auto"/>
                    <w:right w:val="none" w:sz="0" w:space="0" w:color="auto"/>
                  </w:divBdr>
                </w:div>
                <w:div w:id="1608928734">
                  <w:marLeft w:val="0"/>
                  <w:marRight w:val="0"/>
                  <w:marTop w:val="0"/>
                  <w:marBottom w:val="0"/>
                  <w:divBdr>
                    <w:top w:val="none" w:sz="0" w:space="0" w:color="auto"/>
                    <w:left w:val="none" w:sz="0" w:space="0" w:color="auto"/>
                    <w:bottom w:val="none" w:sz="0" w:space="0" w:color="auto"/>
                    <w:right w:val="none" w:sz="0" w:space="0" w:color="auto"/>
                  </w:divBdr>
                </w:div>
                <w:div w:id="1710494912">
                  <w:marLeft w:val="0"/>
                  <w:marRight w:val="0"/>
                  <w:marTop w:val="0"/>
                  <w:marBottom w:val="0"/>
                  <w:divBdr>
                    <w:top w:val="none" w:sz="0" w:space="0" w:color="auto"/>
                    <w:left w:val="none" w:sz="0" w:space="0" w:color="auto"/>
                    <w:bottom w:val="none" w:sz="0" w:space="0" w:color="auto"/>
                    <w:right w:val="none" w:sz="0" w:space="0" w:color="auto"/>
                  </w:divBdr>
                </w:div>
                <w:div w:id="2051223327">
                  <w:marLeft w:val="0"/>
                  <w:marRight w:val="0"/>
                  <w:marTop w:val="0"/>
                  <w:marBottom w:val="0"/>
                  <w:divBdr>
                    <w:top w:val="none" w:sz="0" w:space="0" w:color="auto"/>
                    <w:left w:val="none" w:sz="0" w:space="0" w:color="auto"/>
                    <w:bottom w:val="none" w:sz="0" w:space="0" w:color="auto"/>
                    <w:right w:val="none" w:sz="0" w:space="0" w:color="auto"/>
                  </w:divBdr>
                </w:div>
                <w:div w:id="21282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804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2705196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54014398">
                  <w:marLeft w:val="0"/>
                  <w:marRight w:val="0"/>
                  <w:marTop w:val="0"/>
                  <w:marBottom w:val="0"/>
                  <w:divBdr>
                    <w:top w:val="none" w:sz="0" w:space="0" w:color="auto"/>
                    <w:left w:val="none" w:sz="0" w:space="0" w:color="auto"/>
                    <w:bottom w:val="none" w:sz="0" w:space="0" w:color="auto"/>
                    <w:right w:val="none" w:sz="0" w:space="0" w:color="auto"/>
                  </w:divBdr>
                </w:div>
                <w:div w:id="1973905186">
                  <w:marLeft w:val="0"/>
                  <w:marRight w:val="0"/>
                  <w:marTop w:val="0"/>
                  <w:marBottom w:val="0"/>
                  <w:divBdr>
                    <w:top w:val="none" w:sz="0" w:space="0" w:color="auto"/>
                    <w:left w:val="none" w:sz="0" w:space="0" w:color="auto"/>
                    <w:bottom w:val="none" w:sz="0" w:space="0" w:color="auto"/>
                    <w:right w:val="none" w:sz="0" w:space="0" w:color="auto"/>
                  </w:divBdr>
                </w:div>
              </w:divsChild>
            </w:div>
            <w:div w:id="1372340508">
              <w:marLeft w:val="0"/>
              <w:marRight w:val="0"/>
              <w:marTop w:val="0"/>
              <w:marBottom w:val="0"/>
              <w:divBdr>
                <w:top w:val="none" w:sz="0" w:space="0" w:color="auto"/>
                <w:left w:val="none" w:sz="0" w:space="0" w:color="auto"/>
                <w:bottom w:val="none" w:sz="0" w:space="0" w:color="auto"/>
                <w:right w:val="none" w:sz="0" w:space="0" w:color="auto"/>
              </w:divBdr>
              <w:divsChild>
                <w:div w:id="1185705056">
                  <w:marLeft w:val="0"/>
                  <w:marRight w:val="0"/>
                  <w:marTop w:val="0"/>
                  <w:marBottom w:val="0"/>
                  <w:divBdr>
                    <w:top w:val="none" w:sz="0" w:space="0" w:color="auto"/>
                    <w:left w:val="none" w:sz="0" w:space="0" w:color="auto"/>
                    <w:bottom w:val="none" w:sz="0" w:space="0" w:color="auto"/>
                    <w:right w:val="none" w:sz="0" w:space="0" w:color="auto"/>
                  </w:divBdr>
                  <w:divsChild>
                    <w:div w:id="871576651">
                      <w:marLeft w:val="0"/>
                      <w:marRight w:val="0"/>
                      <w:marTop w:val="0"/>
                      <w:marBottom w:val="0"/>
                      <w:divBdr>
                        <w:top w:val="none" w:sz="0" w:space="0" w:color="auto"/>
                        <w:left w:val="none" w:sz="0" w:space="0" w:color="auto"/>
                        <w:bottom w:val="none" w:sz="0" w:space="0" w:color="auto"/>
                        <w:right w:val="none" w:sz="0" w:space="0" w:color="auto"/>
                      </w:divBdr>
                    </w:div>
                    <w:div w:id="1213998559">
                      <w:marLeft w:val="0"/>
                      <w:marRight w:val="0"/>
                      <w:marTop w:val="0"/>
                      <w:marBottom w:val="0"/>
                      <w:divBdr>
                        <w:top w:val="none" w:sz="0" w:space="0" w:color="auto"/>
                        <w:left w:val="none" w:sz="0" w:space="0" w:color="auto"/>
                        <w:bottom w:val="none" w:sz="0" w:space="0" w:color="auto"/>
                        <w:right w:val="none" w:sz="0" w:space="0" w:color="auto"/>
                      </w:divBdr>
                    </w:div>
                    <w:div w:id="165749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03349">
          <w:marLeft w:val="0"/>
          <w:marRight w:val="0"/>
          <w:marTop w:val="0"/>
          <w:marBottom w:val="0"/>
          <w:divBdr>
            <w:top w:val="none" w:sz="0" w:space="0" w:color="auto"/>
            <w:left w:val="none" w:sz="0" w:space="0" w:color="auto"/>
            <w:bottom w:val="none" w:sz="0" w:space="0" w:color="auto"/>
            <w:right w:val="none" w:sz="0" w:space="0" w:color="auto"/>
          </w:divBdr>
        </w:div>
        <w:div w:id="2140682386">
          <w:marLeft w:val="0"/>
          <w:marRight w:val="0"/>
          <w:marTop w:val="0"/>
          <w:marBottom w:val="0"/>
          <w:divBdr>
            <w:top w:val="none" w:sz="0" w:space="0" w:color="auto"/>
            <w:left w:val="none" w:sz="0" w:space="0" w:color="auto"/>
            <w:bottom w:val="none" w:sz="0" w:space="0" w:color="auto"/>
            <w:right w:val="none" w:sz="0" w:space="0" w:color="auto"/>
          </w:divBdr>
        </w:div>
        <w:div w:id="214349730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0738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02306">
      <w:bodyDiv w:val="1"/>
      <w:marLeft w:val="0"/>
      <w:marRight w:val="0"/>
      <w:marTop w:val="0"/>
      <w:marBottom w:val="0"/>
      <w:divBdr>
        <w:top w:val="none" w:sz="0" w:space="0" w:color="auto"/>
        <w:left w:val="none" w:sz="0" w:space="0" w:color="auto"/>
        <w:bottom w:val="none" w:sz="0" w:space="0" w:color="auto"/>
        <w:right w:val="none" w:sz="0" w:space="0" w:color="auto"/>
      </w:divBdr>
      <w:divsChild>
        <w:div w:id="956988200">
          <w:marLeft w:val="0"/>
          <w:marRight w:val="0"/>
          <w:marTop w:val="0"/>
          <w:marBottom w:val="0"/>
          <w:divBdr>
            <w:top w:val="none" w:sz="0" w:space="0" w:color="auto"/>
            <w:left w:val="none" w:sz="0" w:space="0" w:color="auto"/>
            <w:bottom w:val="none" w:sz="0" w:space="0" w:color="auto"/>
            <w:right w:val="none" w:sz="0" w:space="0" w:color="auto"/>
          </w:divBdr>
        </w:div>
        <w:div w:id="1222717025">
          <w:marLeft w:val="0"/>
          <w:marRight w:val="0"/>
          <w:marTop w:val="0"/>
          <w:marBottom w:val="0"/>
          <w:divBdr>
            <w:top w:val="none" w:sz="0" w:space="0" w:color="auto"/>
            <w:left w:val="none" w:sz="0" w:space="0" w:color="auto"/>
            <w:bottom w:val="none" w:sz="0" w:space="0" w:color="auto"/>
            <w:right w:val="none" w:sz="0" w:space="0" w:color="auto"/>
          </w:divBdr>
        </w:div>
      </w:divsChild>
    </w:div>
    <w:div w:id="1781217754">
      <w:bodyDiv w:val="1"/>
      <w:marLeft w:val="0"/>
      <w:marRight w:val="0"/>
      <w:marTop w:val="0"/>
      <w:marBottom w:val="0"/>
      <w:divBdr>
        <w:top w:val="none" w:sz="0" w:space="0" w:color="auto"/>
        <w:left w:val="none" w:sz="0" w:space="0" w:color="auto"/>
        <w:bottom w:val="none" w:sz="0" w:space="0" w:color="auto"/>
        <w:right w:val="none" w:sz="0" w:space="0" w:color="auto"/>
      </w:divBdr>
    </w:div>
    <w:div w:id="1811054305">
      <w:bodyDiv w:val="1"/>
      <w:marLeft w:val="0"/>
      <w:marRight w:val="0"/>
      <w:marTop w:val="0"/>
      <w:marBottom w:val="0"/>
      <w:divBdr>
        <w:top w:val="none" w:sz="0" w:space="0" w:color="auto"/>
        <w:left w:val="none" w:sz="0" w:space="0" w:color="auto"/>
        <w:bottom w:val="none" w:sz="0" w:space="0" w:color="auto"/>
        <w:right w:val="none" w:sz="0" w:space="0" w:color="auto"/>
      </w:divBdr>
    </w:div>
    <w:div w:id="1830907123">
      <w:bodyDiv w:val="1"/>
      <w:marLeft w:val="0"/>
      <w:marRight w:val="0"/>
      <w:marTop w:val="0"/>
      <w:marBottom w:val="0"/>
      <w:divBdr>
        <w:top w:val="none" w:sz="0" w:space="0" w:color="auto"/>
        <w:left w:val="none" w:sz="0" w:space="0" w:color="auto"/>
        <w:bottom w:val="none" w:sz="0" w:space="0" w:color="auto"/>
        <w:right w:val="none" w:sz="0" w:space="0" w:color="auto"/>
      </w:divBdr>
      <w:divsChild>
        <w:div w:id="2115393989">
          <w:marLeft w:val="0"/>
          <w:marRight w:val="0"/>
          <w:marTop w:val="0"/>
          <w:marBottom w:val="0"/>
          <w:divBdr>
            <w:top w:val="none" w:sz="0" w:space="0" w:color="auto"/>
            <w:left w:val="none" w:sz="0" w:space="0" w:color="auto"/>
            <w:bottom w:val="none" w:sz="0" w:space="0" w:color="auto"/>
            <w:right w:val="none" w:sz="0" w:space="0" w:color="auto"/>
          </w:divBdr>
          <w:divsChild>
            <w:div w:id="5227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4113">
      <w:bodyDiv w:val="1"/>
      <w:marLeft w:val="0"/>
      <w:marRight w:val="0"/>
      <w:marTop w:val="0"/>
      <w:marBottom w:val="0"/>
      <w:divBdr>
        <w:top w:val="none" w:sz="0" w:space="0" w:color="auto"/>
        <w:left w:val="none" w:sz="0" w:space="0" w:color="auto"/>
        <w:bottom w:val="none" w:sz="0" w:space="0" w:color="auto"/>
        <w:right w:val="none" w:sz="0" w:space="0" w:color="auto"/>
      </w:divBdr>
      <w:divsChild>
        <w:div w:id="442041948">
          <w:marLeft w:val="0"/>
          <w:marRight w:val="0"/>
          <w:marTop w:val="0"/>
          <w:marBottom w:val="0"/>
          <w:divBdr>
            <w:top w:val="none" w:sz="0" w:space="0" w:color="auto"/>
            <w:left w:val="none" w:sz="0" w:space="0" w:color="auto"/>
            <w:bottom w:val="none" w:sz="0" w:space="0" w:color="auto"/>
            <w:right w:val="none" w:sz="0" w:space="0" w:color="auto"/>
          </w:divBdr>
          <w:divsChild>
            <w:div w:id="1192575857">
              <w:marLeft w:val="0"/>
              <w:marRight w:val="0"/>
              <w:marTop w:val="0"/>
              <w:marBottom w:val="0"/>
              <w:divBdr>
                <w:top w:val="none" w:sz="0" w:space="0" w:color="auto"/>
                <w:left w:val="none" w:sz="0" w:space="0" w:color="auto"/>
                <w:bottom w:val="none" w:sz="0" w:space="0" w:color="auto"/>
                <w:right w:val="none" w:sz="0" w:space="0" w:color="auto"/>
              </w:divBdr>
            </w:div>
            <w:div w:id="1817914100">
              <w:marLeft w:val="0"/>
              <w:marRight w:val="0"/>
              <w:marTop w:val="0"/>
              <w:marBottom w:val="0"/>
              <w:divBdr>
                <w:top w:val="none" w:sz="0" w:space="0" w:color="auto"/>
                <w:left w:val="none" w:sz="0" w:space="0" w:color="auto"/>
                <w:bottom w:val="none" w:sz="0" w:space="0" w:color="auto"/>
                <w:right w:val="none" w:sz="0" w:space="0" w:color="auto"/>
              </w:divBdr>
            </w:div>
            <w:div w:id="1979066358">
              <w:marLeft w:val="0"/>
              <w:marRight w:val="0"/>
              <w:marTop w:val="0"/>
              <w:marBottom w:val="0"/>
              <w:divBdr>
                <w:top w:val="none" w:sz="0" w:space="0" w:color="auto"/>
                <w:left w:val="none" w:sz="0" w:space="0" w:color="auto"/>
                <w:bottom w:val="none" w:sz="0" w:space="0" w:color="auto"/>
                <w:right w:val="none" w:sz="0" w:space="0" w:color="auto"/>
              </w:divBdr>
              <w:divsChild>
                <w:div w:id="1902208177">
                  <w:marLeft w:val="0"/>
                  <w:marRight w:val="0"/>
                  <w:marTop w:val="0"/>
                  <w:marBottom w:val="0"/>
                  <w:divBdr>
                    <w:top w:val="none" w:sz="0" w:space="0" w:color="auto"/>
                    <w:left w:val="none" w:sz="0" w:space="0" w:color="auto"/>
                    <w:bottom w:val="none" w:sz="0" w:space="0" w:color="auto"/>
                    <w:right w:val="none" w:sz="0" w:space="0" w:color="auto"/>
                  </w:divBdr>
                  <w:divsChild>
                    <w:div w:id="258560769">
                      <w:marLeft w:val="0"/>
                      <w:marRight w:val="0"/>
                      <w:marTop w:val="0"/>
                      <w:marBottom w:val="0"/>
                      <w:divBdr>
                        <w:top w:val="none" w:sz="0" w:space="0" w:color="auto"/>
                        <w:left w:val="none" w:sz="0" w:space="0" w:color="auto"/>
                        <w:bottom w:val="none" w:sz="0" w:space="0" w:color="auto"/>
                        <w:right w:val="none" w:sz="0" w:space="0" w:color="auto"/>
                      </w:divBdr>
                      <w:divsChild>
                        <w:div w:id="175731106">
                          <w:marLeft w:val="0"/>
                          <w:marRight w:val="0"/>
                          <w:marTop w:val="0"/>
                          <w:marBottom w:val="0"/>
                          <w:divBdr>
                            <w:top w:val="none" w:sz="0" w:space="0" w:color="auto"/>
                            <w:left w:val="none" w:sz="0" w:space="0" w:color="auto"/>
                            <w:bottom w:val="none" w:sz="0" w:space="0" w:color="auto"/>
                            <w:right w:val="none" w:sz="0" w:space="0" w:color="auto"/>
                          </w:divBdr>
                        </w:div>
                        <w:div w:id="271128334">
                          <w:marLeft w:val="0"/>
                          <w:marRight w:val="0"/>
                          <w:marTop w:val="0"/>
                          <w:marBottom w:val="0"/>
                          <w:divBdr>
                            <w:top w:val="none" w:sz="0" w:space="0" w:color="auto"/>
                            <w:left w:val="none" w:sz="0" w:space="0" w:color="auto"/>
                            <w:bottom w:val="none" w:sz="0" w:space="0" w:color="auto"/>
                            <w:right w:val="none" w:sz="0" w:space="0" w:color="auto"/>
                          </w:divBdr>
                        </w:div>
                        <w:div w:id="10428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951586">
          <w:marLeft w:val="0"/>
          <w:marRight w:val="0"/>
          <w:marTop w:val="0"/>
          <w:marBottom w:val="0"/>
          <w:divBdr>
            <w:top w:val="none" w:sz="0" w:space="0" w:color="auto"/>
            <w:left w:val="none" w:sz="0" w:space="0" w:color="auto"/>
            <w:bottom w:val="none" w:sz="0" w:space="0" w:color="auto"/>
            <w:right w:val="none" w:sz="0" w:space="0" w:color="auto"/>
          </w:divBdr>
        </w:div>
        <w:div w:id="720398681">
          <w:marLeft w:val="0"/>
          <w:marRight w:val="0"/>
          <w:marTop w:val="0"/>
          <w:marBottom w:val="0"/>
          <w:divBdr>
            <w:top w:val="none" w:sz="0" w:space="0" w:color="auto"/>
            <w:left w:val="none" w:sz="0" w:space="0" w:color="auto"/>
            <w:bottom w:val="none" w:sz="0" w:space="0" w:color="auto"/>
            <w:right w:val="none" w:sz="0" w:space="0" w:color="auto"/>
          </w:divBdr>
        </w:div>
        <w:div w:id="813177648">
          <w:marLeft w:val="0"/>
          <w:marRight w:val="0"/>
          <w:marTop w:val="0"/>
          <w:marBottom w:val="0"/>
          <w:divBdr>
            <w:top w:val="none" w:sz="0" w:space="0" w:color="auto"/>
            <w:left w:val="none" w:sz="0" w:space="0" w:color="auto"/>
            <w:bottom w:val="none" w:sz="0" w:space="0" w:color="auto"/>
            <w:right w:val="none" w:sz="0" w:space="0" w:color="auto"/>
          </w:divBdr>
        </w:div>
      </w:divsChild>
    </w:div>
    <w:div w:id="1851750401">
      <w:bodyDiv w:val="1"/>
      <w:marLeft w:val="0"/>
      <w:marRight w:val="0"/>
      <w:marTop w:val="0"/>
      <w:marBottom w:val="0"/>
      <w:divBdr>
        <w:top w:val="none" w:sz="0" w:space="0" w:color="auto"/>
        <w:left w:val="none" w:sz="0" w:space="0" w:color="auto"/>
        <w:bottom w:val="none" w:sz="0" w:space="0" w:color="auto"/>
        <w:right w:val="none" w:sz="0" w:space="0" w:color="auto"/>
      </w:divBdr>
    </w:div>
    <w:div w:id="1876459089">
      <w:bodyDiv w:val="1"/>
      <w:marLeft w:val="0"/>
      <w:marRight w:val="0"/>
      <w:marTop w:val="0"/>
      <w:marBottom w:val="0"/>
      <w:divBdr>
        <w:top w:val="none" w:sz="0" w:space="0" w:color="auto"/>
        <w:left w:val="none" w:sz="0" w:space="0" w:color="auto"/>
        <w:bottom w:val="none" w:sz="0" w:space="0" w:color="auto"/>
        <w:right w:val="none" w:sz="0" w:space="0" w:color="auto"/>
      </w:divBdr>
    </w:div>
    <w:div w:id="1898197002">
      <w:bodyDiv w:val="1"/>
      <w:marLeft w:val="0"/>
      <w:marRight w:val="0"/>
      <w:marTop w:val="0"/>
      <w:marBottom w:val="0"/>
      <w:divBdr>
        <w:top w:val="none" w:sz="0" w:space="0" w:color="auto"/>
        <w:left w:val="none" w:sz="0" w:space="0" w:color="auto"/>
        <w:bottom w:val="none" w:sz="0" w:space="0" w:color="auto"/>
        <w:right w:val="none" w:sz="0" w:space="0" w:color="auto"/>
      </w:divBdr>
      <w:divsChild>
        <w:div w:id="219025379">
          <w:marLeft w:val="0"/>
          <w:marRight w:val="0"/>
          <w:marTop w:val="0"/>
          <w:marBottom w:val="0"/>
          <w:divBdr>
            <w:top w:val="none" w:sz="0" w:space="0" w:color="auto"/>
            <w:left w:val="none" w:sz="0" w:space="0" w:color="auto"/>
            <w:bottom w:val="none" w:sz="0" w:space="0" w:color="auto"/>
            <w:right w:val="none" w:sz="0" w:space="0" w:color="auto"/>
          </w:divBdr>
        </w:div>
      </w:divsChild>
    </w:div>
    <w:div w:id="1903445690">
      <w:bodyDiv w:val="1"/>
      <w:marLeft w:val="0"/>
      <w:marRight w:val="0"/>
      <w:marTop w:val="0"/>
      <w:marBottom w:val="0"/>
      <w:divBdr>
        <w:top w:val="none" w:sz="0" w:space="0" w:color="auto"/>
        <w:left w:val="none" w:sz="0" w:space="0" w:color="auto"/>
        <w:bottom w:val="none" w:sz="0" w:space="0" w:color="auto"/>
        <w:right w:val="none" w:sz="0" w:space="0" w:color="auto"/>
      </w:divBdr>
      <w:divsChild>
        <w:div w:id="2040932951">
          <w:marLeft w:val="0"/>
          <w:marRight w:val="0"/>
          <w:marTop w:val="0"/>
          <w:marBottom w:val="0"/>
          <w:divBdr>
            <w:top w:val="none" w:sz="0" w:space="0" w:color="auto"/>
            <w:left w:val="none" w:sz="0" w:space="0" w:color="auto"/>
            <w:bottom w:val="none" w:sz="0" w:space="0" w:color="auto"/>
            <w:right w:val="none" w:sz="0" w:space="0" w:color="auto"/>
          </w:divBdr>
        </w:div>
      </w:divsChild>
    </w:div>
    <w:div w:id="1942184088">
      <w:bodyDiv w:val="1"/>
      <w:marLeft w:val="0"/>
      <w:marRight w:val="0"/>
      <w:marTop w:val="0"/>
      <w:marBottom w:val="0"/>
      <w:divBdr>
        <w:top w:val="none" w:sz="0" w:space="0" w:color="auto"/>
        <w:left w:val="none" w:sz="0" w:space="0" w:color="auto"/>
        <w:bottom w:val="none" w:sz="0" w:space="0" w:color="auto"/>
        <w:right w:val="none" w:sz="0" w:space="0" w:color="auto"/>
      </w:divBdr>
    </w:div>
    <w:div w:id="2000423957">
      <w:bodyDiv w:val="1"/>
      <w:marLeft w:val="0"/>
      <w:marRight w:val="0"/>
      <w:marTop w:val="0"/>
      <w:marBottom w:val="0"/>
      <w:divBdr>
        <w:top w:val="none" w:sz="0" w:space="0" w:color="auto"/>
        <w:left w:val="none" w:sz="0" w:space="0" w:color="auto"/>
        <w:bottom w:val="none" w:sz="0" w:space="0" w:color="auto"/>
        <w:right w:val="none" w:sz="0" w:space="0" w:color="auto"/>
      </w:divBdr>
      <w:divsChild>
        <w:div w:id="1863283290">
          <w:marLeft w:val="0"/>
          <w:marRight w:val="0"/>
          <w:marTop w:val="0"/>
          <w:marBottom w:val="0"/>
          <w:divBdr>
            <w:top w:val="none" w:sz="0" w:space="0" w:color="auto"/>
            <w:left w:val="none" w:sz="0" w:space="0" w:color="auto"/>
            <w:bottom w:val="none" w:sz="0" w:space="0" w:color="auto"/>
            <w:right w:val="none" w:sz="0" w:space="0" w:color="auto"/>
          </w:divBdr>
        </w:div>
        <w:div w:id="1866286101">
          <w:marLeft w:val="0"/>
          <w:marRight w:val="0"/>
          <w:marTop w:val="0"/>
          <w:marBottom w:val="0"/>
          <w:divBdr>
            <w:top w:val="none" w:sz="0" w:space="0" w:color="auto"/>
            <w:left w:val="none" w:sz="0" w:space="0" w:color="auto"/>
            <w:bottom w:val="none" w:sz="0" w:space="0" w:color="auto"/>
            <w:right w:val="none" w:sz="0" w:space="0" w:color="auto"/>
          </w:divBdr>
          <w:divsChild>
            <w:div w:id="80832593">
              <w:marLeft w:val="0"/>
              <w:marRight w:val="0"/>
              <w:marTop w:val="0"/>
              <w:marBottom w:val="0"/>
              <w:divBdr>
                <w:top w:val="none" w:sz="0" w:space="0" w:color="auto"/>
                <w:left w:val="none" w:sz="0" w:space="0" w:color="auto"/>
                <w:bottom w:val="none" w:sz="0" w:space="0" w:color="auto"/>
                <w:right w:val="none" w:sz="0" w:space="0" w:color="auto"/>
              </w:divBdr>
            </w:div>
            <w:div w:id="1436055229">
              <w:marLeft w:val="0"/>
              <w:marRight w:val="0"/>
              <w:marTop w:val="0"/>
              <w:marBottom w:val="0"/>
              <w:divBdr>
                <w:top w:val="none" w:sz="0" w:space="0" w:color="auto"/>
                <w:left w:val="none" w:sz="0" w:space="0" w:color="auto"/>
                <w:bottom w:val="none" w:sz="0" w:space="0" w:color="auto"/>
                <w:right w:val="none" w:sz="0" w:space="0" w:color="auto"/>
              </w:divBdr>
              <w:divsChild>
                <w:div w:id="441388288">
                  <w:marLeft w:val="0"/>
                  <w:marRight w:val="0"/>
                  <w:marTop w:val="0"/>
                  <w:marBottom w:val="0"/>
                  <w:divBdr>
                    <w:top w:val="none" w:sz="0" w:space="0" w:color="auto"/>
                    <w:left w:val="none" w:sz="0" w:space="0" w:color="auto"/>
                    <w:bottom w:val="none" w:sz="0" w:space="0" w:color="auto"/>
                    <w:right w:val="none" w:sz="0" w:space="0" w:color="auto"/>
                  </w:divBdr>
                </w:div>
                <w:div w:id="1435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86197">
      <w:bodyDiv w:val="1"/>
      <w:marLeft w:val="0"/>
      <w:marRight w:val="0"/>
      <w:marTop w:val="0"/>
      <w:marBottom w:val="0"/>
      <w:divBdr>
        <w:top w:val="none" w:sz="0" w:space="0" w:color="auto"/>
        <w:left w:val="none" w:sz="0" w:space="0" w:color="auto"/>
        <w:bottom w:val="none" w:sz="0" w:space="0" w:color="auto"/>
        <w:right w:val="none" w:sz="0" w:space="0" w:color="auto"/>
      </w:divBdr>
    </w:div>
    <w:div w:id="2016763000">
      <w:bodyDiv w:val="1"/>
      <w:marLeft w:val="0"/>
      <w:marRight w:val="0"/>
      <w:marTop w:val="0"/>
      <w:marBottom w:val="0"/>
      <w:divBdr>
        <w:top w:val="none" w:sz="0" w:space="0" w:color="auto"/>
        <w:left w:val="none" w:sz="0" w:space="0" w:color="auto"/>
        <w:bottom w:val="none" w:sz="0" w:space="0" w:color="auto"/>
        <w:right w:val="none" w:sz="0" w:space="0" w:color="auto"/>
      </w:divBdr>
      <w:divsChild>
        <w:div w:id="1477068384">
          <w:marLeft w:val="0"/>
          <w:marRight w:val="0"/>
          <w:marTop w:val="0"/>
          <w:marBottom w:val="0"/>
          <w:divBdr>
            <w:top w:val="none" w:sz="0" w:space="0" w:color="auto"/>
            <w:left w:val="none" w:sz="0" w:space="0" w:color="auto"/>
            <w:bottom w:val="none" w:sz="0" w:space="0" w:color="auto"/>
            <w:right w:val="none" w:sz="0" w:space="0" w:color="auto"/>
          </w:divBdr>
        </w:div>
      </w:divsChild>
    </w:div>
    <w:div w:id="2046366115">
      <w:bodyDiv w:val="1"/>
      <w:marLeft w:val="0"/>
      <w:marRight w:val="0"/>
      <w:marTop w:val="0"/>
      <w:marBottom w:val="0"/>
      <w:divBdr>
        <w:top w:val="none" w:sz="0" w:space="0" w:color="auto"/>
        <w:left w:val="none" w:sz="0" w:space="0" w:color="auto"/>
        <w:bottom w:val="none" w:sz="0" w:space="0" w:color="auto"/>
        <w:right w:val="none" w:sz="0" w:space="0" w:color="auto"/>
      </w:divBdr>
    </w:div>
    <w:div w:id="2052606592">
      <w:bodyDiv w:val="1"/>
      <w:marLeft w:val="0"/>
      <w:marRight w:val="0"/>
      <w:marTop w:val="0"/>
      <w:marBottom w:val="0"/>
      <w:divBdr>
        <w:top w:val="none" w:sz="0" w:space="0" w:color="auto"/>
        <w:left w:val="none" w:sz="0" w:space="0" w:color="auto"/>
        <w:bottom w:val="none" w:sz="0" w:space="0" w:color="auto"/>
        <w:right w:val="none" w:sz="0" w:space="0" w:color="auto"/>
      </w:divBdr>
    </w:div>
    <w:div w:id="2056192192">
      <w:bodyDiv w:val="1"/>
      <w:marLeft w:val="0"/>
      <w:marRight w:val="0"/>
      <w:marTop w:val="0"/>
      <w:marBottom w:val="0"/>
      <w:divBdr>
        <w:top w:val="none" w:sz="0" w:space="0" w:color="auto"/>
        <w:left w:val="none" w:sz="0" w:space="0" w:color="auto"/>
        <w:bottom w:val="none" w:sz="0" w:space="0" w:color="auto"/>
        <w:right w:val="none" w:sz="0" w:space="0" w:color="auto"/>
      </w:divBdr>
      <w:divsChild>
        <w:div w:id="64839077">
          <w:marLeft w:val="0"/>
          <w:marRight w:val="0"/>
          <w:marTop w:val="0"/>
          <w:marBottom w:val="0"/>
          <w:divBdr>
            <w:top w:val="none" w:sz="0" w:space="0" w:color="auto"/>
            <w:left w:val="none" w:sz="0" w:space="0" w:color="auto"/>
            <w:bottom w:val="none" w:sz="0" w:space="0" w:color="auto"/>
            <w:right w:val="none" w:sz="0" w:space="0" w:color="auto"/>
          </w:divBdr>
        </w:div>
        <w:div w:id="157307282">
          <w:marLeft w:val="0"/>
          <w:marRight w:val="0"/>
          <w:marTop w:val="0"/>
          <w:marBottom w:val="0"/>
          <w:divBdr>
            <w:top w:val="none" w:sz="0" w:space="0" w:color="auto"/>
            <w:left w:val="none" w:sz="0" w:space="0" w:color="auto"/>
            <w:bottom w:val="none" w:sz="0" w:space="0" w:color="auto"/>
            <w:right w:val="none" w:sz="0" w:space="0" w:color="auto"/>
          </w:divBdr>
        </w:div>
        <w:div w:id="230236574">
          <w:marLeft w:val="0"/>
          <w:marRight w:val="0"/>
          <w:marTop w:val="0"/>
          <w:marBottom w:val="0"/>
          <w:divBdr>
            <w:top w:val="none" w:sz="0" w:space="0" w:color="auto"/>
            <w:left w:val="none" w:sz="0" w:space="0" w:color="auto"/>
            <w:bottom w:val="none" w:sz="0" w:space="0" w:color="auto"/>
            <w:right w:val="none" w:sz="0" w:space="0" w:color="auto"/>
          </w:divBdr>
        </w:div>
        <w:div w:id="367026449">
          <w:marLeft w:val="0"/>
          <w:marRight w:val="0"/>
          <w:marTop w:val="0"/>
          <w:marBottom w:val="0"/>
          <w:divBdr>
            <w:top w:val="none" w:sz="0" w:space="0" w:color="auto"/>
            <w:left w:val="none" w:sz="0" w:space="0" w:color="auto"/>
            <w:bottom w:val="none" w:sz="0" w:space="0" w:color="auto"/>
            <w:right w:val="none" w:sz="0" w:space="0" w:color="auto"/>
          </w:divBdr>
        </w:div>
        <w:div w:id="781339198">
          <w:marLeft w:val="0"/>
          <w:marRight w:val="0"/>
          <w:marTop w:val="0"/>
          <w:marBottom w:val="0"/>
          <w:divBdr>
            <w:top w:val="none" w:sz="0" w:space="0" w:color="auto"/>
            <w:left w:val="none" w:sz="0" w:space="0" w:color="auto"/>
            <w:bottom w:val="none" w:sz="0" w:space="0" w:color="auto"/>
            <w:right w:val="none" w:sz="0" w:space="0" w:color="auto"/>
          </w:divBdr>
        </w:div>
        <w:div w:id="995378530">
          <w:marLeft w:val="0"/>
          <w:marRight w:val="0"/>
          <w:marTop w:val="0"/>
          <w:marBottom w:val="0"/>
          <w:divBdr>
            <w:top w:val="none" w:sz="0" w:space="0" w:color="auto"/>
            <w:left w:val="none" w:sz="0" w:space="0" w:color="auto"/>
            <w:bottom w:val="none" w:sz="0" w:space="0" w:color="auto"/>
            <w:right w:val="none" w:sz="0" w:space="0" w:color="auto"/>
          </w:divBdr>
        </w:div>
        <w:div w:id="1155560953">
          <w:marLeft w:val="0"/>
          <w:marRight w:val="0"/>
          <w:marTop w:val="0"/>
          <w:marBottom w:val="0"/>
          <w:divBdr>
            <w:top w:val="none" w:sz="0" w:space="0" w:color="auto"/>
            <w:left w:val="none" w:sz="0" w:space="0" w:color="auto"/>
            <w:bottom w:val="none" w:sz="0" w:space="0" w:color="auto"/>
            <w:right w:val="none" w:sz="0" w:space="0" w:color="auto"/>
          </w:divBdr>
        </w:div>
        <w:div w:id="1345743079">
          <w:marLeft w:val="0"/>
          <w:marRight w:val="0"/>
          <w:marTop w:val="0"/>
          <w:marBottom w:val="0"/>
          <w:divBdr>
            <w:top w:val="none" w:sz="0" w:space="0" w:color="auto"/>
            <w:left w:val="none" w:sz="0" w:space="0" w:color="auto"/>
            <w:bottom w:val="none" w:sz="0" w:space="0" w:color="auto"/>
            <w:right w:val="none" w:sz="0" w:space="0" w:color="auto"/>
          </w:divBdr>
        </w:div>
        <w:div w:id="1595481604">
          <w:marLeft w:val="0"/>
          <w:marRight w:val="0"/>
          <w:marTop w:val="0"/>
          <w:marBottom w:val="0"/>
          <w:divBdr>
            <w:top w:val="none" w:sz="0" w:space="0" w:color="auto"/>
            <w:left w:val="none" w:sz="0" w:space="0" w:color="auto"/>
            <w:bottom w:val="none" w:sz="0" w:space="0" w:color="auto"/>
            <w:right w:val="none" w:sz="0" w:space="0" w:color="auto"/>
          </w:divBdr>
        </w:div>
        <w:div w:id="1663774233">
          <w:marLeft w:val="0"/>
          <w:marRight w:val="0"/>
          <w:marTop w:val="0"/>
          <w:marBottom w:val="0"/>
          <w:divBdr>
            <w:top w:val="none" w:sz="0" w:space="0" w:color="auto"/>
            <w:left w:val="none" w:sz="0" w:space="0" w:color="auto"/>
            <w:bottom w:val="none" w:sz="0" w:space="0" w:color="auto"/>
            <w:right w:val="none" w:sz="0" w:space="0" w:color="auto"/>
          </w:divBdr>
        </w:div>
        <w:div w:id="1795825859">
          <w:marLeft w:val="0"/>
          <w:marRight w:val="0"/>
          <w:marTop w:val="0"/>
          <w:marBottom w:val="0"/>
          <w:divBdr>
            <w:top w:val="none" w:sz="0" w:space="0" w:color="auto"/>
            <w:left w:val="none" w:sz="0" w:space="0" w:color="auto"/>
            <w:bottom w:val="none" w:sz="0" w:space="0" w:color="auto"/>
            <w:right w:val="none" w:sz="0" w:space="0" w:color="auto"/>
          </w:divBdr>
        </w:div>
      </w:divsChild>
    </w:div>
    <w:div w:id="2078168727">
      <w:bodyDiv w:val="1"/>
      <w:marLeft w:val="0"/>
      <w:marRight w:val="0"/>
      <w:marTop w:val="0"/>
      <w:marBottom w:val="0"/>
      <w:divBdr>
        <w:top w:val="none" w:sz="0" w:space="0" w:color="auto"/>
        <w:left w:val="none" w:sz="0" w:space="0" w:color="auto"/>
        <w:bottom w:val="none" w:sz="0" w:space="0" w:color="auto"/>
        <w:right w:val="none" w:sz="0" w:space="0" w:color="auto"/>
      </w:divBdr>
      <w:divsChild>
        <w:div w:id="833641932">
          <w:marLeft w:val="0"/>
          <w:marRight w:val="0"/>
          <w:marTop w:val="0"/>
          <w:marBottom w:val="0"/>
          <w:divBdr>
            <w:top w:val="none" w:sz="0" w:space="0" w:color="auto"/>
            <w:left w:val="none" w:sz="0" w:space="0" w:color="auto"/>
            <w:bottom w:val="none" w:sz="0" w:space="0" w:color="auto"/>
            <w:right w:val="none" w:sz="0" w:space="0" w:color="auto"/>
          </w:divBdr>
        </w:div>
      </w:divsChild>
    </w:div>
    <w:div w:id="2095393481">
      <w:bodyDiv w:val="1"/>
      <w:marLeft w:val="0"/>
      <w:marRight w:val="0"/>
      <w:marTop w:val="0"/>
      <w:marBottom w:val="0"/>
      <w:divBdr>
        <w:top w:val="none" w:sz="0" w:space="0" w:color="auto"/>
        <w:left w:val="none" w:sz="0" w:space="0" w:color="auto"/>
        <w:bottom w:val="none" w:sz="0" w:space="0" w:color="auto"/>
        <w:right w:val="none" w:sz="0" w:space="0" w:color="auto"/>
      </w:divBdr>
    </w:div>
    <w:div w:id="2102947258">
      <w:bodyDiv w:val="1"/>
      <w:marLeft w:val="0"/>
      <w:marRight w:val="0"/>
      <w:marTop w:val="0"/>
      <w:marBottom w:val="0"/>
      <w:divBdr>
        <w:top w:val="none" w:sz="0" w:space="0" w:color="auto"/>
        <w:left w:val="none" w:sz="0" w:space="0" w:color="auto"/>
        <w:bottom w:val="none" w:sz="0" w:space="0" w:color="auto"/>
        <w:right w:val="none" w:sz="0" w:space="0" w:color="auto"/>
      </w:divBdr>
      <w:divsChild>
        <w:div w:id="1470902409">
          <w:marLeft w:val="0"/>
          <w:marRight w:val="0"/>
          <w:marTop w:val="0"/>
          <w:marBottom w:val="0"/>
          <w:divBdr>
            <w:top w:val="none" w:sz="0" w:space="0" w:color="auto"/>
            <w:left w:val="none" w:sz="0" w:space="0" w:color="auto"/>
            <w:bottom w:val="none" w:sz="0" w:space="0" w:color="auto"/>
            <w:right w:val="none" w:sz="0" w:space="0" w:color="auto"/>
          </w:divBdr>
        </w:div>
      </w:divsChild>
    </w:div>
    <w:div w:id="211763058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jt.hu/cgi_bin/njt_doc.cgi?docid=142904.348985" TargetMode="External"/><Relationship Id="rId21" Type="http://schemas.openxmlformats.org/officeDocument/2006/relationships/hyperlink" Target="https://github.com/nav-gov-hu/eRECEIPT/discussions"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s://lekerdezo-bv.enyugta.nav.gov.hu/" TargetMode="External"/><Relationship Id="rId107" Type="http://schemas.openxmlformats.org/officeDocument/2006/relationships/hyperlink" Target="https://www.posta.hu/static/internet/download/Iranyitoszam-Internet_uj.xlsx" TargetMode="External"/><Relationship Id="rId11" Type="http://schemas.openxmlformats.org/officeDocument/2006/relationships/footnotes" Target="footnotes.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www.posta.hu/szolgaltatasok/iranyitoszam-kereso" TargetMode="External"/><Relationship Id="rId123" Type="http://schemas.openxmlformats.org/officeDocument/2006/relationships/hyperlink" Target="https://www.ksh.hu/osztalyozasok_teszor2-1" TargetMode="External"/><Relationship Id="rId128" Type="http://schemas.openxmlformats.org/officeDocument/2006/relationships/hyperlink" Target="https://fam-bv.enyugta.nav.gov.hu/" TargetMode="External"/><Relationship Id="rId5" Type="http://schemas.openxmlformats.org/officeDocument/2006/relationships/customXml" Target="../customXml/item5.xml"/><Relationship Id="rId90" Type="http://schemas.openxmlformats.org/officeDocument/2006/relationships/hyperlink" Target="mailto:peter.fejleszto@ceg.hu" TargetMode="External"/><Relationship Id="rId95" Type="http://schemas.openxmlformats.org/officeDocument/2006/relationships/image" Target="media/image66.png"/><Relationship Id="rId22" Type="http://schemas.openxmlformats.org/officeDocument/2006/relationships/image" Target="media/image2.png"/><Relationship Id="rId27" Type="http://schemas.openxmlformats.org/officeDocument/2006/relationships/hyperlink" Target="mailto:1|KAzwLl9fHiWw7dwTSeV3oC8LZZHs0eF62XDZJhw1sKVbr|PA|Fjohn.doe@thisimysecondary.com" TargetMode="External"/><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yperlink" Target="https://www.ksh.hu/osztalyozasok_teszor2-1" TargetMode="External"/><Relationship Id="rId118" Type="http://schemas.openxmlformats.org/officeDocument/2006/relationships/hyperlink" Target="http://njt.hu/cgi_bin/njt_doc.cgi?docid=142904.348985" TargetMode="External"/><Relationship Id="rId134" Type="http://schemas.openxmlformats.org/officeDocument/2006/relationships/hyperlink" Target="https://navi-bv-sec.enyugta.nav.gov.hu/" TargetMode="External"/><Relationship Id="rId139" Type="http://schemas.openxmlformats.org/officeDocument/2006/relationships/hyperlink" Target="https://www.nav.gov.hu/nav/e-ugyfsz/levelkuldes" TargetMode="External"/><Relationship Id="rId80" Type="http://schemas.openxmlformats.org/officeDocument/2006/relationships/image" Target="media/image56.png"/><Relationship Id="rId85" Type="http://schemas.openxmlformats.org/officeDocument/2006/relationships/header" Target="header1.xml"/><Relationship Id="rId12" Type="http://schemas.openxmlformats.org/officeDocument/2006/relationships/endnotes" Target="endnotes.xml"/><Relationship Id="rId17" Type="http://schemas.openxmlformats.org/officeDocument/2006/relationships/hyperlink" Target="https://www.w3.org/TR/xmlschema11-1/"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5.png"/><Relationship Id="rId103" Type="http://schemas.openxmlformats.org/officeDocument/2006/relationships/hyperlink" Target="https://www.posta.hu/szolgaltatasok/iranyitoszam-kereso" TargetMode="External"/><Relationship Id="rId108" Type="http://schemas.openxmlformats.org/officeDocument/2006/relationships/hyperlink" Target="https://www.posta.hu/static/internet/download/Iranyitoszam-Internet_uj.xlsx" TargetMode="External"/><Relationship Id="rId124" Type="http://schemas.openxmlformats.org/officeDocument/2006/relationships/hyperlink" Target="https://www.ksh.hu/osztalyozasok_teszor2-1" TargetMode="External"/><Relationship Id="rId129" Type="http://schemas.openxmlformats.org/officeDocument/2006/relationships/hyperlink" Target="https://fam-bv-sec.enyugta.nav.gov.hu/" TargetMode="External"/><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4.png"/><Relationship Id="rId96" Type="http://schemas.openxmlformats.org/officeDocument/2006/relationships/image" Target="media/image67.png"/><Relationship Id="rId140" Type="http://schemas.openxmlformats.org/officeDocument/2006/relationships/hyperlink" Target="https://github.com/nav-gov-hu/eReceipt/issues"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3.png"/><Relationship Id="rId28" Type="http://schemas.openxmlformats.org/officeDocument/2006/relationships/image" Target="media/image6.png"/><Relationship Id="rId49" Type="http://schemas.openxmlformats.org/officeDocument/2006/relationships/hyperlink" Target="https://www.w3.org/TR/xml-c14n11/" TargetMode="External"/><Relationship Id="rId114" Type="http://schemas.openxmlformats.org/officeDocument/2006/relationships/hyperlink" Target="https://www.ksh.hu/kombinalt_nomenklatura" TargetMode="External"/><Relationship Id="rId119" Type="http://schemas.openxmlformats.org/officeDocument/2006/relationships/hyperlink" Target="http://njt.hu/cgi_bin/njt_doc.cgi?docid=142904.348985" TargetMode="External"/><Relationship Id="rId44" Type="http://schemas.openxmlformats.org/officeDocument/2006/relationships/hyperlink" Target="https://www.w3.org/TR/xml-c14n11/" TargetMode="External"/><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footer" Target="footer1.xml"/><Relationship Id="rId130" Type="http://schemas.openxmlformats.org/officeDocument/2006/relationships/hyperlink" Target="https://lekerdezo-reg-bv.enyugta.nav.gov.hu" TargetMode="External"/><Relationship Id="rId135" Type="http://schemas.openxmlformats.org/officeDocument/2006/relationships/hyperlink" Target="https://fam-bv.enyugta.nav.gov.hu/" TargetMode="External"/><Relationship Id="rId13" Type="http://schemas.openxmlformats.org/officeDocument/2006/relationships/hyperlink" Target="https://www.w3.org/TR/xml/" TargetMode="External"/><Relationship Id="rId18" Type="http://schemas.openxmlformats.org/officeDocument/2006/relationships/hyperlink" Target="mailto:init.epg.helpdesk@nav.gov.hu" TargetMode="External"/><Relationship Id="rId39" Type="http://schemas.openxmlformats.org/officeDocument/2006/relationships/image" Target="media/image17.png"/><Relationship Id="rId109" Type="http://schemas.openxmlformats.org/officeDocument/2006/relationships/hyperlink" Target="https://nav.gov.hu/pfile/file?path=/szabalyzok/tajekoztatasok/4002_2019._1.melleklet" TargetMode="External"/><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68.png"/><Relationship Id="rId104" Type="http://schemas.openxmlformats.org/officeDocument/2006/relationships/hyperlink" Target="https://www.posta.hu/szolgaltatasok/iranyitoszam-kereso" TargetMode="External"/><Relationship Id="rId120" Type="http://schemas.openxmlformats.org/officeDocument/2006/relationships/hyperlink" Target="https://www.ksh.hu/epitmenyjegyzek_menu" TargetMode="External"/><Relationship Id="rId125" Type="http://schemas.openxmlformats.org/officeDocument/2006/relationships/hyperlink" Target="https://www.ksh.hu/osztalyozasok_teszor2-1" TargetMode="External"/><Relationship Id="rId141" Type="http://schemas.openxmlformats.org/officeDocument/2006/relationships/hyperlink" Target="mailto:init.epg.helpdesk@nav.gov.hu" TargetMode="External"/><Relationship Id="rId7" Type="http://schemas.openxmlformats.org/officeDocument/2006/relationships/numbering" Target="numbering.xml"/><Relationship Id="rId71" Type="http://schemas.openxmlformats.org/officeDocument/2006/relationships/image" Target="media/image47.png"/><Relationship Id="rId92" Type="http://schemas.openxmlformats.org/officeDocument/2006/relationships/hyperlink" Target="https://github.com/nav-gov-hu/eRECEIPT" TargetMode="External"/><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header" Target="header2.xml"/><Relationship Id="rId110" Type="http://schemas.openxmlformats.org/officeDocument/2006/relationships/hyperlink" Target="https://www.ksh.hu/osztalyozasok_teszor2-1" TargetMode="External"/><Relationship Id="rId115" Type="http://schemas.openxmlformats.org/officeDocument/2006/relationships/hyperlink" Target="https://www.ksh.hu/kombinalt_nomenklatura" TargetMode="External"/><Relationship Id="rId131" Type="http://schemas.openxmlformats.org/officeDocument/2006/relationships/hyperlink" Target="https://lekerdezo-bv.enyugta.nav.gov.hu/" TargetMode="External"/><Relationship Id="rId136" Type="http://schemas.openxmlformats.org/officeDocument/2006/relationships/hyperlink" Target="https://fam-bv-sec.enyugta.nav.gov.hu/" TargetMode="Externa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s://nav.gov.hu/nyomtatvanyok/letoltesek_egyeb/adatlap/Eseti_meghatalmazasho20180216" TargetMode="External"/><Relationship Id="rId14" Type="http://schemas.openxmlformats.org/officeDocument/2006/relationships/hyperlink" Target="https://www.w3.org/TR/xmlschema11-1/"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yperlink" Target="https://www.iso.org/obp/ui/" TargetMode="External"/><Relationship Id="rId105" Type="http://schemas.openxmlformats.org/officeDocument/2006/relationships/hyperlink" Target="https://www.posta.hu/static/internet/download/Iranyitoszam-Internet_uj.xlsx" TargetMode="External"/><Relationship Id="rId126" Type="http://schemas.openxmlformats.org/officeDocument/2006/relationships/hyperlink" Target="https://navi-bv.enyugta.nav.gov.hu/" TargetMode="External"/><Relationship Id="rId8" Type="http://schemas.openxmlformats.org/officeDocument/2006/relationships/styles" Target="style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hyperlink" Target="https://www.maketo.hu/garancia" TargetMode="External"/><Relationship Id="rId98" Type="http://schemas.openxmlformats.org/officeDocument/2006/relationships/image" Target="media/image69.png"/><Relationship Id="rId121" Type="http://schemas.openxmlformats.org/officeDocument/2006/relationships/hyperlink" Target="https://www.ksh.hu/epitmenyjegyzek_menu" TargetMode="Externa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hyperlink" Target="mailto:1|KAzwLl9fHiWw7dwTSeV3oC8LZZHs0eF62XDZJhw1sKVbr|PA|Fjohn.doe@thisimysecondary.com" TargetMode="External"/><Relationship Id="rId46" Type="http://schemas.openxmlformats.org/officeDocument/2006/relationships/image" Target="media/image23.png"/><Relationship Id="rId67" Type="http://schemas.openxmlformats.org/officeDocument/2006/relationships/image" Target="media/image43.png"/><Relationship Id="rId116" Type="http://schemas.openxmlformats.org/officeDocument/2006/relationships/hyperlink" Target="http://njt.hu/cgi_bin/njt_doc.cgi?docid=142904.348985" TargetMode="External"/><Relationship Id="rId137" Type="http://schemas.openxmlformats.org/officeDocument/2006/relationships/hyperlink" Target="https://lekerdezo-reg.enyugta.nav.gov.hu" TargetMode="External"/><Relationship Id="rId20" Type="http://schemas.openxmlformats.org/officeDocument/2006/relationships/image" Target="media/image1.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footer" Target="footer2.xml"/><Relationship Id="rId111" Type="http://schemas.openxmlformats.org/officeDocument/2006/relationships/hyperlink" Target="https://www.ksh.hu/osztalyozasok_teszor2-1" TargetMode="External"/><Relationship Id="rId132" Type="http://schemas.openxmlformats.org/officeDocument/2006/relationships/hyperlink" Target="https://github.com/nav-gov-hu/eRECEIPT" TargetMode="External"/><Relationship Id="rId15" Type="http://schemas.openxmlformats.org/officeDocument/2006/relationships/hyperlink" Target="https://www.w3.org/TR/xmlschema11-1/" TargetMode="External"/><Relationship Id="rId36" Type="http://schemas.openxmlformats.org/officeDocument/2006/relationships/image" Target="media/image14.png"/><Relationship Id="rId57" Type="http://schemas.openxmlformats.org/officeDocument/2006/relationships/image" Target="media/image33.png"/><Relationship Id="rId106" Type="http://schemas.openxmlformats.org/officeDocument/2006/relationships/hyperlink" Target="https://www.posta.hu/static/internet/download/Iranyitoszam-Internet_uj.xlsx" TargetMode="External"/><Relationship Id="rId127" Type="http://schemas.openxmlformats.org/officeDocument/2006/relationships/hyperlink" Target="https://navi-bv-sec.enyugta.nav.gov.hu/" TargetMode="External"/><Relationship Id="rId10" Type="http://schemas.openxmlformats.org/officeDocument/2006/relationships/webSettings" Target="webSettings.xml"/><Relationship Id="rId31" Type="http://schemas.openxmlformats.org/officeDocument/2006/relationships/image" Target="media/image9.png"/><Relationship Id="rId52" Type="http://schemas.openxmlformats.org/officeDocument/2006/relationships/image" Target="media/image28.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5.png"/><Relationship Id="rId99" Type="http://schemas.openxmlformats.org/officeDocument/2006/relationships/hyperlink" Target="https://www.iso.org/obp/ui/" TargetMode="External"/><Relationship Id="rId101" Type="http://schemas.openxmlformats.org/officeDocument/2006/relationships/hyperlink" Target="https://www.posta.hu/szolgaltatasok/iranyitoszam-kereso" TargetMode="External"/><Relationship Id="rId122" Type="http://schemas.openxmlformats.org/officeDocument/2006/relationships/hyperlink" Target="https://www.ksh.hu/osztalyozasok_teszor2-1" TargetMode="External"/><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5.png"/><Relationship Id="rId47" Type="http://schemas.openxmlformats.org/officeDocument/2006/relationships/image" Target="media/image24.png"/><Relationship Id="rId68" Type="http://schemas.openxmlformats.org/officeDocument/2006/relationships/image" Target="media/image44.png"/><Relationship Id="rId89" Type="http://schemas.openxmlformats.org/officeDocument/2006/relationships/image" Target="media/image63.png"/><Relationship Id="rId112" Type="http://schemas.openxmlformats.org/officeDocument/2006/relationships/hyperlink" Target="https://www.ksh.hu/osztalyozasok_teszor2-1" TargetMode="External"/><Relationship Id="rId133" Type="http://schemas.openxmlformats.org/officeDocument/2006/relationships/hyperlink" Target="https://navi-bv.enyugta.nav.gov.hu/" TargetMode="External"/><Relationship Id="rId16" Type="http://schemas.openxmlformats.org/officeDocument/2006/relationships/hyperlink" Target="https://www.w3.org/TR/xmlschema11-1/"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2.jpeg"/><Relationship Id="rId1" Type="http://schemas.openxmlformats.org/officeDocument/2006/relationships/image" Target="media/image61.jpeg"/></Relationships>
</file>

<file path=word/_rels/header2.xml.rels><?xml version="1.0" encoding="UTF-8" standalone="yes"?>
<Relationships xmlns="http://schemas.openxmlformats.org/package/2006/relationships"><Relationship Id="rId2" Type="http://schemas.openxmlformats.org/officeDocument/2006/relationships/image" Target="media/image62.jpeg"/><Relationship Id="rId1" Type="http://schemas.openxmlformats.org/officeDocument/2006/relationships/image" Target="media/image61.jpe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kumentum" ma:contentTypeID="0x010100BA32D7EF9C7E04448F820B40AEBC2DD6" ma:contentTypeVersion="12" ma:contentTypeDescription="Új dokumentum létrehozása." ma:contentTypeScope="" ma:versionID="0ae909006472cf107e1269c175ab209a">
  <xsd:schema xmlns:xsd="http://www.w3.org/2001/XMLSchema" xmlns:xs="http://www.w3.org/2001/XMLSchema" xmlns:p="http://schemas.microsoft.com/office/2006/metadata/properties" xmlns:ns2="27f0be4a-1d9b-4c54-bc7a-769efc8f571d" xmlns:ns3="aa09a97b-eb51-47b0-9310-752d7d5f9025" targetNamespace="http://schemas.microsoft.com/office/2006/metadata/properties" ma:root="true" ma:fieldsID="0c31a65653465d9051ac252b0e10211e" ns2:_="" ns3:_="">
    <xsd:import namespace="27f0be4a-1d9b-4c54-bc7a-769efc8f571d"/>
    <xsd:import namespace="aa09a97b-eb51-47b0-9310-752d7d5f90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f0be4a-1d9b-4c54-bc7a-769efc8f57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Képcímkék" ma:readOnly="false" ma:fieldId="{5cf76f15-5ced-4ddc-b409-7134ff3c332f}" ma:taxonomyMulti="true" ma:sspId="63cbac92-c645-4392-b854-ba12fd8711e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a09a97b-eb51-47b0-9310-752d7d5f90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b29a6b5-82bd-429c-95e6-67cd2bfba962}" ma:internalName="TaxCatchAll" ma:showField="CatchAllData" ma:web="aa09a97b-eb51-47b0-9310-752d7d5f90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aa09a97b-eb51-47b0-9310-752d7d5f9025" xsi:nil="true"/>
    <lcf76f155ced4ddcb4097134ff3c332f xmlns="27f0be4a-1d9b-4c54-bc7a-769efc8f571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DFD88-1E37-4FFA-9463-DEDBF87190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f0be4a-1d9b-4c54-bc7a-769efc8f571d"/>
    <ds:schemaRef ds:uri="aa09a97b-eb51-47b0-9310-752d7d5f90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4BB936-7761-409B-B5D4-B4765BC50AE3}">
  <ds:schemaRefs>
    <ds:schemaRef ds:uri="http://purl.org/dc/dcmitype/"/>
    <ds:schemaRef ds:uri="http://schemas.openxmlformats.org/package/2006/metadata/core-properties"/>
    <ds:schemaRef ds:uri="http://purl.org/dc/elements/1.1/"/>
    <ds:schemaRef ds:uri="http://www.w3.org/XML/1998/namespace"/>
    <ds:schemaRef ds:uri="http://purl.org/dc/terms/"/>
    <ds:schemaRef ds:uri="http://schemas.microsoft.com/office/2006/metadata/properties"/>
    <ds:schemaRef ds:uri="27f0be4a-1d9b-4c54-bc7a-769efc8f571d"/>
    <ds:schemaRef ds:uri="http://schemas.microsoft.com/office/2006/documentManagement/types"/>
    <ds:schemaRef ds:uri="http://schemas.microsoft.com/office/infopath/2007/PartnerControls"/>
    <ds:schemaRef ds:uri="aa09a97b-eb51-47b0-9310-752d7d5f9025"/>
  </ds:schemaRefs>
</ds:datastoreItem>
</file>

<file path=customXml/itemProps3.xml><?xml version="1.0" encoding="utf-8"?>
<ds:datastoreItem xmlns:ds="http://schemas.openxmlformats.org/officeDocument/2006/customXml" ds:itemID="{08703D71-5F87-43B9-98CE-1CF046D05A45}">
  <ds:schemaRefs>
    <ds:schemaRef ds:uri="http://schemas.microsoft.com/sharepoint/v3/contenttype/forms"/>
  </ds:schemaRefs>
</ds:datastoreItem>
</file>

<file path=customXml/itemProps4.xml><?xml version="1.0" encoding="utf-8"?>
<ds:datastoreItem xmlns:ds="http://schemas.openxmlformats.org/officeDocument/2006/customXml" ds:itemID="{7DAF6DA7-07A2-4AAD-92C3-F49FE941BE9D}">
  <ds:schemaRefs>
    <ds:schemaRef ds:uri="http://schemas.openxmlformats.org/officeDocument/2006/bibliography"/>
  </ds:schemaRefs>
</ds:datastoreItem>
</file>

<file path=customXml/itemProps5.xml><?xml version="1.0" encoding="utf-8"?>
<ds:datastoreItem xmlns:ds="http://schemas.openxmlformats.org/officeDocument/2006/customXml" ds:itemID="{12F5F1F1-67DD-45C2-94D8-80F5EB6760DC}">
  <ds:schemaRefs>
    <ds:schemaRef ds:uri="http://schemas.openxmlformats.org/officeDocument/2006/bibliography"/>
  </ds:schemaRefs>
</ds:datastoreItem>
</file>

<file path=customXml/itemProps6.xml><?xml version="1.0" encoding="utf-8"?>
<ds:datastoreItem xmlns:ds="http://schemas.openxmlformats.org/officeDocument/2006/customXml" ds:itemID="{415CF7A8-4F9E-42C4-AA83-820F265D3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291</Pages>
  <Words>52623</Words>
  <Characters>383925</Characters>
  <Application>Microsoft Office Word</Application>
  <DocSecurity>0</DocSecurity>
  <Lines>13082</Lines>
  <Paragraphs>8733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449734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2025-04-16T14:54:00Z</dcterms:created>
  <dcterms:modified xsi:type="dcterms:W3CDTF">2025-04-16T14:55:00Z</dcterms:modified>
</cp:coreProperties>
</file>